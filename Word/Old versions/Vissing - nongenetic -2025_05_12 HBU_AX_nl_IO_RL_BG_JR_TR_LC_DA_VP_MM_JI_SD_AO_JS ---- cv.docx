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9AF0E" w14:textId="77777777" w:rsidR="001E4447" w:rsidRDefault="001E4447" w:rsidP="00F35D8B">
      <w:pPr>
        <w:jc w:val="center"/>
        <w:rPr>
          <w:rFonts w:ascii="Roboto" w:hAnsi="Roboto"/>
          <w:b/>
          <w:bCs/>
          <w:lang w:val="en-US"/>
        </w:rPr>
      </w:pPr>
      <w:bookmarkStart w:id="0" w:name="_Hlk113459061"/>
    </w:p>
    <w:p w14:paraId="3F3A6713" w14:textId="1B4B6B62" w:rsidR="001D711A" w:rsidRPr="009B464D" w:rsidDel="00B02E6C" w:rsidRDefault="00B02E6C" w:rsidP="001D711A">
      <w:pPr>
        <w:pStyle w:val="Ingenafstand"/>
        <w:rPr>
          <w:del w:id="1" w:author="Christoffer Vissing" w:date="2025-03-18T14:40:00Z"/>
          <w:rFonts w:ascii="Roboto" w:eastAsia="Times New Roman" w:hAnsi="Roboto" w:cs="Times New Roman"/>
          <w:b/>
          <w:bCs/>
          <w:sz w:val="24"/>
          <w:szCs w:val="24"/>
          <w:lang w:val="en-GB" w:eastAsia="da-DK"/>
          <w:rPrChange w:id="2" w:author="Anna Axelsson Raja" w:date="2025-03-29T07:22:00Z">
            <w:rPr>
              <w:del w:id="3" w:author="Christoffer Vissing" w:date="2025-03-18T14:40:00Z"/>
              <w:rFonts w:ascii="Roboto" w:eastAsia="Times New Roman" w:hAnsi="Roboto" w:cs="Times New Roman"/>
              <w:b/>
              <w:bCs/>
              <w:sz w:val="24"/>
              <w:szCs w:val="24"/>
              <w:lang w:eastAsia="da-DK"/>
            </w:rPr>
          </w:rPrChange>
        </w:rPr>
      </w:pPr>
      <w:ins w:id="4" w:author="Christoffer Vissing" w:date="2025-03-18T14:40:00Z">
        <w:r w:rsidRPr="009B464D">
          <w:rPr>
            <w:rFonts w:ascii="Roboto" w:hAnsi="Roboto"/>
            <w:b/>
            <w:bCs/>
            <w:lang w:val="en-GB"/>
            <w:rPrChange w:id="5" w:author="Anna Axelsson Raja" w:date="2025-03-29T07:22:00Z">
              <w:rPr>
                <w:rFonts w:ascii="Roboto" w:hAnsi="Roboto"/>
                <w:b/>
                <w:bCs/>
              </w:rPr>
            </w:rPrChange>
          </w:rPr>
          <w:t xml:space="preserve">Genetic and Clinical Determinants of Hypertrophic Cardiomyopathy: A Longitudinal Study of </w:t>
        </w:r>
        <w:proofErr w:type="spellStart"/>
        <w:r w:rsidRPr="009B464D">
          <w:rPr>
            <w:rFonts w:ascii="Roboto" w:hAnsi="Roboto"/>
            <w:b/>
            <w:bCs/>
            <w:lang w:val="en-GB"/>
            <w:rPrChange w:id="6" w:author="Anna Axelsson Raja" w:date="2025-03-29T07:22:00Z">
              <w:rPr>
                <w:rFonts w:ascii="Roboto" w:hAnsi="Roboto"/>
                <w:b/>
                <w:bCs/>
              </w:rPr>
            </w:rPrChange>
          </w:rPr>
          <w:t>Sarcomeric</w:t>
        </w:r>
        <w:proofErr w:type="spellEnd"/>
        <w:r w:rsidRPr="009B464D">
          <w:rPr>
            <w:rFonts w:ascii="Roboto" w:hAnsi="Roboto"/>
            <w:b/>
            <w:bCs/>
            <w:lang w:val="en-GB"/>
            <w:rPrChange w:id="7" w:author="Anna Axelsson Raja" w:date="2025-03-29T07:22:00Z">
              <w:rPr>
                <w:rFonts w:ascii="Roboto" w:hAnsi="Roboto"/>
                <w:b/>
                <w:bCs/>
              </w:rPr>
            </w:rPrChange>
          </w:rPr>
          <w:t xml:space="preserve"> and Non-</w:t>
        </w:r>
        <w:proofErr w:type="spellStart"/>
        <w:r w:rsidRPr="009B464D">
          <w:rPr>
            <w:rFonts w:ascii="Roboto" w:hAnsi="Roboto"/>
            <w:b/>
            <w:bCs/>
            <w:lang w:val="en-GB"/>
            <w:rPrChange w:id="8" w:author="Anna Axelsson Raja" w:date="2025-03-29T07:22:00Z">
              <w:rPr>
                <w:rFonts w:ascii="Roboto" w:hAnsi="Roboto"/>
                <w:b/>
                <w:bCs/>
              </w:rPr>
            </w:rPrChange>
          </w:rPr>
          <w:t>Sarcomeric</w:t>
        </w:r>
        <w:proofErr w:type="spellEnd"/>
        <w:r w:rsidRPr="009B464D">
          <w:rPr>
            <w:rFonts w:ascii="Roboto" w:hAnsi="Roboto"/>
            <w:b/>
            <w:bCs/>
            <w:lang w:val="en-GB"/>
            <w:rPrChange w:id="9" w:author="Anna Axelsson Raja" w:date="2025-03-29T07:22:00Z">
              <w:rPr>
                <w:rFonts w:ascii="Roboto" w:hAnsi="Roboto"/>
                <w:b/>
                <w:bCs/>
              </w:rPr>
            </w:rPrChange>
          </w:rPr>
          <w:t xml:space="preserve"> </w:t>
        </w:r>
        <w:commentRangeStart w:id="10"/>
        <w:commentRangeStart w:id="11"/>
        <w:commentRangeStart w:id="12"/>
        <w:commentRangeStart w:id="13"/>
        <w:commentRangeStart w:id="14"/>
        <w:commentRangeStart w:id="15"/>
        <w:commentRangeStart w:id="16"/>
        <w:r w:rsidRPr="009B464D">
          <w:rPr>
            <w:rFonts w:ascii="Roboto" w:hAnsi="Roboto"/>
            <w:b/>
            <w:bCs/>
            <w:lang w:val="en-GB"/>
            <w:rPrChange w:id="17" w:author="Anna Axelsson Raja" w:date="2025-03-29T07:22:00Z">
              <w:rPr>
                <w:rFonts w:ascii="Roboto" w:hAnsi="Roboto"/>
                <w:b/>
                <w:bCs/>
              </w:rPr>
            </w:rPrChange>
          </w:rPr>
          <w:t>Disease</w:t>
        </w:r>
      </w:ins>
      <w:commentRangeEnd w:id="10"/>
      <w:ins w:id="18" w:author="Christoffer Vissing" w:date="2025-03-18T14:43:00Z">
        <w:r>
          <w:rPr>
            <w:rStyle w:val="Kommentarhenvisning"/>
          </w:rPr>
          <w:commentReference w:id="10"/>
        </w:r>
      </w:ins>
      <w:commentRangeEnd w:id="11"/>
      <w:r w:rsidR="00357D74">
        <w:rPr>
          <w:rStyle w:val="Kommentarhenvisning"/>
        </w:rPr>
        <w:commentReference w:id="11"/>
      </w:r>
      <w:commentRangeEnd w:id="12"/>
      <w:r w:rsidR="00055DBA">
        <w:rPr>
          <w:rStyle w:val="Kommentarhenvisning"/>
        </w:rPr>
        <w:commentReference w:id="12"/>
      </w:r>
      <w:commentRangeEnd w:id="13"/>
      <w:r w:rsidR="00BA2B72">
        <w:rPr>
          <w:rStyle w:val="Kommentarhenvisning"/>
          <w:rFonts w:ascii="Times New Roman" w:eastAsia="Times New Roman" w:hAnsi="Times New Roman" w:cs="Times New Roman"/>
        </w:rPr>
        <w:commentReference w:id="13"/>
      </w:r>
      <w:commentRangeEnd w:id="14"/>
      <w:r w:rsidR="004929D2">
        <w:rPr>
          <w:rStyle w:val="Kommentarhenvisning"/>
        </w:rPr>
        <w:commentReference w:id="14"/>
      </w:r>
      <w:commentRangeEnd w:id="15"/>
      <w:r w:rsidR="00E55540">
        <w:rPr>
          <w:rStyle w:val="Kommentarhenvisning"/>
          <w:rFonts w:ascii="Times New Roman" w:eastAsia="Times New Roman" w:hAnsi="Times New Roman" w:cs="Times New Roman"/>
        </w:rPr>
        <w:commentReference w:id="15"/>
      </w:r>
      <w:commentRangeEnd w:id="16"/>
      <w:r w:rsidR="00873FE8">
        <w:rPr>
          <w:rStyle w:val="Kommentarhenvisning"/>
          <w:rFonts w:ascii="Times New Roman" w:eastAsia="Times New Roman" w:hAnsi="Times New Roman" w:cs="Times New Roman"/>
        </w:rPr>
        <w:commentReference w:id="16"/>
      </w:r>
      <w:del w:id="19" w:author="Christoffer Vissing" w:date="2025-03-18T14:40:00Z">
        <w:r w:rsidR="00500C2A" w:rsidRPr="009B464D" w:rsidDel="00B02E6C">
          <w:rPr>
            <w:rFonts w:ascii="Roboto" w:hAnsi="Roboto"/>
            <w:b/>
            <w:bCs/>
            <w:lang w:val="en-GB"/>
            <w:rPrChange w:id="20" w:author="Anna Axelsson Raja" w:date="2025-03-29T07:22:00Z">
              <w:rPr>
                <w:rFonts w:ascii="Roboto" w:hAnsi="Roboto"/>
                <w:b/>
                <w:bCs/>
              </w:rPr>
            </w:rPrChange>
          </w:rPr>
          <w:delText>Disease Modifiers</w:delText>
        </w:r>
        <w:r w:rsidR="00DD6616" w:rsidRPr="009B464D" w:rsidDel="00B02E6C">
          <w:rPr>
            <w:rFonts w:ascii="Roboto" w:hAnsi="Roboto"/>
            <w:b/>
            <w:bCs/>
            <w:lang w:val="en-GB"/>
            <w:rPrChange w:id="21" w:author="Anna Axelsson Raja" w:date="2025-03-29T07:22:00Z">
              <w:rPr>
                <w:rFonts w:ascii="Roboto" w:hAnsi="Roboto"/>
                <w:b/>
                <w:bCs/>
              </w:rPr>
            </w:rPrChange>
          </w:rPr>
          <w:delText xml:space="preserve"> and Outcomes</w:delText>
        </w:r>
        <w:r w:rsidR="00500C2A" w:rsidRPr="009B464D" w:rsidDel="00B02E6C">
          <w:rPr>
            <w:rFonts w:ascii="Roboto" w:hAnsi="Roboto"/>
            <w:b/>
            <w:bCs/>
            <w:lang w:val="en-GB"/>
            <w:rPrChange w:id="22" w:author="Anna Axelsson Raja" w:date="2025-03-29T07:22:00Z">
              <w:rPr>
                <w:rFonts w:ascii="Roboto" w:hAnsi="Roboto"/>
                <w:b/>
                <w:bCs/>
              </w:rPr>
            </w:rPrChange>
          </w:rPr>
          <w:delText xml:space="preserve"> in Hypertrophic Cardiomyopathy With and Without Sarcomere Variants</w:delText>
        </w:r>
        <w:r w:rsidR="00F35D8B" w:rsidRPr="009B464D" w:rsidDel="00B02E6C">
          <w:rPr>
            <w:rFonts w:ascii="Roboto" w:hAnsi="Roboto"/>
            <w:b/>
            <w:bCs/>
            <w:lang w:val="en-GB"/>
            <w:rPrChange w:id="23" w:author="Anna Axelsson Raja" w:date="2025-03-29T07:22:00Z">
              <w:rPr>
                <w:rFonts w:ascii="Roboto" w:hAnsi="Roboto"/>
                <w:b/>
                <w:bCs/>
              </w:rPr>
            </w:rPrChange>
          </w:rPr>
          <w:delText xml:space="preserve"> </w:delText>
        </w:r>
      </w:del>
    </w:p>
    <w:p w14:paraId="7E5B3DC4" w14:textId="77777777" w:rsidR="00B02E6C" w:rsidRPr="00907D0E" w:rsidRDefault="00B02E6C" w:rsidP="00F35D8B">
      <w:pPr>
        <w:jc w:val="center"/>
        <w:rPr>
          <w:ins w:id="24" w:author="Christoffer Vissing" w:date="2025-03-18T14:40:00Z"/>
          <w:rFonts w:ascii="Roboto" w:hAnsi="Roboto"/>
          <w:b/>
          <w:bCs/>
          <w:lang w:val="en-US"/>
        </w:rPr>
      </w:pPr>
    </w:p>
    <w:p w14:paraId="5E548908" w14:textId="37C8DA9D"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Axelsson Raja, MD, PhD; </w:t>
      </w:r>
      <w:r w:rsidRPr="00DB6D77">
        <w:rPr>
          <w:rFonts w:ascii="Roboto" w:hAnsi="Roboto" w:cs="Times"/>
          <w:sz w:val="18"/>
          <w:szCs w:val="18"/>
        </w:rPr>
        <w:t>Adam S. Helms, MD;</w:t>
      </w:r>
      <w:r w:rsidR="002F3B21">
        <w:rPr>
          <w:rFonts w:ascii="Roboto" w:hAnsi="Roboto" w:cs="Times"/>
          <w:sz w:val="18"/>
          <w:szCs w:val="18"/>
        </w:rPr>
        <w:t xml:space="preserve"> </w:t>
      </w:r>
      <w:r w:rsidR="002F3B21" w:rsidRPr="00DB6D77">
        <w:rPr>
          <w:rFonts w:ascii="Roboto" w:hAnsi="Roboto" w:cs="Times"/>
          <w:sz w:val="18"/>
          <w:szCs w:val="18"/>
        </w:rPr>
        <w:t xml:space="preserve">Sara Saberi, MD; </w:t>
      </w:r>
      <w:r w:rsidRPr="00DB6D77">
        <w:rPr>
          <w:rFonts w:ascii="Roboto" w:hAnsi="Roboto" w:cs="Times"/>
          <w:sz w:val="18"/>
          <w:szCs w:val="18"/>
        </w:rPr>
        <w:t>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Dominic J. Abrams, MD;  </w:t>
      </w:r>
      <w:r w:rsidR="002F3B21">
        <w:rPr>
          <w:rFonts w:ascii="Roboto" w:hAnsi="Roboto" w:cs="Times"/>
          <w:sz w:val="18"/>
          <w:szCs w:val="18"/>
        </w:rPr>
        <w:t>Jodie Ingles, PhD</w:t>
      </w:r>
      <w:r w:rsidR="009E4A4E">
        <w:rPr>
          <w:rFonts w:ascii="Roboto" w:hAnsi="Roboto" w:cs="Times"/>
          <w:sz w:val="18"/>
          <w:szCs w:val="18"/>
        </w:rPr>
        <w:t>, MPH</w:t>
      </w:r>
      <w:r w:rsidR="002F3B21">
        <w:rPr>
          <w:rFonts w:ascii="Roboto" w:hAnsi="Roboto" w:cs="Times"/>
          <w:sz w:val="18"/>
          <w:szCs w:val="18"/>
        </w:rPr>
        <w:t>; Belinda Gray, MD</w:t>
      </w:r>
      <w:r w:rsidR="00D81999">
        <w:rPr>
          <w:rFonts w:ascii="Roboto" w:hAnsi="Roboto" w:cs="Times"/>
          <w:sz w:val="18"/>
          <w:szCs w:val="18"/>
        </w:rPr>
        <w:t>,</w:t>
      </w:r>
      <w:r w:rsidR="003B7FA4">
        <w:rPr>
          <w:rFonts w:ascii="Roboto" w:hAnsi="Roboto" w:cs="Times"/>
          <w:sz w:val="18"/>
          <w:szCs w:val="18"/>
        </w:rPr>
        <w:t xml:space="preserve"> PhD</w:t>
      </w:r>
      <w:r w:rsidR="002F3B21">
        <w:rPr>
          <w:rFonts w:ascii="Roboto" w:hAnsi="Roboto" w:cs="Times"/>
          <w:sz w:val="18"/>
          <w:szCs w:val="18"/>
        </w:rPr>
        <w:t xml:space="preserve">; </w:t>
      </w:r>
      <w:r w:rsidR="002F3B21" w:rsidRPr="00DB6D77">
        <w:rPr>
          <w:rFonts w:ascii="Roboto" w:hAnsi="Roboto" w:cs="Times"/>
          <w:sz w:val="18"/>
          <w:szCs w:val="18"/>
        </w:rPr>
        <w:t>Rachel Lampert, MD</w:t>
      </w:r>
      <w:r w:rsidR="002F3B21">
        <w:rPr>
          <w:rFonts w:ascii="Roboto" w:hAnsi="Roboto" w:cs="Times"/>
          <w:sz w:val="18"/>
          <w:szCs w:val="18"/>
        </w:rPr>
        <w:t xml:space="preserve">; </w:t>
      </w:r>
      <w:r w:rsidR="002F3B21" w:rsidRPr="00DB6D77">
        <w:rPr>
          <w:rFonts w:ascii="Roboto" w:hAnsi="Roboto" w:cs="Times"/>
          <w:sz w:val="18"/>
          <w:szCs w:val="18"/>
        </w:rPr>
        <w:t xml:space="preserve"> </w:t>
      </w:r>
      <w:r w:rsidRPr="00DB6D77">
        <w:rPr>
          <w:rFonts w:ascii="Roboto" w:hAnsi="Roboto" w:cs="Times"/>
          <w:sz w:val="18"/>
          <w:szCs w:val="18"/>
        </w:rPr>
        <w:t>John C. Stendahl, MD, PhD; J</w:t>
      </w:r>
      <w:r w:rsidR="002F3B21" w:rsidRPr="002F3B21">
        <w:rPr>
          <w:rFonts w:ascii="Roboto" w:hAnsi="Roboto" w:cs="Times"/>
          <w:sz w:val="18"/>
          <w:szCs w:val="18"/>
        </w:rPr>
        <w:t xml:space="preserve"> </w:t>
      </w:r>
      <w:r w:rsidR="002F3B21" w:rsidRPr="00DB6D77">
        <w:rPr>
          <w:rFonts w:ascii="Roboto" w:hAnsi="Roboto" w:cs="Times"/>
          <w:sz w:val="18"/>
          <w:szCs w:val="18"/>
        </w:rPr>
        <w:t>Neal K. Lakdawala, MD</w:t>
      </w:r>
      <w:r w:rsidR="002F3B21">
        <w:rPr>
          <w:rFonts w:ascii="Roboto" w:hAnsi="Roboto" w:cs="Times"/>
          <w:sz w:val="18"/>
          <w:szCs w:val="18"/>
        </w:rPr>
        <w:t>;</w:t>
      </w:r>
      <w:r w:rsidR="002F3B21" w:rsidRPr="00DB6D77">
        <w:rPr>
          <w:rFonts w:ascii="Roboto" w:hAnsi="Roboto" w:cs="Times"/>
          <w:sz w:val="18"/>
          <w:szCs w:val="18"/>
        </w:rPr>
        <w:t xml:space="preserve"> </w:t>
      </w:r>
      <w:r w:rsidR="002F3B21">
        <w:rPr>
          <w:rFonts w:ascii="Roboto" w:hAnsi="Roboto" w:cs="Times"/>
          <w:sz w:val="18"/>
          <w:szCs w:val="18"/>
        </w:rPr>
        <w:t>J</w:t>
      </w:r>
      <w:r w:rsidRPr="00DB6D77">
        <w:rPr>
          <w:rFonts w:ascii="Roboto" w:hAnsi="Roboto" w:cs="Times"/>
          <w:sz w:val="18"/>
          <w:szCs w:val="18"/>
        </w:rPr>
        <w:t>ames S. Ware, PhD, MRCP;</w:t>
      </w:r>
      <w:r w:rsidR="002F3B21" w:rsidRPr="002F3B21">
        <w:rPr>
          <w:rFonts w:ascii="Roboto" w:hAnsi="Roboto" w:cs="Times"/>
          <w:sz w:val="18"/>
          <w:szCs w:val="18"/>
        </w:rPr>
        <w:t xml:space="preserve"> </w:t>
      </w:r>
      <w:r w:rsidR="002F3B21" w:rsidRPr="00DB6D77">
        <w:rPr>
          <w:rFonts w:ascii="Roboto" w:hAnsi="Roboto" w:cs="Times"/>
          <w:sz w:val="18"/>
          <w:szCs w:val="18"/>
        </w:rPr>
        <w:t xml:space="preserve">Victoria N. Parikh, MD; </w:t>
      </w:r>
      <w:r w:rsidRPr="00DB6D77">
        <w:rPr>
          <w:rFonts w:ascii="Roboto" w:hAnsi="Roboto" w:cs="Times"/>
          <w:sz w:val="18"/>
          <w:szCs w:val="18"/>
        </w:rPr>
        <w:t xml:space="preserve"> </w:t>
      </w:r>
      <w:r w:rsidR="004C6F6D" w:rsidRPr="00DB6D77">
        <w:rPr>
          <w:rFonts w:ascii="Roboto" w:hAnsi="Roboto" w:cs="Times"/>
          <w:sz w:val="18"/>
          <w:szCs w:val="18"/>
        </w:rPr>
        <w:t>Michelle Michels, MD, PhD</w:t>
      </w:r>
      <w:r w:rsidR="002F3B21">
        <w:rPr>
          <w:rFonts w:ascii="Roboto" w:hAnsi="Roboto" w:cs="Times"/>
          <w:sz w:val="18"/>
          <w:szCs w:val="18"/>
        </w:rPr>
        <w:t>;</w:t>
      </w:r>
      <w:r w:rsidR="004C6F6D" w:rsidRPr="00DB6D77">
        <w:rPr>
          <w:rFonts w:ascii="Roboto" w:hAnsi="Roboto" w:cs="Times"/>
          <w:sz w:val="18"/>
          <w:szCs w:val="18"/>
        </w:rPr>
        <w:t xml:space="preserve"> </w:t>
      </w:r>
      <w:r w:rsidR="00357D74">
        <w:rPr>
          <w:rFonts w:ascii="Roboto" w:hAnsi="Roboto" w:cs="Times"/>
          <w:sz w:val="18"/>
          <w:szCs w:val="18"/>
        </w:rPr>
        <w:t>Lia Crotti, MD</w:t>
      </w:r>
      <w:r w:rsidR="00D81999">
        <w:rPr>
          <w:rFonts w:ascii="Roboto" w:hAnsi="Roboto" w:cs="Times"/>
          <w:sz w:val="18"/>
          <w:szCs w:val="18"/>
        </w:rPr>
        <w:t>, PhD</w:t>
      </w:r>
      <w:r w:rsidRPr="00DB6D77">
        <w:rPr>
          <w:rFonts w:ascii="Roboto" w:hAnsi="Roboto" w:cs="Times"/>
          <w:sz w:val="18"/>
          <w:szCs w:val="18"/>
        </w:rPr>
        <w:t xml:space="preserve">; Thomas D. Ryan, MD, PhD; </w:t>
      </w:r>
      <w:r w:rsidR="002F3B21" w:rsidRPr="00DB6D77">
        <w:rPr>
          <w:rFonts w:ascii="Roboto" w:hAnsi="Roboto" w:cs="Times"/>
          <w:sz w:val="18"/>
          <w:szCs w:val="18"/>
        </w:rPr>
        <w:t xml:space="preserve">Iacopo </w:t>
      </w:r>
      <w:proofErr w:type="spellStart"/>
      <w:r w:rsidR="002F3B21" w:rsidRPr="00DB6D77">
        <w:rPr>
          <w:rFonts w:ascii="Roboto" w:hAnsi="Roboto" w:cs="Times"/>
          <w:sz w:val="18"/>
          <w:szCs w:val="18"/>
        </w:rPr>
        <w:t>Olivotto</w:t>
      </w:r>
      <w:proofErr w:type="spellEnd"/>
      <w:r w:rsidR="002F3B21" w:rsidRPr="00DB6D77">
        <w:rPr>
          <w:rFonts w:ascii="Roboto" w:hAnsi="Roboto" w:cs="Times"/>
          <w:sz w:val="18"/>
          <w:szCs w:val="18"/>
        </w:rPr>
        <w:t>, MD;</w:t>
      </w:r>
      <w:r w:rsidR="002F3B21">
        <w:rPr>
          <w:rFonts w:ascii="Roboto" w:hAnsi="Roboto" w:cs="Times"/>
          <w:sz w:val="18"/>
          <w:szCs w:val="18"/>
        </w:rPr>
        <w:t xml:space="preserve"> </w:t>
      </w:r>
      <w:r w:rsidRPr="00DB6D77">
        <w:rPr>
          <w:rFonts w:ascii="Roboto" w:hAnsi="Roboto" w:cs="Times"/>
          <w:sz w:val="18"/>
          <w:szCs w:val="18"/>
        </w:rPr>
        <w:t>Sharlene M. Day, MD; 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r w:rsidR="00F77426">
        <w:rPr>
          <w:rFonts w:ascii="Roboto" w:hAnsi="Roboto" w:cs="Times"/>
          <w:sz w:val="18"/>
          <w:szCs w:val="18"/>
        </w:rPr>
        <w:t xml:space="preserve">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09A79D86" w14:textId="3947650B" w:rsidR="00CE073C" w:rsidRPr="00945228" w:rsidRDefault="001D711A" w:rsidP="00CE073C">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2E4A9086" w14:textId="77777777" w:rsidR="001871E9" w:rsidRDefault="001871E9" w:rsidP="001871E9">
      <w:pPr>
        <w:rPr>
          <w:rFonts w:ascii="Roboto" w:hAnsi="Roboto"/>
          <w:sz w:val="18"/>
          <w:szCs w:val="18"/>
          <w:lang w:val="en-US"/>
        </w:rPr>
      </w:pPr>
      <w:r w:rsidRPr="00CE073C">
        <w:rPr>
          <w:rFonts w:ascii="Roboto" w:hAnsi="Roboto"/>
          <w:sz w:val="18"/>
          <w:szCs w:val="18"/>
          <w:lang w:val="en-US"/>
        </w:rPr>
        <w:t>Genomics and Inherited Disease Program,</w:t>
      </w:r>
      <w:r w:rsidRPr="00945228">
        <w:rPr>
          <w:rFonts w:ascii="Roboto" w:hAnsi="Roboto"/>
          <w:sz w:val="18"/>
          <w:szCs w:val="18"/>
          <w:lang w:val="en-US"/>
        </w:rPr>
        <w:t xml:space="preserve"> Garvan Institute of Medical Research and University of New South Wales, Sydney, Australia (J.I.)</w:t>
      </w:r>
    </w:p>
    <w:p w14:paraId="7615C0B2" w14:textId="2EF25BAB" w:rsidR="001871E9" w:rsidRDefault="001871E9" w:rsidP="001D711A">
      <w:pPr>
        <w:rPr>
          <w:rFonts w:ascii="Roboto" w:hAnsi="Roboto"/>
          <w:sz w:val="18"/>
          <w:szCs w:val="18"/>
          <w:lang w:val="en-US"/>
        </w:rPr>
      </w:pPr>
      <w:r w:rsidRPr="001871E9">
        <w:rPr>
          <w:rFonts w:ascii="Roboto" w:hAnsi="Roboto"/>
          <w:sz w:val="18"/>
          <w:szCs w:val="18"/>
          <w:lang w:val="en-US"/>
        </w:rPr>
        <w:t>Faculty of Medicine and Health, The University of Sydney, Australia; Department of Cardiology, Royal Prince Alfred Hospital, Sydney, Australia</w:t>
      </w:r>
      <w:r>
        <w:rPr>
          <w:rFonts w:ascii="Roboto" w:hAnsi="Roboto"/>
          <w:sz w:val="18"/>
          <w:szCs w:val="18"/>
          <w:lang w:val="en-US"/>
        </w:rPr>
        <w:t xml:space="preserve"> (B.G)</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50663861" w:rsidR="001D711A" w:rsidRDefault="00803FC0" w:rsidP="001D711A">
      <w:pPr>
        <w:pStyle w:val="Ingenafstand"/>
        <w:rPr>
          <w:rFonts w:ascii="Roboto" w:hAnsi="Roboto" w:cs="Times New Roman"/>
          <w:sz w:val="18"/>
          <w:szCs w:val="18"/>
        </w:rPr>
      </w:pPr>
      <w:r>
        <w:rPr>
          <w:rFonts w:ascii="Roboto" w:hAnsi="Roboto" w:cs="Times New Roman"/>
          <w:sz w:val="18"/>
          <w:szCs w:val="18"/>
        </w:rPr>
        <w:t xml:space="preserve">Cardiovascular Institute, </w:t>
      </w:r>
      <w:proofErr w:type="spellStart"/>
      <w:r>
        <w:rPr>
          <w:rFonts w:ascii="Roboto" w:hAnsi="Roboto" w:cs="Times New Roman"/>
          <w:sz w:val="18"/>
          <w:szCs w:val="18"/>
        </w:rPr>
        <w:t>Thoraxcenter</w:t>
      </w:r>
      <w:proofErr w:type="spellEnd"/>
      <w:r>
        <w:rPr>
          <w:rFonts w:ascii="Roboto" w:hAnsi="Roboto" w:cs="Times New Roman"/>
          <w:sz w:val="18"/>
          <w:szCs w:val="18"/>
        </w:rPr>
        <w:t xml:space="preserve">, </w:t>
      </w:r>
      <w:r w:rsidR="001D711A" w:rsidRPr="005559AF">
        <w:rPr>
          <w:rFonts w:ascii="Roboto" w:hAnsi="Roboto" w:cs="Times New Roman"/>
          <w:sz w:val="18"/>
          <w:szCs w:val="18"/>
        </w:rPr>
        <w:t xml:space="preserve">Department of Cardiology, </w:t>
      </w:r>
      <w:proofErr w:type="spellStart"/>
      <w:r w:rsidR="001D711A" w:rsidRPr="005559AF">
        <w:rPr>
          <w:rFonts w:ascii="Roboto" w:hAnsi="Roboto" w:cs="Times New Roman"/>
          <w:sz w:val="18"/>
          <w:szCs w:val="18"/>
        </w:rPr>
        <w:t>Thoraxcenter</w:t>
      </w:r>
      <w:proofErr w:type="spellEnd"/>
      <w:r w:rsidR="001D711A" w:rsidRPr="005559AF">
        <w:rPr>
          <w:rFonts w:ascii="Roboto" w:hAnsi="Roboto" w:cs="Times New Roman"/>
          <w:sz w:val="18"/>
          <w:szCs w:val="18"/>
        </w:rPr>
        <w:t xml:space="preserve">, Erasmus Medical Center Rotterdam, the Netherlands (M.M.) </w:t>
      </w:r>
    </w:p>
    <w:p w14:paraId="5069B62D"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Department of Medicine and Surgery, University of Milano-Bicocca, Milan, Italy. (L.C.)</w:t>
      </w:r>
    </w:p>
    <w:p w14:paraId="027EB8F7" w14:textId="77777777" w:rsidR="00D81999" w:rsidRPr="000C042E" w:rsidRDefault="00D81999" w:rsidP="00D81999">
      <w:pPr>
        <w:pStyle w:val="Ingenafstand"/>
        <w:rPr>
          <w:rFonts w:ascii="Roboto" w:hAnsi="Roboto" w:cs="Times New Roman"/>
          <w:sz w:val="18"/>
          <w:szCs w:val="18"/>
        </w:rPr>
      </w:pPr>
      <w:r w:rsidRPr="000C042E">
        <w:rPr>
          <w:rFonts w:ascii="Roboto" w:hAnsi="Roboto" w:cs="Times New Roman"/>
          <w:sz w:val="18"/>
          <w:szCs w:val="18"/>
        </w:rPr>
        <w:t xml:space="preserve">IRCCS, </w:t>
      </w:r>
      <w:proofErr w:type="spellStart"/>
      <w:r w:rsidRPr="000C042E">
        <w:rPr>
          <w:rFonts w:ascii="Roboto" w:hAnsi="Roboto" w:cs="Times New Roman"/>
          <w:sz w:val="18"/>
          <w:szCs w:val="18"/>
        </w:rPr>
        <w:t>Istituto</w:t>
      </w:r>
      <w:proofErr w:type="spellEnd"/>
      <w:r w:rsidRPr="000C042E">
        <w:rPr>
          <w:rFonts w:ascii="Roboto" w:hAnsi="Roboto" w:cs="Times New Roman"/>
          <w:sz w:val="18"/>
          <w:szCs w:val="18"/>
        </w:rPr>
        <w:t xml:space="preserve"> </w:t>
      </w:r>
      <w:proofErr w:type="spellStart"/>
      <w:r w:rsidRPr="000C042E">
        <w:rPr>
          <w:rFonts w:ascii="Roboto" w:hAnsi="Roboto" w:cs="Times New Roman"/>
          <w:sz w:val="18"/>
          <w:szCs w:val="18"/>
        </w:rPr>
        <w:t>Auxologico</w:t>
      </w:r>
      <w:proofErr w:type="spellEnd"/>
      <w:r w:rsidRPr="000C042E">
        <w:rPr>
          <w:rFonts w:ascii="Roboto" w:hAnsi="Roboto" w:cs="Times New Roman"/>
          <w:sz w:val="18"/>
          <w:szCs w:val="18"/>
        </w:rPr>
        <w:t xml:space="preserve"> Italiano, Department of Cardiology, San Luca Hospital, Cardiomyopathy Unit, Milan, Italy.</w:t>
      </w:r>
    </w:p>
    <w:p w14:paraId="528A7C53" w14:textId="77777777" w:rsidR="00D81999" w:rsidRPr="005559AF" w:rsidRDefault="00D81999" w:rsidP="00D81999">
      <w:pPr>
        <w:pStyle w:val="Ingenafstand"/>
        <w:rPr>
          <w:rFonts w:ascii="Roboto" w:hAnsi="Roboto" w:cs="Times New Roman"/>
          <w:sz w:val="18"/>
          <w:szCs w:val="18"/>
        </w:rPr>
      </w:pPr>
      <w:r w:rsidRPr="000C042E">
        <w:rPr>
          <w:rFonts w:ascii="Roboto" w:hAnsi="Roboto" w:cs="Times New Roman"/>
          <w:sz w:val="18"/>
          <w:szCs w:val="18"/>
        </w:rPr>
        <w:t>(L.C.)</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2E5AE770"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Meyer Children</w:t>
      </w:r>
      <w:r w:rsidR="00217F3A">
        <w:rPr>
          <w:rFonts w:ascii="Roboto" w:hAnsi="Roboto" w:cs="Times New Roman"/>
          <w:sz w:val="18"/>
          <w:szCs w:val="18"/>
        </w:rPr>
        <w:t>’s</w:t>
      </w:r>
      <w:r w:rsidRPr="005559AF">
        <w:rPr>
          <w:rFonts w:ascii="Roboto" w:hAnsi="Roboto" w:cs="Times New Roman"/>
          <w:sz w:val="18"/>
          <w:szCs w:val="18"/>
        </w:rPr>
        <w:t xml:space="preserve"> Hospital</w:t>
      </w:r>
      <w:r w:rsidR="00217F3A">
        <w:rPr>
          <w:rFonts w:ascii="Roboto" w:hAnsi="Roboto" w:cs="Times New Roman"/>
          <w:sz w:val="18"/>
          <w:szCs w:val="18"/>
        </w:rPr>
        <w:t xml:space="preserve"> IRCCS,</w:t>
      </w:r>
      <w:r w:rsidRPr="005559AF">
        <w:rPr>
          <w:rFonts w:ascii="Roboto" w:hAnsi="Roboto" w:cs="Times New Roman"/>
          <w:sz w:val="18"/>
          <w:szCs w:val="18"/>
        </w:rPr>
        <w:t xml:space="preserve">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0"/>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12"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5534C8" w:rsidRDefault="001D711A" w:rsidP="001D711A">
      <w:pPr>
        <w:pStyle w:val="Ingenafstand"/>
        <w:rPr>
          <w:rFonts w:ascii="Roboto" w:hAnsi="Roboto" w:cs="Times New Roman"/>
          <w:sz w:val="18"/>
          <w:szCs w:val="18"/>
          <w:lang w:val="da-DK"/>
        </w:rPr>
      </w:pPr>
      <w:proofErr w:type="spellStart"/>
      <w:r w:rsidRPr="005534C8">
        <w:rPr>
          <w:rFonts w:ascii="Roboto" w:hAnsi="Roboto" w:cs="Times New Roman"/>
          <w:sz w:val="18"/>
          <w:szCs w:val="18"/>
          <w:lang w:val="da-DK"/>
        </w:rPr>
        <w:t>Email</w:t>
      </w:r>
      <w:proofErr w:type="spellEnd"/>
      <w:r w:rsidRPr="005534C8">
        <w:rPr>
          <w:rFonts w:ascii="Roboto" w:hAnsi="Roboto" w:cs="Times New Roman"/>
          <w:sz w:val="18"/>
          <w:szCs w:val="18"/>
          <w:lang w:val="da-DK"/>
        </w:rPr>
        <w:t xml:space="preserve">: </w:t>
      </w:r>
      <w:hyperlink r:id="rId13" w:history="1">
        <w:r w:rsidR="00EF6167" w:rsidRPr="005534C8">
          <w:rPr>
            <w:rStyle w:val="Hyperlink"/>
            <w:rFonts w:ascii="Roboto" w:hAnsi="Roboto" w:cs="Times New Roman"/>
            <w:sz w:val="18"/>
            <w:szCs w:val="18"/>
            <w:lang w:val="da-DK"/>
          </w:rPr>
          <w:t>christoffer.rasmus.vissing.01@regionh</w:t>
        </w:r>
      </w:hyperlink>
      <w:r w:rsidRPr="005534C8">
        <w:rPr>
          <w:rFonts w:ascii="Roboto" w:hAnsi="Roboto" w:cs="Times New Roman"/>
          <w:sz w:val="18"/>
          <w:szCs w:val="18"/>
          <w:lang w:val="da-DK"/>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4"/>
          <w:footerReference w:type="default" r:id="rId15"/>
          <w:pgSz w:w="12240" w:h="15840"/>
          <w:pgMar w:top="1440" w:right="1440" w:bottom="992" w:left="1259" w:header="720" w:footer="720" w:gutter="0"/>
          <w:cols w:space="720"/>
          <w:titlePg/>
          <w:docGrid w:linePitch="360"/>
        </w:sectPr>
      </w:pPr>
      <w:bookmarkStart w:id="25" w:name="_Hlk113459148"/>
    </w:p>
    <w:p w14:paraId="530D91CE" w14:textId="77777777" w:rsidR="001D711A" w:rsidRPr="00337E0B" w:rsidRDefault="001D711A" w:rsidP="001D711A">
      <w:pPr>
        <w:spacing w:line="259" w:lineRule="auto"/>
        <w:rPr>
          <w:rFonts w:ascii="Roboto" w:hAnsi="Roboto"/>
          <w:lang w:val="en-US"/>
        </w:rPr>
      </w:pPr>
      <w:r w:rsidRPr="00945228">
        <w:rPr>
          <w:rFonts w:ascii="Roboto" w:hAnsi="Roboto"/>
          <w:b/>
          <w:bCs/>
          <w:lang w:val="en-US"/>
        </w:rPr>
        <w:lastRenderedPageBreak/>
        <w:t>ABSTRACT:</w:t>
      </w:r>
    </w:p>
    <w:p w14:paraId="63342B2D" w14:textId="3E9B131D"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r w:rsidR="008065FD">
        <w:rPr>
          <w:rFonts w:ascii="Roboto" w:hAnsi="Roboto"/>
          <w:sz w:val="22"/>
          <w:szCs w:val="22"/>
          <w:lang w:val="en-US"/>
        </w:rPr>
        <w:t xml:space="preserve">sarcomere gene </w:t>
      </w:r>
      <w:r w:rsidR="007C7784" w:rsidRPr="00945228">
        <w:rPr>
          <w:rFonts w:ascii="Roboto" w:hAnsi="Roboto"/>
          <w:sz w:val="22"/>
          <w:szCs w:val="22"/>
          <w:lang w:val="en-US"/>
        </w:rPr>
        <w:t xml:space="preserve">variants </w:t>
      </w:r>
      <w:r w:rsidR="00B816F2">
        <w:rPr>
          <w:rFonts w:ascii="Roboto" w:hAnsi="Roboto"/>
          <w:sz w:val="22"/>
          <w:szCs w:val="22"/>
          <w:lang w:val="en-US"/>
        </w:rPr>
        <w:t xml:space="preserve">are a </w:t>
      </w:r>
      <w:r w:rsidR="008065FD">
        <w:rPr>
          <w:rFonts w:ascii="Roboto" w:hAnsi="Roboto"/>
          <w:sz w:val="22"/>
          <w:szCs w:val="22"/>
          <w:lang w:val="en-US"/>
        </w:rPr>
        <w:t>key</w:t>
      </w:r>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ins w:id="26" w:author="Christoffer Vissing" w:date="2025-05-13T13:14:00Z" w16du:dateUtc="2025-05-13T11:14:00Z">
        <w:r w:rsidR="0063463C">
          <w:rPr>
            <w:rFonts w:ascii="Roboto" w:hAnsi="Roboto"/>
            <w:sz w:val="22"/>
            <w:szCs w:val="22"/>
            <w:lang w:val="en-US"/>
          </w:rPr>
          <w:t>,</w:t>
        </w:r>
      </w:ins>
      <w:ins w:id="27" w:author="Christoffer Vissing" w:date="2025-05-13T13:12:00Z" w16du:dateUtc="2025-05-13T11:12:00Z">
        <w:r w:rsidR="0063463C">
          <w:rPr>
            <w:rFonts w:ascii="Roboto" w:hAnsi="Roboto"/>
            <w:sz w:val="22"/>
            <w:szCs w:val="22"/>
            <w:lang w:val="en-US"/>
          </w:rPr>
          <w:t xml:space="preserve"> and has </w:t>
        </w:r>
      </w:ins>
      <w:del w:id="28" w:author="Christoffer Vissing" w:date="2025-05-13T13:11:00Z" w16du:dateUtc="2025-05-13T11:11:00Z">
        <w:r w:rsidR="00357D74" w:rsidDel="0063463C">
          <w:rPr>
            <w:rFonts w:ascii="Roboto" w:hAnsi="Roboto"/>
            <w:sz w:val="22"/>
            <w:szCs w:val="22"/>
            <w:lang w:val="en-US"/>
          </w:rPr>
          <w:delText xml:space="preserve"> but do </w:delText>
        </w:r>
        <w:commentRangeStart w:id="29"/>
        <w:r w:rsidR="00357D74" w:rsidDel="0063463C">
          <w:rPr>
            <w:rFonts w:ascii="Roboto" w:hAnsi="Roboto"/>
            <w:sz w:val="22"/>
            <w:szCs w:val="22"/>
            <w:lang w:val="en-US"/>
          </w:rPr>
          <w:delText xml:space="preserve">not account for the majority </w:delText>
        </w:r>
        <w:commentRangeEnd w:id="29"/>
        <w:r w:rsidR="003B7FA4" w:rsidDel="0063463C">
          <w:rPr>
            <w:rStyle w:val="Kommentarhenvisning"/>
            <w:lang w:val="en-US" w:eastAsia="en-US"/>
          </w:rPr>
          <w:commentReference w:id="29"/>
        </w:r>
        <w:r w:rsidR="00357D74" w:rsidDel="0063463C">
          <w:rPr>
            <w:rFonts w:ascii="Roboto" w:hAnsi="Roboto"/>
            <w:sz w:val="22"/>
            <w:szCs w:val="22"/>
            <w:lang w:val="en-US"/>
          </w:rPr>
          <w:delText>of disease</w:delText>
        </w:r>
      </w:del>
      <w:ins w:id="30" w:author="Henning Bundgaard" w:date="2025-03-25T13:01:00Z">
        <w:del w:id="31" w:author="Christoffer Vissing" w:date="2025-05-13T13:11:00Z" w16du:dateUtc="2025-05-13T11:11:00Z">
          <w:r w:rsidR="005534C8" w:rsidDel="0063463C">
            <w:rPr>
              <w:rFonts w:ascii="Roboto" w:hAnsi="Roboto"/>
              <w:sz w:val="22"/>
              <w:szCs w:val="22"/>
              <w:lang w:val="en-US"/>
            </w:rPr>
            <w:delText>patients</w:delText>
          </w:r>
        </w:del>
      </w:ins>
      <w:del w:id="32" w:author="Christoffer Vissing" w:date="2025-05-13T13:11:00Z" w16du:dateUtc="2025-05-13T11:11:00Z">
        <w:r w:rsidR="007C7784" w:rsidRPr="00945228" w:rsidDel="0063463C">
          <w:rPr>
            <w:rFonts w:ascii="Roboto" w:hAnsi="Roboto"/>
            <w:sz w:val="22"/>
            <w:szCs w:val="22"/>
            <w:lang w:val="en-US"/>
          </w:rPr>
          <w:delText>.</w:delText>
        </w:r>
      </w:del>
      <w:del w:id="33" w:author="Christoffer Vissing" w:date="2025-05-13T13:12:00Z" w16du:dateUtc="2025-05-13T11:12:00Z">
        <w:r w:rsidR="007C7784" w:rsidRPr="00945228" w:rsidDel="0063463C">
          <w:rPr>
            <w:rFonts w:ascii="Roboto" w:hAnsi="Roboto"/>
            <w:sz w:val="22"/>
            <w:szCs w:val="22"/>
            <w:lang w:val="en-US"/>
          </w:rPr>
          <w:delText xml:space="preserve"> </w:delText>
        </w:r>
        <w:r w:rsidR="00357D74" w:rsidDel="0063463C">
          <w:rPr>
            <w:rFonts w:ascii="Roboto" w:hAnsi="Roboto"/>
            <w:sz w:val="22"/>
            <w:szCs w:val="22"/>
            <w:lang w:val="en-US"/>
          </w:rPr>
          <w:delText>The</w:delText>
        </w:r>
      </w:del>
      <w:del w:id="34" w:author="Christoffer Vissing" w:date="2025-04-08T15:41:00Z" w16du:dateUtc="2025-04-08T13:41:00Z">
        <w:r w:rsidR="00357D74" w:rsidDel="000B5DA3">
          <w:rPr>
            <w:rFonts w:ascii="Roboto" w:hAnsi="Roboto"/>
            <w:sz w:val="22"/>
            <w:szCs w:val="22"/>
            <w:lang w:val="en-US"/>
          </w:rPr>
          <w:delText>ir presence is</w:delText>
        </w:r>
      </w:del>
      <w:del w:id="35" w:author="Christoffer Vissing" w:date="2025-05-13T13:12:00Z" w16du:dateUtc="2025-05-13T11:12:00Z">
        <w:r w:rsidR="00357D74" w:rsidDel="0063463C">
          <w:rPr>
            <w:rFonts w:ascii="Roboto" w:hAnsi="Roboto"/>
            <w:sz w:val="22"/>
            <w:szCs w:val="22"/>
            <w:lang w:val="en-US"/>
          </w:rPr>
          <w:delText xml:space="preserve"> </w:delText>
        </w:r>
      </w:del>
      <w:r w:rsidR="00357D74">
        <w:rPr>
          <w:rFonts w:ascii="Roboto" w:hAnsi="Roboto"/>
          <w:sz w:val="22"/>
          <w:szCs w:val="22"/>
          <w:lang w:val="en-US"/>
        </w:rPr>
        <w:t>typically</w:t>
      </w:r>
      <w:ins w:id="36" w:author="Christoffer Vissing" w:date="2025-05-13T13:13:00Z" w16du:dateUtc="2025-05-13T11:13:00Z">
        <w:r w:rsidR="0063463C">
          <w:rPr>
            <w:rFonts w:ascii="Roboto" w:hAnsi="Roboto"/>
            <w:sz w:val="22"/>
            <w:szCs w:val="22"/>
            <w:lang w:val="en-US"/>
          </w:rPr>
          <w:t xml:space="preserve"> been</w:t>
        </w:r>
      </w:ins>
      <w:r w:rsidR="00357D74">
        <w:rPr>
          <w:rFonts w:ascii="Roboto" w:hAnsi="Roboto"/>
          <w:sz w:val="22"/>
          <w:szCs w:val="22"/>
          <w:lang w:val="en-US"/>
        </w:rPr>
        <w:t xml:space="preserve"> associated with </w:t>
      </w:r>
      <w:del w:id="37" w:author="Christoffer Vissing" w:date="2025-04-08T15:41:00Z" w16du:dateUtc="2025-04-08T13:41:00Z">
        <w:r w:rsidR="00357D74" w:rsidDel="000B5DA3">
          <w:rPr>
            <w:rFonts w:ascii="Roboto" w:hAnsi="Roboto"/>
            <w:sz w:val="22"/>
            <w:szCs w:val="22"/>
            <w:lang w:val="en-US"/>
          </w:rPr>
          <w:delText>more severe disease expression</w:delText>
        </w:r>
      </w:del>
      <w:ins w:id="38" w:author="Christoffer Vissing" w:date="2025-04-08T15:41:00Z" w16du:dateUtc="2025-04-08T13:41:00Z">
        <w:r w:rsidR="000B5DA3">
          <w:rPr>
            <w:rFonts w:ascii="Roboto" w:hAnsi="Roboto"/>
            <w:sz w:val="22"/>
            <w:szCs w:val="22"/>
            <w:lang w:val="en-US"/>
          </w:rPr>
          <w:t>worse clinical outcomes</w:t>
        </w:r>
      </w:ins>
      <w:ins w:id="39" w:author="Christoffer Vissing" w:date="2025-05-13T13:13:00Z" w16du:dateUtc="2025-05-13T11:13:00Z">
        <w:r w:rsidR="0063463C">
          <w:rPr>
            <w:rFonts w:ascii="Roboto" w:hAnsi="Roboto"/>
            <w:sz w:val="22"/>
            <w:szCs w:val="22"/>
            <w:lang w:val="en-US"/>
          </w:rPr>
          <w:t>.</w:t>
        </w:r>
      </w:ins>
      <w:del w:id="40" w:author="Christoffer Vissing" w:date="2025-05-13T13:13:00Z" w16du:dateUtc="2025-05-13T11:13:00Z">
        <w:r w:rsidR="00357D74" w:rsidDel="0063463C">
          <w:rPr>
            <w:rFonts w:ascii="Roboto" w:hAnsi="Roboto"/>
            <w:sz w:val="22"/>
            <w:szCs w:val="22"/>
            <w:lang w:val="en-US"/>
          </w:rPr>
          <w:delText>,</w:delText>
        </w:r>
      </w:del>
      <w:r w:rsidR="00357D74">
        <w:rPr>
          <w:rFonts w:ascii="Roboto" w:hAnsi="Roboto"/>
          <w:sz w:val="22"/>
          <w:szCs w:val="22"/>
          <w:lang w:val="en-US"/>
        </w:rPr>
        <w:t xml:space="preserve"> </w:t>
      </w:r>
      <w:ins w:id="41" w:author="Christoffer Vissing" w:date="2025-05-13T13:48:00Z" w16du:dateUtc="2025-05-13T11:48:00Z">
        <w:r w:rsidR="00E8033B" w:rsidRPr="00E8033B">
          <w:rPr>
            <w:rFonts w:ascii="Roboto" w:hAnsi="Roboto"/>
            <w:sz w:val="22"/>
            <w:szCs w:val="22"/>
            <w:lang w:val="en-US"/>
          </w:rPr>
          <w:t>Although genotype–phenotype correlations have been reported, the influence of comorbid</w:t>
        </w:r>
        <w:r w:rsidR="00E8033B">
          <w:rPr>
            <w:rFonts w:ascii="Roboto" w:hAnsi="Roboto"/>
            <w:sz w:val="22"/>
            <w:szCs w:val="22"/>
            <w:lang w:val="en-US"/>
          </w:rPr>
          <w:t>ities</w:t>
        </w:r>
        <w:r w:rsidR="00E8033B" w:rsidRPr="00E8033B">
          <w:rPr>
            <w:rFonts w:ascii="Roboto" w:hAnsi="Roboto"/>
            <w:sz w:val="22"/>
            <w:szCs w:val="22"/>
            <w:lang w:val="en-US"/>
          </w:rPr>
          <w:t xml:space="preserve"> on the trajectories of </w:t>
        </w:r>
        <w:proofErr w:type="spellStart"/>
        <w:r w:rsidR="00E8033B" w:rsidRPr="00E8033B">
          <w:rPr>
            <w:rFonts w:ascii="Roboto" w:hAnsi="Roboto"/>
            <w:sz w:val="22"/>
            <w:szCs w:val="22"/>
            <w:lang w:val="en-US"/>
          </w:rPr>
          <w:t>sarcomeric</w:t>
        </w:r>
        <w:proofErr w:type="spellEnd"/>
        <w:r w:rsidR="00E8033B" w:rsidRPr="00E8033B">
          <w:rPr>
            <w:rFonts w:ascii="Roboto" w:hAnsi="Roboto"/>
            <w:sz w:val="22"/>
            <w:szCs w:val="22"/>
            <w:lang w:val="en-US"/>
          </w:rPr>
          <w:t xml:space="preserve"> versus non-</w:t>
        </w:r>
        <w:proofErr w:type="spellStart"/>
        <w:r w:rsidR="00E8033B" w:rsidRPr="00E8033B">
          <w:rPr>
            <w:rFonts w:ascii="Roboto" w:hAnsi="Roboto"/>
            <w:sz w:val="22"/>
            <w:szCs w:val="22"/>
            <w:lang w:val="en-US"/>
          </w:rPr>
          <w:t>sarcomeric</w:t>
        </w:r>
        <w:proofErr w:type="spellEnd"/>
        <w:r w:rsidR="00E8033B" w:rsidRPr="00E8033B">
          <w:rPr>
            <w:rFonts w:ascii="Roboto" w:hAnsi="Roboto"/>
            <w:sz w:val="22"/>
            <w:szCs w:val="22"/>
            <w:lang w:val="en-US"/>
          </w:rPr>
          <w:t xml:space="preserve"> HCM—and the timing of key clinical events—remains poorly defined</w:t>
        </w:r>
      </w:ins>
      <w:del w:id="42" w:author="Christoffer Vissing" w:date="2025-05-13T13:13:00Z" w16du:dateUtc="2025-05-13T11:13:00Z">
        <w:r w:rsidR="00357D74" w:rsidDel="0063463C">
          <w:rPr>
            <w:rFonts w:ascii="Roboto" w:hAnsi="Roboto"/>
            <w:sz w:val="22"/>
            <w:szCs w:val="22"/>
            <w:lang w:val="en-US"/>
          </w:rPr>
          <w:delText>h</w:delText>
        </w:r>
      </w:del>
      <w:del w:id="43" w:author="Christoffer Vissing" w:date="2025-05-13T13:49:00Z" w16du:dateUtc="2025-05-13T11:49:00Z">
        <w:r w:rsidR="00357D74" w:rsidDel="00E8033B">
          <w:rPr>
            <w:rFonts w:ascii="Roboto" w:hAnsi="Roboto"/>
            <w:sz w:val="22"/>
            <w:szCs w:val="22"/>
            <w:lang w:val="en-US"/>
          </w:rPr>
          <w:delText>owever</w:delText>
        </w:r>
        <w:r w:rsidR="0041288F" w:rsidDel="00E8033B">
          <w:rPr>
            <w:rFonts w:ascii="Roboto" w:hAnsi="Roboto"/>
            <w:sz w:val="22"/>
            <w:szCs w:val="22"/>
            <w:lang w:val="en-US"/>
          </w:rPr>
          <w:delText xml:space="preserve"> </w:delText>
        </w:r>
      </w:del>
      <w:del w:id="44" w:author="Christoffer Vissing" w:date="2025-04-08T15:41:00Z" w16du:dateUtc="2025-04-08T13:41:00Z">
        <w:r w:rsidR="0041288F" w:rsidDel="000B5DA3">
          <w:rPr>
            <w:rFonts w:ascii="Roboto" w:hAnsi="Roboto"/>
            <w:sz w:val="22"/>
            <w:szCs w:val="22"/>
            <w:lang w:val="en-US"/>
          </w:rPr>
          <w:delText>granular</w:delText>
        </w:r>
        <w:r w:rsidR="003E79BB" w:rsidDel="000B5DA3">
          <w:rPr>
            <w:rFonts w:ascii="Roboto" w:hAnsi="Roboto"/>
            <w:sz w:val="22"/>
            <w:szCs w:val="22"/>
            <w:lang w:val="en-US"/>
          </w:rPr>
          <w:delText xml:space="preserve"> </w:delText>
        </w:r>
        <w:r w:rsidR="00357D74" w:rsidDel="000B5DA3">
          <w:rPr>
            <w:rFonts w:ascii="Roboto" w:hAnsi="Roboto"/>
            <w:sz w:val="22"/>
            <w:szCs w:val="22"/>
            <w:lang w:val="en-US"/>
          </w:rPr>
          <w:delText xml:space="preserve">study </w:delText>
        </w:r>
        <w:r w:rsidR="00476968" w:rsidDel="000B5DA3">
          <w:rPr>
            <w:rFonts w:ascii="Roboto" w:hAnsi="Roboto"/>
            <w:sz w:val="22"/>
            <w:szCs w:val="22"/>
            <w:lang w:val="en-US"/>
          </w:rPr>
          <w:delText>regarding how</w:delText>
        </w:r>
      </w:del>
      <w:del w:id="45" w:author="Christoffer Vissing" w:date="2025-05-13T13:49:00Z" w16du:dateUtc="2025-05-13T11:49:00Z">
        <w:r w:rsidR="00476968" w:rsidDel="00E8033B">
          <w:rPr>
            <w:rFonts w:ascii="Roboto" w:hAnsi="Roboto"/>
            <w:sz w:val="22"/>
            <w:szCs w:val="22"/>
            <w:lang w:val="en-US"/>
          </w:rPr>
          <w:delText xml:space="preserve"> genetic</w:delText>
        </w:r>
        <w:r w:rsidR="00357D74" w:rsidDel="00E8033B">
          <w:rPr>
            <w:rFonts w:ascii="Roboto" w:hAnsi="Roboto"/>
            <w:sz w:val="22"/>
            <w:szCs w:val="22"/>
            <w:lang w:val="en-US"/>
          </w:rPr>
          <w:delText xml:space="preserve"> background</w:delText>
        </w:r>
        <w:r w:rsidR="003E79BB" w:rsidDel="00E8033B">
          <w:rPr>
            <w:rFonts w:ascii="Roboto" w:hAnsi="Roboto"/>
            <w:sz w:val="22"/>
            <w:szCs w:val="22"/>
            <w:lang w:val="en-US"/>
          </w:rPr>
          <w:delText xml:space="preserve"> </w:delText>
        </w:r>
        <w:r w:rsidR="00357D74" w:rsidDel="00E8033B">
          <w:rPr>
            <w:rFonts w:ascii="Roboto" w:hAnsi="Roboto"/>
            <w:sz w:val="22"/>
            <w:szCs w:val="22"/>
            <w:lang w:val="en-US"/>
          </w:rPr>
          <w:delText xml:space="preserve">influences </w:delText>
        </w:r>
        <w:commentRangeStart w:id="46"/>
        <w:r w:rsidR="00357D74" w:rsidDel="00E8033B">
          <w:rPr>
            <w:rFonts w:ascii="Roboto" w:hAnsi="Roboto"/>
            <w:sz w:val="22"/>
            <w:szCs w:val="22"/>
            <w:lang w:val="en-US"/>
          </w:rPr>
          <w:delText>outcomes</w:delText>
        </w:r>
        <w:commentRangeEnd w:id="46"/>
        <w:r w:rsidR="000B5DA3" w:rsidDel="00E8033B">
          <w:rPr>
            <w:rStyle w:val="Kommentarhenvisning"/>
            <w:lang w:val="en-US" w:eastAsia="en-US"/>
          </w:rPr>
          <w:commentReference w:id="46"/>
        </w:r>
        <w:r w:rsidR="00357D74" w:rsidDel="00E8033B">
          <w:rPr>
            <w:rFonts w:ascii="Roboto" w:hAnsi="Roboto"/>
            <w:sz w:val="22"/>
            <w:szCs w:val="22"/>
            <w:lang w:val="en-US"/>
          </w:rPr>
          <w:delText>, the temporal sequence of</w:delText>
        </w:r>
        <w:r w:rsidR="00476968" w:rsidDel="00E8033B">
          <w:rPr>
            <w:rFonts w:ascii="Roboto" w:hAnsi="Roboto"/>
            <w:sz w:val="22"/>
            <w:szCs w:val="22"/>
            <w:lang w:val="en-US"/>
          </w:rPr>
          <w:delText xml:space="preserve"> </w:delText>
        </w:r>
        <w:r w:rsidR="00B970ED" w:rsidRPr="0064335B" w:rsidDel="00E8033B">
          <w:rPr>
            <w:rFonts w:ascii="Roboto" w:hAnsi="Roboto"/>
            <w:sz w:val="22"/>
            <w:szCs w:val="22"/>
            <w:lang w:val="en-US"/>
          </w:rPr>
          <w:delText>events</w:delText>
        </w:r>
        <w:r w:rsidR="00357D74" w:rsidDel="00E8033B">
          <w:rPr>
            <w:rFonts w:ascii="Roboto" w:hAnsi="Roboto"/>
            <w:sz w:val="22"/>
            <w:szCs w:val="22"/>
            <w:lang w:val="en-US"/>
          </w:rPr>
          <w:delText xml:space="preserve">, and the </w:delText>
        </w:r>
      </w:del>
      <w:ins w:id="47" w:author="Henning Bundgaard" w:date="2025-03-25T12:59:00Z">
        <w:del w:id="48" w:author="Christoffer Vissing" w:date="2025-05-13T13:49:00Z" w16du:dateUtc="2025-05-13T11:49:00Z">
          <w:r w:rsidR="005534C8" w:rsidDel="00E8033B">
            <w:rPr>
              <w:rFonts w:ascii="Roboto" w:hAnsi="Roboto"/>
              <w:sz w:val="22"/>
              <w:szCs w:val="22"/>
              <w:lang w:val="en-US"/>
            </w:rPr>
            <w:delText>association</w:delText>
          </w:r>
        </w:del>
      </w:ins>
      <w:del w:id="49" w:author="Christoffer Vissing" w:date="2025-05-13T13:49:00Z" w16du:dateUtc="2025-05-13T11:49:00Z">
        <w:r w:rsidR="00357D74" w:rsidDel="00E8033B">
          <w:rPr>
            <w:rFonts w:ascii="Roboto" w:hAnsi="Roboto"/>
            <w:sz w:val="22"/>
            <w:szCs w:val="22"/>
            <w:lang w:val="en-US"/>
          </w:rPr>
          <w:delText>impact</w:delText>
        </w:r>
      </w:del>
      <w:ins w:id="50" w:author="Henning Bundgaard" w:date="2025-03-25T12:59:00Z">
        <w:del w:id="51" w:author="Christoffer Vissing" w:date="2025-05-13T13:49:00Z" w16du:dateUtc="2025-05-13T11:49:00Z">
          <w:r w:rsidR="005534C8" w:rsidDel="00E8033B">
            <w:rPr>
              <w:rFonts w:ascii="Roboto" w:hAnsi="Roboto"/>
              <w:sz w:val="22"/>
              <w:szCs w:val="22"/>
              <w:lang w:val="en-US"/>
            </w:rPr>
            <w:delText xml:space="preserve"> with</w:delText>
          </w:r>
        </w:del>
      </w:ins>
      <w:del w:id="52" w:author="Christoffer Vissing" w:date="2025-05-13T13:49:00Z" w16du:dateUtc="2025-05-13T11:49:00Z">
        <w:r w:rsidR="00357D74" w:rsidDel="00E8033B">
          <w:rPr>
            <w:rFonts w:ascii="Roboto" w:hAnsi="Roboto"/>
            <w:sz w:val="22"/>
            <w:szCs w:val="22"/>
            <w:lang w:val="en-US"/>
          </w:rPr>
          <w:delText xml:space="preserve"> of comorbidities</w:delText>
        </w:r>
        <w:r w:rsidR="003E79BB" w:rsidDel="00E8033B">
          <w:rPr>
            <w:rFonts w:ascii="Roboto" w:hAnsi="Roboto"/>
            <w:sz w:val="22"/>
            <w:szCs w:val="22"/>
            <w:lang w:val="en-US"/>
          </w:rPr>
          <w:delText xml:space="preserve"> </w:delText>
        </w:r>
        <w:r w:rsidR="00357D74" w:rsidDel="00E8033B">
          <w:rPr>
            <w:rFonts w:ascii="Roboto" w:hAnsi="Roboto"/>
            <w:sz w:val="22"/>
            <w:szCs w:val="22"/>
            <w:lang w:val="en-US"/>
          </w:rPr>
          <w:delText xml:space="preserve">is </w:delText>
        </w:r>
        <w:r w:rsidR="003E79BB" w:rsidDel="00E8033B">
          <w:rPr>
            <w:rFonts w:ascii="Roboto" w:hAnsi="Roboto"/>
            <w:sz w:val="22"/>
            <w:szCs w:val="22"/>
            <w:lang w:val="en-US"/>
          </w:rPr>
          <w:delText>underexplored</w:delText>
        </w:r>
      </w:del>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4FB8893F"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w:t>
      </w:r>
      <w:ins w:id="53" w:author="Lampert, Rachel" w:date="2025-04-03T08:52:00Z" w16du:dateUtc="2025-04-03T12:52:00Z">
        <w:r w:rsidR="00E55540">
          <w:rPr>
            <w:rFonts w:ascii="Roboto" w:hAnsi="Roboto"/>
            <w:sz w:val="22"/>
            <w:szCs w:val="22"/>
            <w:lang w:val="en-US"/>
          </w:rPr>
          <w:t xml:space="preserve">multicenter </w:t>
        </w:r>
      </w:ins>
      <w:r w:rsidR="00535BD8" w:rsidRPr="00907D0E">
        <w:rPr>
          <w:rFonts w:ascii="Roboto" w:hAnsi="Roboto"/>
          <w:sz w:val="22"/>
          <w:szCs w:val="22"/>
          <w:lang w:val="en-US"/>
        </w:rPr>
        <w:t xml:space="preserve">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w:t>
      </w:r>
      <w:del w:id="54" w:author="iacopo olivotto" w:date="2025-04-02T21:38:00Z">
        <w:r w:rsidR="00EF036F" w:rsidRPr="00907D0E" w:rsidDel="004929D2">
          <w:rPr>
            <w:rFonts w:ascii="Roboto" w:hAnsi="Roboto"/>
            <w:sz w:val="22"/>
            <w:szCs w:val="22"/>
            <w:lang w:val="en-US"/>
          </w:rPr>
          <w:delText>patients</w:delText>
        </w:r>
        <w:r w:rsidR="004636E0" w:rsidRPr="00907D0E" w:rsidDel="004929D2">
          <w:rPr>
            <w:rFonts w:ascii="Roboto" w:hAnsi="Roboto"/>
            <w:sz w:val="22"/>
            <w:szCs w:val="22"/>
            <w:lang w:val="en-US"/>
          </w:rPr>
          <w:delText xml:space="preserve"> </w:delText>
        </w:r>
      </w:del>
      <w:ins w:id="55" w:author="iacopo olivotto" w:date="2025-04-02T21:38:00Z">
        <w:r w:rsidR="004929D2">
          <w:rPr>
            <w:rFonts w:ascii="Roboto" w:hAnsi="Roboto"/>
            <w:sz w:val="22"/>
            <w:szCs w:val="22"/>
            <w:lang w:val="en-US"/>
          </w:rPr>
          <w:t>children and adults</w:t>
        </w:r>
        <w:r w:rsidR="004929D2" w:rsidRPr="00907D0E">
          <w:rPr>
            <w:rFonts w:ascii="Roboto" w:hAnsi="Roboto"/>
            <w:sz w:val="22"/>
            <w:szCs w:val="22"/>
            <w:lang w:val="en-US"/>
          </w:rPr>
          <w:t xml:space="preserve"> </w:t>
        </w:r>
      </w:ins>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w:t>
      </w:r>
      <w:r w:rsidR="00784843" w:rsidRPr="00907D0E">
        <w:rPr>
          <w:rFonts w:ascii="Roboto" w:hAnsi="Roboto"/>
          <w:sz w:val="22"/>
          <w:szCs w:val="22"/>
          <w:lang w:val="en-US"/>
        </w:rPr>
        <w:t xml:space="preserve">variant)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xml:space="preserve">, </w:t>
      </w:r>
      <w:ins w:id="56" w:author="Lampert, Rachel" w:date="2025-04-03T08:53:00Z" w16du:dateUtc="2025-04-03T12:53:00Z">
        <w:r w:rsidR="00E55540">
          <w:rPr>
            <w:rFonts w:ascii="Roboto" w:hAnsi="Roboto"/>
            <w:sz w:val="22"/>
            <w:szCs w:val="22"/>
            <w:lang w:val="en-US"/>
          </w:rPr>
          <w:t xml:space="preserve">and </w:t>
        </w:r>
      </w:ins>
      <w:r w:rsidR="00DD6616">
        <w:rPr>
          <w:rFonts w:ascii="Roboto" w:hAnsi="Roboto"/>
          <w:sz w:val="22"/>
          <w:szCs w:val="22"/>
          <w:lang w:val="en-US"/>
        </w:rPr>
        <w:t>comorbidities</w:t>
      </w:r>
      <w:ins w:id="57" w:author="Christoffer Vissing" w:date="2025-05-13T22:13:00Z" w16du:dateUtc="2025-05-13T20:13:00Z">
        <w:r w:rsidR="00EC1107">
          <w:rPr>
            <w:rFonts w:ascii="Roboto" w:hAnsi="Roboto"/>
            <w:sz w:val="22"/>
            <w:szCs w:val="22"/>
            <w:lang w:val="en-US"/>
          </w:rPr>
          <w:t xml:space="preserve"> (e.g., obesity, hypertensio</w:t>
        </w:r>
      </w:ins>
      <w:ins w:id="58" w:author="Christoffer Vissing" w:date="2025-05-13T22:14:00Z" w16du:dateUtc="2025-05-13T20:14:00Z">
        <w:r w:rsidR="00EC1107">
          <w:rPr>
            <w:rFonts w:ascii="Roboto" w:hAnsi="Roboto"/>
            <w:sz w:val="22"/>
            <w:szCs w:val="22"/>
            <w:lang w:val="en-US"/>
          </w:rPr>
          <w:t>n,</w:t>
        </w:r>
      </w:ins>
      <w:ins w:id="59" w:author="Christoffer Vissing" w:date="2025-05-13T22:13:00Z" w16du:dateUtc="2025-05-13T20:13:00Z">
        <w:r w:rsidR="00EC1107">
          <w:rPr>
            <w:rFonts w:ascii="Roboto" w:hAnsi="Roboto"/>
            <w:sz w:val="22"/>
            <w:szCs w:val="22"/>
            <w:lang w:val="en-US"/>
          </w:rPr>
          <w:t xml:space="preserve"> LV obstruction</w:t>
        </w:r>
      </w:ins>
      <w:ins w:id="60" w:author="Christoffer Vissing" w:date="2025-05-13T22:14:00Z" w16du:dateUtc="2025-05-13T20:14:00Z">
        <w:r w:rsidR="00EC1107">
          <w:rPr>
            <w:rFonts w:ascii="Roboto" w:hAnsi="Roboto"/>
            <w:sz w:val="22"/>
            <w:szCs w:val="22"/>
            <w:lang w:val="en-US"/>
          </w:rPr>
          <w:t xml:space="preserve"> and atrial fibrillation</w:t>
        </w:r>
      </w:ins>
      <w:ins w:id="61" w:author="Christoffer Vissing" w:date="2025-05-13T22:13:00Z" w16du:dateUtc="2025-05-13T20:13:00Z">
        <w:r w:rsidR="00EC1107">
          <w:rPr>
            <w:rFonts w:ascii="Roboto" w:hAnsi="Roboto"/>
            <w:sz w:val="22"/>
            <w:szCs w:val="22"/>
            <w:lang w:val="en-US"/>
          </w:rPr>
          <w:t>)</w:t>
        </w:r>
      </w:ins>
      <w:r w:rsidR="00DD6616">
        <w:rPr>
          <w:rFonts w:ascii="Roboto" w:hAnsi="Roboto"/>
          <w:sz w:val="22"/>
          <w:szCs w:val="22"/>
          <w:lang w:val="en-US"/>
        </w:rPr>
        <w:t>,</w:t>
      </w:r>
      <w:r w:rsidR="002B6FD8">
        <w:rPr>
          <w:rFonts w:ascii="Roboto" w:hAnsi="Roboto"/>
          <w:sz w:val="22"/>
          <w:szCs w:val="22"/>
          <w:lang w:val="en-US"/>
        </w:rPr>
        <w:t xml:space="preserve"> </w:t>
      </w:r>
      <w:del w:id="62" w:author="Lampert, Rachel" w:date="2025-04-03T08:53:00Z" w16du:dateUtc="2025-04-03T12:53:00Z">
        <w:r w:rsidR="000C5E36" w:rsidDel="00E55540">
          <w:rPr>
            <w:rFonts w:ascii="Roboto" w:hAnsi="Roboto"/>
            <w:sz w:val="22"/>
            <w:szCs w:val="22"/>
            <w:lang w:val="en-US"/>
          </w:rPr>
          <w:delText>and</w:delText>
        </w:r>
        <w:r w:rsidR="00DD7732" w:rsidDel="00E55540">
          <w:rPr>
            <w:rFonts w:ascii="Roboto" w:hAnsi="Roboto"/>
            <w:sz w:val="22"/>
            <w:szCs w:val="22"/>
            <w:lang w:val="en-US"/>
          </w:rPr>
          <w:delText xml:space="preserve"> </w:delText>
        </w:r>
      </w:del>
      <w:ins w:id="63" w:author="Lampert, Rachel" w:date="2025-04-03T08:53:00Z" w16du:dateUtc="2025-04-03T12:53:00Z">
        <w:r w:rsidR="00E55540">
          <w:rPr>
            <w:rFonts w:ascii="Roboto" w:hAnsi="Roboto"/>
            <w:sz w:val="22"/>
            <w:szCs w:val="22"/>
            <w:lang w:val="en-US"/>
          </w:rPr>
          <w:t xml:space="preserve">on </w:t>
        </w:r>
      </w:ins>
      <w:r w:rsidR="00DD7732">
        <w:rPr>
          <w:rFonts w:ascii="Roboto" w:hAnsi="Roboto"/>
          <w:sz w:val="22"/>
          <w:szCs w:val="22"/>
          <w:lang w:val="en-US"/>
        </w:rPr>
        <w:t>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4DFBC5B6" w:rsidR="00FF4CC9"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r w:rsidR="008065FD">
        <w:rPr>
          <w:rFonts w:ascii="Roboto" w:hAnsi="Roboto"/>
          <w:sz w:val="22"/>
          <w:szCs w:val="22"/>
          <w:lang w:val="en-US"/>
        </w:rPr>
        <w:t>Among</w:t>
      </w:r>
      <w:r w:rsidR="005E3EFD" w:rsidRPr="008E1D94">
        <w:rPr>
          <w:rFonts w:ascii="Roboto" w:hAnsi="Roboto"/>
          <w:sz w:val="22"/>
          <w:szCs w:val="22"/>
          <w:lang w:val="en-US"/>
        </w:rPr>
        <w:t xml:space="preserve"> </w:t>
      </w:r>
      <w:r w:rsidR="008E08FC">
        <w:rPr>
          <w:rFonts w:ascii="Roboto" w:hAnsi="Roboto"/>
          <w:sz w:val="22"/>
          <w:szCs w:val="22"/>
          <w:lang w:val="en-US"/>
        </w:rPr>
        <w:t>6</w:t>
      </w:r>
      <w:r w:rsidR="00535BD8" w:rsidRPr="008E1D94">
        <w:rPr>
          <w:rFonts w:ascii="Roboto" w:hAnsi="Roboto"/>
          <w:sz w:val="22"/>
          <w:szCs w:val="22"/>
          <w:lang w:val="en-US"/>
        </w:rPr>
        <w:t>,</w:t>
      </w:r>
      <w:r w:rsidR="008E08FC">
        <w:rPr>
          <w:rFonts w:ascii="Roboto" w:hAnsi="Roboto"/>
          <w:sz w:val="22"/>
          <w:szCs w:val="22"/>
          <w:lang w:val="en-US"/>
        </w:rPr>
        <w:t>1</w:t>
      </w:r>
      <w:r w:rsidR="00B14D85">
        <w:rPr>
          <w:rFonts w:ascii="Roboto" w:hAnsi="Roboto"/>
          <w:sz w:val="22"/>
          <w:szCs w:val="22"/>
          <w:lang w:val="en-US"/>
        </w:rPr>
        <w:t>2</w:t>
      </w:r>
      <w:r w:rsidR="008E08FC">
        <w:rPr>
          <w:rFonts w:ascii="Roboto" w:hAnsi="Roboto"/>
          <w:sz w:val="22"/>
          <w:szCs w:val="22"/>
          <w:lang w:val="en-US"/>
        </w:rPr>
        <w:t>0</w:t>
      </w:r>
      <w:r w:rsidR="00535BD8" w:rsidRPr="008E1D94">
        <w:rPr>
          <w:rFonts w:ascii="Roboto" w:hAnsi="Roboto"/>
          <w:sz w:val="22"/>
          <w:szCs w:val="22"/>
          <w:lang w:val="en-US"/>
        </w:rPr>
        <w:t xml:space="preserve"> patients (</w:t>
      </w:r>
      <w:r w:rsidR="008E08FC">
        <w:rPr>
          <w:rFonts w:ascii="Roboto" w:hAnsi="Roboto"/>
          <w:sz w:val="22"/>
          <w:szCs w:val="22"/>
          <w:lang w:val="en-US"/>
        </w:rPr>
        <w:t>40</w:t>
      </w:r>
      <w:r w:rsidR="00535BD8" w:rsidRPr="008E1D94">
        <w:rPr>
          <w:rFonts w:ascii="Roboto" w:hAnsi="Roboto"/>
          <w:sz w:val="22"/>
          <w:szCs w:val="22"/>
          <w:lang w:val="en-US"/>
        </w:rPr>
        <w:t>% female, 8</w:t>
      </w:r>
      <w:r w:rsidR="008E08FC">
        <w:rPr>
          <w:rFonts w:ascii="Roboto" w:hAnsi="Roboto"/>
          <w:sz w:val="22"/>
          <w:szCs w:val="22"/>
          <w:lang w:val="en-US"/>
        </w:rPr>
        <w:t>7</w:t>
      </w:r>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r w:rsidR="00003735">
        <w:rPr>
          <w:rFonts w:ascii="Roboto" w:hAnsi="Roboto"/>
          <w:sz w:val="22"/>
          <w:szCs w:val="22"/>
          <w:lang w:val="en-US"/>
        </w:rPr>
        <w:t>, with a median follow-up of 5.3 years</w:t>
      </w:r>
      <w:r w:rsidR="008065FD">
        <w:rPr>
          <w:rFonts w:ascii="Roboto" w:hAnsi="Roboto"/>
          <w:sz w:val="22"/>
          <w:szCs w:val="22"/>
          <w:lang w:val="en-US"/>
        </w:rPr>
        <w:t>,</w:t>
      </w:r>
      <w:r w:rsidR="00535BD8" w:rsidRPr="008E1D94">
        <w:rPr>
          <w:rFonts w:ascii="Roboto" w:hAnsi="Roboto"/>
          <w:sz w:val="22"/>
          <w:szCs w:val="22"/>
          <w:lang w:val="en-US"/>
        </w:rPr>
        <w:t xml:space="preserve"> </w:t>
      </w:r>
      <w:proofErr w:type="spellStart"/>
      <w:r w:rsidR="008065FD">
        <w:rPr>
          <w:rFonts w:ascii="Roboto" w:hAnsi="Roboto"/>
          <w:sz w:val="22"/>
          <w:szCs w:val="22"/>
          <w:lang w:val="en-US"/>
        </w:rPr>
        <w:t>s</w:t>
      </w:r>
      <w:r w:rsidR="00B14D85">
        <w:rPr>
          <w:rFonts w:ascii="Roboto" w:hAnsi="Roboto"/>
          <w:sz w:val="22"/>
          <w:szCs w:val="22"/>
          <w:lang w:val="en-US"/>
        </w:rPr>
        <w:t>arcomeric</w:t>
      </w:r>
      <w:proofErr w:type="spellEnd"/>
      <w:r w:rsidR="00B14D85">
        <w:rPr>
          <w:rFonts w:ascii="Roboto" w:hAnsi="Roboto"/>
          <w:sz w:val="22"/>
          <w:szCs w:val="22"/>
          <w:lang w:val="en-US"/>
        </w:rPr>
        <w:t xml:space="preserve"> HCM (n=3,038</w:t>
      </w:r>
      <w:del w:id="64" w:author="Henning Bundgaard" w:date="2025-03-25T13:03:00Z">
        <w:r w:rsidR="0041288F" w:rsidDel="005534C8">
          <w:rPr>
            <w:rFonts w:ascii="Roboto" w:hAnsi="Roboto"/>
            <w:sz w:val="22"/>
            <w:szCs w:val="22"/>
            <w:lang w:val="en-US"/>
          </w:rPr>
          <w:delText>, 50%</w:delText>
        </w:r>
      </w:del>
      <w:r w:rsidR="00B14D85">
        <w:rPr>
          <w:rFonts w:ascii="Roboto" w:hAnsi="Roboto"/>
          <w:sz w:val="22"/>
          <w:szCs w:val="22"/>
          <w:lang w:val="en-US"/>
        </w:rPr>
        <w:t xml:space="preserve">) </w:t>
      </w:r>
      <w:r w:rsidR="00003735">
        <w:rPr>
          <w:rFonts w:ascii="Roboto" w:hAnsi="Roboto"/>
          <w:sz w:val="22"/>
          <w:szCs w:val="22"/>
          <w:lang w:val="en-US"/>
        </w:rPr>
        <w:t xml:space="preserve">was associated </w:t>
      </w:r>
      <w:r w:rsidR="000B140C" w:rsidRPr="008E1D94">
        <w:rPr>
          <w:rFonts w:ascii="Roboto" w:hAnsi="Roboto"/>
          <w:sz w:val="22"/>
          <w:szCs w:val="22"/>
          <w:lang w:val="en-US"/>
        </w:rPr>
        <w:t xml:space="preserve">with </w:t>
      </w:r>
      <w:r w:rsidR="00003735">
        <w:rPr>
          <w:rFonts w:ascii="Roboto" w:hAnsi="Roboto"/>
          <w:sz w:val="22"/>
          <w:szCs w:val="22"/>
          <w:lang w:val="en-US"/>
        </w:rPr>
        <w:t>a</w:t>
      </w:r>
      <w:r w:rsidR="000B140C" w:rsidRPr="008E1D94">
        <w:rPr>
          <w:rFonts w:ascii="Roboto" w:hAnsi="Roboto"/>
          <w:sz w:val="22"/>
          <w:szCs w:val="22"/>
          <w:lang w:val="en-US"/>
        </w:rPr>
        <w:t xml:space="preserve"> younger</w:t>
      </w:r>
      <w:r w:rsidR="003D3D16">
        <w:rPr>
          <w:rFonts w:ascii="Roboto" w:hAnsi="Roboto"/>
          <w:sz w:val="22"/>
          <w:szCs w:val="22"/>
          <w:lang w:val="en-US"/>
        </w:rPr>
        <w:t xml:space="preserve"> age</w:t>
      </w:r>
      <w:r w:rsidR="000B140C" w:rsidRPr="008E1D94">
        <w:rPr>
          <w:rFonts w:ascii="Roboto" w:hAnsi="Roboto"/>
          <w:sz w:val="22"/>
          <w:szCs w:val="22"/>
          <w:lang w:val="en-US"/>
        </w:rPr>
        <w:t xml:space="preserve"> at diagnosis (median age 3</w:t>
      </w:r>
      <w:r w:rsidR="008E08FC">
        <w:rPr>
          <w:rFonts w:ascii="Roboto" w:hAnsi="Roboto"/>
          <w:sz w:val="22"/>
          <w:szCs w:val="22"/>
          <w:lang w:val="en-US"/>
        </w:rPr>
        <w:t>8</w:t>
      </w:r>
      <w:r w:rsidR="000B140C" w:rsidRPr="008E1D94">
        <w:rPr>
          <w:rFonts w:ascii="Roboto" w:hAnsi="Roboto"/>
          <w:sz w:val="22"/>
          <w:szCs w:val="22"/>
          <w:lang w:val="en-US"/>
        </w:rPr>
        <w:t>.</w:t>
      </w:r>
      <w:r w:rsidR="008E08FC">
        <w:rPr>
          <w:rFonts w:ascii="Roboto" w:hAnsi="Roboto"/>
          <w:sz w:val="22"/>
          <w:szCs w:val="22"/>
          <w:lang w:val="en-US"/>
        </w:rPr>
        <w:t>1</w:t>
      </w:r>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r w:rsidR="008E08FC">
        <w:rPr>
          <w:rFonts w:ascii="Roboto" w:hAnsi="Roboto"/>
          <w:sz w:val="22"/>
          <w:szCs w:val="22"/>
          <w:lang w:val="en-US"/>
        </w:rPr>
        <w:t>4</w:t>
      </w:r>
      <w:r w:rsidR="000B140C" w:rsidRPr="008E1D94">
        <w:rPr>
          <w:rFonts w:ascii="Roboto" w:hAnsi="Roboto"/>
          <w:sz w:val="22"/>
          <w:szCs w:val="22"/>
          <w:lang w:val="en-US"/>
        </w:rPr>
        <w:t>.</w:t>
      </w:r>
      <w:r w:rsidR="008E08FC">
        <w:rPr>
          <w:rFonts w:ascii="Roboto" w:hAnsi="Roboto"/>
          <w:sz w:val="22"/>
          <w:szCs w:val="22"/>
          <w:lang w:val="en-US"/>
        </w:rPr>
        <w:t>3</w:t>
      </w:r>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w:t>
      </w:r>
      <w:ins w:id="65" w:author="Christoffer Vissing" w:date="2025-05-13T22:15:00Z" w16du:dateUtc="2025-05-13T20:15:00Z">
        <w:r w:rsidR="00EC1107">
          <w:rPr>
            <w:rFonts w:ascii="Roboto" w:hAnsi="Roboto"/>
            <w:sz w:val="22"/>
            <w:szCs w:val="22"/>
            <w:lang w:val="en-US"/>
          </w:rPr>
          <w:t xml:space="preserve"> less obesity, hypertension and LV obstruction,</w:t>
        </w:r>
      </w:ins>
      <w:r w:rsidR="009C07C4" w:rsidRPr="008E1D94">
        <w:rPr>
          <w:rFonts w:ascii="Roboto" w:hAnsi="Roboto"/>
          <w:sz w:val="22"/>
          <w:szCs w:val="22"/>
          <w:lang w:val="en-US"/>
        </w:rPr>
        <w:t xml:space="preserve"> </w:t>
      </w:r>
      <w:r w:rsidR="00575910" w:rsidRPr="008E1D94">
        <w:rPr>
          <w:rFonts w:ascii="Roboto" w:hAnsi="Roboto"/>
          <w:sz w:val="22"/>
          <w:szCs w:val="22"/>
          <w:lang w:val="en-US"/>
        </w:rPr>
        <w:t>higher 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r w:rsidR="008065FD">
        <w:rPr>
          <w:rFonts w:ascii="Roboto" w:hAnsi="Roboto"/>
          <w:sz w:val="22"/>
          <w:szCs w:val="22"/>
          <w:lang w:val="en-US"/>
        </w:rPr>
        <w:t>s</w:t>
      </w:r>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r w:rsidR="008229ED">
        <w:rPr>
          <w:rFonts w:ascii="Roboto" w:hAnsi="Roboto"/>
          <w:sz w:val="22"/>
          <w:szCs w:val="22"/>
          <w:lang w:val="en-US"/>
        </w:rPr>
        <w:t>8</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r w:rsidR="008229ED">
        <w:rPr>
          <w:rFonts w:ascii="Roboto" w:hAnsi="Roboto"/>
          <w:sz w:val="22"/>
          <w:szCs w:val="22"/>
          <w:lang w:val="en-US"/>
        </w:rPr>
        <w:t>6</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40</w:t>
      </w:r>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r w:rsidR="008229ED">
        <w:rPr>
          <w:rFonts w:ascii="Roboto" w:hAnsi="Roboto"/>
          <w:sz w:val="22"/>
          <w:szCs w:val="22"/>
          <w:lang w:val="en-US"/>
        </w:rPr>
        <w:t>31</w:t>
      </w:r>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r w:rsidR="008229ED">
        <w:rPr>
          <w:rFonts w:ascii="Roboto" w:hAnsi="Roboto"/>
          <w:sz w:val="22"/>
          <w:szCs w:val="22"/>
          <w:lang w:val="en-US"/>
        </w:rPr>
        <w:t>15</w:t>
      </w:r>
      <w:r w:rsidR="00AE6F82">
        <w:rPr>
          <w:rFonts w:ascii="Roboto" w:hAnsi="Roboto"/>
          <w:sz w:val="22"/>
          <w:szCs w:val="22"/>
          <w:lang w:val="en-US"/>
        </w:rPr>
        <w:t>-</w:t>
      </w:r>
      <w:r w:rsidR="00AE6F82" w:rsidRPr="001529A1">
        <w:rPr>
          <w:rFonts w:ascii="Roboto" w:hAnsi="Roboto"/>
          <w:sz w:val="22"/>
          <w:szCs w:val="22"/>
          <w:lang w:val="en-US"/>
        </w:rPr>
        <w:t>1.</w:t>
      </w:r>
      <w:r w:rsidR="008229ED">
        <w:rPr>
          <w:rFonts w:ascii="Roboto" w:hAnsi="Roboto"/>
          <w:sz w:val="22"/>
          <w:szCs w:val="22"/>
          <w:lang w:val="en-US"/>
        </w:rPr>
        <w:t>48</w:t>
      </w:r>
      <w:r w:rsidR="00AE6F82">
        <w:rPr>
          <w:rFonts w:ascii="Roboto" w:hAnsi="Roboto"/>
          <w:sz w:val="22"/>
          <w:szCs w:val="22"/>
          <w:lang w:val="en-US"/>
        </w:rPr>
        <w:t>])</w:t>
      </w:r>
      <w:r w:rsidR="003D3D16">
        <w:rPr>
          <w:rFonts w:ascii="Roboto" w:hAnsi="Roboto"/>
          <w:sz w:val="22"/>
          <w:szCs w:val="22"/>
          <w:lang w:val="en-US"/>
        </w:rPr>
        <w:t xml:space="preserve"> and</w:t>
      </w:r>
      <w:r w:rsidR="00F54EFA" w:rsidRPr="00907D0E">
        <w:rPr>
          <w:rFonts w:ascii="Roboto" w:hAnsi="Roboto"/>
          <w:sz w:val="22"/>
          <w:szCs w:val="22"/>
          <w:lang w:val="en-US"/>
        </w:rPr>
        <w:t xml:space="preserve"> 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r w:rsidR="008229ED">
        <w:rPr>
          <w:rFonts w:ascii="Roboto" w:hAnsi="Roboto"/>
          <w:sz w:val="22"/>
          <w:szCs w:val="22"/>
          <w:lang w:val="en-US"/>
        </w:rPr>
        <w:t>7</w:t>
      </w:r>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r w:rsidR="008229ED">
        <w:rPr>
          <w:rFonts w:ascii="Roboto" w:hAnsi="Roboto"/>
          <w:sz w:val="22"/>
          <w:szCs w:val="22"/>
          <w:lang w:val="en-US"/>
        </w:rPr>
        <w:t>7</w:t>
      </w:r>
      <w:r w:rsidR="00AE6F82">
        <w:rPr>
          <w:rFonts w:ascii="Roboto" w:hAnsi="Roboto"/>
          <w:sz w:val="22"/>
          <w:szCs w:val="22"/>
          <w:lang w:val="en-US"/>
        </w:rPr>
        <w:t>-</w:t>
      </w:r>
      <w:r w:rsidR="00AE6F82" w:rsidRPr="00D928F0">
        <w:rPr>
          <w:rFonts w:ascii="Roboto" w:hAnsi="Roboto"/>
          <w:sz w:val="22"/>
          <w:szCs w:val="22"/>
          <w:lang w:val="en-US"/>
        </w:rPr>
        <w:t>1.5</w:t>
      </w:r>
      <w:r w:rsidR="008229ED">
        <w:rPr>
          <w:rFonts w:ascii="Roboto" w:hAnsi="Roboto"/>
          <w:sz w:val="22"/>
          <w:szCs w:val="22"/>
          <w:lang w:val="en-US"/>
        </w:rPr>
        <w:t>2</w:t>
      </w:r>
      <w:r w:rsidR="00AE6F82">
        <w:rPr>
          <w:rFonts w:ascii="Roboto" w:hAnsi="Roboto"/>
          <w:sz w:val="22"/>
          <w:szCs w:val="22"/>
          <w:lang w:val="en-US"/>
        </w:rPr>
        <w:t>])</w:t>
      </w:r>
      <w:r w:rsidR="0041288F">
        <w:rPr>
          <w:rFonts w:ascii="Roboto" w:hAnsi="Roboto"/>
          <w:sz w:val="22"/>
          <w:szCs w:val="22"/>
          <w:lang w:val="en-US"/>
        </w:rPr>
        <w:t xml:space="preserve"> compared to non-</w:t>
      </w:r>
      <w:proofErr w:type="spellStart"/>
      <w:r w:rsidR="0041288F">
        <w:rPr>
          <w:rFonts w:ascii="Roboto" w:hAnsi="Roboto"/>
          <w:sz w:val="22"/>
          <w:szCs w:val="22"/>
          <w:lang w:val="en-US"/>
        </w:rPr>
        <w:t>sarcomeric</w:t>
      </w:r>
      <w:proofErr w:type="spellEnd"/>
      <w:r w:rsidR="0041288F">
        <w:rPr>
          <w:rFonts w:ascii="Roboto" w:hAnsi="Roboto"/>
          <w:sz w:val="22"/>
          <w:szCs w:val="22"/>
          <w:lang w:val="en-US"/>
        </w:rPr>
        <w:t xml:space="preserve"> HCM (n=3082</w:t>
      </w:r>
      <w:del w:id="66" w:author="Henning Bundgaard" w:date="2025-03-25T13:03:00Z">
        <w:r w:rsidR="0041288F" w:rsidDel="005534C8">
          <w:rPr>
            <w:rFonts w:ascii="Roboto" w:hAnsi="Roboto"/>
            <w:sz w:val="22"/>
            <w:szCs w:val="22"/>
            <w:lang w:val="en-US"/>
          </w:rPr>
          <w:delText>, 50%</w:delText>
        </w:r>
      </w:del>
      <w:r w:rsidR="0041288F">
        <w:rPr>
          <w:rFonts w:ascii="Roboto" w:hAnsi="Roboto"/>
          <w:sz w:val="22"/>
          <w:szCs w:val="22"/>
          <w:lang w:val="en-US"/>
        </w:rPr>
        <w:t>)</w:t>
      </w:r>
      <w:r w:rsidR="00AE60F7" w:rsidRPr="00907D0E">
        <w:rPr>
          <w:rFonts w:ascii="Roboto" w:hAnsi="Roboto"/>
          <w:sz w:val="22"/>
          <w:szCs w:val="22"/>
          <w:lang w:val="en-US"/>
        </w:rPr>
        <w:t>.</w:t>
      </w:r>
      <w:ins w:id="67" w:author="Christoffer Vissing" w:date="2025-05-13T22:16:00Z" w16du:dateUtc="2025-05-13T20:16:00Z">
        <w:r w:rsidR="00EC1107" w:rsidRPr="00907D0E" w:rsidDel="00EC1107">
          <w:rPr>
            <w:rFonts w:ascii="Roboto" w:hAnsi="Roboto"/>
            <w:sz w:val="22"/>
            <w:szCs w:val="22"/>
            <w:lang w:val="en-US"/>
          </w:rPr>
          <w:t xml:space="preserve"> </w:t>
        </w:r>
      </w:ins>
      <w:del w:id="68" w:author="Christoffer Vissing" w:date="2025-05-13T22:16:00Z" w16du:dateUtc="2025-05-13T20:16:00Z">
        <w:r w:rsidR="006A5983" w:rsidRPr="00907D0E" w:rsidDel="00EC1107">
          <w:rPr>
            <w:rFonts w:ascii="Roboto" w:hAnsi="Roboto"/>
            <w:sz w:val="22"/>
            <w:szCs w:val="22"/>
            <w:lang w:val="en-US"/>
          </w:rPr>
          <w:delText xml:space="preserve"> </w:delText>
        </w:r>
      </w:del>
      <w:commentRangeStart w:id="69"/>
      <w:ins w:id="70" w:author="Anna Axelsson Raja" w:date="2025-03-29T07:36:00Z">
        <w:del w:id="71" w:author="Christoffer Vissing" w:date="2025-05-13T22:16:00Z" w16du:dateUtc="2025-05-13T20:16:00Z">
          <w:r w:rsidR="00935B32" w:rsidDel="00EC1107">
            <w:rPr>
              <w:rFonts w:ascii="Roboto" w:hAnsi="Roboto"/>
              <w:sz w:val="22"/>
              <w:szCs w:val="22"/>
              <w:lang w:val="en-US"/>
            </w:rPr>
            <w:delText>O</w:delText>
          </w:r>
        </w:del>
      </w:ins>
      <w:del w:id="72" w:author="Christoffer Vissing" w:date="2025-05-13T22:16:00Z" w16du:dateUtc="2025-05-13T20:16:00Z">
        <w:r w:rsidR="00003735" w:rsidDel="00EC1107">
          <w:rPr>
            <w:rFonts w:ascii="Roboto" w:hAnsi="Roboto"/>
            <w:sz w:val="22"/>
            <w:szCs w:val="22"/>
            <w:lang w:val="en-US"/>
          </w:rPr>
          <w:delText>Conversely, obesity</w:delText>
        </w:r>
        <w:r w:rsidR="003D3D16" w:rsidDel="00EC1107">
          <w:rPr>
            <w:rFonts w:ascii="Roboto" w:hAnsi="Roboto"/>
            <w:sz w:val="22"/>
            <w:szCs w:val="22"/>
            <w:lang w:val="en-US"/>
          </w:rPr>
          <w:delText>,</w:delText>
        </w:r>
        <w:r w:rsidR="00003735" w:rsidDel="00EC1107">
          <w:rPr>
            <w:rFonts w:ascii="Roboto" w:hAnsi="Roboto"/>
            <w:sz w:val="22"/>
            <w:szCs w:val="22"/>
            <w:lang w:val="en-US"/>
          </w:rPr>
          <w:delText xml:space="preserve"> hypertension</w:delText>
        </w:r>
        <w:r w:rsidR="003D3D16" w:rsidDel="00EC1107">
          <w:rPr>
            <w:rFonts w:ascii="Roboto" w:hAnsi="Roboto"/>
            <w:sz w:val="22"/>
            <w:szCs w:val="22"/>
            <w:lang w:val="en-US"/>
          </w:rPr>
          <w:delText xml:space="preserve"> and LV obstruction</w:delText>
        </w:r>
        <w:r w:rsidR="003E79BB" w:rsidDel="00EC1107">
          <w:rPr>
            <w:rFonts w:ascii="Roboto" w:hAnsi="Roboto"/>
            <w:sz w:val="22"/>
            <w:szCs w:val="22"/>
            <w:lang w:val="en-US"/>
          </w:rPr>
          <w:delText xml:space="preserve"> were more common in </w:delText>
        </w:r>
        <w:commentRangeStart w:id="73"/>
        <w:commentRangeStart w:id="74"/>
        <w:commentRangeStart w:id="75"/>
        <w:commentRangeStart w:id="76"/>
        <w:commentRangeStart w:id="77"/>
        <w:r w:rsidR="003E79BB" w:rsidDel="00EC1107">
          <w:rPr>
            <w:rFonts w:ascii="Roboto" w:hAnsi="Roboto"/>
            <w:sz w:val="22"/>
            <w:szCs w:val="22"/>
            <w:lang w:val="en-US"/>
          </w:rPr>
          <w:delText>non-sarcomeric HCM</w:delText>
        </w:r>
        <w:commentRangeEnd w:id="73"/>
        <w:r w:rsidR="00036093" w:rsidDel="00EC1107">
          <w:rPr>
            <w:rStyle w:val="Kommentarhenvisning"/>
            <w:lang w:val="en-US" w:eastAsia="en-US"/>
          </w:rPr>
          <w:commentReference w:id="73"/>
        </w:r>
        <w:commentRangeEnd w:id="74"/>
        <w:r w:rsidR="001871E9" w:rsidDel="00EC1107">
          <w:rPr>
            <w:rStyle w:val="Kommentarhenvisning"/>
            <w:lang w:val="en-US" w:eastAsia="en-US"/>
          </w:rPr>
          <w:commentReference w:id="74"/>
        </w:r>
        <w:commentRangeEnd w:id="75"/>
        <w:r w:rsidR="00E55540" w:rsidDel="00EC1107">
          <w:rPr>
            <w:rStyle w:val="Kommentarhenvisning"/>
            <w:lang w:val="en-US" w:eastAsia="en-US"/>
          </w:rPr>
          <w:commentReference w:id="75"/>
        </w:r>
        <w:commentRangeEnd w:id="76"/>
        <w:r w:rsidR="009E4A4E" w:rsidDel="00EC1107">
          <w:rPr>
            <w:rStyle w:val="Kommentarhenvisning"/>
            <w:lang w:val="en-US" w:eastAsia="en-US"/>
          </w:rPr>
          <w:commentReference w:id="76"/>
        </w:r>
        <w:commentRangeEnd w:id="77"/>
        <w:r w:rsidR="009E4A4E" w:rsidDel="00EC1107">
          <w:rPr>
            <w:rStyle w:val="Kommentarhenvisning"/>
            <w:lang w:val="en-US" w:eastAsia="en-US"/>
          </w:rPr>
          <w:commentReference w:id="77"/>
        </w:r>
        <w:r w:rsidR="003D3D16" w:rsidRPr="00B14D85" w:rsidDel="00EC1107">
          <w:rPr>
            <w:rFonts w:ascii="Roboto" w:hAnsi="Roboto"/>
            <w:sz w:val="22"/>
            <w:szCs w:val="22"/>
            <w:lang w:val="en-US"/>
          </w:rPr>
          <w:delText>.</w:delText>
        </w:r>
      </w:del>
      <w:commentRangeEnd w:id="69"/>
      <w:r w:rsidR="00935B32">
        <w:rPr>
          <w:rStyle w:val="Kommentarhenvisning"/>
          <w:lang w:val="en-US" w:eastAsia="en-US"/>
        </w:rPr>
        <w:commentReference w:id="69"/>
      </w:r>
    </w:p>
    <w:p w14:paraId="3BF2D74D" w14:textId="56EB1E34" w:rsidR="003D3D16" w:rsidRDefault="008065FD" w:rsidP="000B140C">
      <w:pPr>
        <w:spacing w:line="360" w:lineRule="auto"/>
        <w:rPr>
          <w:rFonts w:ascii="Roboto" w:hAnsi="Roboto"/>
          <w:sz w:val="22"/>
          <w:szCs w:val="22"/>
          <w:lang w:val="en-US"/>
        </w:rPr>
      </w:pPr>
      <w:r>
        <w:rPr>
          <w:rFonts w:ascii="Roboto" w:hAnsi="Roboto"/>
          <w:sz w:val="22"/>
          <w:szCs w:val="22"/>
          <w:lang w:val="en-US"/>
        </w:rPr>
        <w:t>A</w:t>
      </w:r>
      <w:r w:rsidR="003D3D16" w:rsidRPr="00B14D85">
        <w:rPr>
          <w:rFonts w:ascii="Roboto" w:hAnsi="Roboto"/>
          <w:sz w:val="22"/>
          <w:szCs w:val="22"/>
          <w:lang w:val="en-US"/>
        </w:rPr>
        <w:t xml:space="preserve">ll-cause mortality </w:t>
      </w:r>
      <w:r>
        <w:rPr>
          <w:rFonts w:ascii="Roboto" w:hAnsi="Roboto"/>
          <w:sz w:val="22"/>
          <w:szCs w:val="22"/>
          <w:lang w:val="en-US"/>
        </w:rPr>
        <w:t xml:space="preserve">was similar </w:t>
      </w:r>
      <w:r w:rsidR="003D3D16" w:rsidRPr="00B14D85">
        <w:rPr>
          <w:rFonts w:ascii="Roboto" w:hAnsi="Roboto"/>
          <w:sz w:val="22"/>
          <w:szCs w:val="22"/>
          <w:lang w:val="en-US"/>
        </w:rPr>
        <w:t>between groups (10.4% vs. 9.4%)</w:t>
      </w:r>
      <w:r w:rsidR="00357D74">
        <w:rPr>
          <w:rFonts w:ascii="Roboto" w:hAnsi="Roboto"/>
          <w:sz w:val="22"/>
          <w:szCs w:val="22"/>
          <w:lang w:val="en-US"/>
        </w:rPr>
        <w:t>,</w:t>
      </w:r>
      <w:r w:rsidR="003D3D16" w:rsidRPr="00B14D85">
        <w:rPr>
          <w:rFonts w:ascii="Roboto" w:hAnsi="Roboto"/>
          <w:sz w:val="22"/>
          <w:szCs w:val="22"/>
          <w:lang w:val="en-US"/>
        </w:rPr>
        <w:t xml:space="preserve"> however</w:t>
      </w:r>
      <w:r w:rsidR="00357D74">
        <w:rPr>
          <w:rFonts w:ascii="Roboto" w:hAnsi="Roboto"/>
          <w:sz w:val="22"/>
          <w:szCs w:val="22"/>
          <w:lang w:val="en-US"/>
        </w:rPr>
        <w:t xml:space="preserve">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w:t>
      </w:r>
      <w:r w:rsidR="00036093">
        <w:rPr>
          <w:rFonts w:ascii="Roboto" w:hAnsi="Roboto"/>
          <w:sz w:val="22"/>
          <w:szCs w:val="22"/>
          <w:lang w:val="en-US"/>
        </w:rPr>
        <w:t>, p&lt;0.001</w:t>
      </w:r>
      <w:r w:rsidR="003D3D16" w:rsidRPr="00B14D85">
        <w:rPr>
          <w:rFonts w:ascii="Roboto" w:hAnsi="Roboto"/>
          <w:sz w:val="22"/>
          <w:szCs w:val="22"/>
          <w:lang w:val="en-US"/>
        </w:rPr>
        <w:t>) and higher HCM-related mortality (HR 1.61 [CI 1.18-2.20])</w:t>
      </w:r>
      <w:r w:rsidR="00036093">
        <w:rPr>
          <w:rFonts w:ascii="Roboto" w:hAnsi="Roboto"/>
          <w:sz w:val="22"/>
          <w:szCs w:val="22"/>
          <w:lang w:val="en-US"/>
        </w:rPr>
        <w:t>,</w:t>
      </w:r>
      <w:r w:rsidR="003D3D16" w:rsidRPr="00B14D85">
        <w:rPr>
          <w:rFonts w:ascii="Roboto" w:hAnsi="Roboto"/>
          <w:sz w:val="22"/>
          <w:szCs w:val="22"/>
          <w:lang w:val="en-US"/>
        </w:rPr>
        <w:t xml:space="preserve"> </w:t>
      </w:r>
      <w:del w:id="78" w:author="Christoffer Vissing" w:date="2025-05-13T13:54:00Z" w16du:dateUtc="2025-05-13T11:54:00Z">
        <w:r w:rsidR="003E79BB" w:rsidDel="000A01EC">
          <w:rPr>
            <w:rFonts w:ascii="Roboto" w:hAnsi="Roboto"/>
            <w:sz w:val="22"/>
            <w:szCs w:val="22"/>
            <w:lang w:val="en-US"/>
          </w:rPr>
          <w:delText xml:space="preserve">largely </w:delText>
        </w:r>
      </w:del>
      <w:r w:rsidR="003E79BB">
        <w:rPr>
          <w:rFonts w:ascii="Roboto" w:hAnsi="Roboto"/>
          <w:sz w:val="22"/>
          <w:szCs w:val="22"/>
          <w:lang w:val="en-US"/>
        </w:rPr>
        <w:t>driven by</w:t>
      </w:r>
      <w:r w:rsidR="003D3D16" w:rsidRPr="00B14D85">
        <w:rPr>
          <w:rFonts w:ascii="Roboto" w:hAnsi="Roboto"/>
          <w:sz w:val="22"/>
          <w:szCs w:val="22"/>
          <w:lang w:val="en-US"/>
        </w:rPr>
        <w:t xml:space="preserve"> </w:t>
      </w:r>
      <w:r w:rsidR="001871E9">
        <w:rPr>
          <w:rFonts w:ascii="Roboto" w:hAnsi="Roboto"/>
          <w:sz w:val="22"/>
          <w:szCs w:val="22"/>
          <w:lang w:val="en-US"/>
        </w:rPr>
        <w:t xml:space="preserve">more </w:t>
      </w:r>
      <w:r w:rsidR="003D3D16" w:rsidRPr="00B14D85">
        <w:rPr>
          <w:rFonts w:ascii="Roboto" w:hAnsi="Roboto"/>
          <w:sz w:val="22"/>
          <w:szCs w:val="22"/>
          <w:lang w:val="en-US"/>
        </w:rPr>
        <w:t xml:space="preserve">sudden cardiac death </w:t>
      </w:r>
      <w:r w:rsidR="001871E9">
        <w:rPr>
          <w:rFonts w:ascii="Roboto" w:hAnsi="Roboto"/>
          <w:sz w:val="22"/>
          <w:szCs w:val="22"/>
          <w:lang w:val="en-US"/>
        </w:rPr>
        <w:t>and</w:t>
      </w:r>
      <w:r w:rsidR="001871E9" w:rsidRPr="00B14D85">
        <w:rPr>
          <w:rFonts w:ascii="Roboto" w:hAnsi="Roboto"/>
          <w:sz w:val="22"/>
          <w:szCs w:val="22"/>
          <w:lang w:val="en-US"/>
        </w:rPr>
        <w:t xml:space="preserve"> </w:t>
      </w:r>
      <w:r w:rsidR="003D3D16" w:rsidRPr="00B14D85">
        <w:rPr>
          <w:rFonts w:ascii="Roboto" w:hAnsi="Roboto"/>
          <w:sz w:val="22"/>
          <w:szCs w:val="22"/>
          <w:lang w:val="en-US"/>
        </w:rPr>
        <w:t>heart failure</w:t>
      </w:r>
      <w:r w:rsidR="001871E9">
        <w:rPr>
          <w:rFonts w:ascii="Roboto" w:hAnsi="Roboto"/>
          <w:sz w:val="22"/>
          <w:szCs w:val="22"/>
          <w:lang w:val="en-US"/>
        </w:rPr>
        <w:t>.</w:t>
      </w:r>
    </w:p>
    <w:p w14:paraId="0577037B" w14:textId="531A343A" w:rsidR="003D3D16" w:rsidRDefault="003D3D16" w:rsidP="003D3D16">
      <w:pPr>
        <w:spacing w:line="360" w:lineRule="auto"/>
        <w:rPr>
          <w:rFonts w:ascii="Roboto" w:hAnsi="Roboto"/>
          <w:sz w:val="22"/>
          <w:szCs w:val="22"/>
          <w:lang w:val="en-US"/>
        </w:rPr>
      </w:pPr>
      <w:r w:rsidRPr="00B14D85">
        <w:rPr>
          <w:rFonts w:ascii="Roboto" w:hAnsi="Roboto"/>
          <w:sz w:val="22"/>
          <w:szCs w:val="22"/>
          <w:lang w:val="en-US"/>
        </w:rPr>
        <w:t xml:space="preserve">Temporal analysis identified atrial fibrillation as the strongest modifier of </w:t>
      </w:r>
      <w:r w:rsidR="00036093">
        <w:rPr>
          <w:rFonts w:ascii="Roboto" w:hAnsi="Roboto"/>
          <w:sz w:val="22"/>
          <w:szCs w:val="22"/>
          <w:lang w:val="en-US"/>
        </w:rPr>
        <w:t xml:space="preserve">future </w:t>
      </w:r>
      <w:r w:rsidRPr="00B14D85">
        <w:rPr>
          <w:rFonts w:ascii="Roboto" w:hAnsi="Roboto"/>
          <w:sz w:val="22"/>
          <w:szCs w:val="22"/>
          <w:lang w:val="en-US"/>
        </w:rPr>
        <w:t>adverse outcomes, including increased risk of LV systolic dysfunction (HR 2.89 [CI 2.37-3.53]), ventricular arrhythmias (HR 3.17 [CI 2.40-4.20]), and mortality (HR 2.03 [CI 1.72-2.41])</w:t>
      </w:r>
      <w:ins w:id="79" w:author="Lampert, Rachel" w:date="2025-04-03T08:55:00Z" w16du:dateUtc="2025-04-03T12:55:00Z">
        <w:r w:rsidR="00E55540">
          <w:rPr>
            <w:rFonts w:ascii="Roboto" w:hAnsi="Roboto"/>
            <w:sz w:val="22"/>
            <w:szCs w:val="22"/>
            <w:lang w:val="en-US"/>
          </w:rPr>
          <w:t xml:space="preserve"> in both groups</w:t>
        </w:r>
      </w:ins>
      <w:ins w:id="80" w:author="Christoffer Vissing" w:date="2025-05-13T22:16:00Z" w16du:dateUtc="2025-05-13T20:16:00Z">
        <w:r w:rsidR="00EC1107">
          <w:rPr>
            <w:rFonts w:ascii="Roboto" w:hAnsi="Roboto"/>
            <w:sz w:val="22"/>
            <w:szCs w:val="22"/>
            <w:lang w:val="en-US"/>
          </w:rPr>
          <w:t xml:space="preserve">. </w:t>
        </w:r>
      </w:ins>
      <w:del w:id="81" w:author="Lampert, Rachel" w:date="2025-04-03T08:55:00Z" w16du:dateUtc="2025-04-03T12:55:00Z">
        <w:r w:rsidRPr="00B14D85" w:rsidDel="00E55540">
          <w:rPr>
            <w:rFonts w:ascii="Roboto" w:hAnsi="Roboto"/>
            <w:sz w:val="22"/>
            <w:szCs w:val="22"/>
            <w:lang w:val="en-US"/>
          </w:rPr>
          <w:delText xml:space="preserve">. </w:delText>
        </w:r>
      </w:del>
      <w:proofErr w:type="spellStart"/>
      <w:r w:rsidRPr="00B14D85">
        <w:rPr>
          <w:rFonts w:ascii="Roboto" w:hAnsi="Roboto"/>
          <w:sz w:val="22"/>
          <w:szCs w:val="22"/>
          <w:lang w:val="en-US"/>
        </w:rPr>
        <w:t>Interaction</w:t>
      </w:r>
      <w:proofErr w:type="spellEnd"/>
      <w:r w:rsidRPr="00B14D85">
        <w:rPr>
          <w:rFonts w:ascii="Roboto" w:hAnsi="Roboto"/>
          <w:sz w:val="22"/>
          <w:szCs w:val="22"/>
          <w:lang w:val="en-US"/>
        </w:rPr>
        <w:t xml:space="preserve"> analyses demonstrated that the impact of atrial fibrillation and LV systolic dysfunction on adverse outcomes was </w:t>
      </w:r>
      <w:r w:rsidR="00036093">
        <w:rPr>
          <w:rFonts w:ascii="Roboto" w:hAnsi="Roboto"/>
          <w:sz w:val="22"/>
          <w:szCs w:val="22"/>
          <w:lang w:val="en-US"/>
        </w:rPr>
        <w:t>higher</w:t>
      </w:r>
      <w:r w:rsidR="00036093" w:rsidRPr="00B14D85">
        <w:rPr>
          <w:rFonts w:ascii="Roboto" w:hAnsi="Roboto"/>
          <w:sz w:val="22"/>
          <w:szCs w:val="22"/>
          <w:lang w:val="en-US"/>
        </w:rPr>
        <w:t xml:space="preserve"> </w:t>
      </w:r>
      <w:r w:rsidRPr="00B14D85">
        <w:rPr>
          <w:rFonts w:ascii="Roboto" w:hAnsi="Roboto"/>
          <w:sz w:val="22"/>
          <w:szCs w:val="22"/>
          <w:lang w:val="en-US"/>
        </w:rPr>
        <w:t xml:space="preserve">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r w:rsidR="001871E9">
        <w:rPr>
          <w:rFonts w:ascii="Roboto" w:hAnsi="Roboto"/>
          <w:sz w:val="22"/>
          <w:szCs w:val="22"/>
          <w:lang w:val="en-US"/>
        </w:rPr>
        <w:t xml:space="preserve"> (both p&lt;0.01)</w:t>
      </w:r>
      <w:r w:rsidRPr="00B14D85">
        <w:rPr>
          <w:rFonts w:ascii="Roboto" w:hAnsi="Roboto"/>
          <w:sz w:val="22"/>
          <w:szCs w:val="22"/>
          <w:lang w:val="en-US"/>
        </w:rPr>
        <w:t>.</w:t>
      </w:r>
    </w:p>
    <w:p w14:paraId="77F19944" w14:textId="3D5DAAD3" w:rsidR="00B14D85" w:rsidRDefault="00B14D85" w:rsidP="003D3D16">
      <w:pPr>
        <w:spacing w:line="360" w:lineRule="auto"/>
        <w:rPr>
          <w:rFonts w:ascii="Roboto" w:hAnsi="Roboto"/>
          <w:sz w:val="22"/>
          <w:szCs w:val="22"/>
          <w:lang w:val="en-US"/>
        </w:rPr>
      </w:pPr>
      <w:r w:rsidRPr="00B14D85">
        <w:rPr>
          <w:rFonts w:ascii="Roboto" w:hAnsi="Roboto"/>
          <w:sz w:val="22"/>
          <w:szCs w:val="22"/>
          <w:lang w:val="en-US"/>
        </w:rPr>
        <w:t xml:space="preserve"> </w:t>
      </w:r>
    </w:p>
    <w:p w14:paraId="72D090CF" w14:textId="1AEE341D"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del w:id="82" w:author="Christoffer Vissing" w:date="2025-05-13T14:56:00Z" w16du:dateUtc="2025-05-13T12:56:00Z">
        <w:r w:rsidR="00205DC2" w:rsidDel="003D3DB4">
          <w:rPr>
            <w:rFonts w:ascii="Roboto" w:hAnsi="Roboto"/>
            <w:sz w:val="22"/>
            <w:szCs w:val="22"/>
            <w:lang w:val="en-US"/>
          </w:rPr>
          <w:delText xml:space="preserve">Genetic </w:delText>
        </w:r>
        <w:r w:rsidR="00036093" w:rsidDel="003D3DB4">
          <w:rPr>
            <w:rFonts w:ascii="Roboto" w:hAnsi="Roboto"/>
            <w:sz w:val="22"/>
            <w:szCs w:val="22"/>
            <w:lang w:val="en-US"/>
          </w:rPr>
          <w:delText xml:space="preserve">background </w:delText>
        </w:r>
        <w:r w:rsidR="00FE6DAB" w:rsidDel="003D3DB4">
          <w:rPr>
            <w:rFonts w:ascii="Roboto" w:hAnsi="Roboto"/>
            <w:sz w:val="22"/>
            <w:szCs w:val="22"/>
            <w:lang w:val="en-US"/>
          </w:rPr>
          <w:delText>influence</w:delText>
        </w:r>
        <w:r w:rsidR="00036093" w:rsidDel="003D3DB4">
          <w:rPr>
            <w:rFonts w:ascii="Roboto" w:hAnsi="Roboto"/>
            <w:sz w:val="22"/>
            <w:szCs w:val="22"/>
            <w:lang w:val="en-US"/>
          </w:rPr>
          <w:delText>s</w:delText>
        </w:r>
        <w:r w:rsidR="0087775A" w:rsidDel="003D3DB4">
          <w:rPr>
            <w:rFonts w:ascii="Roboto" w:hAnsi="Roboto"/>
            <w:sz w:val="22"/>
            <w:szCs w:val="22"/>
            <w:lang w:val="en-US"/>
          </w:rPr>
          <w:delText xml:space="preserve"> the</w:delText>
        </w:r>
        <w:r w:rsidR="00FE6DAB" w:rsidDel="003D3DB4">
          <w:rPr>
            <w:rFonts w:ascii="Roboto" w:hAnsi="Roboto"/>
            <w:sz w:val="22"/>
            <w:szCs w:val="22"/>
            <w:lang w:val="en-US"/>
          </w:rPr>
          <w:delText xml:space="preserve"> </w:delText>
        </w:r>
        <w:r w:rsidR="00100B81" w:rsidDel="003D3DB4">
          <w:rPr>
            <w:rFonts w:ascii="Roboto" w:hAnsi="Roboto"/>
            <w:sz w:val="22"/>
            <w:szCs w:val="22"/>
            <w:lang w:val="en-US"/>
          </w:rPr>
          <w:delText>clinical course</w:delText>
        </w:r>
        <w:r w:rsidR="0087775A" w:rsidDel="003D3DB4">
          <w:rPr>
            <w:rFonts w:ascii="Roboto" w:hAnsi="Roboto"/>
            <w:sz w:val="22"/>
            <w:szCs w:val="22"/>
            <w:lang w:val="en-US"/>
          </w:rPr>
          <w:delText xml:space="preserve"> of HCM</w:delText>
        </w:r>
        <w:r w:rsidR="00B34297" w:rsidDel="003D3DB4">
          <w:rPr>
            <w:rFonts w:ascii="Roboto" w:hAnsi="Roboto"/>
            <w:sz w:val="22"/>
            <w:szCs w:val="22"/>
            <w:lang w:val="en-US"/>
          </w:rPr>
          <w:delText xml:space="preserve"> and</w:delText>
        </w:r>
        <w:r w:rsidR="0087775A" w:rsidDel="003D3DB4">
          <w:rPr>
            <w:rFonts w:ascii="Roboto" w:hAnsi="Roboto"/>
            <w:sz w:val="22"/>
            <w:szCs w:val="22"/>
            <w:lang w:val="en-US"/>
          </w:rPr>
          <w:delText xml:space="preserve"> the</w:delText>
        </w:r>
        <w:r w:rsidR="009577E5" w:rsidDel="003D3DB4">
          <w:rPr>
            <w:rFonts w:ascii="Roboto" w:hAnsi="Roboto"/>
            <w:sz w:val="22"/>
            <w:szCs w:val="22"/>
            <w:lang w:val="en-US"/>
          </w:rPr>
          <w:delText xml:space="preserve"> impact</w:delText>
        </w:r>
        <w:r w:rsidR="00FE6DAB" w:rsidDel="003D3DB4">
          <w:rPr>
            <w:rFonts w:ascii="Roboto" w:hAnsi="Roboto"/>
            <w:sz w:val="22"/>
            <w:szCs w:val="22"/>
            <w:lang w:val="en-US"/>
          </w:rPr>
          <w:delText xml:space="preserve"> of</w:delText>
        </w:r>
        <w:r w:rsidR="00100B81" w:rsidDel="003D3DB4">
          <w:rPr>
            <w:rFonts w:ascii="Roboto" w:hAnsi="Roboto"/>
            <w:sz w:val="22"/>
            <w:szCs w:val="22"/>
            <w:lang w:val="en-US"/>
          </w:rPr>
          <w:delText xml:space="preserve"> cardiovascular comorbidities</w:delText>
        </w:r>
        <w:r w:rsidR="000C5E36" w:rsidDel="003D3DB4">
          <w:rPr>
            <w:rFonts w:ascii="Roboto" w:hAnsi="Roboto"/>
            <w:sz w:val="22"/>
            <w:szCs w:val="22"/>
            <w:lang w:val="en-US"/>
          </w:rPr>
          <w:delText xml:space="preserve"> on adverse outcomes</w:delText>
        </w:r>
        <w:r w:rsidR="00B96EAC" w:rsidDel="003D3DB4">
          <w:rPr>
            <w:rFonts w:ascii="Roboto" w:hAnsi="Roboto"/>
            <w:sz w:val="22"/>
            <w:szCs w:val="22"/>
            <w:lang w:val="en-US"/>
          </w:rPr>
          <w:delText>.</w:delText>
        </w:r>
        <w:bookmarkStart w:id="83" w:name="_Hlk177378457"/>
        <w:bookmarkEnd w:id="25"/>
        <w:r w:rsidR="0087775A" w:rsidDel="003D3DB4">
          <w:rPr>
            <w:rFonts w:ascii="Roboto" w:hAnsi="Roboto"/>
            <w:sz w:val="22"/>
            <w:szCs w:val="22"/>
            <w:lang w:val="en-US"/>
          </w:rPr>
          <w:delText xml:space="preserve"> </w:delText>
        </w:r>
      </w:del>
      <w:proofErr w:type="spellStart"/>
      <w:r w:rsidR="0087775A">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83"/>
      <w:ins w:id="84" w:author="Henning Bundgaard" w:date="2025-03-25T13:08:00Z">
        <w:r w:rsidR="008455B8">
          <w:rPr>
            <w:rFonts w:ascii="Roboto" w:hAnsi="Roboto"/>
            <w:sz w:val="22"/>
            <w:szCs w:val="22"/>
            <w:lang w:val="en-US"/>
          </w:rPr>
          <w:t xml:space="preserve"> compared to non-</w:t>
        </w:r>
        <w:proofErr w:type="spellStart"/>
        <w:r w:rsidR="008455B8">
          <w:rPr>
            <w:rFonts w:ascii="Roboto" w:hAnsi="Roboto"/>
            <w:sz w:val="22"/>
            <w:szCs w:val="22"/>
            <w:lang w:val="en-US"/>
          </w:rPr>
          <w:t>sarcomeric</w:t>
        </w:r>
        <w:proofErr w:type="spellEnd"/>
        <w:r w:rsidR="008455B8">
          <w:rPr>
            <w:rFonts w:ascii="Roboto" w:hAnsi="Roboto"/>
            <w:sz w:val="22"/>
            <w:szCs w:val="22"/>
            <w:lang w:val="en-US"/>
          </w:rPr>
          <w:t xml:space="preserve"> HCM</w:t>
        </w:r>
      </w:ins>
      <w:r w:rsidR="008C0952">
        <w:rPr>
          <w:rFonts w:ascii="Roboto" w:hAnsi="Roboto"/>
          <w:sz w:val="22"/>
          <w:szCs w:val="22"/>
          <w:lang w:val="en-US"/>
        </w:rPr>
        <w:t>.</w:t>
      </w:r>
      <w:r w:rsidR="00703EA6">
        <w:rPr>
          <w:rFonts w:ascii="Roboto" w:hAnsi="Roboto"/>
          <w:sz w:val="22"/>
          <w:szCs w:val="22"/>
          <w:lang w:val="en-US"/>
        </w:rPr>
        <w:t xml:space="preserve"> </w:t>
      </w:r>
      <w:r w:rsidR="0087775A">
        <w:rPr>
          <w:rFonts w:ascii="Roboto" w:hAnsi="Roboto"/>
          <w:sz w:val="22"/>
          <w:szCs w:val="22"/>
          <w:lang w:val="en-US"/>
        </w:rPr>
        <w:t>Non-</w:t>
      </w:r>
      <w:proofErr w:type="spellStart"/>
      <w:r w:rsidR="0087775A">
        <w:rPr>
          <w:rFonts w:ascii="Roboto" w:hAnsi="Roboto"/>
          <w:sz w:val="22"/>
          <w:szCs w:val="22"/>
          <w:lang w:val="en-US"/>
        </w:rPr>
        <w:t>sarcomeric</w:t>
      </w:r>
      <w:proofErr w:type="spellEnd"/>
      <w:r w:rsidR="0087775A">
        <w:rPr>
          <w:rFonts w:ascii="Roboto" w:hAnsi="Roboto"/>
          <w:sz w:val="22"/>
          <w:szCs w:val="22"/>
          <w:lang w:val="en-US"/>
        </w:rPr>
        <w:t xml:space="preserve"> HCM was associated with a higher burden of comorbidities</w:t>
      </w:r>
      <w:r w:rsidR="00357D74">
        <w:rPr>
          <w:rFonts w:ascii="Roboto" w:hAnsi="Roboto"/>
          <w:sz w:val="22"/>
          <w:szCs w:val="22"/>
          <w:lang w:val="en-US"/>
        </w:rPr>
        <w:t xml:space="preserve">; </w:t>
      </w:r>
      <w:commentRangeStart w:id="85"/>
      <w:r w:rsidR="00357D74">
        <w:rPr>
          <w:rFonts w:ascii="Roboto" w:hAnsi="Roboto"/>
          <w:sz w:val="22"/>
          <w:szCs w:val="22"/>
          <w:lang w:val="en-US"/>
        </w:rPr>
        <w:t xml:space="preserve">potentially </w:t>
      </w:r>
      <w:r w:rsidR="00055DBA">
        <w:rPr>
          <w:rFonts w:ascii="Roboto" w:hAnsi="Roboto"/>
          <w:sz w:val="22"/>
          <w:szCs w:val="22"/>
          <w:lang w:val="en-US"/>
        </w:rPr>
        <w:t>combining with polygenic risk to cause</w:t>
      </w:r>
      <w:r w:rsidR="00357D74">
        <w:rPr>
          <w:rFonts w:ascii="Roboto" w:hAnsi="Roboto"/>
          <w:sz w:val="22"/>
          <w:szCs w:val="22"/>
          <w:lang w:val="en-US"/>
        </w:rPr>
        <w:t xml:space="preserve"> disease in the absence of a driving monogenic cause</w:t>
      </w:r>
      <w:commentRangeEnd w:id="85"/>
      <w:r w:rsidR="000B5DA3">
        <w:rPr>
          <w:rStyle w:val="Kommentarhenvisning"/>
          <w:lang w:val="en-US" w:eastAsia="en-US"/>
        </w:rPr>
        <w:commentReference w:id="85"/>
      </w:r>
      <w:r w:rsidR="0087775A">
        <w:rPr>
          <w:rFonts w:ascii="Roboto" w:hAnsi="Roboto"/>
          <w:sz w:val="22"/>
          <w:szCs w:val="22"/>
          <w:lang w:val="en-US"/>
        </w:rPr>
        <w:t xml:space="preserve">. </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39791135" w14:textId="21E41964" w:rsidR="006E4348" w:rsidRDefault="008455B8" w:rsidP="00201C66">
      <w:pPr>
        <w:pStyle w:val="Listeafsnit"/>
        <w:numPr>
          <w:ilvl w:val="0"/>
          <w:numId w:val="21"/>
        </w:numPr>
        <w:spacing w:line="480" w:lineRule="auto"/>
        <w:rPr>
          <w:rFonts w:ascii="Roboto" w:hAnsi="Roboto"/>
          <w:sz w:val="22"/>
          <w:szCs w:val="22"/>
        </w:rPr>
      </w:pPr>
      <w:proofErr w:type="spellStart"/>
      <w:r>
        <w:rPr>
          <w:rFonts w:ascii="Roboto" w:hAnsi="Roboto"/>
          <w:sz w:val="22"/>
          <w:szCs w:val="22"/>
        </w:rPr>
        <w:t>Sarcomeric</w:t>
      </w:r>
      <w:proofErr w:type="spellEnd"/>
      <w:r>
        <w:rPr>
          <w:rFonts w:ascii="Roboto" w:hAnsi="Roboto"/>
          <w:sz w:val="22"/>
          <w:szCs w:val="22"/>
        </w:rPr>
        <w:t xml:space="preserve"> HCM</w:t>
      </w:r>
      <w:r w:rsidR="006E4348">
        <w:rPr>
          <w:rFonts w:ascii="Roboto" w:hAnsi="Roboto"/>
          <w:sz w:val="22"/>
          <w:szCs w:val="22"/>
        </w:rPr>
        <w:t xml:space="preserve"> </w:t>
      </w:r>
      <w:r>
        <w:rPr>
          <w:rFonts w:ascii="Roboto" w:hAnsi="Roboto"/>
          <w:sz w:val="22"/>
          <w:szCs w:val="22"/>
        </w:rPr>
        <w:t xml:space="preserve">has </w:t>
      </w:r>
      <w:r w:rsidR="000B5DA3">
        <w:rPr>
          <w:rFonts w:ascii="Roboto" w:hAnsi="Roboto"/>
          <w:sz w:val="22"/>
          <w:szCs w:val="22"/>
        </w:rPr>
        <w:t xml:space="preserve">an overall </w:t>
      </w:r>
      <w:r>
        <w:rPr>
          <w:rFonts w:ascii="Roboto" w:hAnsi="Roboto"/>
          <w:sz w:val="22"/>
          <w:szCs w:val="22"/>
        </w:rPr>
        <w:t xml:space="preserve">worse </w:t>
      </w:r>
      <w:r w:rsidR="0087775A">
        <w:rPr>
          <w:rFonts w:ascii="Roboto" w:hAnsi="Roboto"/>
          <w:sz w:val="22"/>
          <w:szCs w:val="22"/>
        </w:rPr>
        <w:t xml:space="preserve">clinical </w:t>
      </w:r>
      <w:proofErr w:type="gramStart"/>
      <w:r w:rsidR="006E4348">
        <w:rPr>
          <w:rFonts w:ascii="Roboto" w:hAnsi="Roboto"/>
          <w:sz w:val="22"/>
          <w:szCs w:val="22"/>
        </w:rPr>
        <w:t>trajector</w:t>
      </w:r>
      <w:r w:rsidR="000B5DA3">
        <w:rPr>
          <w:rFonts w:ascii="Roboto" w:hAnsi="Roboto"/>
          <w:sz w:val="22"/>
          <w:szCs w:val="22"/>
        </w:rPr>
        <w:t>y,</w:t>
      </w:r>
      <w:r w:rsidR="006E4348">
        <w:rPr>
          <w:rFonts w:ascii="Roboto" w:hAnsi="Roboto"/>
          <w:sz w:val="22"/>
          <w:szCs w:val="22"/>
        </w:rPr>
        <w:t>,</w:t>
      </w:r>
      <w:proofErr w:type="gramEnd"/>
      <w:r w:rsidR="006E4348">
        <w:rPr>
          <w:rFonts w:ascii="Roboto" w:hAnsi="Roboto"/>
          <w:sz w:val="22"/>
          <w:szCs w:val="22"/>
        </w:rPr>
        <w:t xml:space="preserve"> with earlier </w:t>
      </w:r>
      <w:r w:rsidR="0087775A">
        <w:rPr>
          <w:rFonts w:ascii="Roboto" w:hAnsi="Roboto"/>
          <w:sz w:val="22"/>
          <w:szCs w:val="22"/>
        </w:rPr>
        <w:t xml:space="preserve">disease </w:t>
      </w:r>
      <w:r w:rsidR="006E4348">
        <w:rPr>
          <w:rFonts w:ascii="Roboto" w:hAnsi="Roboto"/>
          <w:sz w:val="22"/>
          <w:szCs w:val="22"/>
        </w:rPr>
        <w:t>onset</w:t>
      </w:r>
      <w:r w:rsidR="0087775A">
        <w:rPr>
          <w:rFonts w:ascii="Roboto" w:hAnsi="Roboto"/>
          <w:sz w:val="22"/>
          <w:szCs w:val="22"/>
        </w:rPr>
        <w:t xml:space="preserve">, </w:t>
      </w:r>
      <w:r w:rsidR="006E4348">
        <w:rPr>
          <w:rFonts w:ascii="Roboto" w:hAnsi="Roboto"/>
          <w:sz w:val="22"/>
          <w:szCs w:val="22"/>
        </w:rPr>
        <w:t>more arrhythmias (both atrial and ventricular)</w:t>
      </w:r>
      <w:r w:rsidR="0087775A">
        <w:rPr>
          <w:rFonts w:ascii="Roboto" w:hAnsi="Roboto"/>
          <w:sz w:val="22"/>
          <w:szCs w:val="22"/>
        </w:rPr>
        <w:t>, and a higher burden of heart failure</w:t>
      </w:r>
      <w:r w:rsidR="006E4348">
        <w:rPr>
          <w:rFonts w:ascii="Roboto" w:hAnsi="Roboto"/>
          <w:sz w:val="22"/>
          <w:szCs w:val="22"/>
        </w:rPr>
        <w:t xml:space="preserve">. </w:t>
      </w:r>
    </w:p>
    <w:p w14:paraId="6431026B" w14:textId="58D5DB04" w:rsidR="00D8498A" w:rsidRDefault="0087775A" w:rsidP="00201C66">
      <w:pPr>
        <w:pStyle w:val="Listeafsnit"/>
        <w:numPr>
          <w:ilvl w:val="0"/>
          <w:numId w:val="21"/>
        </w:numPr>
        <w:spacing w:line="480" w:lineRule="auto"/>
        <w:rPr>
          <w:rFonts w:ascii="Roboto" w:hAnsi="Roboto"/>
          <w:sz w:val="22"/>
          <w:szCs w:val="22"/>
        </w:rPr>
      </w:pPr>
      <w:r>
        <w:rPr>
          <w:rFonts w:ascii="Roboto" w:hAnsi="Roboto"/>
          <w:sz w:val="22"/>
          <w:szCs w:val="22"/>
        </w:rPr>
        <w:t>A</w:t>
      </w:r>
      <w:r w:rsidR="006E4348">
        <w:rPr>
          <w:rFonts w:ascii="Roboto" w:hAnsi="Roboto"/>
          <w:sz w:val="22"/>
          <w:szCs w:val="22"/>
        </w:rPr>
        <w:t xml:space="preserve"> higher prevalence of hypertension</w:t>
      </w:r>
      <w:r w:rsidR="00055DBA">
        <w:rPr>
          <w:rFonts w:ascii="Roboto" w:hAnsi="Roboto"/>
          <w:sz w:val="22"/>
          <w:szCs w:val="22"/>
        </w:rPr>
        <w:t xml:space="preserve"> and</w:t>
      </w:r>
      <w:r w:rsidR="006E4348">
        <w:rPr>
          <w:rFonts w:ascii="Roboto" w:hAnsi="Roboto"/>
          <w:sz w:val="22"/>
          <w:szCs w:val="22"/>
        </w:rPr>
        <w:t xml:space="preserve"> obesity </w:t>
      </w:r>
      <w:r>
        <w:rPr>
          <w:rFonts w:ascii="Roboto" w:hAnsi="Roboto"/>
          <w:sz w:val="22"/>
          <w:szCs w:val="22"/>
        </w:rPr>
        <w:t>was associated with</w:t>
      </w:r>
      <w:r w:rsidR="006E4348">
        <w:rPr>
          <w:rFonts w:ascii="Roboto" w:hAnsi="Roboto"/>
          <w:sz w:val="22"/>
          <w:szCs w:val="22"/>
        </w:rPr>
        <w:t xml:space="preserve"> non-</w:t>
      </w:r>
      <w:proofErr w:type="spellStart"/>
      <w:r w:rsidR="006E4348">
        <w:rPr>
          <w:rFonts w:ascii="Roboto" w:hAnsi="Roboto"/>
          <w:sz w:val="22"/>
          <w:szCs w:val="22"/>
        </w:rPr>
        <w:t>sarcomeric</w:t>
      </w:r>
      <w:proofErr w:type="spellEnd"/>
      <w:r w:rsidR="006E4348">
        <w:rPr>
          <w:rFonts w:ascii="Roboto" w:hAnsi="Roboto"/>
          <w:sz w:val="22"/>
          <w:szCs w:val="22"/>
        </w:rPr>
        <w:t xml:space="preserve"> HCM, suggesting </w:t>
      </w:r>
      <w:r w:rsidR="006E4348" w:rsidRPr="006E4348">
        <w:rPr>
          <w:rFonts w:ascii="Roboto" w:hAnsi="Roboto"/>
          <w:sz w:val="22"/>
          <w:szCs w:val="22"/>
        </w:rPr>
        <w:t>these comorbidities</w:t>
      </w:r>
      <w:r w:rsidR="00055DBA">
        <w:rPr>
          <w:rFonts w:ascii="Roboto" w:hAnsi="Roboto"/>
          <w:sz w:val="22"/>
          <w:szCs w:val="22"/>
        </w:rPr>
        <w:t xml:space="preserve">, in conjunction with </w:t>
      </w:r>
      <w:del w:id="86" w:author="Christoffer Vissing" w:date="2025-05-13T13:56:00Z" w16du:dateUtc="2025-05-13T11:56:00Z">
        <w:r w:rsidR="00055DBA" w:rsidDel="000A01EC">
          <w:rPr>
            <w:rFonts w:ascii="Roboto" w:hAnsi="Roboto"/>
            <w:sz w:val="22"/>
            <w:szCs w:val="22"/>
          </w:rPr>
          <w:delText>polygenic risk</w:delText>
        </w:r>
      </w:del>
      <w:ins w:id="87" w:author="Christoffer Vissing" w:date="2025-05-13T13:56:00Z" w16du:dateUtc="2025-05-13T11:56:00Z">
        <w:r w:rsidR="000A01EC">
          <w:rPr>
            <w:rFonts w:ascii="Roboto" w:hAnsi="Roboto"/>
            <w:sz w:val="22"/>
            <w:szCs w:val="22"/>
          </w:rPr>
          <w:t>other factors</w:t>
        </w:r>
      </w:ins>
      <w:ins w:id="88" w:author="Christoffer Vissing" w:date="2025-05-13T22:17:00Z" w16du:dateUtc="2025-05-13T20:17:00Z">
        <w:r w:rsidR="00EC1107">
          <w:rPr>
            <w:rFonts w:ascii="Roboto" w:hAnsi="Roboto"/>
            <w:sz w:val="22"/>
            <w:szCs w:val="22"/>
          </w:rPr>
          <w:t xml:space="preserve"> (</w:t>
        </w:r>
      </w:ins>
      <w:ins w:id="89" w:author="Christoffer Vissing" w:date="2025-05-13T22:18:00Z" w16du:dateUtc="2025-05-13T20:18:00Z">
        <w:r w:rsidR="00EC1107">
          <w:rPr>
            <w:rFonts w:ascii="Roboto" w:hAnsi="Roboto"/>
            <w:sz w:val="22"/>
            <w:szCs w:val="22"/>
          </w:rPr>
          <w:t>e.g., polygenic risk)</w:t>
        </w:r>
      </w:ins>
      <w:r w:rsidR="00055DBA">
        <w:rPr>
          <w:rFonts w:ascii="Roboto" w:hAnsi="Roboto"/>
          <w:sz w:val="22"/>
          <w:szCs w:val="22"/>
        </w:rPr>
        <w:t>,</w:t>
      </w:r>
      <w:r w:rsidR="006E4348" w:rsidRPr="006E4348">
        <w:rPr>
          <w:rFonts w:ascii="Roboto" w:hAnsi="Roboto"/>
          <w:sz w:val="22"/>
          <w:szCs w:val="22"/>
        </w:rPr>
        <w:t xml:space="preserve"> </w:t>
      </w:r>
      <w:r w:rsidR="000B5DA3">
        <w:rPr>
          <w:rFonts w:ascii="Roboto" w:hAnsi="Roboto"/>
          <w:sz w:val="22"/>
          <w:szCs w:val="22"/>
        </w:rPr>
        <w:t>are</w:t>
      </w:r>
      <w:r w:rsidR="006E4348" w:rsidRPr="006E4348">
        <w:rPr>
          <w:rFonts w:ascii="Roboto" w:hAnsi="Roboto"/>
          <w:sz w:val="22"/>
          <w:szCs w:val="22"/>
        </w:rPr>
        <w:t xml:space="preserve"> part of the causal </w:t>
      </w:r>
      <w:r w:rsidR="000B5DA3">
        <w:rPr>
          <w:rFonts w:ascii="Roboto" w:hAnsi="Roboto"/>
          <w:sz w:val="22"/>
          <w:szCs w:val="22"/>
        </w:rPr>
        <w:t xml:space="preserve">disease </w:t>
      </w:r>
      <w:r w:rsidR="006E4348" w:rsidRPr="006E4348">
        <w:rPr>
          <w:rFonts w:ascii="Roboto" w:hAnsi="Roboto"/>
          <w:sz w:val="22"/>
          <w:szCs w:val="22"/>
        </w:rPr>
        <w:t>pathway in this subgroup</w:t>
      </w:r>
      <w:r w:rsidR="006E4348">
        <w:rPr>
          <w:rFonts w:ascii="Roboto" w:hAnsi="Roboto"/>
          <w:sz w:val="22"/>
          <w:szCs w:val="22"/>
        </w:rPr>
        <w:t>.</w:t>
      </w:r>
    </w:p>
    <w:p w14:paraId="47369C09" w14:textId="3BAC8294"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7775A">
        <w:rPr>
          <w:rFonts w:ascii="Roboto" w:hAnsi="Roboto"/>
          <w:sz w:val="22"/>
          <w:szCs w:val="22"/>
        </w:rPr>
        <w:t>wa</w:t>
      </w:r>
      <w:r w:rsidR="008B3566">
        <w:rPr>
          <w:rFonts w:ascii="Roboto" w:hAnsi="Roboto"/>
          <w:sz w:val="22"/>
          <w:szCs w:val="22"/>
        </w:rPr>
        <w:t>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84459B">
        <w:rPr>
          <w:rFonts w:ascii="Roboto" w:hAnsi="Roboto"/>
          <w:sz w:val="22"/>
          <w:szCs w:val="22"/>
        </w:rPr>
        <w:t>particularly</w:t>
      </w:r>
      <w:r w:rsidR="000B5DA3">
        <w:rPr>
          <w:rFonts w:ascii="Roboto" w:hAnsi="Roboto"/>
          <w:sz w:val="22"/>
          <w:szCs w:val="22"/>
        </w:rPr>
        <w:t xml:space="preserve"> in </w:t>
      </w:r>
      <w:proofErr w:type="spellStart"/>
      <w:r w:rsidR="000B5DA3">
        <w:rPr>
          <w:rFonts w:ascii="Roboto" w:hAnsi="Roboto"/>
          <w:sz w:val="22"/>
          <w:szCs w:val="22"/>
        </w:rPr>
        <w:t>sarcomeric</w:t>
      </w:r>
      <w:proofErr w:type="spellEnd"/>
      <w:r w:rsidR="000B5DA3">
        <w:rPr>
          <w:rFonts w:ascii="Roboto" w:hAnsi="Roboto"/>
          <w:sz w:val="22"/>
          <w:szCs w:val="22"/>
        </w:rPr>
        <w:t xml:space="preserve"> HCM patients</w:t>
      </w:r>
      <w:r w:rsidR="00D8498A" w:rsidRPr="00201C66">
        <w:rPr>
          <w:rFonts w:ascii="Roboto" w:hAnsi="Roboto"/>
          <w:sz w:val="22"/>
          <w:szCs w:val="22"/>
        </w:rPr>
        <w:t>.</w:t>
      </w:r>
    </w:p>
    <w:p w14:paraId="7DFCC9F8" w14:textId="4174A9B5" w:rsidR="002F7734" w:rsidRPr="006231BB" w:rsidRDefault="00055DBA" w:rsidP="00217F3A">
      <w:pPr>
        <w:pStyle w:val="Listeafsnit"/>
        <w:numPr>
          <w:ilvl w:val="0"/>
          <w:numId w:val="21"/>
        </w:numPr>
        <w:spacing w:line="480" w:lineRule="auto"/>
        <w:rPr>
          <w:rFonts w:ascii="Roboto" w:hAnsi="Roboto"/>
          <w:b/>
          <w:bCs/>
          <w:sz w:val="22"/>
          <w:szCs w:val="22"/>
        </w:rPr>
      </w:pPr>
      <w:r>
        <w:rPr>
          <w:rFonts w:ascii="Roboto" w:hAnsi="Roboto"/>
          <w:sz w:val="22"/>
          <w:szCs w:val="22"/>
        </w:rPr>
        <w:t>P</w:t>
      </w:r>
      <w:r w:rsidR="002F7734" w:rsidRPr="002F7734">
        <w:rPr>
          <w:rFonts w:ascii="Roboto" w:hAnsi="Roboto"/>
          <w:sz w:val="22"/>
          <w:szCs w:val="22"/>
        </w:rPr>
        <w:t xml:space="preserve">atients with </w:t>
      </w:r>
      <w:proofErr w:type="spellStart"/>
      <w:r w:rsidR="002F7734" w:rsidRPr="002F7734">
        <w:rPr>
          <w:rFonts w:ascii="Roboto" w:hAnsi="Roboto"/>
          <w:sz w:val="22"/>
          <w:szCs w:val="22"/>
        </w:rPr>
        <w:t>sarcomeric</w:t>
      </w:r>
      <w:proofErr w:type="spellEnd"/>
      <w:r w:rsidR="002F7734" w:rsidRPr="002F7734">
        <w:rPr>
          <w:rFonts w:ascii="Roboto" w:hAnsi="Roboto"/>
          <w:sz w:val="22"/>
          <w:szCs w:val="22"/>
        </w:rPr>
        <w:t xml:space="preserve"> HCM</w:t>
      </w:r>
      <w:r>
        <w:rPr>
          <w:rFonts w:ascii="Roboto" w:hAnsi="Roboto"/>
          <w:sz w:val="22"/>
          <w:szCs w:val="22"/>
        </w:rPr>
        <w:t xml:space="preserve"> </w:t>
      </w:r>
      <w:r w:rsidR="000B5DA3" w:rsidRPr="0043703E">
        <w:rPr>
          <w:rFonts w:ascii="Roboto" w:hAnsi="Roboto"/>
          <w:sz w:val="22"/>
          <w:szCs w:val="22"/>
        </w:rPr>
        <w:t>died earlier than non-</w:t>
      </w:r>
      <w:proofErr w:type="spellStart"/>
      <w:r w:rsidR="000B5DA3" w:rsidRPr="0043703E">
        <w:rPr>
          <w:rFonts w:ascii="Roboto" w:hAnsi="Roboto"/>
          <w:sz w:val="22"/>
          <w:szCs w:val="22"/>
        </w:rPr>
        <w:t>sarcomeric</w:t>
      </w:r>
      <w:proofErr w:type="spellEnd"/>
      <w:r w:rsidR="000B5DA3" w:rsidRPr="0043703E">
        <w:rPr>
          <w:rFonts w:ascii="Roboto" w:hAnsi="Roboto"/>
          <w:sz w:val="22"/>
          <w:szCs w:val="22"/>
        </w:rPr>
        <w:t xml:space="preserve"> HCM </w:t>
      </w:r>
      <w:proofErr w:type="gramStart"/>
      <w:r w:rsidR="000B5DA3" w:rsidRPr="0043703E">
        <w:rPr>
          <w:rFonts w:ascii="Roboto" w:hAnsi="Roboto"/>
          <w:sz w:val="22"/>
          <w:szCs w:val="22"/>
        </w:rPr>
        <w:t>patients, and</w:t>
      </w:r>
      <w:proofErr w:type="gramEnd"/>
      <w:r w:rsidR="000B5DA3" w:rsidRPr="0043703E">
        <w:rPr>
          <w:rFonts w:ascii="Roboto" w:hAnsi="Roboto"/>
          <w:sz w:val="22"/>
          <w:szCs w:val="22"/>
        </w:rPr>
        <w:t xml:space="preserve"> were twice as likely to have HCM-related </w:t>
      </w:r>
      <w:r w:rsidR="000B5DA3">
        <w:rPr>
          <w:rFonts w:ascii="Roboto" w:hAnsi="Roboto"/>
          <w:sz w:val="22"/>
          <w:szCs w:val="22"/>
        </w:rPr>
        <w:t>mortality</w:t>
      </w:r>
      <w:r w:rsidR="0087775A">
        <w:rPr>
          <w:rFonts w:ascii="Roboto" w:hAnsi="Roboto"/>
          <w:sz w:val="22"/>
          <w:szCs w:val="22"/>
        </w:rPr>
        <w:t>.</w:t>
      </w:r>
      <w:r w:rsidR="002F7734" w:rsidRPr="002F7734">
        <w:rPr>
          <w:rFonts w:ascii="Roboto" w:hAnsi="Roboto"/>
          <w:sz w:val="22"/>
          <w:szCs w:val="22"/>
        </w:rPr>
        <w:t xml:space="preserve">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32326DE8"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w:t>
      </w:r>
      <w:r w:rsidR="00464E82">
        <w:rPr>
          <w:rFonts w:ascii="Roboto" w:hAnsi="Roboto"/>
          <w:sz w:val="22"/>
          <w:szCs w:val="22"/>
        </w:rPr>
        <w:t xml:space="preserve">important </w:t>
      </w:r>
      <w:r>
        <w:rPr>
          <w:rFonts w:ascii="Roboto" w:hAnsi="Roboto"/>
          <w:sz w:val="22"/>
          <w:szCs w:val="22"/>
        </w:rPr>
        <w:t>disease-related adverse outcomes</w:t>
      </w:r>
      <w:r w:rsidR="00464E82">
        <w:rPr>
          <w:rFonts w:ascii="Roboto" w:hAnsi="Roboto"/>
          <w:sz w:val="22"/>
          <w:szCs w:val="22"/>
        </w:rPr>
        <w:t xml:space="preserve"> compared with non</w:t>
      </w:r>
      <w:r w:rsidR="0084459B">
        <w:rPr>
          <w:rFonts w:ascii="Roboto" w:hAnsi="Roboto"/>
          <w:sz w:val="22"/>
          <w:szCs w:val="22"/>
        </w:rPr>
        <w:t>-</w:t>
      </w:r>
      <w:proofErr w:type="spellStart"/>
      <w:r w:rsidR="00464E82">
        <w:rPr>
          <w:rFonts w:ascii="Roboto" w:hAnsi="Roboto"/>
          <w:sz w:val="22"/>
          <w:szCs w:val="22"/>
        </w:rPr>
        <w:t>sarcomeric</w:t>
      </w:r>
      <w:proofErr w:type="spellEnd"/>
      <w:r w:rsidR="0084459B">
        <w:rPr>
          <w:rFonts w:ascii="Roboto" w:hAnsi="Roboto"/>
          <w:sz w:val="22"/>
          <w:szCs w:val="22"/>
        </w:rPr>
        <w:t xml:space="preserve"> HCM</w:t>
      </w:r>
      <w:r>
        <w:rPr>
          <w:rFonts w:ascii="Roboto" w:hAnsi="Roboto"/>
          <w:sz w:val="22"/>
          <w:szCs w:val="22"/>
        </w:rPr>
        <w:t xml:space="preserve">, including </w:t>
      </w:r>
      <w:r w:rsidR="00464E82">
        <w:rPr>
          <w:rFonts w:ascii="Roboto" w:hAnsi="Roboto"/>
          <w:sz w:val="22"/>
          <w:szCs w:val="22"/>
        </w:rPr>
        <w:t xml:space="preserve">risk of sudden </w:t>
      </w:r>
      <w:r>
        <w:rPr>
          <w:rFonts w:ascii="Roboto" w:hAnsi="Roboto"/>
          <w:sz w:val="22"/>
          <w:szCs w:val="22"/>
        </w:rPr>
        <w:t>death</w:t>
      </w:r>
      <w:r w:rsidR="00464E82">
        <w:rPr>
          <w:rFonts w:ascii="Roboto" w:hAnsi="Roboto"/>
          <w:sz w:val="22"/>
          <w:szCs w:val="22"/>
        </w:rPr>
        <w:t xml:space="preserve"> and progressive heart failure</w:t>
      </w:r>
      <w:r>
        <w:rPr>
          <w:rFonts w:ascii="Roboto" w:hAnsi="Roboto"/>
          <w:sz w:val="22"/>
          <w:szCs w:val="22"/>
        </w:rPr>
        <w:t xml:space="preserve">, </w:t>
      </w:r>
      <w:r w:rsidR="00C465D3">
        <w:rPr>
          <w:rFonts w:ascii="Roboto" w:hAnsi="Roboto"/>
          <w:sz w:val="22"/>
          <w:szCs w:val="22"/>
        </w:rPr>
        <w:t>thus</w:t>
      </w:r>
      <w:ins w:id="90" w:author="Belinda Gray" w:date="2025-04-06T12:41:00Z" w16du:dateUtc="2025-04-06T08:41:00Z">
        <w:r w:rsidR="00464E82">
          <w:rPr>
            <w:rFonts w:ascii="Roboto" w:hAnsi="Roboto"/>
            <w:sz w:val="22"/>
            <w:szCs w:val="22"/>
          </w:rPr>
          <w:t xml:space="preserve"> </w:t>
        </w:r>
        <w:del w:id="91" w:author="Christoffer Vissing" w:date="2025-05-13T13:56:00Z" w16du:dateUtc="2025-05-13T11:56:00Z">
          <w:r w:rsidR="00464E82" w:rsidDel="000A01EC">
            <w:rPr>
              <w:rFonts w:ascii="Roboto" w:hAnsi="Roboto"/>
              <w:sz w:val="22"/>
              <w:szCs w:val="22"/>
            </w:rPr>
            <w:delText>(?</w:delText>
          </w:r>
        </w:del>
        <w:r w:rsidR="00464E82">
          <w:rPr>
            <w:rFonts w:ascii="Roboto" w:hAnsi="Roboto"/>
            <w:sz w:val="22"/>
            <w:szCs w:val="22"/>
          </w:rPr>
          <w:t>more</w:t>
        </w:r>
        <w:del w:id="92" w:author="Christoffer Vissing" w:date="2025-05-13T13:56:00Z" w16du:dateUtc="2025-05-13T11:56:00Z">
          <w:r w:rsidR="00464E82" w:rsidDel="000A01EC">
            <w:rPr>
              <w:rFonts w:ascii="Roboto" w:hAnsi="Roboto"/>
              <w:sz w:val="22"/>
              <w:szCs w:val="22"/>
            </w:rPr>
            <w:delText>)</w:delText>
          </w:r>
        </w:del>
      </w:ins>
      <w:r w:rsidR="00C465D3" w:rsidRPr="00201C66">
        <w:rPr>
          <w:rFonts w:ascii="Roboto" w:hAnsi="Roboto"/>
          <w:sz w:val="22"/>
          <w:szCs w:val="22"/>
        </w:rPr>
        <w:t xml:space="preserve"> </w:t>
      </w:r>
      <w:r w:rsidR="008B3566">
        <w:rPr>
          <w:rFonts w:ascii="Roboto" w:hAnsi="Roboto"/>
          <w:sz w:val="22"/>
          <w:szCs w:val="22"/>
        </w:rPr>
        <w:t xml:space="preserve">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055DBA">
        <w:rPr>
          <w:rFonts w:ascii="Roboto" w:hAnsi="Roboto"/>
          <w:sz w:val="22"/>
          <w:szCs w:val="22"/>
        </w:rPr>
        <w:t xml:space="preserve">is </w:t>
      </w:r>
      <w:r>
        <w:rPr>
          <w:rFonts w:ascii="Roboto" w:hAnsi="Roboto"/>
          <w:sz w:val="22"/>
          <w:szCs w:val="22"/>
        </w:rPr>
        <w:t>appropriate</w:t>
      </w:r>
      <w:r w:rsidR="00464E82">
        <w:rPr>
          <w:rFonts w:ascii="Roboto" w:hAnsi="Roboto"/>
          <w:sz w:val="22"/>
          <w:szCs w:val="22"/>
        </w:rPr>
        <w:t xml:space="preserve"> in these patients</w:t>
      </w:r>
      <w:r w:rsidR="00201C66" w:rsidRPr="00201C66">
        <w:rPr>
          <w:rFonts w:ascii="Roboto" w:hAnsi="Roboto"/>
          <w:sz w:val="22"/>
          <w:szCs w:val="22"/>
        </w:rPr>
        <w:t>.</w:t>
      </w:r>
    </w:p>
    <w:p w14:paraId="141C577E" w14:textId="4B22EBE7" w:rsidR="00D8498A" w:rsidRPr="00D8498A" w:rsidRDefault="0087775A" w:rsidP="00D8498A">
      <w:pPr>
        <w:pStyle w:val="Listeafsnit"/>
        <w:numPr>
          <w:ilvl w:val="0"/>
          <w:numId w:val="22"/>
        </w:numPr>
        <w:spacing w:line="480" w:lineRule="auto"/>
        <w:rPr>
          <w:rFonts w:ascii="Roboto" w:hAnsi="Roboto"/>
          <w:sz w:val="22"/>
          <w:szCs w:val="22"/>
        </w:rPr>
      </w:pPr>
      <w:r>
        <w:rPr>
          <w:rFonts w:ascii="Roboto" w:hAnsi="Roboto"/>
          <w:sz w:val="22"/>
          <w:szCs w:val="22"/>
        </w:rPr>
        <w:t xml:space="preserve">Cardiovascular </w:t>
      </w:r>
      <w:r w:rsidR="001852DF">
        <w:rPr>
          <w:rFonts w:ascii="Roboto" w:hAnsi="Roboto"/>
          <w:sz w:val="22"/>
          <w:szCs w:val="22"/>
        </w:rPr>
        <w:t>comorbidities</w:t>
      </w:r>
      <w:r w:rsidR="008539EC">
        <w:rPr>
          <w:rFonts w:ascii="Roboto" w:hAnsi="Roboto"/>
          <w:sz w:val="22"/>
          <w:szCs w:val="22"/>
        </w:rPr>
        <w:t>, i.e. hypertension and obesity,</w:t>
      </w:r>
      <w:r w:rsidR="001852DF">
        <w:rPr>
          <w:rFonts w:ascii="Roboto" w:hAnsi="Roboto"/>
          <w:sz w:val="22"/>
          <w:szCs w:val="22"/>
        </w:rPr>
        <w:t xml:space="preserve"> are more prevalent in patients with non-</w:t>
      </w:r>
      <w:proofErr w:type="spellStart"/>
      <w:r w:rsidR="001852DF">
        <w:rPr>
          <w:rFonts w:ascii="Roboto" w:hAnsi="Roboto"/>
          <w:sz w:val="22"/>
          <w:szCs w:val="22"/>
        </w:rPr>
        <w:t>sarcomeric</w:t>
      </w:r>
      <w:proofErr w:type="spellEnd"/>
      <w:r w:rsidR="001852DF">
        <w:rPr>
          <w:rFonts w:ascii="Roboto" w:hAnsi="Roboto"/>
          <w:sz w:val="22"/>
          <w:szCs w:val="22"/>
        </w:rPr>
        <w:t xml:space="preserve"> HCM, </w:t>
      </w:r>
      <w:r w:rsidR="00935B32">
        <w:rPr>
          <w:rFonts w:ascii="Roboto" w:hAnsi="Roboto"/>
          <w:sz w:val="22"/>
          <w:szCs w:val="22"/>
        </w:rPr>
        <w:t xml:space="preserve">suggesting </w:t>
      </w:r>
      <w:r w:rsidR="00C22745">
        <w:rPr>
          <w:rFonts w:ascii="Roboto" w:hAnsi="Roboto"/>
          <w:sz w:val="22"/>
          <w:szCs w:val="22"/>
        </w:rPr>
        <w:t>an important influence on phenotype</w:t>
      </w:r>
      <w:r w:rsidR="00935B32">
        <w:rPr>
          <w:rFonts w:ascii="Roboto" w:hAnsi="Roboto"/>
          <w:sz w:val="22"/>
          <w:szCs w:val="22"/>
        </w:rPr>
        <w:t xml:space="preserve"> and </w:t>
      </w:r>
      <w:r w:rsidR="001852DF">
        <w:rPr>
          <w:rFonts w:ascii="Roboto" w:hAnsi="Roboto"/>
          <w:sz w:val="22"/>
          <w:szCs w:val="22"/>
        </w:rPr>
        <w:t>emphasizing the need for aggressive management</w:t>
      </w:r>
      <w:r w:rsidR="00935B32">
        <w:rPr>
          <w:rFonts w:ascii="Roboto" w:hAnsi="Roboto"/>
          <w:sz w:val="22"/>
          <w:szCs w:val="22"/>
        </w:rPr>
        <w:t xml:space="preserve"> </w:t>
      </w:r>
      <w:r w:rsidR="008539EC">
        <w:rPr>
          <w:rFonts w:ascii="Roboto" w:hAnsi="Roboto"/>
          <w:sz w:val="22"/>
          <w:szCs w:val="22"/>
        </w:rPr>
        <w:t>of blood pressure and overweight with a possible opportunity for</w:t>
      </w:r>
      <w:r w:rsidR="00935B32">
        <w:rPr>
          <w:rFonts w:ascii="Roboto" w:hAnsi="Roboto"/>
          <w:sz w:val="22"/>
          <w:szCs w:val="22"/>
        </w:rPr>
        <w:t xml:space="preserve"> modification of disease severity and trajectory</w:t>
      </w:r>
      <w:r w:rsidR="008539EC">
        <w:rPr>
          <w:rFonts w:ascii="Roboto" w:hAnsi="Roboto"/>
          <w:sz w:val="22"/>
          <w:szCs w:val="22"/>
        </w:rPr>
        <w:t xml:space="preserve"> in these patients</w:t>
      </w:r>
      <w:r w:rsidR="00935B32">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6E155D83"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proofErr w:type="spellStart"/>
      <w:r w:rsidR="00464E82">
        <w:rPr>
          <w:rFonts w:ascii="Roboto" w:hAnsi="Roboto"/>
          <w:sz w:val="22"/>
          <w:szCs w:val="22"/>
          <w:lang w:val="en-US"/>
        </w:rPr>
        <w:t>characterised</w:t>
      </w:r>
      <w:proofErr w:type="spellEnd"/>
      <w:r w:rsidR="00464E82"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del w:id="93" w:author="Christoffer Vissing" w:date="2025-05-13T13:59:00Z" w16du:dateUtc="2025-05-13T11:59:00Z">
        <w:r w:rsidR="00071ECC" w:rsidRPr="00391E8B" w:rsidDel="000A01EC">
          <w:rPr>
            <w:rFonts w:ascii="Roboto" w:hAnsi="Roboto"/>
            <w:sz w:val="22"/>
            <w:szCs w:val="22"/>
            <w:lang w:val="en-US"/>
          </w:rPr>
          <w:delText>.</w:delText>
        </w:r>
      </w:del>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00822DD1">
        <w:rPr>
          <w:rFonts w:ascii="Roboto" w:hAnsi="Roboto"/>
          <w:sz w:val="22"/>
          <w:szCs w:val="22"/>
        </w:rPr>
        <w:t xml:space="preserve">, but </w:t>
      </w:r>
      <w:r w:rsidR="00464E82">
        <w:rPr>
          <w:rFonts w:ascii="Roboto" w:hAnsi="Roboto"/>
          <w:sz w:val="22"/>
          <w:szCs w:val="22"/>
        </w:rPr>
        <w:t xml:space="preserve">a </w:t>
      </w:r>
      <w:proofErr w:type="spellStart"/>
      <w:r w:rsidR="00464E82">
        <w:rPr>
          <w:rFonts w:ascii="Roboto" w:hAnsi="Roboto"/>
          <w:sz w:val="22"/>
          <w:szCs w:val="22"/>
        </w:rPr>
        <w:t>signficant</w:t>
      </w:r>
      <w:proofErr w:type="spellEnd"/>
      <w:r w:rsidR="00822DD1">
        <w:rPr>
          <w:rFonts w:ascii="Roboto" w:hAnsi="Roboto"/>
          <w:sz w:val="22"/>
          <w:szCs w:val="22"/>
        </w:rPr>
        <w:t xml:space="preserve"> </w:t>
      </w:r>
      <w:r w:rsidR="00464E82">
        <w:rPr>
          <w:rFonts w:ascii="Roboto" w:hAnsi="Roboto"/>
          <w:sz w:val="22"/>
          <w:szCs w:val="22"/>
        </w:rPr>
        <w:t>proportion</w:t>
      </w:r>
      <w:r w:rsidR="00822DD1">
        <w:rPr>
          <w:rFonts w:ascii="Roboto" w:hAnsi="Roboto"/>
          <w:sz w:val="22"/>
          <w:szCs w:val="22"/>
        </w:rPr>
        <w:t xml:space="preserve"> of HCM patients do not</w:t>
      </w:r>
      <w:r w:rsidR="00464E82">
        <w:rPr>
          <w:rFonts w:ascii="Roboto" w:hAnsi="Roboto"/>
          <w:sz w:val="22"/>
          <w:szCs w:val="22"/>
        </w:rPr>
        <w:t xml:space="preserve"> have</w:t>
      </w:r>
      <w:r w:rsidR="00822DD1">
        <w:rPr>
          <w:rFonts w:ascii="Roboto" w:hAnsi="Roboto"/>
          <w:sz w:val="22"/>
          <w:szCs w:val="22"/>
        </w:rPr>
        <w:t xml:space="preserve"> a clear </w:t>
      </w:r>
      <w:proofErr w:type="spellStart"/>
      <w:r w:rsidR="00822DD1">
        <w:rPr>
          <w:rFonts w:ascii="Roboto" w:hAnsi="Roboto"/>
          <w:sz w:val="22"/>
          <w:szCs w:val="22"/>
        </w:rPr>
        <w:t>monogenic</w:t>
      </w:r>
      <w:proofErr w:type="spellEnd"/>
      <w:r w:rsidR="00822DD1">
        <w:rPr>
          <w:rFonts w:ascii="Roboto" w:hAnsi="Roboto"/>
          <w:sz w:val="22"/>
          <w:szCs w:val="22"/>
        </w:rPr>
        <w:t xml:space="preserve"> </w:t>
      </w:r>
      <w:proofErr w:type="spellStart"/>
      <w:r w:rsidR="00822DD1">
        <w:rPr>
          <w:rFonts w:ascii="Roboto" w:hAnsi="Roboto"/>
          <w:sz w:val="22"/>
          <w:szCs w:val="22"/>
        </w:rPr>
        <w:t>etiology</w:t>
      </w:r>
      <w:proofErr w:type="spellEnd"/>
      <w:r w:rsidR="00822DD1">
        <w:rPr>
          <w:rFonts w:ascii="Roboto" w:hAnsi="Roboto"/>
          <w:sz w:val="22"/>
          <w:szCs w:val="22"/>
        </w:rPr>
        <w:t>.</w:t>
      </w:r>
      <w:r w:rsidRPr="00391E8B">
        <w:rPr>
          <w:rFonts w:ascii="Roboto" w:hAnsi="Roboto"/>
          <w:sz w:val="22"/>
          <w:szCs w:val="22"/>
          <w:lang w:val="en-US"/>
        </w:rPr>
        <w:t xml:space="preserve"> </w:t>
      </w:r>
      <w:del w:id="94" w:author="Christoffer Vissing" w:date="2025-05-13T13:58:00Z" w16du:dateUtc="2025-05-13T11:58:00Z">
        <w:r w:rsidR="00A76EE4" w:rsidDel="000A01EC">
          <w:rPr>
            <w:rFonts w:ascii="Roboto" w:hAnsi="Roboto"/>
            <w:sz w:val="22"/>
            <w:szCs w:val="22"/>
            <w:lang w:val="en-US"/>
          </w:rPr>
          <w:delText>Studies comparing the phenotype in p</w:delText>
        </w:r>
      </w:del>
      <w:ins w:id="95" w:author="Christoffer Vissing" w:date="2025-05-13T13:58:00Z" w16du:dateUtc="2025-05-13T11:58:00Z">
        <w:r w:rsidR="000A01EC">
          <w:rPr>
            <w:rFonts w:ascii="Roboto" w:hAnsi="Roboto"/>
            <w:sz w:val="22"/>
            <w:szCs w:val="22"/>
            <w:lang w:val="en-US"/>
          </w:rPr>
          <w:t>P</w:t>
        </w:r>
      </w:ins>
      <w:r w:rsidR="00A76EE4">
        <w:rPr>
          <w:rFonts w:ascii="Roboto" w:hAnsi="Roboto"/>
          <w:sz w:val="22"/>
          <w:szCs w:val="22"/>
          <w:lang w:val="en-US"/>
        </w:rPr>
        <w:t xml:space="preserve">atients with HCM </w:t>
      </w:r>
      <w:r w:rsidR="004614A4">
        <w:rPr>
          <w:rFonts w:ascii="Roboto" w:hAnsi="Roboto"/>
          <w:sz w:val="22"/>
          <w:szCs w:val="22"/>
          <w:lang w:val="en-US"/>
        </w:rPr>
        <w:t xml:space="preserve">harboring </w:t>
      </w:r>
      <w:r w:rsidR="00A76EE4">
        <w:rPr>
          <w:rFonts w:ascii="Roboto" w:hAnsi="Roboto"/>
          <w:sz w:val="22"/>
          <w:szCs w:val="22"/>
          <w:lang w:val="en-US"/>
        </w:rPr>
        <w:t>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del w:id="96" w:author="Christoffer Vissing" w:date="2025-05-13T13:58:00Z" w16du:dateUtc="2025-05-13T11:58:00Z">
        <w:r w:rsidR="00A76EE4" w:rsidDel="000A01EC">
          <w:rPr>
            <w:rFonts w:ascii="Roboto" w:hAnsi="Roboto"/>
            <w:sz w:val="22"/>
            <w:szCs w:val="22"/>
            <w:lang w:val="en-US"/>
          </w:rPr>
          <w:delText xml:space="preserve"> to those </w:delText>
        </w:r>
        <w:r w:rsidR="00BE17D1" w:rsidDel="000A01EC">
          <w:rPr>
            <w:rFonts w:ascii="Roboto" w:hAnsi="Roboto"/>
            <w:sz w:val="22"/>
            <w:szCs w:val="22"/>
            <w:lang w:val="en-US"/>
          </w:rPr>
          <w:delText xml:space="preserve">in whom </w:delText>
        </w:r>
        <w:r w:rsidR="00A76EE4" w:rsidRPr="00391E8B" w:rsidDel="000A01EC">
          <w:rPr>
            <w:rFonts w:ascii="Roboto" w:hAnsi="Roboto"/>
            <w:sz w:val="22"/>
            <w:szCs w:val="22"/>
            <w:lang w:val="en-US"/>
          </w:rPr>
          <w:delText>genetic etiology remains elusive despite genetic testing</w:delText>
        </w:r>
        <w:r w:rsidR="00BE17D1" w:rsidDel="000A01EC">
          <w:rPr>
            <w:rFonts w:ascii="Roboto" w:hAnsi="Roboto"/>
            <w:sz w:val="22"/>
            <w:szCs w:val="22"/>
            <w:lang w:val="en-US"/>
          </w:rPr>
          <w:delText xml:space="preserve"> (non-sarcomeric HCM</w:delText>
        </w:r>
        <w:r w:rsidR="008E71EB" w:rsidDel="000A01EC">
          <w:rPr>
            <w:rFonts w:ascii="Roboto" w:hAnsi="Roboto"/>
            <w:sz w:val="22"/>
            <w:szCs w:val="22"/>
            <w:lang w:val="en-US"/>
          </w:rPr>
          <w:delText>)</w:delText>
        </w:r>
        <w:r w:rsidR="00A76EE4" w:rsidDel="000A01EC">
          <w:rPr>
            <w:rFonts w:ascii="Roboto" w:hAnsi="Roboto"/>
            <w:sz w:val="22"/>
            <w:szCs w:val="22"/>
            <w:lang w:val="en-US"/>
          </w:rPr>
          <w:delText>,</w:delText>
        </w:r>
      </w:del>
      <w:r w:rsidR="00A76EE4">
        <w:rPr>
          <w:rFonts w:ascii="Roboto" w:hAnsi="Roboto"/>
          <w:sz w:val="22"/>
          <w:szCs w:val="22"/>
          <w:lang w:val="en-US"/>
        </w:rPr>
        <w:t xml:space="preserve"> </w:t>
      </w:r>
      <w:r w:rsidR="00B427B6">
        <w:rPr>
          <w:rFonts w:ascii="Roboto" w:hAnsi="Roboto"/>
          <w:sz w:val="22"/>
          <w:szCs w:val="22"/>
          <w:lang w:val="en-US"/>
        </w:rPr>
        <w:t>have</w:t>
      </w:r>
      <w:ins w:id="97" w:author="Christoffer Vissing" w:date="2025-05-13T13:58:00Z" w16du:dateUtc="2025-05-13T11:58:00Z">
        <w:r w:rsidR="000A01EC">
          <w:rPr>
            <w:rFonts w:ascii="Roboto" w:hAnsi="Roboto"/>
            <w:sz w:val="22"/>
            <w:szCs w:val="22"/>
            <w:lang w:val="en-US"/>
          </w:rPr>
          <w:t xml:space="preserve"> been found to </w:t>
        </w:r>
      </w:ins>
      <w:del w:id="98" w:author="Christoffer Vissing" w:date="2025-05-13T13:58:00Z" w16du:dateUtc="2025-05-13T11:58:00Z">
        <w:r w:rsidR="00B427B6" w:rsidDel="000A01EC">
          <w:rPr>
            <w:rFonts w:ascii="Roboto" w:hAnsi="Roboto"/>
            <w:sz w:val="22"/>
            <w:szCs w:val="22"/>
            <w:lang w:val="en-US"/>
          </w:rPr>
          <w:delText xml:space="preserve"> identified</w:delText>
        </w:r>
      </w:del>
      <w:ins w:id="99" w:author="Christoffer Vissing" w:date="2025-05-13T13:58:00Z" w16du:dateUtc="2025-05-13T11:58:00Z">
        <w:r w:rsidR="000A01EC">
          <w:rPr>
            <w:rFonts w:ascii="Roboto" w:hAnsi="Roboto"/>
            <w:sz w:val="22"/>
            <w:szCs w:val="22"/>
            <w:lang w:val="en-US"/>
          </w:rPr>
          <w:t>have</w:t>
        </w:r>
      </w:ins>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w:t>
      </w:r>
      <w:commentRangeStart w:id="100"/>
      <w:r w:rsidR="00A76EE4">
        <w:rPr>
          <w:rFonts w:ascii="Roboto" w:hAnsi="Roboto"/>
          <w:sz w:val="22"/>
          <w:szCs w:val="22"/>
          <w:lang w:val="en-US"/>
        </w:rPr>
        <w:t>higher</w:t>
      </w:r>
      <w:commentRangeEnd w:id="100"/>
      <w:r w:rsidR="009E4A4E">
        <w:rPr>
          <w:rStyle w:val="Kommentarhenvisning"/>
          <w:lang w:val="en-US" w:eastAsia="en-US"/>
        </w:rPr>
        <w:commentReference w:id="100"/>
      </w:r>
      <w:r w:rsidR="00A76EE4">
        <w:rPr>
          <w:rFonts w:ascii="Roboto" w:hAnsi="Roboto"/>
          <w:sz w:val="22"/>
          <w:szCs w:val="22"/>
          <w:lang w:val="en-US"/>
        </w:rPr>
        <w:t xml:space="preserve"> lifetime burden of adverse events</w:t>
      </w:r>
      <w:r w:rsidR="00B427B6">
        <w:rPr>
          <w:rFonts w:ascii="Roboto" w:hAnsi="Roboto"/>
          <w:sz w:val="22"/>
          <w:szCs w:val="22"/>
          <w:lang w:val="en-US"/>
        </w:rPr>
        <w:t xml:space="preserve">, and less </w:t>
      </w:r>
      <w:r w:rsidR="004614A4">
        <w:rPr>
          <w:rFonts w:ascii="Roboto" w:hAnsi="Roboto"/>
          <w:sz w:val="22"/>
          <w:szCs w:val="22"/>
          <w:lang w:val="en-US"/>
        </w:rPr>
        <w:t xml:space="preserve">left ventricular outflow </w:t>
      </w:r>
      <w:r w:rsidR="00B427B6">
        <w:rPr>
          <w:rFonts w:ascii="Roboto" w:hAnsi="Roboto"/>
          <w:sz w:val="22"/>
          <w:szCs w:val="22"/>
          <w:lang w:val="en-US"/>
        </w:rPr>
        <w:t>obstruction</w:t>
      </w:r>
      <w:ins w:id="101" w:author="Christoffer Vissing" w:date="2025-05-13T13:59:00Z" w16du:dateUtc="2025-05-13T11:59:00Z">
        <w:r w:rsidR="000A01EC">
          <w:rPr>
            <w:rFonts w:ascii="Roboto" w:hAnsi="Roboto"/>
            <w:sz w:val="22"/>
            <w:szCs w:val="22"/>
            <w:lang w:val="en-US"/>
          </w:rPr>
          <w:t>, compared to patients</w:t>
        </w:r>
        <w:r w:rsidR="000A01EC">
          <w:rPr>
            <w:rFonts w:ascii="Roboto" w:hAnsi="Roboto"/>
            <w:sz w:val="22"/>
            <w:szCs w:val="22"/>
            <w:lang w:val="en-US"/>
          </w:rPr>
          <w:t xml:space="preserve"> in whom </w:t>
        </w:r>
        <w:r w:rsidR="000A01EC">
          <w:rPr>
            <w:rFonts w:ascii="Roboto" w:hAnsi="Roboto"/>
            <w:sz w:val="22"/>
            <w:szCs w:val="22"/>
            <w:lang w:val="en-US"/>
          </w:rPr>
          <w:t xml:space="preserve">a </w:t>
        </w:r>
        <w:r w:rsidR="000A01EC" w:rsidRPr="00391E8B">
          <w:rPr>
            <w:rFonts w:ascii="Roboto" w:hAnsi="Roboto"/>
            <w:sz w:val="22"/>
            <w:szCs w:val="22"/>
            <w:lang w:val="en-US"/>
          </w:rPr>
          <w:t>genetic etiology remains elusive despite genetic testing</w:t>
        </w:r>
        <w:r w:rsidR="000A01EC">
          <w:rPr>
            <w:rFonts w:ascii="Roboto" w:hAnsi="Roboto"/>
            <w:sz w:val="22"/>
            <w:szCs w:val="22"/>
            <w:lang w:val="en-US"/>
          </w:rPr>
          <w:t xml:space="preserve"> (non-</w:t>
        </w:r>
        <w:proofErr w:type="spellStart"/>
        <w:r w:rsidR="000A01EC">
          <w:rPr>
            <w:rFonts w:ascii="Roboto" w:hAnsi="Roboto"/>
            <w:sz w:val="22"/>
            <w:szCs w:val="22"/>
            <w:lang w:val="en-US"/>
          </w:rPr>
          <w:t>sarcomeric</w:t>
        </w:r>
        <w:proofErr w:type="spellEnd"/>
        <w:r w:rsidR="000A01EC">
          <w:rPr>
            <w:rFonts w:ascii="Roboto" w:hAnsi="Roboto"/>
            <w:sz w:val="22"/>
            <w:szCs w:val="22"/>
            <w:lang w:val="en-US"/>
          </w:rPr>
          <w:t xml:space="preserve"> HCM)</w:t>
        </w:r>
      </w:ins>
      <w:del w:id="102" w:author="Christoffer Vissing" w:date="2025-05-13T14:00:00Z" w16du:dateUtc="2025-05-13T12:00:00Z">
        <w:r w:rsidR="00A76EE4" w:rsidDel="000A01EC">
          <w:rPr>
            <w:rFonts w:ascii="Roboto" w:hAnsi="Roboto"/>
            <w:sz w:val="22"/>
            <w:szCs w:val="22"/>
            <w:lang w:val="en-US"/>
          </w:rPr>
          <w:delText xml:space="preserve"> </w:delText>
        </w:r>
      </w:del>
      <w:del w:id="103" w:author="Christoffer Vissing" w:date="2025-05-13T13:59:00Z" w16du:dateUtc="2025-05-13T11:59:00Z">
        <w:r w:rsidR="00A76EE4" w:rsidDel="000A01EC">
          <w:rPr>
            <w:rFonts w:ascii="Roboto" w:hAnsi="Roboto"/>
            <w:sz w:val="22"/>
            <w:szCs w:val="22"/>
            <w:lang w:val="en-US"/>
          </w:rPr>
          <w:delText>in patients with sarcomeric HCM</w:delText>
        </w:r>
      </w:del>
      <w:r w:rsidR="00A76EE4">
        <w:rPr>
          <w:rFonts w:ascii="Roboto" w:hAnsi="Roboto"/>
          <w:sz w:val="22"/>
          <w:szCs w:val="22"/>
          <w:lang w:val="en-US"/>
        </w:rPr>
        <w:fldChar w:fldCharType="begin"/>
      </w:r>
      <w:r w:rsidR="0016021D">
        <w:rPr>
          <w:rFonts w:ascii="Roboto" w:hAnsi="Roboto"/>
          <w:sz w:val="22"/>
          <w:szCs w:val="22"/>
          <w:lang w:val="en-US"/>
        </w:rPr>
        <w:instrText xml:space="preserve"> ADDIN ZOTERO_ITEM CSL_CITATION {"citationID":"sbUOwVAb","properties":{"formattedCitation":"\\super 3\\uc0\\u8211{}7\\nosupersub{}","plainCitation":"3–7","noteIndex":0},"citationItems":[{"id":73,"uris":["http://zotero.org/users/2403727/items/SMQZC67W"],"itemData":{"id":73,"type":"article-journal","abstract":"Background:A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P."}]}},{"id":4403,"uris":["http://zotero.org/users/2403727/items/I4PIEA5G"],"itemData":{"id":4403,"type":"article-journal","abstract":"PurposeHypertrophic cardiomyopathy (HCM) is considered a hereditary autosomal dominant condition, but genetic testing is positive in only half of patients. In patients with negative genetic tests, the inheritance pattern and utility of family screening are unclear.MethodsSubjects with HCM were prospectively enrolled in a registry. A survey at a median follow-up of 4 years determined the yield of family screening.ResultsThe outcome of cardiac screening on 267 family members was reported by 120 survey respondents. Subjects with positive genetic test or family history (n=74, 62%) reported an HCM diagnosis in 34 of 203 first-degree relatives who were screened (17%). Affected family members were diagnosed at a mean age of 30-39 years, and 22 of 34 experienced HCM-related adverse events (65%). Gene test-negative subjects with no prior family history of HCM (n=46, 38%) reported an HCM diagnosis in only 2 of 64 first-degree relatives who were screened (3%, p&lt;0.001). These two individuals were diagnosed at age &gt;40 years without HCM-related adverse events.ConclusionHypertrophic cardiomyopathy is a heterogeneous disorder, only half of which tracks with a Mendelian inheritance pattern. Negative genetic testing and family history indicates a more complex genetic basis corresponding to low risk for family members.","container-title":"Genetics in Medicine: Official Journal of the American College of Medical Genetics","DOI":"10.1038/gim.2017.79","ISSN":"1530-0366","issue":"1","journalAbbreviation":"Genet Med","language":"eng","note":"PMID: 28640247","page":"69-75","source":"PubMed","title":"Genetic testing impacts the utility of prospective familial screening in hypertrophic cardiomyopathy through identification of a nonfamilial subgroup","volume":"20","author":[{"family":"Ko","given":"Carol"},{"family":"Arscott","given":"Patricia"},{"family":"Concannon","given":"Maryann"},{"family":"Saberi","given":"Sara"},{"family":"Day","given":"Sharlene M."},{"family":"Yashar","given":"Beverly M."},{"family":"Helms","given":"Adam S."}],"issued":{"date-parts":[["2018",1]]}}},{"id":4406,"uris":["http://zotero.org/users/2403727/items/2BSAGAD8"],"itemData":{"id":4406,"type":"article-journal","abstract":"BACKGROUND: Yield of causative variants in hypertrophic cardiomyopathy (HCM) is increased in some probands, suggesting different clinical subgroups of disease occur. We hypothesized that a negative family history and no sarcomere mutations represent a nonfamilial subgroup of HCM. We sought to determine the prevalence, natural history, and potential clinical implications of this nonfamilial subgroup of HCM.\nMETHODS AND RESULTS: Four hundred and thirteen unrelated probands with HCM seen in a specialized HCM center between 2002 and 2015 and genetic testing performed were included in this retrospective cohort study. There were 251 (61%) probands with no reported family history of HCM, including 166 (40% of total) probands with no sarcomere mutation, that is, nonfamilial HCM. Quantified family pedigree data revealed no difference in mean number of first-degree relatives screened between nonfamilial and sarcomere-positive groups. Adjusted predictors of nonfamilial status were older age (odds ratio, 1.04; 95% confidence interval, 1.02-1.06; P=0.0001), male sex (odds ratio, 1.96; 95% confidence interval, 1.11-3.45; P=0.02), hypertension (odds ratio, 2.80; 95% confidence interval, 1.57-5.00; P=0.0005), and nonasymmetric septal morphology (odds ratio, 3.41; 95% confidence interval, 1.64-7.08; P=0.001). They had a less severe clinical course with greater event-free survival from major cardiac events (P=0.04) compared with sarcomere-positive HCM probands. Genotype prediction scores showed good performance in identifying genotype-positive patients (area under the curve, 0.71-0.75) and, in combination with pedigree characteristics, were further improved.\nCONCLUSIONS: Approximately 40% of HCM probands have a nonfamilial subtype, with later onset and less severe clinical course. We propose a revised clinical pathway for management, highlighting the role of genetic testing, a detailed pedigree, and refined clinical surveillance recommendations for family members.","container-title":"Circulation. Cardiovascular Genetics","DOI":"10.1161/CIRCGENETICS.116.001620","ISSN":"1942-3268","issue":"2","journalAbbreviation":"Circ Cardiovasc Genet","language":"eng","note":"PMID: 28408708","page":"e001620","source":"PubMed","title":"Nonfamilial Hypertrophic Cardiomyopathy: Prevalence, Natural History, and Clinical Implications","title-short":"Nonfamilial Hypertrophic Cardiomyopathy","volume":"10","author":[{"family":"Ingles","given":"Jodie"},{"family":"Burns","given":"Charlotte"},{"family":"Bagnall","given":"Richard D."},{"family":"Lam","given":"Lien"},{"family":"Yeates","given":"Laura"},{"family":"Sarina","given":"Tanya"},{"family":"Puranik","given":"Rajesh"},{"family":"Briffa","given":"Tom"},{"family":"Atherton","given":"John J."},{"family":"Driscoll","given":"Tim"},{"family":"Semsarian","given":"Christopher"}],"issued":{"date-parts":[["2017",4]]}}}],"schema":"https://github.com/citation-style-language/schema/raw/master/csl-citation.json"} </w:instrText>
      </w:r>
      <w:r w:rsidR="00A76EE4">
        <w:rPr>
          <w:rFonts w:ascii="Roboto" w:hAnsi="Roboto"/>
          <w:sz w:val="22"/>
          <w:szCs w:val="22"/>
          <w:lang w:val="en-US"/>
        </w:rPr>
        <w:fldChar w:fldCharType="separate"/>
      </w:r>
      <w:r w:rsidR="0016021D" w:rsidRPr="0016021D">
        <w:rPr>
          <w:rFonts w:ascii="Roboto" w:hAnsi="Roboto"/>
          <w:sz w:val="22"/>
          <w:vertAlign w:val="superscript"/>
        </w:rPr>
        <w:t>3–7</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4A1EC3">
        <w:rPr>
          <w:rFonts w:ascii="Roboto" w:hAnsi="Roboto"/>
          <w:sz w:val="22"/>
          <w:szCs w:val="22"/>
          <w:lang w:val="en-US"/>
        </w:rPr>
        <w:t xml:space="preserve"> </w:t>
      </w:r>
      <w:r w:rsidR="00822DD1">
        <w:rPr>
          <w:rFonts w:ascii="Roboto" w:hAnsi="Roboto"/>
          <w:sz w:val="22"/>
          <w:szCs w:val="22"/>
          <w:lang w:val="en-US"/>
        </w:rPr>
        <w:t>how</w:t>
      </w:r>
      <w:r w:rsidR="004A1EC3">
        <w:rPr>
          <w:rFonts w:ascii="Roboto" w:hAnsi="Roboto"/>
          <w:sz w:val="22"/>
          <w:szCs w:val="22"/>
          <w:lang w:val="en-US"/>
        </w:rPr>
        <w:t xml:space="preserve"> comorbidities</w:t>
      </w:r>
      <w:r w:rsidR="00822DD1">
        <w:rPr>
          <w:rFonts w:ascii="Roboto" w:hAnsi="Roboto"/>
          <w:sz w:val="22"/>
          <w:szCs w:val="22"/>
          <w:lang w:val="en-US"/>
        </w:rPr>
        <w:t xml:space="preserve"> influence </w:t>
      </w:r>
      <w:proofErr w:type="gramStart"/>
      <w:r w:rsidR="00822DD1">
        <w:rPr>
          <w:rFonts w:ascii="Roboto" w:hAnsi="Roboto"/>
          <w:sz w:val="22"/>
          <w:szCs w:val="22"/>
          <w:lang w:val="en-US"/>
        </w:rPr>
        <w:t xml:space="preserve">outcomes </w:t>
      </w:r>
      <w:r w:rsidR="004A1EC3">
        <w:rPr>
          <w:rFonts w:ascii="Roboto" w:hAnsi="Roboto"/>
          <w:sz w:val="22"/>
          <w:szCs w:val="22"/>
          <w:lang w:val="en-US"/>
        </w:rPr>
        <w:t xml:space="preserve"> </w:t>
      </w:r>
      <w:r w:rsidR="007E2C25">
        <w:rPr>
          <w:rFonts w:ascii="Roboto" w:hAnsi="Roboto"/>
          <w:sz w:val="22"/>
          <w:szCs w:val="22"/>
          <w:lang w:val="en-US"/>
        </w:rPr>
        <w:t>in</w:t>
      </w:r>
      <w:proofErr w:type="gramEnd"/>
      <w:r w:rsidR="008E71EB">
        <w:rPr>
          <w:rFonts w:ascii="Roboto" w:hAnsi="Roboto"/>
          <w:sz w:val="22"/>
          <w:szCs w:val="22"/>
          <w:lang w:val="en-US"/>
        </w:rPr>
        <w:t xml:space="preserve">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w:t>
      </w:r>
      <w:r w:rsidR="007E2C25">
        <w:rPr>
          <w:rFonts w:ascii="Roboto" w:hAnsi="Roboto"/>
          <w:sz w:val="22"/>
          <w:szCs w:val="22"/>
          <w:lang w:val="en-US"/>
        </w:rPr>
        <w:t>ersu</w:t>
      </w:r>
      <w:r w:rsidR="008E71EB">
        <w:rPr>
          <w:rFonts w:ascii="Roboto" w:hAnsi="Roboto"/>
          <w:sz w:val="22"/>
          <w:szCs w:val="22"/>
          <w:lang w:val="en-US"/>
        </w:rPr>
        <w:t>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Pr="00391E8B">
        <w:rPr>
          <w:rFonts w:ascii="Roboto" w:hAnsi="Roboto"/>
          <w:sz w:val="22"/>
          <w:szCs w:val="22"/>
          <w:lang w:val="en-US"/>
        </w:rPr>
        <w:t xml:space="preserve"> is</w:t>
      </w:r>
      <w:r w:rsidR="00822DD1">
        <w:rPr>
          <w:rFonts w:ascii="Roboto" w:hAnsi="Roboto"/>
          <w:sz w:val="22"/>
          <w:szCs w:val="22"/>
          <w:lang w:val="en-US"/>
        </w:rPr>
        <w:t xml:space="preserve"> less well understood and is</w:t>
      </w:r>
      <w:r w:rsidRPr="00391E8B">
        <w:rPr>
          <w:rFonts w:ascii="Roboto" w:hAnsi="Roboto"/>
          <w:sz w:val="22"/>
          <w:szCs w:val="22"/>
          <w:lang w:val="en-US"/>
        </w:rPr>
        <w:t xml:space="preserve">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79D25B91" w:rsidR="000F7E82" w:rsidRPr="00391E8B" w:rsidRDefault="009E4A4E" w:rsidP="00DA67FA">
      <w:pPr>
        <w:spacing w:line="480" w:lineRule="auto"/>
        <w:rPr>
          <w:rFonts w:ascii="Roboto" w:hAnsi="Roboto"/>
          <w:sz w:val="22"/>
          <w:szCs w:val="22"/>
          <w:lang w:val="en-US"/>
        </w:rPr>
      </w:pPr>
      <w:r>
        <w:rPr>
          <w:rFonts w:ascii="Roboto" w:hAnsi="Roboto"/>
          <w:sz w:val="22"/>
          <w:szCs w:val="22"/>
          <w:lang w:val="en-US"/>
        </w:rPr>
        <w:t>We</w:t>
      </w:r>
      <w:r w:rsidR="000F7E82" w:rsidRPr="00391E8B">
        <w:rPr>
          <w:rFonts w:ascii="Roboto" w:hAnsi="Roboto"/>
          <w:sz w:val="22"/>
          <w:szCs w:val="22"/>
          <w:lang w:val="en-US"/>
        </w:rPr>
        <w:t xml:space="preserve"> aim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w:t>
      </w:r>
      <w:r w:rsidR="00822DD1">
        <w:rPr>
          <w:rFonts w:ascii="Roboto" w:hAnsi="Roboto"/>
          <w:sz w:val="22"/>
          <w:szCs w:val="22"/>
          <w:lang w:val="en-US"/>
        </w:rPr>
        <w:t>on</w:t>
      </w:r>
      <w:r w:rsidR="007E2C25">
        <w:rPr>
          <w:rFonts w:ascii="Roboto" w:hAnsi="Roboto"/>
          <w:sz w:val="22"/>
          <w:szCs w:val="22"/>
          <w:lang w:val="en-US"/>
        </w:rPr>
        <w:t xml:space="preserve"> the</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7E2C25">
        <w:rPr>
          <w:rFonts w:ascii="Roboto" w:hAnsi="Roboto"/>
          <w:sz w:val="22"/>
          <w:szCs w:val="22"/>
          <w:lang w:val="en-US"/>
        </w:rPr>
        <w:t>sequence of events</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commentRangeStart w:id="104"/>
      <w:commentRangeStart w:id="105"/>
      <w:r w:rsidR="004929D2">
        <w:rPr>
          <w:rFonts w:ascii="Roboto" w:hAnsi="Roboto"/>
          <w:sz w:val="22"/>
          <w:szCs w:val="22"/>
          <w:lang w:val="en-US"/>
        </w:rPr>
        <w:t xml:space="preserve">children </w:t>
      </w:r>
      <w:commentRangeEnd w:id="104"/>
      <w:r w:rsidR="004929D2">
        <w:rPr>
          <w:rStyle w:val="Kommentarhenvisning"/>
          <w:lang w:val="en-US" w:eastAsia="en-US"/>
        </w:rPr>
        <w:commentReference w:id="104"/>
      </w:r>
      <w:commentRangeEnd w:id="105"/>
      <w:r w:rsidR="00822DD1">
        <w:rPr>
          <w:rStyle w:val="Kommentarhenvisning"/>
          <w:lang w:val="en-US" w:eastAsia="en-US"/>
        </w:rPr>
        <w:commentReference w:id="105"/>
      </w:r>
      <w:r w:rsidR="004929D2">
        <w:rPr>
          <w:rFonts w:ascii="Roboto" w:hAnsi="Roboto"/>
          <w:sz w:val="22"/>
          <w:szCs w:val="22"/>
          <w:lang w:val="en-US"/>
        </w:rPr>
        <w:t>and adults</w:t>
      </w:r>
      <w:r w:rsidR="004614A4">
        <w:rPr>
          <w:rFonts w:ascii="Roboto" w:hAnsi="Roboto"/>
          <w:sz w:val="22"/>
          <w:szCs w:val="22"/>
          <w:lang w:val="en-US"/>
        </w:rPr>
        <w:t xml:space="preserve"> with HCM</w:t>
      </w:r>
      <w:r w:rsidR="000F7E82" w:rsidRPr="00391E8B">
        <w:rPr>
          <w:rFonts w:ascii="Roboto" w:hAnsi="Roboto"/>
          <w:sz w:val="22"/>
          <w:szCs w:val="22"/>
          <w:lang w:val="en-US"/>
        </w:rPr>
        <w:t xml:space="preserve">, we seek to uncover patterns </w:t>
      </w:r>
      <w:r w:rsidR="00822DD1">
        <w:rPr>
          <w:rFonts w:ascii="Roboto" w:hAnsi="Roboto"/>
          <w:sz w:val="22"/>
          <w:szCs w:val="22"/>
          <w:lang w:val="en-US"/>
        </w:rPr>
        <w:t>influencing</w:t>
      </w:r>
      <w:r w:rsidR="000F7E82" w:rsidRPr="00391E8B">
        <w:rPr>
          <w:rFonts w:ascii="Roboto" w:hAnsi="Roboto"/>
          <w:sz w:val="22"/>
          <w:szCs w:val="22"/>
          <w:lang w:val="en-US"/>
        </w:rPr>
        <w:t xml:space="preserve">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54D1699A"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ins w:id="106" w:author="Christoffer Vissing" w:date="2025-05-13T14:04:00Z" w16du:dateUtc="2025-05-13T12:04:00Z">
        <w:r w:rsidR="00966B05">
          <w:rPr>
            <w:rFonts w:ascii="Roboto" w:hAnsi="Roboto"/>
            <w:sz w:val="22"/>
            <w:szCs w:val="22"/>
            <w:lang w:val="en-US"/>
          </w:rPr>
          <w:t xml:space="preserve"> </w:t>
        </w:r>
      </w:ins>
      <w:ins w:id="107" w:author="Christoffer Vissing" w:date="2025-05-13T14:05:00Z" w16du:dateUtc="2025-05-13T12:05:00Z">
        <w:r w:rsidR="00966B05">
          <w:rPr>
            <w:rFonts w:ascii="Roboto" w:hAnsi="Roboto"/>
            <w:sz w:val="22"/>
            <w:szCs w:val="22"/>
            <w:lang w:val="en-US"/>
          </w:rPr>
          <w:t xml:space="preserve">– such as </w:t>
        </w:r>
        <w:r w:rsidR="00966B05">
          <w:rPr>
            <w:rFonts w:ascii="Roboto" w:hAnsi="Roboto"/>
            <w:sz w:val="22"/>
            <w:szCs w:val="22"/>
            <w:lang w:val="en-US"/>
          </w:rPr>
          <w:t>lysosomal and glycogen storage disorder</w:t>
        </w:r>
        <w:r w:rsidR="00966B05">
          <w:rPr>
            <w:rFonts w:ascii="Roboto" w:hAnsi="Roboto"/>
            <w:sz w:val="22"/>
            <w:szCs w:val="22"/>
            <w:lang w:val="en-US"/>
          </w:rPr>
          <w:t xml:space="preserve"> </w:t>
        </w:r>
      </w:ins>
      <w:del w:id="108" w:author="Christoffer Vissing" w:date="2025-05-13T14:05:00Z" w16du:dateUtc="2025-05-13T12:05:00Z">
        <w:r w:rsidR="00AF7DF8" w:rsidDel="00966B05">
          <w:rPr>
            <w:rFonts w:ascii="Roboto" w:hAnsi="Roboto"/>
            <w:sz w:val="22"/>
            <w:szCs w:val="22"/>
            <w:lang w:val="en-US"/>
          </w:rPr>
          <w:delText xml:space="preserve"> </w:delText>
        </w:r>
      </w:del>
      <w:r w:rsidR="00AF7DF8">
        <w:rPr>
          <w:rFonts w:ascii="Roboto" w:hAnsi="Roboto"/>
          <w:sz w:val="22"/>
          <w:szCs w:val="22"/>
          <w:lang w:val="en-US"/>
        </w:rPr>
        <w:t xml:space="preserve">(e.g., </w:t>
      </w:r>
      <w:del w:id="109" w:author="Christoffer Vissing" w:date="2025-05-13T14:02:00Z" w16du:dateUtc="2025-05-13T12:02:00Z">
        <w:r w:rsidR="00AF7DF8" w:rsidDel="00966B05">
          <w:rPr>
            <w:rFonts w:ascii="Roboto" w:hAnsi="Roboto"/>
            <w:sz w:val="22"/>
            <w:szCs w:val="22"/>
            <w:lang w:val="en-US"/>
          </w:rPr>
          <w:delText>storage disorder</w:delText>
        </w:r>
      </w:del>
      <w:ins w:id="110" w:author="Christoffer Vissing" w:date="2025-05-13T14:05:00Z" w16du:dateUtc="2025-05-13T12:05:00Z">
        <w:r w:rsidR="00966B05">
          <w:rPr>
            <w:rFonts w:ascii="Roboto" w:hAnsi="Roboto"/>
            <w:sz w:val="22"/>
            <w:szCs w:val="22"/>
            <w:lang w:val="en-US"/>
          </w:rPr>
          <w:t>Fabry, Pompe,. Danon)</w:t>
        </w:r>
      </w:ins>
      <w:del w:id="111" w:author="Christoffer Vissing" w:date="2025-05-13T14:05:00Z" w16du:dateUtc="2025-05-13T12:05:00Z">
        <w:r w:rsidR="00AF7DF8" w:rsidDel="00966B05">
          <w:rPr>
            <w:rFonts w:ascii="Roboto" w:hAnsi="Roboto"/>
            <w:sz w:val="22"/>
            <w:szCs w:val="22"/>
            <w:lang w:val="en-US"/>
          </w:rPr>
          <w:delText>s</w:delText>
        </w:r>
      </w:del>
      <w:ins w:id="112" w:author="Christoffer Vissing" w:date="2025-05-13T14:03:00Z" w16du:dateUtc="2025-05-13T12:03:00Z">
        <w:r w:rsidR="00966B05">
          <w:rPr>
            <w:rFonts w:ascii="Roboto" w:hAnsi="Roboto"/>
            <w:sz w:val="22"/>
            <w:szCs w:val="22"/>
            <w:lang w:val="en-US"/>
          </w:rPr>
          <w:t>, and infiltrative cardiomyopathies</w:t>
        </w:r>
      </w:ins>
      <w:ins w:id="113" w:author="Christoffer Vissing" w:date="2025-05-13T14:06:00Z" w16du:dateUtc="2025-05-13T12:06:00Z">
        <w:r w:rsidR="00966B05">
          <w:rPr>
            <w:rFonts w:ascii="Roboto" w:hAnsi="Roboto"/>
            <w:sz w:val="22"/>
            <w:szCs w:val="22"/>
            <w:lang w:val="en-US"/>
          </w:rPr>
          <w:t xml:space="preserve"> (</w:t>
        </w:r>
        <w:proofErr w:type="spellStart"/>
        <w:r w:rsidR="00966B05">
          <w:rPr>
            <w:rFonts w:ascii="Roboto" w:hAnsi="Roboto"/>
            <w:sz w:val="22"/>
            <w:szCs w:val="22"/>
            <w:lang w:val="en-US"/>
          </w:rPr>
          <w:t>e.g</w:t>
        </w:r>
        <w:proofErr w:type="spellEnd"/>
        <w:r w:rsidR="00966B05">
          <w:rPr>
            <w:rFonts w:ascii="Roboto" w:hAnsi="Roboto"/>
            <w:sz w:val="22"/>
            <w:szCs w:val="22"/>
            <w:lang w:val="en-US"/>
          </w:rPr>
          <w:t>, cardiac amyloidosis</w:t>
        </w:r>
      </w:ins>
      <w:r w:rsidR="00AF7DF8">
        <w:rPr>
          <w:rFonts w:ascii="Roboto" w:hAnsi="Roboto"/>
          <w:sz w:val="22"/>
          <w:szCs w:val="22"/>
          <w:lang w:val="en-US"/>
        </w:rPr>
        <w:t>)</w:t>
      </w:r>
      <w:ins w:id="114" w:author="Christoffer Vissing" w:date="2025-05-13T14:06:00Z" w16du:dateUtc="2025-05-13T12:06:00Z">
        <w:r w:rsidR="00966B05">
          <w:rPr>
            <w:rFonts w:ascii="Roboto" w:hAnsi="Roboto"/>
            <w:sz w:val="22"/>
            <w:szCs w:val="22"/>
            <w:lang w:val="en-US"/>
          </w:rPr>
          <w:t xml:space="preserve"> – were excluded</w:t>
        </w:r>
      </w:ins>
      <w:r w:rsidR="00B427B6">
        <w:rPr>
          <w:rFonts w:ascii="Roboto" w:hAnsi="Roboto"/>
          <w:sz w:val="22"/>
          <w:szCs w:val="22"/>
          <w:lang w:val="en-US"/>
        </w:rPr>
        <w:t>,</w:t>
      </w:r>
      <w:r w:rsidR="002845FC">
        <w:rPr>
          <w:rFonts w:ascii="Roboto" w:hAnsi="Roboto"/>
          <w:sz w:val="22"/>
          <w:szCs w:val="22"/>
          <w:lang w:val="en-US"/>
        </w:rPr>
        <w:t xml:space="preserve"> </w:t>
      </w:r>
      <w:ins w:id="115" w:author="Christoffer Vissing" w:date="2025-05-13T14:08:00Z" w16du:dateUtc="2025-05-13T12:08:00Z">
        <w:r w:rsidR="00966B05">
          <w:rPr>
            <w:rFonts w:ascii="Roboto" w:hAnsi="Roboto"/>
            <w:sz w:val="22"/>
            <w:szCs w:val="22"/>
            <w:lang w:val="en-US"/>
          </w:rPr>
          <w:t xml:space="preserve">as were individuals with </w:t>
        </w:r>
      </w:ins>
      <w:r w:rsidRPr="00391E8B">
        <w:rPr>
          <w:rFonts w:ascii="Roboto" w:hAnsi="Roboto"/>
          <w:sz w:val="22"/>
          <w:szCs w:val="22"/>
          <w:lang w:val="en-US"/>
        </w:rPr>
        <w:t>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ins w:id="116" w:author="Christoffer Vissing" w:date="2025-05-13T22:29:00Z" w16du:dateUtc="2025-05-13T20:29:00Z">
        <w:r w:rsidR="0060437B">
          <w:rPr>
            <w:rFonts w:ascii="Roboto" w:hAnsi="Roboto"/>
            <w:sz w:val="22"/>
            <w:szCs w:val="22"/>
            <w:lang w:val="en-US"/>
          </w:rPr>
          <w:t xml:space="preserve"> (VUS)</w:t>
        </w:r>
      </w:ins>
      <w:del w:id="117" w:author="Christoffer Vissing" w:date="2025-05-13T14:08:00Z" w16du:dateUtc="2025-05-13T12:08:00Z">
        <w:r w:rsidR="00934540" w:rsidDel="00966B05">
          <w:rPr>
            <w:rFonts w:ascii="Roboto" w:hAnsi="Roboto"/>
            <w:sz w:val="22"/>
            <w:szCs w:val="22"/>
            <w:lang w:val="en-US"/>
          </w:rPr>
          <w:delText xml:space="preserve"> in sarcomere genes</w:delText>
        </w:r>
      </w:del>
      <w:r w:rsidR="00B427B6">
        <w:rPr>
          <w:rFonts w:ascii="Roboto" w:hAnsi="Roboto"/>
          <w:sz w:val="22"/>
          <w:szCs w:val="22"/>
          <w:lang w:val="en-US"/>
        </w:rPr>
        <w:t xml:space="preserve">, </w:t>
      </w:r>
      <w:r w:rsidR="00C11D6C" w:rsidRPr="00391E8B">
        <w:rPr>
          <w:rFonts w:ascii="Roboto" w:hAnsi="Roboto"/>
          <w:sz w:val="22"/>
          <w:szCs w:val="22"/>
          <w:lang w:val="en-US"/>
        </w:rPr>
        <w:t xml:space="preserve">or </w:t>
      </w:r>
      <w:ins w:id="118" w:author="Christoffer Vissing" w:date="2025-05-13T14:08:00Z" w16du:dateUtc="2025-05-13T12:08:00Z">
        <w:r w:rsidR="00966B05">
          <w:rPr>
            <w:rFonts w:ascii="Roboto" w:hAnsi="Roboto"/>
            <w:sz w:val="22"/>
            <w:szCs w:val="22"/>
            <w:lang w:val="en-US"/>
          </w:rPr>
          <w:t>tho</w:t>
        </w:r>
      </w:ins>
      <w:ins w:id="119" w:author="Christoffer Vissing" w:date="2025-05-13T14:09:00Z" w16du:dateUtc="2025-05-13T12:09:00Z">
        <w:r w:rsidR="00966B05">
          <w:rPr>
            <w:rFonts w:ascii="Roboto" w:hAnsi="Roboto"/>
            <w:sz w:val="22"/>
            <w:szCs w:val="22"/>
            <w:lang w:val="en-US"/>
          </w:rPr>
          <w:t xml:space="preserve">se without </w:t>
        </w:r>
      </w:ins>
      <w:del w:id="120" w:author="Christoffer Vissing" w:date="2025-05-13T14:09:00Z" w16du:dateUtc="2025-05-13T12:09:00Z">
        <w:r w:rsidR="00C11D6C" w:rsidRPr="00391E8B" w:rsidDel="00966B05">
          <w:rPr>
            <w:rFonts w:ascii="Roboto" w:hAnsi="Roboto"/>
            <w:sz w:val="22"/>
            <w:szCs w:val="22"/>
            <w:lang w:val="en-US"/>
          </w:rPr>
          <w:delText xml:space="preserve">no </w:delText>
        </w:r>
      </w:del>
      <w:r w:rsidR="00C11D6C" w:rsidRPr="00391E8B">
        <w:rPr>
          <w:rFonts w:ascii="Roboto" w:hAnsi="Roboto"/>
          <w:sz w:val="22"/>
          <w:szCs w:val="22"/>
          <w:lang w:val="en-US"/>
        </w:rPr>
        <w:t>genetic testing</w:t>
      </w:r>
      <w:del w:id="121" w:author="Christoffer Vissing" w:date="2025-05-13T14:09:00Z" w16du:dateUtc="2025-05-13T12:09:00Z">
        <w:r w:rsidR="00C11D6C" w:rsidRPr="00391E8B" w:rsidDel="00966B05">
          <w:rPr>
            <w:rFonts w:ascii="Roboto" w:hAnsi="Roboto"/>
            <w:sz w:val="22"/>
            <w:szCs w:val="22"/>
            <w:lang w:val="en-US"/>
          </w:rPr>
          <w:delText xml:space="preserve"> </w:delText>
        </w:r>
        <w:r w:rsidRPr="00391E8B" w:rsidDel="00966B05">
          <w:rPr>
            <w:rFonts w:ascii="Roboto" w:hAnsi="Roboto"/>
            <w:sz w:val="22"/>
            <w:szCs w:val="22"/>
            <w:lang w:val="en-US"/>
          </w:rPr>
          <w:delText>were excluded</w:delText>
        </w:r>
      </w:del>
      <w:r w:rsidRPr="00391E8B">
        <w:rPr>
          <w:rFonts w:ascii="Roboto" w:hAnsi="Roboto"/>
          <w:sz w:val="22"/>
          <w:szCs w:val="22"/>
          <w:lang w:val="en-US"/>
        </w:rPr>
        <w:t>.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16021D">
        <w:rPr>
          <w:rFonts w:ascii="Roboto" w:hAnsi="Roboto"/>
          <w:sz w:val="22"/>
          <w:szCs w:val="22"/>
          <w:lang w:val="en-US"/>
        </w:rPr>
        <w:instrText xml:space="preserve"> ADDIN ZOTERO_ITEM CSL_CITATION {"citationID":"lccVMS4F","properties":{"formattedCitation":"\\super 8,9\\nosupersub{}","plainCitation":"8,9","noteIndex":0},"citationItems":[{"id":763,"uris":["http://zotero.org/users/2403727/items/NYHGCEG5"],"itemData":{"id":763,"type":"article-journal","abstract":"Disclaimer: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16021D" w:rsidRPr="0016021D">
        <w:rPr>
          <w:rFonts w:ascii="Roboto" w:hAnsi="Roboto"/>
          <w:sz w:val="22"/>
          <w:vertAlign w:val="superscript"/>
        </w:rPr>
        <w:t>8,9</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commentRangeStart w:id="122"/>
      <w:commentRangeStart w:id="123"/>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commentRangeEnd w:id="122"/>
      <w:r w:rsidR="00A4078D">
        <w:rPr>
          <w:rStyle w:val="Kommentarhenvisning"/>
          <w:lang w:val="en-US" w:eastAsia="en-US"/>
        </w:rPr>
        <w:commentReference w:id="122"/>
      </w:r>
      <w:commentRangeEnd w:id="123"/>
      <w:r w:rsidR="007D6E9F">
        <w:rPr>
          <w:rStyle w:val="Kommentarhenvisning"/>
          <w:lang w:val="en-US" w:eastAsia="en-US"/>
        </w:rPr>
        <w:commentReference w:id="123"/>
      </w:r>
    </w:p>
    <w:p w14:paraId="092474A9" w14:textId="3A0A599B" w:rsidR="005B164B" w:rsidRPr="00391E8B" w:rsidRDefault="00C11D6C" w:rsidP="005B164B">
      <w:pPr>
        <w:spacing w:line="480" w:lineRule="auto"/>
        <w:rPr>
          <w:rFonts w:ascii="Roboto" w:hAnsi="Roboto"/>
          <w:sz w:val="22"/>
          <w:szCs w:val="22"/>
          <w:lang w:val="en-US"/>
        </w:rPr>
      </w:pPr>
      <w:del w:id="124" w:author="Christoffer Vissing" w:date="2025-05-13T21:54:00Z" w16du:dateUtc="2025-05-13T19:54:00Z">
        <w:r w:rsidRPr="00391E8B" w:rsidDel="0016021D">
          <w:rPr>
            <w:rFonts w:ascii="Roboto" w:hAnsi="Roboto"/>
            <w:sz w:val="22"/>
            <w:szCs w:val="22"/>
            <w:lang w:val="en-US"/>
          </w:rPr>
          <w:delText>Features</w:delText>
        </w:r>
        <w:r w:rsidR="005B164B" w:rsidRPr="00391E8B" w:rsidDel="0016021D">
          <w:rPr>
            <w:rFonts w:ascii="Roboto" w:hAnsi="Roboto"/>
            <w:sz w:val="22"/>
            <w:szCs w:val="22"/>
            <w:lang w:val="en-US"/>
          </w:rPr>
          <w:delText xml:space="preserve"> </w:delText>
        </w:r>
      </w:del>
      <w:ins w:id="125" w:author="Christoffer Vissing" w:date="2025-05-13T21:54:00Z" w16du:dateUtc="2025-05-13T19:54:00Z">
        <w:r w:rsidR="0016021D">
          <w:rPr>
            <w:rFonts w:ascii="Roboto" w:hAnsi="Roboto"/>
            <w:sz w:val="22"/>
            <w:szCs w:val="22"/>
            <w:lang w:val="en-US"/>
          </w:rPr>
          <w:t>Clinical characteristics and outcomes</w:t>
        </w:r>
        <w:r w:rsidR="0016021D" w:rsidRPr="00391E8B">
          <w:rPr>
            <w:rFonts w:ascii="Roboto" w:hAnsi="Roboto"/>
            <w:sz w:val="22"/>
            <w:szCs w:val="22"/>
            <w:lang w:val="en-US"/>
          </w:rPr>
          <w:t xml:space="preserve"> </w:t>
        </w:r>
      </w:ins>
      <w:r w:rsidR="005B164B" w:rsidRPr="00391E8B">
        <w:rPr>
          <w:rFonts w:ascii="Roboto" w:hAnsi="Roboto"/>
          <w:sz w:val="22"/>
          <w:szCs w:val="22"/>
          <w:lang w:val="en-US"/>
        </w:rPr>
        <w:t>of interest were</w:t>
      </w:r>
      <w:proofErr w:type="spellStart"/>
      <w:r w:rsidR="005B164B" w:rsidRPr="00391E8B">
        <w:rPr>
          <w:rFonts w:ascii="Roboto" w:hAnsi="Roboto"/>
          <w:sz w:val="22"/>
          <w:szCs w:val="22"/>
          <w:lang w:val="en-US"/>
        </w:rPr>
        <w:t xml:space="preserve"> select</w:t>
      </w:r>
      <w:proofErr w:type="spellEnd"/>
      <w:r w:rsidR="005B164B" w:rsidRPr="00391E8B">
        <w:rPr>
          <w:rFonts w:ascii="Roboto" w:hAnsi="Roboto"/>
          <w:sz w:val="22"/>
          <w:szCs w:val="22"/>
          <w:lang w:val="en-US"/>
        </w:rPr>
        <w:t xml:space="preserve">ed based on their </w:t>
      </w:r>
      <w:r w:rsidR="00822DD1">
        <w:rPr>
          <w:rFonts w:ascii="Roboto" w:hAnsi="Roboto"/>
          <w:sz w:val="22"/>
          <w:szCs w:val="22"/>
          <w:lang w:val="en-US"/>
        </w:rPr>
        <w:t xml:space="preserve">potential </w:t>
      </w:r>
      <w:del w:id="126" w:author="Christoffer Vissing" w:date="2025-05-13T21:54:00Z" w16du:dateUtc="2025-05-13T19:54:00Z">
        <w:r w:rsidR="005B164B" w:rsidRPr="00391E8B" w:rsidDel="0016021D">
          <w:rPr>
            <w:rFonts w:ascii="Roboto" w:hAnsi="Roboto"/>
            <w:sz w:val="22"/>
            <w:szCs w:val="22"/>
            <w:lang w:val="en-US"/>
          </w:rPr>
          <w:delText xml:space="preserve">clinical relevance and </w:delText>
        </w:r>
      </w:del>
      <w:r w:rsidR="005B164B" w:rsidRPr="00391E8B">
        <w:rPr>
          <w:rFonts w:ascii="Roboto" w:hAnsi="Roboto"/>
          <w:sz w:val="22"/>
          <w:szCs w:val="22"/>
          <w:lang w:val="en-US"/>
        </w:rPr>
        <w:t xml:space="preserve">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lastRenderedPageBreak/>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41725FBF"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ins w:id="127" w:author="Christoffer Vissing" w:date="2025-05-12T15:10:00Z" w16du:dateUtc="2025-05-12T13:10:00Z">
        <w:r w:rsidR="00C22745">
          <w:rPr>
            <w:rFonts w:ascii="Roboto" w:hAnsi="Roboto"/>
            <w:sz w:val="22"/>
            <w:szCs w:val="22"/>
          </w:rPr>
          <w:t xml:space="preserve"> (with a gradient &gt;30 mmHg defined as obstruction)</w:t>
        </w:r>
      </w:ins>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5BC887B7"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w:t>
      </w:r>
      <w:r w:rsidR="009520DB">
        <w:rPr>
          <w:rFonts w:ascii="Roboto" w:hAnsi="Roboto"/>
          <w:sz w:val="22"/>
          <w:szCs w:val="22"/>
        </w:rPr>
        <w:t>or</w:t>
      </w:r>
      <w:r w:rsidR="009520DB" w:rsidRPr="00C11D6C">
        <w:rPr>
          <w:rFonts w:ascii="Roboto" w:hAnsi="Roboto"/>
          <w:sz w:val="22"/>
          <w:szCs w:val="22"/>
        </w:rPr>
        <w:t xml:space="preserve"> </w:t>
      </w:r>
      <w:r w:rsidRPr="00C11D6C">
        <w:rPr>
          <w:rFonts w:ascii="Roboto" w:hAnsi="Roboto"/>
          <w:sz w:val="22"/>
          <w:szCs w:val="22"/>
        </w:rPr>
        <w:t>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46FDD71B"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55C276B9"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r w:rsidR="00BE1405">
        <w:rPr>
          <w:rFonts w:ascii="Roboto" w:hAnsi="Roboto"/>
          <w:sz w:val="22"/>
          <w:szCs w:val="22"/>
          <w:lang w:val="en-US"/>
        </w:rPr>
        <w:t>seven</w:t>
      </w:r>
      <w:r w:rsidR="00BE1405" w:rsidRPr="00431AEB">
        <w:rPr>
          <w:rFonts w:ascii="Roboto" w:hAnsi="Roboto"/>
          <w:sz w:val="22"/>
          <w:szCs w:val="22"/>
          <w:lang w:val="en-US"/>
        </w:rPr>
        <w:t xml:space="preserve"> </w:t>
      </w:r>
      <w:r w:rsidRPr="00431AEB">
        <w:rPr>
          <w:rFonts w:ascii="Roboto" w:hAnsi="Roboto"/>
          <w:sz w:val="22"/>
          <w:szCs w:val="22"/>
          <w:lang w:val="en-US"/>
        </w:rPr>
        <w:t>cardiovascular outcomes (atrial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20517A31"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lastRenderedPageBreak/>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r w:rsidR="003341D7">
        <w:rPr>
          <w:rFonts w:ascii="Roboto" w:hAnsi="Roboto"/>
          <w:sz w:val="22"/>
          <w:szCs w:val="22"/>
          <w:lang w:val="en-US"/>
        </w:rPr>
        <w:t>4</w:t>
      </w:r>
      <w:r w:rsidRPr="00391E8B">
        <w:rPr>
          <w:rFonts w:ascii="Roboto" w:hAnsi="Roboto"/>
          <w:sz w:val="22"/>
          <w:szCs w:val="22"/>
          <w:lang w:val="en-US"/>
        </w:rPr>
        <w:t xml:space="preserve"> were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28"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1415E497"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r w:rsidR="00E835E2">
        <w:rPr>
          <w:rFonts w:ascii="Roboto" w:hAnsi="Roboto"/>
          <w:sz w:val="22"/>
          <w:szCs w:val="22"/>
          <w:lang w:val="en-GB"/>
        </w:rPr>
        <w:t>ge</w:t>
      </w:r>
      <w:r w:rsidR="009E16F1">
        <w:rPr>
          <w:rFonts w:ascii="Roboto" w:hAnsi="Roboto"/>
          <w:sz w:val="22"/>
          <w:szCs w:val="22"/>
          <w:lang w:val="en-GB"/>
        </w:rPr>
        <w:t>-standardized rates were comput</w:t>
      </w:r>
      <w:r w:rsidR="001E4447">
        <w:rPr>
          <w:rFonts w:ascii="Roboto" w:hAnsi="Roboto"/>
          <w:sz w:val="22"/>
          <w:szCs w:val="22"/>
          <w:lang w:val="en-GB"/>
        </w:rPr>
        <w:t>ed,</w:t>
      </w:r>
      <w:r w:rsidR="009E16F1">
        <w:rPr>
          <w:rFonts w:ascii="Roboto" w:hAnsi="Roboto"/>
          <w:sz w:val="22"/>
          <w:szCs w:val="22"/>
          <w:lang w:val="en-GB"/>
        </w:rPr>
        <w:t xml:space="preserve"> </w:t>
      </w:r>
      <w:r w:rsidR="001E4447">
        <w:rPr>
          <w:rFonts w:ascii="Roboto" w:hAnsi="Roboto"/>
          <w:sz w:val="22"/>
          <w:szCs w:val="22"/>
          <w:lang w:val="en-GB"/>
        </w:rPr>
        <w:t>with</w:t>
      </w:r>
      <w:r w:rsidR="009E16F1">
        <w:rPr>
          <w:rFonts w:ascii="Roboto" w:hAnsi="Roboto"/>
          <w:sz w:val="22"/>
          <w:szCs w:val="22"/>
          <w:lang w:val="en-GB"/>
        </w:rPr>
        <w:t xml:space="preserve"> the reference age set to </w:t>
      </w:r>
      <w:r w:rsidR="001E4447">
        <w:rPr>
          <w:rFonts w:ascii="Roboto" w:hAnsi="Roboto"/>
          <w:sz w:val="22"/>
          <w:szCs w:val="22"/>
          <w:lang w:val="en-GB"/>
        </w:rPr>
        <w:t xml:space="preserve">correspond to </w:t>
      </w:r>
      <w:r w:rsidR="009E16F1">
        <w:rPr>
          <w:rFonts w:ascii="Roboto" w:hAnsi="Roboto"/>
          <w:sz w:val="22"/>
          <w:szCs w:val="22"/>
          <w:lang w:val="en-GB"/>
        </w:rPr>
        <w:t>the age-distribution of the combined cohort at the time of study inclusion</w:t>
      </w:r>
      <w:r w:rsidR="001E4447">
        <w:rPr>
          <w:rFonts w:ascii="Roboto" w:hAnsi="Roboto"/>
          <w:sz w:val="22"/>
          <w:szCs w:val="22"/>
          <w:lang w:val="en-GB"/>
        </w:rPr>
        <w:t>. A standardized incidence ratio was calculated from the age-standardized rates to compare the relative risk of investigated outcomes</w:t>
      </w:r>
      <w:r w:rsidR="009E16F1">
        <w:rPr>
          <w:rFonts w:ascii="Roboto" w:hAnsi="Roboto"/>
          <w:sz w:val="22"/>
          <w:szCs w:val="22"/>
          <w:lang w:val="en-GB"/>
        </w:rPr>
        <w:t>.</w:t>
      </w:r>
    </w:p>
    <w:p w14:paraId="6FBE2C6F" w14:textId="52B38AEF"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w:t>
      </w:r>
      <w:r w:rsidRPr="00040F1C">
        <w:rPr>
          <w:rFonts w:ascii="Roboto" w:hAnsi="Roboto"/>
          <w:sz w:val="22"/>
          <w:szCs w:val="22"/>
          <w:lang w:val="en-US"/>
        </w:rPr>
        <w:t>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lastRenderedPageBreak/>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28"/>
    <w:p w14:paraId="6670D36A" w14:textId="46ED82B1"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16021D">
        <w:rPr>
          <w:rFonts w:ascii="Roboto" w:hAnsi="Roboto"/>
          <w:sz w:val="22"/>
          <w:szCs w:val="22"/>
          <w:lang w:val="en-GB"/>
        </w:rPr>
        <w:instrText xml:space="preserve"> ADDIN ZOTERO_ITEM CSL_CITATION {"citationID":"fI6VU9hQ","properties":{"formattedCitation":"\\super 10\\nosupersub{}","plainCitation":"10","noteIndex":0},"citationItems":[{"id":4110,"uris":["http://zotero.org/users/2403727/items/YNXBJL5A"],"itemData":{"id":4110,"type":"software","title":"Comparing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16021D" w:rsidRPr="0016021D">
        <w:rPr>
          <w:rFonts w:ascii="Roboto" w:hAnsi="Roboto"/>
          <w:sz w:val="22"/>
          <w:vertAlign w:val="superscript"/>
        </w:rPr>
        <w:t>10</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2069A0EA" w:rsidR="00317FF7" w:rsidRPr="008B3566" w:rsidRDefault="007D6E9F" w:rsidP="001D711A">
      <w:pPr>
        <w:spacing w:line="480" w:lineRule="auto"/>
        <w:rPr>
          <w:rFonts w:ascii="Roboto" w:hAnsi="Roboto"/>
          <w:sz w:val="22"/>
          <w:szCs w:val="22"/>
          <w:lang w:val="en-US"/>
        </w:rPr>
      </w:pPr>
      <w:r>
        <w:rPr>
          <w:rFonts w:ascii="Roboto" w:hAnsi="Roboto"/>
          <w:sz w:val="22"/>
          <w:szCs w:val="22"/>
          <w:lang w:val="en-US"/>
        </w:rPr>
        <w:t>Among the</w:t>
      </w:r>
      <w:r w:rsidR="008E71EB">
        <w:rPr>
          <w:rFonts w:ascii="Roboto" w:hAnsi="Roboto"/>
          <w:sz w:val="22"/>
          <w:szCs w:val="22"/>
          <w:lang w:val="en-US"/>
        </w:rPr>
        <w:t xml:space="preserve"> 11,335 </w:t>
      </w:r>
      <w:r w:rsidR="0004497C">
        <w:rPr>
          <w:rFonts w:ascii="Roboto" w:hAnsi="Roboto"/>
          <w:sz w:val="22"/>
          <w:szCs w:val="22"/>
          <w:lang w:val="en-US"/>
        </w:rPr>
        <w:t>individuals</w:t>
      </w:r>
      <w:r w:rsidR="00CD6850" w:rsidRPr="00CD6850">
        <w:rPr>
          <w:rFonts w:ascii="Roboto" w:hAnsi="Roboto"/>
          <w:sz w:val="22"/>
          <w:szCs w:val="22"/>
          <w:lang w:val="en-US"/>
        </w:rPr>
        <w:t xml:space="preserve"> </w:t>
      </w:r>
      <w:r w:rsidR="00CD6850" w:rsidRPr="00040F1C">
        <w:rPr>
          <w:rFonts w:ascii="Roboto" w:hAnsi="Roboto"/>
          <w:sz w:val="22"/>
          <w:szCs w:val="22"/>
          <w:lang w:val="en-US"/>
        </w:rPr>
        <w:t>with HCM</w:t>
      </w:r>
      <w:r>
        <w:rPr>
          <w:rFonts w:ascii="Roboto" w:hAnsi="Roboto"/>
          <w:sz w:val="22"/>
          <w:szCs w:val="22"/>
          <w:lang w:val="en-US"/>
        </w:rPr>
        <w:t xml:space="preserve"> in the SHARE registry,</w:t>
      </w:r>
      <w:r w:rsidR="0004497C">
        <w:rPr>
          <w:rFonts w:ascii="Roboto" w:hAnsi="Roboto"/>
          <w:sz w:val="22"/>
          <w:szCs w:val="22"/>
          <w:lang w:val="en-US"/>
        </w:rPr>
        <w:t xml:space="preserve"> </w:t>
      </w:r>
      <w:r w:rsidR="00D81999">
        <w:rPr>
          <w:rFonts w:ascii="Roboto" w:hAnsi="Roboto"/>
          <w:sz w:val="22"/>
          <w:szCs w:val="22"/>
          <w:lang w:val="en-US"/>
        </w:rPr>
        <w:t xml:space="preserve">we included </w:t>
      </w:r>
      <w:r w:rsidR="008E08FC">
        <w:rPr>
          <w:rFonts w:ascii="Roboto" w:hAnsi="Roboto"/>
          <w:sz w:val="22"/>
          <w:szCs w:val="22"/>
          <w:lang w:val="en-US"/>
        </w:rPr>
        <w:t>6</w:t>
      </w:r>
      <w:r w:rsidR="001D711A" w:rsidRPr="00040F1C">
        <w:rPr>
          <w:rFonts w:ascii="Roboto" w:hAnsi="Roboto"/>
          <w:sz w:val="22"/>
          <w:szCs w:val="22"/>
          <w:lang w:val="en-US"/>
        </w:rPr>
        <w:t>,</w:t>
      </w:r>
      <w:r w:rsidR="008E08FC">
        <w:rPr>
          <w:rFonts w:ascii="Roboto" w:hAnsi="Roboto"/>
          <w:sz w:val="22"/>
          <w:szCs w:val="22"/>
          <w:lang w:val="en-US"/>
        </w:rPr>
        <w:t>1</w:t>
      </w:r>
      <w:r w:rsidR="003341D7">
        <w:rPr>
          <w:rFonts w:ascii="Roboto" w:hAnsi="Roboto"/>
          <w:sz w:val="22"/>
          <w:szCs w:val="22"/>
          <w:lang w:val="en-US"/>
        </w:rPr>
        <w:t>2</w:t>
      </w:r>
      <w:r w:rsidR="008E08FC">
        <w:rPr>
          <w:rFonts w:ascii="Roboto" w:hAnsi="Roboto"/>
          <w:sz w:val="22"/>
          <w:szCs w:val="22"/>
          <w:lang w:val="en-US"/>
        </w:rPr>
        <w:t>0</w:t>
      </w:r>
      <w:r w:rsidR="001D711A" w:rsidRPr="00040F1C">
        <w:rPr>
          <w:rFonts w:ascii="Roboto" w:hAnsi="Roboto"/>
          <w:sz w:val="22"/>
          <w:szCs w:val="22"/>
          <w:lang w:val="en-US"/>
        </w:rPr>
        <w:t xml:space="preserve"> </w:t>
      </w:r>
      <w:commentRangeStart w:id="129"/>
      <w:r w:rsidR="00290C27">
        <w:rPr>
          <w:rFonts w:ascii="Roboto" w:hAnsi="Roboto"/>
          <w:sz w:val="22"/>
          <w:szCs w:val="22"/>
          <w:lang w:val="en-US"/>
        </w:rPr>
        <w:t xml:space="preserve">children </w:t>
      </w:r>
      <w:commentRangeEnd w:id="129"/>
      <w:r w:rsidR="00BA2B72">
        <w:rPr>
          <w:rStyle w:val="Kommentarhenvisning"/>
          <w:lang w:val="en-US" w:eastAsia="en-US"/>
        </w:rPr>
        <w:commentReference w:id="129"/>
      </w:r>
      <w:r>
        <w:rPr>
          <w:rFonts w:ascii="Roboto" w:hAnsi="Roboto"/>
          <w:sz w:val="22"/>
          <w:szCs w:val="22"/>
          <w:lang w:val="en-US"/>
        </w:rPr>
        <w:t xml:space="preserve"> (N = x) </w:t>
      </w:r>
      <w:r w:rsidR="00290C27">
        <w:rPr>
          <w:rFonts w:ascii="Roboto" w:hAnsi="Roboto"/>
          <w:sz w:val="22"/>
          <w:szCs w:val="22"/>
          <w:lang w:val="en-US"/>
        </w:rPr>
        <w:t>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del w:id="130" w:author="Christoffer Vissing" w:date="2025-05-13T22:29:00Z" w16du:dateUtc="2025-05-13T20:29:00Z">
        <w:r w:rsidDel="0060437B">
          <w:rPr>
            <w:rFonts w:ascii="Roboto" w:hAnsi="Roboto"/>
            <w:sz w:val="22"/>
            <w:szCs w:val="22"/>
            <w:lang w:val="en-US"/>
          </w:rPr>
          <w:delText xml:space="preserve"> </w:delText>
        </w:r>
      </w:del>
      <w:r>
        <w:rPr>
          <w:rFonts w:ascii="Roboto" w:hAnsi="Roboto"/>
          <w:sz w:val="22"/>
          <w:szCs w:val="22"/>
          <w:lang w:val="en-US"/>
        </w:rPr>
        <w:t xml:space="preserve">overall </w:t>
      </w:r>
      <w:r w:rsidR="008E08FC">
        <w:rPr>
          <w:rFonts w:ascii="Roboto" w:hAnsi="Roboto"/>
          <w:sz w:val="22"/>
          <w:szCs w:val="22"/>
          <w:lang w:val="en-US"/>
        </w:rPr>
        <w:t>40</w:t>
      </w:r>
      <w:r w:rsidR="00DA50F5" w:rsidRPr="00040F1C">
        <w:rPr>
          <w:rFonts w:ascii="Roboto" w:hAnsi="Roboto"/>
          <w:sz w:val="22"/>
          <w:szCs w:val="22"/>
          <w:lang w:val="en-US"/>
        </w:rPr>
        <w:t>% female</w:t>
      </w:r>
      <w:r w:rsidR="00317FF7" w:rsidRPr="00040F1C">
        <w:rPr>
          <w:rFonts w:ascii="Roboto" w:hAnsi="Roboto"/>
          <w:sz w:val="22"/>
          <w:szCs w:val="22"/>
          <w:lang w:val="en-US"/>
        </w:rPr>
        <w:t>, 8</w:t>
      </w:r>
      <w:r w:rsidR="008E08FC">
        <w:rPr>
          <w:rFonts w:ascii="Roboto" w:hAnsi="Roboto"/>
          <w:sz w:val="22"/>
          <w:szCs w:val="22"/>
          <w:lang w:val="en-US"/>
        </w:rPr>
        <w:t>7</w:t>
      </w:r>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F704D4" w:rsidRPr="00040F1C">
        <w:rPr>
          <w:rFonts w:ascii="Roboto" w:hAnsi="Roboto"/>
          <w:sz w:val="22"/>
          <w:szCs w:val="22"/>
          <w:lang w:val="en-US"/>
        </w:rPr>
        <w:t>,</w:t>
      </w:r>
      <w:r w:rsidR="008E08FC">
        <w:rPr>
          <w:rFonts w:ascii="Roboto" w:hAnsi="Roboto"/>
          <w:sz w:val="22"/>
          <w:szCs w:val="22"/>
          <w:lang w:val="en-US"/>
        </w:rPr>
        <w:t>082</w:t>
      </w:r>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r w:rsidR="008E08FC">
        <w:rPr>
          <w:rFonts w:ascii="Roboto" w:hAnsi="Roboto"/>
          <w:sz w:val="22"/>
          <w:szCs w:val="22"/>
          <w:lang w:val="en-US"/>
        </w:rPr>
        <w:t>3</w:t>
      </w:r>
      <w:r w:rsidR="008A4E67" w:rsidRPr="00040F1C">
        <w:rPr>
          <w:rFonts w:ascii="Roboto" w:hAnsi="Roboto"/>
          <w:sz w:val="22"/>
          <w:szCs w:val="22"/>
          <w:lang w:val="en-US"/>
        </w:rPr>
        <w:t>,</w:t>
      </w:r>
      <w:r w:rsidR="008E08FC">
        <w:rPr>
          <w:rFonts w:ascii="Roboto" w:hAnsi="Roboto"/>
          <w:sz w:val="22"/>
          <w:szCs w:val="22"/>
          <w:lang w:val="en-US"/>
        </w:rPr>
        <w:t>038</w:t>
      </w:r>
      <w:r w:rsidR="00964632">
        <w:rPr>
          <w:rFonts w:ascii="Roboto" w:hAnsi="Roboto"/>
          <w:sz w:val="22"/>
          <w:szCs w:val="22"/>
          <w:lang w:val="en-US"/>
        </w:rPr>
        <w:t>)</w:t>
      </w:r>
      <w:r w:rsidR="001D711A" w:rsidRPr="00040F1C">
        <w:rPr>
          <w:rFonts w:ascii="Roboto" w:hAnsi="Roboto"/>
          <w:sz w:val="22"/>
          <w:szCs w:val="22"/>
          <w:lang w:val="en-US"/>
        </w:rPr>
        <w:t>.</w:t>
      </w:r>
      <w:ins w:id="131" w:author="Christoffer Vissing" w:date="2025-05-13T14:13:00Z" w16du:dateUtc="2025-05-13T12:13:00Z">
        <w:r w:rsidR="002321E8">
          <w:rPr>
            <w:rFonts w:ascii="Roboto" w:hAnsi="Roboto"/>
            <w:sz w:val="22"/>
            <w:szCs w:val="22"/>
            <w:lang w:val="en-US"/>
          </w:rPr>
          <w:t xml:space="preserve"> Reasons for exclusion included</w:t>
        </w:r>
      </w:ins>
      <w:ins w:id="132" w:author="Christoffer Vissing" w:date="2025-05-13T14:14:00Z" w16du:dateUtc="2025-05-13T12:14:00Z">
        <w:r w:rsidR="002321E8">
          <w:rPr>
            <w:rFonts w:ascii="Roboto" w:hAnsi="Roboto"/>
            <w:sz w:val="22"/>
            <w:szCs w:val="22"/>
            <w:lang w:val="en-US"/>
          </w:rPr>
          <w:t xml:space="preserve"> that</w:t>
        </w:r>
      </w:ins>
      <w:ins w:id="133" w:author="Christoffer Vissing" w:date="2025-05-13T14:13:00Z" w16du:dateUtc="2025-05-13T12:13:00Z">
        <w:r w:rsidR="002321E8">
          <w:rPr>
            <w:rFonts w:ascii="Roboto" w:hAnsi="Roboto"/>
            <w:sz w:val="22"/>
            <w:szCs w:val="22"/>
            <w:lang w:val="en-US"/>
          </w:rPr>
          <w:t xml:space="preserve"> no genetic testing</w:t>
        </w:r>
      </w:ins>
      <w:ins w:id="134" w:author="Christoffer Vissing" w:date="2025-05-13T14:14:00Z" w16du:dateUtc="2025-05-13T12:14:00Z">
        <w:r w:rsidR="002321E8">
          <w:rPr>
            <w:rFonts w:ascii="Roboto" w:hAnsi="Roboto"/>
            <w:sz w:val="22"/>
            <w:szCs w:val="22"/>
            <w:lang w:val="en-US"/>
          </w:rPr>
          <w:t xml:space="preserve"> had been performed</w:t>
        </w:r>
      </w:ins>
      <w:ins w:id="135" w:author="Christoffer Vissing" w:date="2025-05-13T14:13:00Z" w16du:dateUtc="2025-05-13T12:13:00Z">
        <w:r w:rsidR="002321E8">
          <w:rPr>
            <w:rFonts w:ascii="Roboto" w:hAnsi="Roboto"/>
            <w:sz w:val="22"/>
            <w:szCs w:val="22"/>
            <w:lang w:val="en-US"/>
          </w:rPr>
          <w:t xml:space="preserve"> (</w:t>
        </w:r>
      </w:ins>
      <w:ins w:id="136" w:author="Christoffer Vissing" w:date="2025-05-13T14:14:00Z" w16du:dateUtc="2025-05-13T12:14:00Z">
        <w:r w:rsidR="002321E8">
          <w:rPr>
            <w:rFonts w:ascii="Roboto" w:hAnsi="Roboto"/>
            <w:sz w:val="22"/>
            <w:szCs w:val="22"/>
            <w:lang w:val="en-US"/>
          </w:rPr>
          <w:t xml:space="preserve">n = 3940), that genetic testing had only identified a VUS (n = </w:t>
        </w:r>
      </w:ins>
      <w:ins w:id="137" w:author="Christoffer Vissing" w:date="2025-05-13T14:15:00Z" w16du:dateUtc="2025-05-13T12:15:00Z">
        <w:r w:rsidR="002321E8">
          <w:rPr>
            <w:rFonts w:ascii="Roboto" w:hAnsi="Roboto"/>
            <w:sz w:val="22"/>
            <w:szCs w:val="22"/>
            <w:lang w:val="en-US"/>
          </w:rPr>
          <w:t>887</w:t>
        </w:r>
      </w:ins>
      <w:ins w:id="138" w:author="Christoffer Vissing" w:date="2025-05-13T14:14:00Z" w16du:dateUtc="2025-05-13T12:14:00Z">
        <w:r w:rsidR="002321E8">
          <w:rPr>
            <w:rFonts w:ascii="Roboto" w:hAnsi="Roboto"/>
            <w:sz w:val="22"/>
            <w:szCs w:val="22"/>
            <w:lang w:val="en-US"/>
          </w:rPr>
          <w:t>),</w:t>
        </w:r>
      </w:ins>
      <w:ins w:id="139" w:author="Christoffer Vissing" w:date="2025-05-13T14:16:00Z" w16du:dateUtc="2025-05-13T12:16:00Z">
        <w:r w:rsidR="002321E8">
          <w:rPr>
            <w:rFonts w:ascii="Roboto" w:hAnsi="Roboto"/>
            <w:sz w:val="22"/>
            <w:szCs w:val="22"/>
            <w:lang w:val="en-US"/>
          </w:rPr>
          <w:t xml:space="preserve"> or</w:t>
        </w:r>
      </w:ins>
      <w:ins w:id="140" w:author="Christoffer Vissing" w:date="2025-05-13T14:14:00Z" w16du:dateUtc="2025-05-13T12:14:00Z">
        <w:r w:rsidR="002321E8">
          <w:rPr>
            <w:rFonts w:ascii="Roboto" w:hAnsi="Roboto"/>
            <w:sz w:val="22"/>
            <w:szCs w:val="22"/>
            <w:lang w:val="en-US"/>
          </w:rPr>
          <w:t xml:space="preserve"> </w:t>
        </w:r>
      </w:ins>
      <w:ins w:id="141" w:author="Christoffer Vissing" w:date="2025-05-13T14:15:00Z" w16du:dateUtc="2025-05-13T12:15:00Z">
        <w:r w:rsidR="002321E8">
          <w:rPr>
            <w:rFonts w:ascii="Roboto" w:hAnsi="Roboto"/>
            <w:sz w:val="22"/>
            <w:szCs w:val="22"/>
            <w:lang w:val="en-US"/>
          </w:rPr>
          <w:t>identified a genocopy of HCM (n = 322)</w:t>
        </w:r>
      </w:ins>
      <w:ins w:id="142" w:author="Christoffer Vissing" w:date="2025-05-13T14:14:00Z" w16du:dateUtc="2025-05-13T12:14:00Z">
        <w:r w:rsidR="002321E8">
          <w:rPr>
            <w:rFonts w:ascii="Roboto" w:hAnsi="Roboto"/>
            <w:sz w:val="22"/>
            <w:szCs w:val="22"/>
            <w:lang w:val="en-US"/>
          </w:rPr>
          <w:t>.</w:t>
        </w:r>
      </w:ins>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r w:rsidR="008E08FC">
        <w:rPr>
          <w:rFonts w:ascii="Roboto" w:hAnsi="Roboto"/>
          <w:sz w:val="22"/>
          <w:szCs w:val="22"/>
          <w:lang w:val="en-US"/>
        </w:rPr>
        <w:t>8</w:t>
      </w:r>
      <w:r w:rsidR="00317FF7" w:rsidRPr="00040F1C">
        <w:rPr>
          <w:rFonts w:ascii="Roboto" w:hAnsi="Roboto"/>
          <w:sz w:val="22"/>
          <w:szCs w:val="22"/>
          <w:lang w:val="en-US"/>
        </w:rPr>
        <w:t xml:space="preserve"> years (IQR: 30.</w:t>
      </w:r>
      <w:r w:rsidR="008E08FC">
        <w:rPr>
          <w:rFonts w:ascii="Roboto" w:hAnsi="Roboto"/>
          <w:sz w:val="22"/>
          <w:szCs w:val="22"/>
          <w:lang w:val="en-US"/>
        </w:rPr>
        <w:t>7</w:t>
      </w:r>
      <w:r w:rsidR="00317FF7" w:rsidRPr="00040F1C">
        <w:rPr>
          <w:rFonts w:ascii="Roboto" w:hAnsi="Roboto"/>
          <w:sz w:val="22"/>
          <w:szCs w:val="22"/>
          <w:lang w:val="en-US"/>
        </w:rPr>
        <w:t xml:space="preserve"> to 5</w:t>
      </w:r>
      <w:r w:rsidR="008E08FC">
        <w:rPr>
          <w:rFonts w:ascii="Roboto" w:hAnsi="Roboto"/>
          <w:sz w:val="22"/>
          <w:szCs w:val="22"/>
          <w:lang w:val="en-US"/>
        </w:rPr>
        <w:t>9</w:t>
      </w:r>
      <w:r w:rsidR="008A4E67" w:rsidRPr="00040F1C">
        <w:rPr>
          <w:rFonts w:ascii="Roboto" w:hAnsi="Roboto"/>
          <w:sz w:val="22"/>
          <w:szCs w:val="22"/>
          <w:lang w:val="en-US"/>
        </w:rPr>
        <w:t>.</w:t>
      </w:r>
      <w:r w:rsidR="008E08FC">
        <w:rPr>
          <w:rFonts w:ascii="Roboto" w:hAnsi="Roboto"/>
          <w:sz w:val="22"/>
          <w:szCs w:val="22"/>
          <w:lang w:val="en-US"/>
        </w:rPr>
        <w:t>0</w:t>
      </w:r>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r w:rsidR="008E08FC">
        <w:rPr>
          <w:rFonts w:ascii="Roboto" w:hAnsi="Roboto"/>
          <w:sz w:val="22"/>
          <w:szCs w:val="22"/>
          <w:lang w:val="en-US"/>
        </w:rPr>
        <w:t>1</w:t>
      </w:r>
      <w:r w:rsidR="008A4E67" w:rsidRPr="008B3566">
        <w:rPr>
          <w:rFonts w:ascii="Roboto" w:hAnsi="Roboto"/>
          <w:sz w:val="22"/>
          <w:szCs w:val="22"/>
          <w:lang w:val="en-US"/>
        </w:rPr>
        <w:t>.</w:t>
      </w:r>
      <w:r w:rsidR="008E08FC">
        <w:rPr>
          <w:rFonts w:ascii="Roboto" w:hAnsi="Roboto"/>
          <w:sz w:val="22"/>
          <w:szCs w:val="22"/>
          <w:lang w:val="en-US"/>
        </w:rPr>
        <w:t>1</w:t>
      </w:r>
      <w:r w:rsidR="00317FF7" w:rsidRPr="008B3566">
        <w:rPr>
          <w:rFonts w:ascii="Roboto" w:hAnsi="Roboto"/>
          <w:sz w:val="22"/>
          <w:szCs w:val="22"/>
          <w:lang w:val="en-US"/>
        </w:rPr>
        <w:t xml:space="preserve"> years (IQR: 3</w:t>
      </w:r>
      <w:r w:rsidR="008A4E67" w:rsidRPr="008B3566">
        <w:rPr>
          <w:rFonts w:ascii="Roboto" w:hAnsi="Roboto"/>
          <w:sz w:val="22"/>
          <w:szCs w:val="22"/>
          <w:lang w:val="en-US"/>
        </w:rPr>
        <w:t>6.</w:t>
      </w:r>
      <w:r w:rsidR="008E08FC">
        <w:rPr>
          <w:rFonts w:ascii="Roboto" w:hAnsi="Roboto"/>
          <w:sz w:val="22"/>
          <w:szCs w:val="22"/>
          <w:lang w:val="en-US"/>
        </w:rPr>
        <w:t>4</w:t>
      </w:r>
      <w:r w:rsidR="00317FF7" w:rsidRPr="008B3566">
        <w:rPr>
          <w:rFonts w:ascii="Roboto" w:hAnsi="Roboto"/>
          <w:sz w:val="22"/>
          <w:szCs w:val="22"/>
          <w:lang w:val="en-US"/>
        </w:rPr>
        <w:t xml:space="preserve"> to 6</w:t>
      </w:r>
      <w:r w:rsidR="008E08FC">
        <w:rPr>
          <w:rFonts w:ascii="Roboto" w:hAnsi="Roboto"/>
          <w:sz w:val="22"/>
          <w:szCs w:val="22"/>
          <w:lang w:val="en-US"/>
        </w:rPr>
        <w:t>2</w:t>
      </w:r>
      <w:r w:rsidR="008A4E67" w:rsidRPr="008B3566">
        <w:rPr>
          <w:rFonts w:ascii="Roboto" w:hAnsi="Roboto"/>
          <w:sz w:val="22"/>
          <w:szCs w:val="22"/>
          <w:lang w:val="en-US"/>
        </w:rPr>
        <w:t>.</w:t>
      </w:r>
      <w:r w:rsidR="008E08FC">
        <w:rPr>
          <w:rFonts w:ascii="Roboto" w:hAnsi="Roboto"/>
          <w:sz w:val="22"/>
          <w:szCs w:val="22"/>
          <w:lang w:val="en-US"/>
        </w:rPr>
        <w:t>7</w:t>
      </w:r>
      <w:r w:rsidR="00317FF7" w:rsidRPr="008B3566">
        <w:rPr>
          <w:rFonts w:ascii="Roboto" w:hAnsi="Roboto"/>
          <w:sz w:val="22"/>
          <w:szCs w:val="22"/>
          <w:lang w:val="en-US"/>
        </w:rPr>
        <w:t>)</w:t>
      </w:r>
      <w:r w:rsidR="00B00CE6">
        <w:rPr>
          <w:rFonts w:ascii="Roboto" w:hAnsi="Roboto"/>
          <w:sz w:val="22"/>
          <w:szCs w:val="22"/>
          <w:lang w:val="en-US"/>
        </w:rPr>
        <w:t xml:space="preserve">. In </w:t>
      </w:r>
      <w:r w:rsidR="003341D7">
        <w:rPr>
          <w:rFonts w:ascii="Roboto" w:hAnsi="Roboto"/>
          <w:sz w:val="22"/>
          <w:szCs w:val="22"/>
          <w:lang w:val="en-US"/>
        </w:rPr>
        <w:t xml:space="preserve">725 </w:t>
      </w:r>
      <w:r w:rsidR="00B00CE6">
        <w:rPr>
          <w:rFonts w:ascii="Roboto" w:hAnsi="Roboto"/>
          <w:sz w:val="22"/>
          <w:szCs w:val="22"/>
          <w:lang w:val="en-US"/>
        </w:rPr>
        <w:t>patients</w:t>
      </w:r>
      <w:r w:rsidR="00E17DAA">
        <w:rPr>
          <w:rFonts w:ascii="Roboto" w:hAnsi="Roboto"/>
          <w:sz w:val="22"/>
          <w:szCs w:val="22"/>
          <w:lang w:val="en-US"/>
        </w:rPr>
        <w:t xml:space="preserve"> (1</w:t>
      </w:r>
      <w:r w:rsidR="003341D7">
        <w:rPr>
          <w:rFonts w:ascii="Roboto" w:hAnsi="Roboto"/>
          <w:sz w:val="22"/>
          <w:szCs w:val="22"/>
          <w:lang w:val="en-US"/>
        </w:rPr>
        <w:t>2</w:t>
      </w:r>
      <w:r w:rsidR="00E17DAA">
        <w:rPr>
          <w:rFonts w:ascii="Roboto" w:hAnsi="Roboto"/>
          <w:sz w:val="22"/>
          <w:szCs w:val="22"/>
          <w:lang w:val="en-US"/>
        </w:rPr>
        <w:t>%)</w:t>
      </w:r>
      <w:r w:rsidR="00B00CE6">
        <w:rPr>
          <w:rFonts w:ascii="Roboto" w:hAnsi="Roboto"/>
          <w:sz w:val="22"/>
          <w:szCs w:val="22"/>
          <w:lang w:val="en-US"/>
        </w:rPr>
        <w:t xml:space="preserve">, HCM </w:t>
      </w:r>
      <w:r w:rsidR="003B3617">
        <w:rPr>
          <w:rFonts w:ascii="Roboto" w:hAnsi="Roboto"/>
          <w:sz w:val="22"/>
          <w:szCs w:val="22"/>
          <w:lang w:val="en-US"/>
        </w:rPr>
        <w:t>was</w:t>
      </w:r>
      <w:r w:rsidR="00B00CE6">
        <w:rPr>
          <w:rFonts w:ascii="Roboto" w:hAnsi="Roboto"/>
          <w:sz w:val="22"/>
          <w:szCs w:val="22"/>
          <w:lang w:val="en-US"/>
        </w:rPr>
        <w:t xml:space="preserve"> diagnosed in childhood</w:t>
      </w:r>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F53BED">
        <w:rPr>
          <w:rFonts w:ascii="Roboto" w:hAnsi="Roboto"/>
          <w:sz w:val="22"/>
          <w:szCs w:val="22"/>
          <w:lang w:val="en-US"/>
        </w:rPr>
        <w:t>present</w:t>
      </w:r>
      <w:r w:rsidR="00F53BED" w:rsidRPr="008B3566">
        <w:rPr>
          <w:rFonts w:ascii="Roboto" w:hAnsi="Roboto"/>
          <w:sz w:val="22"/>
          <w:szCs w:val="22"/>
          <w:lang w:val="en-US"/>
        </w:rPr>
        <w:t xml:space="preserve">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r w:rsidR="008E08FC">
        <w:rPr>
          <w:rFonts w:ascii="Roboto" w:hAnsi="Roboto"/>
          <w:sz w:val="22"/>
          <w:szCs w:val="22"/>
          <w:lang w:val="en-US"/>
        </w:rPr>
        <w:t>2</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r w:rsidR="008E08FC">
        <w:rPr>
          <w:rFonts w:ascii="Roboto" w:hAnsi="Roboto"/>
          <w:sz w:val="22"/>
          <w:szCs w:val="22"/>
          <w:lang w:val="en-US"/>
        </w:rPr>
        <w:t>3</w:t>
      </w:r>
      <w:r w:rsidR="00317FF7" w:rsidRPr="008B3566">
        <w:rPr>
          <w:rFonts w:ascii="Roboto" w:hAnsi="Roboto"/>
          <w:sz w:val="22"/>
          <w:szCs w:val="22"/>
          <w:lang w:val="en-US"/>
        </w:rPr>
        <w:t>.</w:t>
      </w:r>
      <w:r w:rsidR="008E08FC">
        <w:rPr>
          <w:rFonts w:ascii="Roboto" w:hAnsi="Roboto"/>
          <w:sz w:val="22"/>
          <w:szCs w:val="22"/>
          <w:lang w:val="en-US"/>
        </w:rPr>
        <w:t>2</w:t>
      </w:r>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r w:rsidR="008E08FC">
        <w:rPr>
          <w:rFonts w:ascii="Roboto" w:hAnsi="Roboto"/>
          <w:sz w:val="22"/>
          <w:szCs w:val="22"/>
          <w:lang w:val="en-US"/>
        </w:rPr>
        <w:t>0</w:t>
      </w:r>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596E7A86"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Clinical characteristics</w:t>
      </w:r>
      <w:r w:rsidR="00F87F9D">
        <w:rPr>
          <w:rFonts w:ascii="Roboto" w:hAnsi="Roboto"/>
          <w:sz w:val="22"/>
          <w:szCs w:val="22"/>
          <w:lang w:val="en-US"/>
        </w:rPr>
        <w:t xml:space="preserve"> </w:t>
      </w:r>
      <w:r w:rsidR="00F87F9D" w:rsidRPr="00040F1C">
        <w:rPr>
          <w:rFonts w:ascii="Roboto" w:hAnsi="Roboto"/>
          <w:sz w:val="22"/>
          <w:szCs w:val="22"/>
          <w:lang w:val="en-US"/>
        </w:rPr>
        <w:t xml:space="preserve">at </w:t>
      </w:r>
      <w:r w:rsidR="00F87F9D">
        <w:rPr>
          <w:rFonts w:ascii="Roboto" w:hAnsi="Roboto"/>
          <w:sz w:val="22"/>
          <w:szCs w:val="22"/>
          <w:lang w:val="en-US"/>
        </w:rPr>
        <w:t>first</w:t>
      </w:r>
      <w:r w:rsidR="00F87F9D" w:rsidRPr="008B3566">
        <w:rPr>
          <w:rFonts w:ascii="Roboto" w:hAnsi="Roboto"/>
          <w:sz w:val="22"/>
          <w:szCs w:val="22"/>
          <w:lang w:val="en-US"/>
        </w:rPr>
        <w:t xml:space="preserve"> visit to a </w:t>
      </w:r>
      <w:proofErr w:type="spellStart"/>
      <w:r w:rsidR="00F87F9D" w:rsidRPr="008B3566">
        <w:rPr>
          <w:rFonts w:ascii="Roboto" w:hAnsi="Roboto"/>
          <w:sz w:val="22"/>
          <w:szCs w:val="22"/>
          <w:lang w:val="en-US"/>
        </w:rPr>
        <w:t>SHaRe</w:t>
      </w:r>
      <w:proofErr w:type="spellEnd"/>
      <w:r w:rsidR="00F87F9D" w:rsidRPr="008B3566">
        <w:rPr>
          <w:rFonts w:ascii="Roboto" w:hAnsi="Roboto"/>
          <w:sz w:val="22"/>
          <w:szCs w:val="22"/>
          <w:lang w:val="en-US"/>
        </w:rPr>
        <w:t xml:space="preserve"> site</w:t>
      </w:r>
      <w:r w:rsidRPr="008B3566">
        <w:rPr>
          <w:rFonts w:ascii="Roboto" w:hAnsi="Roboto"/>
          <w:sz w:val="22"/>
          <w:szCs w:val="22"/>
          <w:lang w:val="en-US"/>
        </w:rPr>
        <w:t xml:space="preserve">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r w:rsidR="008E08FC">
        <w:rPr>
          <w:rFonts w:ascii="Roboto" w:hAnsi="Roboto"/>
          <w:sz w:val="22"/>
          <w:szCs w:val="22"/>
          <w:lang w:val="en-US"/>
        </w:rPr>
        <w:t>6</w:t>
      </w:r>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r w:rsidR="008E08FC">
        <w:rPr>
          <w:rFonts w:ascii="Roboto" w:hAnsi="Roboto"/>
          <w:sz w:val="22"/>
          <w:szCs w:val="22"/>
          <w:lang w:val="en-US"/>
        </w:rPr>
        <w:t>8</w:t>
      </w:r>
      <w:r w:rsidR="00556B72" w:rsidRPr="008B3566">
        <w:rPr>
          <w:rFonts w:ascii="Roboto" w:hAnsi="Roboto"/>
          <w:sz w:val="22"/>
          <w:szCs w:val="22"/>
          <w:lang w:val="en-US"/>
        </w:rPr>
        <w:t>.</w:t>
      </w:r>
      <w:r w:rsidR="008E08FC">
        <w:rPr>
          <w:rFonts w:ascii="Roboto" w:hAnsi="Roboto"/>
          <w:sz w:val="22"/>
          <w:szCs w:val="22"/>
          <w:lang w:val="en-US"/>
        </w:rPr>
        <w:t>1</w:t>
      </w:r>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r w:rsidR="008E08FC">
        <w:rPr>
          <w:rFonts w:ascii="Roboto" w:hAnsi="Roboto"/>
          <w:sz w:val="22"/>
          <w:szCs w:val="22"/>
          <w:lang w:val="en-US"/>
        </w:rPr>
        <w:t>4</w:t>
      </w:r>
      <w:r w:rsidR="00CF65F0" w:rsidRPr="008B3566">
        <w:rPr>
          <w:rFonts w:ascii="Roboto" w:hAnsi="Roboto"/>
          <w:sz w:val="22"/>
          <w:szCs w:val="22"/>
          <w:lang w:val="en-US"/>
        </w:rPr>
        <w:t>.</w:t>
      </w:r>
      <w:r w:rsidR="008E08FC">
        <w:rPr>
          <w:rFonts w:ascii="Roboto" w:hAnsi="Roboto"/>
          <w:sz w:val="22"/>
          <w:szCs w:val="22"/>
          <w:lang w:val="en-US"/>
        </w:rPr>
        <w:t>3</w:t>
      </w:r>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r w:rsidR="00CC3CDB">
        <w:rPr>
          <w:rFonts w:ascii="Roboto" w:hAnsi="Roboto"/>
          <w:sz w:val="22"/>
          <w:szCs w:val="22"/>
          <w:lang w:val="en-US"/>
        </w:rPr>
        <w:t>57</w:t>
      </w:r>
      <w:r w:rsidR="00A728AE">
        <w:rPr>
          <w:rFonts w:ascii="Roboto" w:hAnsi="Roboto"/>
          <w:sz w:val="22"/>
          <w:szCs w:val="22"/>
          <w:lang w:val="en-US"/>
        </w:rPr>
        <w:t xml:space="preserve"> [CI, </w:t>
      </w:r>
      <w:r w:rsidR="00CC3CDB">
        <w:rPr>
          <w:rFonts w:ascii="Roboto" w:hAnsi="Roboto"/>
          <w:sz w:val="22"/>
          <w:szCs w:val="22"/>
          <w:lang w:val="en-US"/>
        </w:rPr>
        <w:t>2</w:t>
      </w:r>
      <w:r w:rsidR="00A728AE">
        <w:rPr>
          <w:rFonts w:ascii="Roboto" w:hAnsi="Roboto"/>
          <w:sz w:val="22"/>
          <w:szCs w:val="22"/>
          <w:lang w:val="en-US"/>
        </w:rPr>
        <w:t>.</w:t>
      </w:r>
      <w:r w:rsidR="00CC3CDB">
        <w:rPr>
          <w:rFonts w:ascii="Roboto" w:hAnsi="Roboto"/>
          <w:sz w:val="22"/>
          <w:szCs w:val="22"/>
          <w:lang w:val="en-US"/>
        </w:rPr>
        <w:t>98</w:t>
      </w:r>
      <w:r w:rsidR="00A728AE">
        <w:rPr>
          <w:rFonts w:ascii="Roboto" w:hAnsi="Roboto"/>
          <w:sz w:val="22"/>
          <w:szCs w:val="22"/>
          <w:lang w:val="en-US"/>
        </w:rPr>
        <w:t>-4.</w:t>
      </w:r>
      <w:r w:rsidR="00CC3CDB">
        <w:rPr>
          <w:rFonts w:ascii="Roboto" w:hAnsi="Roboto"/>
          <w:sz w:val="22"/>
          <w:szCs w:val="22"/>
          <w:lang w:val="en-US"/>
        </w:rPr>
        <w:t>29</w:t>
      </w:r>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w:t>
      </w:r>
      <w:r w:rsidR="004929D2">
        <w:rPr>
          <w:rFonts w:ascii="Roboto" w:hAnsi="Roboto"/>
          <w:sz w:val="22"/>
          <w:szCs w:val="22"/>
          <w:lang w:val="en-US"/>
        </w:rPr>
        <w:t xml:space="preserve">slightly </w:t>
      </w:r>
      <w:r w:rsidR="00842AF6" w:rsidRPr="008B3566">
        <w:rPr>
          <w:rFonts w:ascii="Roboto" w:hAnsi="Roboto"/>
          <w:sz w:val="22"/>
          <w:szCs w:val="22"/>
          <w:lang w:val="en-US"/>
        </w:rPr>
        <w:t>higher</w:t>
      </w:r>
      <w:r w:rsidR="004929D2">
        <w:rPr>
          <w:rFonts w:ascii="Roboto" w:hAnsi="Roboto"/>
          <w:sz w:val="22"/>
          <w:szCs w:val="22"/>
          <w:lang w:val="en-US"/>
        </w:rPr>
        <w:t xml:space="preserve"> </w:t>
      </w:r>
      <w:r w:rsidR="00842AF6" w:rsidRPr="008B3566">
        <w:rPr>
          <w:rFonts w:ascii="Roboto" w:hAnsi="Roboto"/>
          <w:sz w:val="22"/>
          <w:szCs w:val="22"/>
          <w:lang w:val="en-US"/>
        </w:rPr>
        <w:t>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w:t>
      </w:r>
      <w:ins w:id="143" w:author="iacopo olivotto" w:date="2025-04-02T21:41:00Z">
        <w:del w:id="144" w:author="Christoffer Vissing" w:date="2025-05-13T14:40:00Z" w16du:dateUtc="2025-05-13T12:40:00Z">
          <w:r w:rsidR="004929D2" w:rsidDel="00DE0059">
            <w:rPr>
              <w:rFonts w:ascii="Roboto" w:hAnsi="Roboto"/>
              <w:sz w:val="22"/>
              <w:szCs w:val="22"/>
              <w:lang w:val="en-US"/>
            </w:rPr>
            <w:delText xml:space="preserve">which was however low for both in absolute terms: </w:delText>
          </w:r>
        </w:del>
      </w:ins>
      <w:r w:rsidR="00DA7CE3" w:rsidRPr="008B3566">
        <w:rPr>
          <w:rFonts w:ascii="Roboto" w:hAnsi="Roboto"/>
          <w:sz w:val="22"/>
          <w:szCs w:val="22"/>
          <w:lang w:val="en-US"/>
        </w:rPr>
        <w:t>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ins w:id="145" w:author="Christoffer Vissing" w:date="2025-05-13T14:22:00Z" w16du:dateUtc="2025-05-13T12:22:00Z">
        <w:r w:rsidR="002321E8">
          <w:rPr>
            <w:rFonts w:ascii="Roboto" w:hAnsi="Roboto"/>
            <w:sz w:val="22"/>
            <w:szCs w:val="22"/>
            <w:lang w:val="en-US"/>
          </w:rPr>
          <w:t>P</w:t>
        </w:r>
      </w:ins>
      <w:del w:id="146" w:author="Christoffer Vissing" w:date="2025-05-13T14:20:00Z" w16du:dateUtc="2025-05-13T12:20:00Z">
        <w:r w:rsidR="00C114B4" w:rsidRPr="008B3566" w:rsidDel="002321E8">
          <w:rPr>
            <w:rFonts w:ascii="Roboto" w:hAnsi="Roboto"/>
            <w:sz w:val="22"/>
            <w:szCs w:val="22"/>
            <w:lang w:val="en-US"/>
          </w:rPr>
          <w:delText>P</w:delText>
        </w:r>
      </w:del>
      <w:r w:rsidR="00C114B4" w:rsidRPr="008B3566">
        <w:rPr>
          <w:rFonts w:ascii="Roboto" w:hAnsi="Roboto"/>
          <w:sz w:val="22"/>
          <w:szCs w:val="22"/>
          <w:lang w:val="en-US"/>
        </w:rPr>
        <w:t xml:space="preserve">atients with </w:t>
      </w:r>
      <w:del w:id="147" w:author="Christoffer Vissing" w:date="2025-05-13T14:21:00Z" w16du:dateUtc="2025-05-13T12:21:00Z">
        <w:r w:rsidR="00C114B4" w:rsidRPr="008B3566" w:rsidDel="002321E8">
          <w:rPr>
            <w:rFonts w:ascii="Roboto" w:hAnsi="Roboto"/>
            <w:sz w:val="22"/>
            <w:szCs w:val="22"/>
            <w:lang w:val="en-US"/>
          </w:rPr>
          <w:delText>non-</w:delText>
        </w:r>
      </w:del>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w:t>
      </w:r>
      <w:del w:id="148" w:author="Christoffer Vissing" w:date="2025-05-13T14:21:00Z" w16du:dateUtc="2025-05-13T12:21:00Z">
        <w:r w:rsidR="00C114B4" w:rsidRPr="008B3566" w:rsidDel="002321E8">
          <w:rPr>
            <w:rFonts w:ascii="Roboto" w:hAnsi="Roboto"/>
            <w:sz w:val="22"/>
            <w:szCs w:val="22"/>
            <w:lang w:val="en-US"/>
          </w:rPr>
          <w:delText xml:space="preserve">less </w:delText>
        </w:r>
      </w:del>
      <w:ins w:id="149" w:author="Christoffer Vissing" w:date="2025-05-13T14:21:00Z" w16du:dateUtc="2025-05-13T12:21:00Z">
        <w:r w:rsidR="002321E8">
          <w:rPr>
            <w:rFonts w:ascii="Roboto" w:hAnsi="Roboto"/>
            <w:sz w:val="22"/>
            <w:szCs w:val="22"/>
            <w:lang w:val="en-US"/>
          </w:rPr>
          <w:t>more</w:t>
        </w:r>
        <w:r w:rsidR="002321E8" w:rsidRPr="008B3566">
          <w:rPr>
            <w:rFonts w:ascii="Roboto" w:hAnsi="Roboto"/>
            <w:sz w:val="22"/>
            <w:szCs w:val="22"/>
            <w:lang w:val="en-US"/>
          </w:rPr>
          <w:t xml:space="preserve"> </w:t>
        </w:r>
      </w:ins>
      <w:r w:rsidR="00C114B4" w:rsidRPr="008B3566">
        <w:rPr>
          <w:rFonts w:ascii="Roboto" w:hAnsi="Roboto"/>
          <w:sz w:val="22"/>
          <w:szCs w:val="22"/>
          <w:lang w:val="en-US"/>
        </w:rPr>
        <w:t xml:space="preserve">likely to be female (OR </w:t>
      </w:r>
      <w:ins w:id="150" w:author="Christoffer Vissing" w:date="2025-05-13T14:22:00Z" w16du:dateUtc="2025-05-13T12:22:00Z">
        <w:r w:rsidR="002321E8">
          <w:rPr>
            <w:rFonts w:ascii="Roboto" w:hAnsi="Roboto"/>
            <w:sz w:val="22"/>
            <w:szCs w:val="22"/>
            <w:lang w:val="en-US"/>
          </w:rPr>
          <w:t>1</w:t>
        </w:r>
      </w:ins>
      <w:del w:id="151" w:author="Christoffer Vissing" w:date="2025-05-13T14:22:00Z" w16du:dateUtc="2025-05-13T12:22:00Z">
        <w:r w:rsidR="00C114B4" w:rsidRPr="008B3566" w:rsidDel="002321E8">
          <w:rPr>
            <w:rFonts w:ascii="Roboto" w:hAnsi="Roboto"/>
            <w:sz w:val="22"/>
            <w:szCs w:val="22"/>
            <w:lang w:val="en-US"/>
          </w:rPr>
          <w:delText>0</w:delText>
        </w:r>
      </w:del>
      <w:r w:rsidR="00C114B4" w:rsidRPr="008B3566">
        <w:rPr>
          <w:rFonts w:ascii="Roboto" w:hAnsi="Roboto"/>
          <w:sz w:val="22"/>
          <w:szCs w:val="22"/>
          <w:lang w:val="en-US"/>
        </w:rPr>
        <w:t>.</w:t>
      </w:r>
      <w:ins w:id="152" w:author="Christoffer Vissing" w:date="2025-05-13T14:22:00Z" w16du:dateUtc="2025-05-13T12:22:00Z">
        <w:r w:rsidR="002321E8">
          <w:rPr>
            <w:rFonts w:ascii="Roboto" w:hAnsi="Roboto"/>
            <w:sz w:val="22"/>
            <w:szCs w:val="22"/>
            <w:lang w:val="en-US"/>
          </w:rPr>
          <w:t>35</w:t>
        </w:r>
      </w:ins>
      <w:del w:id="153" w:author="Christoffer Vissing" w:date="2025-05-13T14:22:00Z" w16du:dateUtc="2025-05-13T12:22:00Z">
        <w:r w:rsidR="00C114B4" w:rsidRPr="008B3566" w:rsidDel="002321E8">
          <w:rPr>
            <w:rFonts w:ascii="Roboto" w:hAnsi="Roboto"/>
            <w:sz w:val="22"/>
            <w:szCs w:val="22"/>
            <w:lang w:val="en-US"/>
          </w:rPr>
          <w:delText>7</w:delText>
        </w:r>
        <w:r w:rsidR="00CC3CDB" w:rsidDel="002321E8">
          <w:rPr>
            <w:rFonts w:ascii="Roboto" w:hAnsi="Roboto"/>
            <w:sz w:val="22"/>
            <w:szCs w:val="22"/>
            <w:lang w:val="en-US"/>
          </w:rPr>
          <w:delText>4</w:delText>
        </w:r>
      </w:del>
      <w:r w:rsidR="00C114B4" w:rsidRPr="008B3566">
        <w:rPr>
          <w:rFonts w:ascii="Roboto" w:hAnsi="Roboto"/>
          <w:sz w:val="22"/>
          <w:szCs w:val="22"/>
          <w:lang w:val="en-US"/>
        </w:rPr>
        <w:t xml:space="preserve"> [CI, </w:t>
      </w:r>
      <w:del w:id="154" w:author="Christoffer Vissing" w:date="2025-05-13T14:22:00Z" w16du:dateUtc="2025-05-13T12:22:00Z">
        <w:r w:rsidR="00C114B4" w:rsidRPr="008B3566" w:rsidDel="002321E8">
          <w:rPr>
            <w:rFonts w:ascii="Roboto" w:hAnsi="Roboto"/>
            <w:sz w:val="22"/>
            <w:szCs w:val="22"/>
            <w:lang w:val="en-US"/>
          </w:rPr>
          <w:delText>0</w:delText>
        </w:r>
      </w:del>
      <w:ins w:id="155" w:author="Christoffer Vissing" w:date="2025-05-13T14:22:00Z" w16du:dateUtc="2025-05-13T12:22:00Z">
        <w:r w:rsidR="002321E8">
          <w:rPr>
            <w:rFonts w:ascii="Roboto" w:hAnsi="Roboto"/>
            <w:sz w:val="22"/>
            <w:szCs w:val="22"/>
            <w:lang w:val="en-US"/>
          </w:rPr>
          <w:t>1</w:t>
        </w:r>
      </w:ins>
      <w:r w:rsidR="00C114B4" w:rsidRPr="008B3566">
        <w:rPr>
          <w:rFonts w:ascii="Roboto" w:hAnsi="Roboto"/>
          <w:sz w:val="22"/>
          <w:szCs w:val="22"/>
          <w:lang w:val="en-US"/>
        </w:rPr>
        <w:t>.</w:t>
      </w:r>
      <w:del w:id="156" w:author="Christoffer Vissing" w:date="2025-05-13T14:22:00Z" w16du:dateUtc="2025-05-13T12:22:00Z">
        <w:r w:rsidR="00C114B4" w:rsidRPr="008B3566" w:rsidDel="002321E8">
          <w:rPr>
            <w:rFonts w:ascii="Roboto" w:hAnsi="Roboto"/>
            <w:sz w:val="22"/>
            <w:szCs w:val="22"/>
            <w:lang w:val="en-US"/>
          </w:rPr>
          <w:delText>6</w:delText>
        </w:r>
        <w:r w:rsidR="00CC3CDB" w:rsidDel="002321E8">
          <w:rPr>
            <w:rFonts w:ascii="Roboto" w:hAnsi="Roboto"/>
            <w:sz w:val="22"/>
            <w:szCs w:val="22"/>
            <w:lang w:val="en-US"/>
          </w:rPr>
          <w:delText>7</w:delText>
        </w:r>
      </w:del>
      <w:ins w:id="157" w:author="Christoffer Vissing" w:date="2025-05-13T14:22:00Z" w16du:dateUtc="2025-05-13T12:22:00Z">
        <w:r w:rsidR="002321E8">
          <w:rPr>
            <w:rFonts w:ascii="Roboto" w:hAnsi="Roboto"/>
            <w:sz w:val="22"/>
            <w:szCs w:val="22"/>
            <w:lang w:val="en-US"/>
          </w:rPr>
          <w:t>22</w:t>
        </w:r>
      </w:ins>
      <w:r w:rsidR="00C114B4" w:rsidRPr="008B3566">
        <w:rPr>
          <w:rFonts w:ascii="Roboto" w:hAnsi="Roboto"/>
          <w:sz w:val="22"/>
          <w:szCs w:val="22"/>
          <w:lang w:val="en-US"/>
        </w:rPr>
        <w:t>-</w:t>
      </w:r>
      <w:ins w:id="158" w:author="Christoffer Vissing" w:date="2025-05-13T14:22:00Z" w16du:dateUtc="2025-05-13T12:22:00Z">
        <w:r w:rsidR="002321E8">
          <w:rPr>
            <w:rFonts w:ascii="Roboto" w:hAnsi="Roboto"/>
            <w:sz w:val="22"/>
            <w:szCs w:val="22"/>
            <w:lang w:val="en-US"/>
          </w:rPr>
          <w:t>1</w:t>
        </w:r>
      </w:ins>
      <w:del w:id="159" w:author="Christoffer Vissing" w:date="2025-05-13T14:22:00Z" w16du:dateUtc="2025-05-13T12:22:00Z">
        <w:r w:rsidR="00C114B4" w:rsidRPr="008B3566" w:rsidDel="002321E8">
          <w:rPr>
            <w:rFonts w:ascii="Roboto" w:hAnsi="Roboto"/>
            <w:sz w:val="22"/>
            <w:szCs w:val="22"/>
            <w:lang w:val="en-US"/>
          </w:rPr>
          <w:delText>0</w:delText>
        </w:r>
      </w:del>
      <w:r w:rsidR="00C114B4" w:rsidRPr="008B3566">
        <w:rPr>
          <w:rFonts w:ascii="Roboto" w:hAnsi="Roboto"/>
          <w:sz w:val="22"/>
          <w:szCs w:val="22"/>
          <w:lang w:val="en-US"/>
        </w:rPr>
        <w:t>.</w:t>
      </w:r>
      <w:del w:id="160" w:author="Christoffer Vissing" w:date="2025-05-13T14:22:00Z" w16du:dateUtc="2025-05-13T12:22:00Z">
        <w:r w:rsidR="00CC3CDB" w:rsidDel="002321E8">
          <w:rPr>
            <w:rFonts w:ascii="Roboto" w:hAnsi="Roboto"/>
            <w:sz w:val="22"/>
            <w:szCs w:val="22"/>
            <w:lang w:val="en-US"/>
          </w:rPr>
          <w:delText>82</w:delText>
        </w:r>
      </w:del>
      <w:ins w:id="161" w:author="Christoffer Vissing" w:date="2025-05-13T14:22:00Z" w16du:dateUtc="2025-05-13T12:22:00Z">
        <w:r w:rsidR="002321E8">
          <w:rPr>
            <w:rFonts w:ascii="Roboto" w:hAnsi="Roboto"/>
            <w:sz w:val="22"/>
            <w:szCs w:val="22"/>
            <w:lang w:val="en-US"/>
          </w:rPr>
          <w:t>50</w:t>
        </w:r>
      </w:ins>
      <w:r w:rsidR="00C114B4" w:rsidRPr="008B3566">
        <w:rPr>
          <w:rFonts w:ascii="Roboto" w:hAnsi="Roboto"/>
          <w:sz w:val="22"/>
          <w:szCs w:val="22"/>
          <w:lang w:val="en-US"/>
        </w:rPr>
        <w:t>])</w:t>
      </w:r>
      <w:r w:rsidR="000F4274">
        <w:rPr>
          <w:rFonts w:ascii="Roboto" w:hAnsi="Roboto"/>
          <w:sz w:val="22"/>
          <w:szCs w:val="22"/>
          <w:lang w:val="en-US"/>
        </w:rPr>
        <w:t xml:space="preserve"> </w:t>
      </w:r>
      <w:del w:id="162" w:author="Christoffer Vissing" w:date="2025-05-13T14:21:00Z" w16du:dateUtc="2025-05-13T12:21:00Z">
        <w:r w:rsidR="000F4274" w:rsidDel="002321E8">
          <w:rPr>
            <w:rFonts w:ascii="Roboto" w:hAnsi="Roboto"/>
            <w:sz w:val="22"/>
            <w:szCs w:val="22"/>
            <w:lang w:val="en-US"/>
          </w:rPr>
          <w:delText>or</w:delText>
        </w:r>
        <w:r w:rsidR="00BF182A" w:rsidRPr="008B3566" w:rsidDel="002321E8">
          <w:rPr>
            <w:rFonts w:ascii="Roboto" w:hAnsi="Roboto"/>
            <w:sz w:val="22"/>
            <w:szCs w:val="22"/>
            <w:lang w:val="en-US"/>
          </w:rPr>
          <w:delText xml:space="preserve"> </w:delText>
        </w:r>
      </w:del>
      <w:ins w:id="163" w:author="Christoffer Vissing" w:date="2025-05-13T14:21:00Z" w16du:dateUtc="2025-05-13T12:21:00Z">
        <w:r w:rsidR="002321E8">
          <w:rPr>
            <w:rFonts w:ascii="Roboto" w:hAnsi="Roboto"/>
            <w:sz w:val="22"/>
            <w:szCs w:val="22"/>
            <w:lang w:val="en-US"/>
          </w:rPr>
          <w:t>and</w:t>
        </w:r>
        <w:r w:rsidR="002321E8" w:rsidRPr="008B3566">
          <w:rPr>
            <w:rFonts w:ascii="Roboto" w:hAnsi="Roboto"/>
            <w:sz w:val="22"/>
            <w:szCs w:val="22"/>
            <w:lang w:val="en-US"/>
          </w:rPr>
          <w:t xml:space="preserve"> </w:t>
        </w:r>
      </w:ins>
      <w:r w:rsidR="00625F3A">
        <w:rPr>
          <w:rFonts w:ascii="Roboto" w:hAnsi="Roboto"/>
          <w:sz w:val="22"/>
          <w:szCs w:val="22"/>
          <w:lang w:val="en-US"/>
        </w:rPr>
        <w:t>self-report</w:t>
      </w:r>
      <w:del w:id="164" w:author="Christoffer Vissing" w:date="2025-05-13T14:21:00Z" w16du:dateUtc="2025-05-13T12:21:00Z">
        <w:r w:rsidR="00625F3A" w:rsidDel="002321E8">
          <w:rPr>
            <w:rFonts w:ascii="Roboto" w:hAnsi="Roboto"/>
            <w:sz w:val="22"/>
            <w:szCs w:val="22"/>
            <w:lang w:val="en-US"/>
          </w:rPr>
          <w:delText>ed</w:delText>
        </w:r>
      </w:del>
      <w:r w:rsidR="00625F3A">
        <w:rPr>
          <w:rFonts w:ascii="Roboto" w:hAnsi="Roboto"/>
          <w:sz w:val="22"/>
          <w:szCs w:val="22"/>
          <w:lang w:val="en-US"/>
        </w:rPr>
        <w:t xml:space="preserve"> as </w:t>
      </w:r>
      <w:r w:rsidR="00BF182A" w:rsidRPr="008B3566">
        <w:rPr>
          <w:rFonts w:ascii="Roboto" w:hAnsi="Roboto"/>
          <w:sz w:val="22"/>
          <w:szCs w:val="22"/>
          <w:lang w:val="en-US"/>
        </w:rPr>
        <w:t xml:space="preserve">white (OR </w:t>
      </w:r>
      <w:ins w:id="165" w:author="Christoffer Vissing" w:date="2025-05-13T14:24:00Z" w16du:dateUtc="2025-05-13T12:24:00Z">
        <w:r w:rsidR="000472A7">
          <w:rPr>
            <w:rFonts w:ascii="Roboto" w:hAnsi="Roboto"/>
            <w:sz w:val="22"/>
            <w:szCs w:val="22"/>
            <w:lang w:val="en-US"/>
          </w:rPr>
          <w:t>1</w:t>
        </w:r>
      </w:ins>
      <w:del w:id="166" w:author="Christoffer Vissing" w:date="2025-05-13T14:24:00Z" w16du:dateUtc="2025-05-13T12:24:00Z">
        <w:r w:rsidR="00BF182A" w:rsidRPr="008B3566" w:rsidDel="000472A7">
          <w:rPr>
            <w:rFonts w:ascii="Roboto" w:hAnsi="Roboto"/>
            <w:sz w:val="22"/>
            <w:szCs w:val="22"/>
            <w:lang w:val="en-US"/>
          </w:rPr>
          <w:delText>0</w:delText>
        </w:r>
      </w:del>
      <w:r w:rsidR="00BF182A" w:rsidRPr="008B3566">
        <w:rPr>
          <w:rFonts w:ascii="Roboto" w:hAnsi="Roboto"/>
          <w:sz w:val="22"/>
          <w:szCs w:val="22"/>
          <w:lang w:val="en-US"/>
        </w:rPr>
        <w:t>.</w:t>
      </w:r>
      <w:del w:id="167" w:author="Christoffer Vissing" w:date="2025-05-13T14:24:00Z" w16du:dateUtc="2025-05-13T12:24:00Z">
        <w:r w:rsidR="00BF182A" w:rsidRPr="008B3566" w:rsidDel="000472A7">
          <w:rPr>
            <w:rFonts w:ascii="Roboto" w:hAnsi="Roboto"/>
            <w:sz w:val="22"/>
            <w:szCs w:val="22"/>
            <w:lang w:val="en-US"/>
          </w:rPr>
          <w:delText>7</w:delText>
        </w:r>
      </w:del>
      <w:ins w:id="168" w:author="Christoffer Vissing" w:date="2025-05-13T14:24:00Z" w16du:dateUtc="2025-05-13T12:24:00Z">
        <w:r w:rsidR="000472A7">
          <w:rPr>
            <w:rFonts w:ascii="Roboto" w:hAnsi="Roboto"/>
            <w:sz w:val="22"/>
            <w:szCs w:val="22"/>
            <w:lang w:val="en-US"/>
          </w:rPr>
          <w:t>2</w:t>
        </w:r>
      </w:ins>
      <w:r w:rsidR="00CC3CDB">
        <w:rPr>
          <w:rFonts w:ascii="Roboto" w:hAnsi="Roboto"/>
          <w:sz w:val="22"/>
          <w:szCs w:val="22"/>
          <w:lang w:val="en-US"/>
        </w:rPr>
        <w:t>8</w:t>
      </w:r>
      <w:r w:rsidR="00BF182A" w:rsidRPr="008B3566">
        <w:rPr>
          <w:rFonts w:ascii="Roboto" w:hAnsi="Roboto"/>
          <w:sz w:val="22"/>
          <w:szCs w:val="22"/>
          <w:lang w:val="en-US"/>
        </w:rPr>
        <w:t xml:space="preserve"> [CI, </w:t>
      </w:r>
      <w:ins w:id="169" w:author="Christoffer Vissing" w:date="2025-05-13T14:24:00Z" w16du:dateUtc="2025-05-13T12:24:00Z">
        <w:r w:rsidR="000472A7">
          <w:rPr>
            <w:rFonts w:ascii="Roboto" w:hAnsi="Roboto"/>
            <w:sz w:val="22"/>
            <w:szCs w:val="22"/>
            <w:lang w:val="en-US"/>
          </w:rPr>
          <w:t>1</w:t>
        </w:r>
      </w:ins>
      <w:del w:id="170" w:author="Christoffer Vissing" w:date="2025-05-13T14:24:00Z" w16du:dateUtc="2025-05-13T12:24:00Z">
        <w:r w:rsidR="00BF182A" w:rsidRPr="008B3566" w:rsidDel="000472A7">
          <w:rPr>
            <w:rFonts w:ascii="Roboto" w:hAnsi="Roboto"/>
            <w:sz w:val="22"/>
            <w:szCs w:val="22"/>
            <w:lang w:val="en-US"/>
          </w:rPr>
          <w:delText>0</w:delText>
        </w:r>
      </w:del>
      <w:r w:rsidR="00BF182A" w:rsidRPr="008B3566">
        <w:rPr>
          <w:rFonts w:ascii="Roboto" w:hAnsi="Roboto"/>
          <w:sz w:val="22"/>
          <w:szCs w:val="22"/>
          <w:lang w:val="en-US"/>
        </w:rPr>
        <w:t>.</w:t>
      </w:r>
      <w:del w:id="171" w:author="Christoffer Vissing" w:date="2025-05-13T14:24:00Z" w16du:dateUtc="2025-05-13T12:24:00Z">
        <w:r w:rsidR="00BF182A" w:rsidRPr="008B3566" w:rsidDel="000472A7">
          <w:rPr>
            <w:rFonts w:ascii="Roboto" w:hAnsi="Roboto"/>
            <w:sz w:val="22"/>
            <w:szCs w:val="22"/>
            <w:lang w:val="en-US"/>
          </w:rPr>
          <w:delText>6</w:delText>
        </w:r>
        <w:r w:rsidR="00CC3CDB" w:rsidDel="000472A7">
          <w:rPr>
            <w:rFonts w:ascii="Roboto" w:hAnsi="Roboto"/>
            <w:sz w:val="22"/>
            <w:szCs w:val="22"/>
            <w:lang w:val="en-US"/>
          </w:rPr>
          <w:delText>7</w:delText>
        </w:r>
      </w:del>
      <w:ins w:id="172" w:author="Christoffer Vissing" w:date="2025-05-13T14:24:00Z" w16du:dateUtc="2025-05-13T12:24:00Z">
        <w:r w:rsidR="000472A7">
          <w:rPr>
            <w:rFonts w:ascii="Roboto" w:hAnsi="Roboto"/>
            <w:sz w:val="22"/>
            <w:szCs w:val="22"/>
            <w:lang w:val="en-US"/>
          </w:rPr>
          <w:t>09</w:t>
        </w:r>
      </w:ins>
      <w:r w:rsidR="00BF182A" w:rsidRPr="008B3566">
        <w:rPr>
          <w:rFonts w:ascii="Roboto" w:hAnsi="Roboto"/>
          <w:sz w:val="22"/>
          <w:szCs w:val="22"/>
          <w:lang w:val="en-US"/>
        </w:rPr>
        <w:t>-</w:t>
      </w:r>
      <w:del w:id="173" w:author="Christoffer Vissing" w:date="2025-05-13T14:24:00Z" w16du:dateUtc="2025-05-13T12:24:00Z">
        <w:r w:rsidR="00BF182A" w:rsidRPr="008B3566" w:rsidDel="000472A7">
          <w:rPr>
            <w:rFonts w:ascii="Roboto" w:hAnsi="Roboto"/>
            <w:sz w:val="22"/>
            <w:szCs w:val="22"/>
            <w:lang w:val="en-US"/>
          </w:rPr>
          <w:delText>0</w:delText>
        </w:r>
      </w:del>
      <w:ins w:id="174" w:author="Christoffer Vissing" w:date="2025-05-13T14:24:00Z" w16du:dateUtc="2025-05-13T12:24:00Z">
        <w:r w:rsidR="000472A7">
          <w:rPr>
            <w:rFonts w:ascii="Roboto" w:hAnsi="Roboto"/>
            <w:sz w:val="22"/>
            <w:szCs w:val="22"/>
            <w:lang w:val="en-US"/>
          </w:rPr>
          <w:t>1</w:t>
        </w:r>
      </w:ins>
      <w:r w:rsidR="00BF182A" w:rsidRPr="008B3566">
        <w:rPr>
          <w:rFonts w:ascii="Roboto" w:hAnsi="Roboto"/>
          <w:sz w:val="22"/>
          <w:szCs w:val="22"/>
          <w:lang w:val="en-US"/>
        </w:rPr>
        <w:t>.</w:t>
      </w:r>
      <w:del w:id="175" w:author="Christoffer Vissing" w:date="2025-05-13T14:24:00Z" w16du:dateUtc="2025-05-13T12:24:00Z">
        <w:r w:rsidR="00CC3CDB" w:rsidDel="000472A7">
          <w:rPr>
            <w:rFonts w:ascii="Roboto" w:hAnsi="Roboto"/>
            <w:sz w:val="22"/>
            <w:szCs w:val="22"/>
            <w:lang w:val="en-US"/>
          </w:rPr>
          <w:delText>92</w:delText>
        </w:r>
      </w:del>
      <w:ins w:id="176" w:author="Christoffer Vissing" w:date="2025-05-13T14:24:00Z" w16du:dateUtc="2025-05-13T12:24:00Z">
        <w:r w:rsidR="000472A7">
          <w:rPr>
            <w:rFonts w:ascii="Roboto" w:hAnsi="Roboto"/>
            <w:sz w:val="22"/>
            <w:szCs w:val="22"/>
            <w:lang w:val="en-US"/>
          </w:rPr>
          <w:t>50</w:t>
        </w:r>
      </w:ins>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w:t>
      </w:r>
      <w:del w:id="177" w:author="Christoffer Vissing" w:date="2025-05-13T14:21:00Z" w16du:dateUtc="2025-05-13T12:21:00Z">
        <w:r w:rsidR="00800A37" w:rsidRPr="008B3566" w:rsidDel="002321E8">
          <w:rPr>
            <w:rFonts w:ascii="Roboto" w:hAnsi="Roboto"/>
            <w:sz w:val="22"/>
            <w:szCs w:val="22"/>
            <w:lang w:val="en-US"/>
          </w:rPr>
          <w:delText xml:space="preserve">more </w:delText>
        </w:r>
      </w:del>
      <w:ins w:id="178" w:author="Christoffer Vissing" w:date="2025-05-13T14:21:00Z" w16du:dateUtc="2025-05-13T12:21:00Z">
        <w:r w:rsidR="002321E8">
          <w:rPr>
            <w:rFonts w:ascii="Roboto" w:hAnsi="Roboto"/>
            <w:sz w:val="22"/>
            <w:szCs w:val="22"/>
            <w:lang w:val="en-US"/>
          </w:rPr>
          <w:t>less</w:t>
        </w:r>
        <w:r w:rsidR="002321E8" w:rsidRPr="008B3566">
          <w:rPr>
            <w:rFonts w:ascii="Roboto" w:hAnsi="Roboto"/>
            <w:sz w:val="22"/>
            <w:szCs w:val="22"/>
            <w:lang w:val="en-US"/>
          </w:rPr>
          <w:t xml:space="preserve"> </w:t>
        </w:r>
      </w:ins>
      <w:r w:rsidR="00800A37" w:rsidRPr="008B3566">
        <w:rPr>
          <w:rFonts w:ascii="Roboto" w:hAnsi="Roboto"/>
          <w:sz w:val="22"/>
          <w:szCs w:val="22"/>
          <w:lang w:val="en-US"/>
        </w:rPr>
        <w:t xml:space="preserve">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xml:space="preserve">, OR </w:t>
      </w:r>
      <w:ins w:id="179" w:author="Christoffer Vissing" w:date="2025-05-13T14:25:00Z" w16du:dateUtc="2025-05-13T12:25:00Z">
        <w:r w:rsidR="000472A7">
          <w:rPr>
            <w:rFonts w:ascii="Roboto" w:hAnsi="Roboto"/>
            <w:sz w:val="22"/>
            <w:szCs w:val="22"/>
            <w:lang w:val="en-US"/>
          </w:rPr>
          <w:t>0</w:t>
        </w:r>
      </w:ins>
      <w:del w:id="180" w:author="Christoffer Vissing" w:date="2025-05-13T14:25:00Z" w16du:dateUtc="2025-05-13T12:25:00Z">
        <w:r w:rsidR="00A64C92" w:rsidDel="000472A7">
          <w:rPr>
            <w:rFonts w:ascii="Roboto" w:hAnsi="Roboto"/>
            <w:sz w:val="22"/>
            <w:szCs w:val="22"/>
            <w:lang w:val="en-US"/>
          </w:rPr>
          <w:delText>1</w:delText>
        </w:r>
      </w:del>
      <w:r w:rsidR="00A64C92">
        <w:rPr>
          <w:rFonts w:ascii="Roboto" w:hAnsi="Roboto"/>
          <w:sz w:val="22"/>
          <w:szCs w:val="22"/>
          <w:lang w:val="en-US"/>
        </w:rPr>
        <w:t>.</w:t>
      </w:r>
      <w:del w:id="181" w:author="Christoffer Vissing" w:date="2025-05-13T14:25:00Z" w16du:dateUtc="2025-05-13T12:25:00Z">
        <w:r w:rsidR="00A64C92" w:rsidDel="000472A7">
          <w:rPr>
            <w:rFonts w:ascii="Roboto" w:hAnsi="Roboto"/>
            <w:sz w:val="22"/>
            <w:szCs w:val="22"/>
            <w:lang w:val="en-US"/>
          </w:rPr>
          <w:delText xml:space="preserve">36 </w:delText>
        </w:r>
      </w:del>
      <w:ins w:id="182" w:author="Christoffer Vissing" w:date="2025-05-13T14:25:00Z" w16du:dateUtc="2025-05-13T12:25:00Z">
        <w:r w:rsidR="000472A7">
          <w:rPr>
            <w:rFonts w:ascii="Roboto" w:hAnsi="Roboto"/>
            <w:sz w:val="22"/>
            <w:szCs w:val="22"/>
            <w:lang w:val="en-US"/>
          </w:rPr>
          <w:t>74</w:t>
        </w:r>
        <w:r w:rsidR="000472A7">
          <w:rPr>
            <w:rFonts w:ascii="Roboto" w:hAnsi="Roboto"/>
            <w:sz w:val="22"/>
            <w:szCs w:val="22"/>
            <w:lang w:val="en-US"/>
          </w:rPr>
          <w:t xml:space="preserve"> </w:t>
        </w:r>
      </w:ins>
      <w:r w:rsidR="00A64C92">
        <w:rPr>
          <w:rFonts w:ascii="Roboto" w:hAnsi="Roboto"/>
          <w:sz w:val="22"/>
          <w:szCs w:val="22"/>
          <w:lang w:val="en-US"/>
        </w:rPr>
        <w:t xml:space="preserve">[CI, </w:t>
      </w:r>
      <w:del w:id="183" w:author="Christoffer Vissing" w:date="2025-05-13T14:26:00Z" w16du:dateUtc="2025-05-13T12:26:00Z">
        <w:r w:rsidR="00A64C92" w:rsidDel="000472A7">
          <w:rPr>
            <w:rFonts w:ascii="Roboto" w:hAnsi="Roboto"/>
            <w:sz w:val="22"/>
            <w:szCs w:val="22"/>
            <w:lang w:val="en-US"/>
          </w:rPr>
          <w:delText>1</w:delText>
        </w:r>
      </w:del>
      <w:ins w:id="184" w:author="Christoffer Vissing" w:date="2025-05-13T14:26:00Z" w16du:dateUtc="2025-05-13T12:26:00Z">
        <w:r w:rsidR="000472A7">
          <w:rPr>
            <w:rFonts w:ascii="Roboto" w:hAnsi="Roboto"/>
            <w:sz w:val="22"/>
            <w:szCs w:val="22"/>
            <w:lang w:val="en-US"/>
          </w:rPr>
          <w:t>0</w:t>
        </w:r>
      </w:ins>
      <w:r w:rsidR="00A64C92">
        <w:rPr>
          <w:rFonts w:ascii="Roboto" w:hAnsi="Roboto"/>
          <w:sz w:val="22"/>
          <w:szCs w:val="22"/>
          <w:lang w:val="en-US"/>
        </w:rPr>
        <w:t>.</w:t>
      </w:r>
      <w:del w:id="185" w:author="Christoffer Vissing" w:date="2025-05-13T14:26:00Z" w16du:dateUtc="2025-05-13T12:26:00Z">
        <w:r w:rsidR="00A64C92" w:rsidDel="000472A7">
          <w:rPr>
            <w:rFonts w:ascii="Roboto" w:hAnsi="Roboto"/>
            <w:sz w:val="22"/>
            <w:szCs w:val="22"/>
            <w:lang w:val="en-US"/>
          </w:rPr>
          <w:delText>1</w:delText>
        </w:r>
      </w:del>
      <w:r w:rsidR="00CC3CDB">
        <w:rPr>
          <w:rFonts w:ascii="Roboto" w:hAnsi="Roboto"/>
          <w:sz w:val="22"/>
          <w:szCs w:val="22"/>
          <w:lang w:val="en-US"/>
        </w:rPr>
        <w:t>6</w:t>
      </w:r>
      <w:ins w:id="186" w:author="Christoffer Vissing" w:date="2025-05-13T14:26:00Z" w16du:dateUtc="2025-05-13T12:26:00Z">
        <w:r w:rsidR="000472A7">
          <w:rPr>
            <w:rFonts w:ascii="Roboto" w:hAnsi="Roboto"/>
            <w:sz w:val="22"/>
            <w:szCs w:val="22"/>
            <w:lang w:val="en-US"/>
          </w:rPr>
          <w:t>1</w:t>
        </w:r>
      </w:ins>
      <w:r w:rsidR="00A64C92">
        <w:rPr>
          <w:rFonts w:ascii="Roboto" w:hAnsi="Roboto"/>
          <w:sz w:val="22"/>
          <w:szCs w:val="22"/>
          <w:lang w:val="en-US"/>
        </w:rPr>
        <w:t>-</w:t>
      </w:r>
      <w:del w:id="187" w:author="Christoffer Vissing" w:date="2025-05-13T14:26:00Z" w16du:dateUtc="2025-05-13T12:26:00Z">
        <w:r w:rsidR="00A64C92" w:rsidDel="000472A7">
          <w:rPr>
            <w:rFonts w:ascii="Roboto" w:hAnsi="Roboto"/>
            <w:sz w:val="22"/>
            <w:szCs w:val="22"/>
            <w:lang w:val="en-US"/>
          </w:rPr>
          <w:delText>1</w:delText>
        </w:r>
      </w:del>
      <w:ins w:id="188" w:author="Christoffer Vissing" w:date="2025-05-13T14:26:00Z" w16du:dateUtc="2025-05-13T12:26:00Z">
        <w:r w:rsidR="000472A7">
          <w:rPr>
            <w:rFonts w:ascii="Roboto" w:hAnsi="Roboto"/>
            <w:sz w:val="22"/>
            <w:szCs w:val="22"/>
            <w:lang w:val="en-US"/>
          </w:rPr>
          <w:t>0</w:t>
        </w:r>
      </w:ins>
      <w:r w:rsidR="00A64C92">
        <w:rPr>
          <w:rFonts w:ascii="Roboto" w:hAnsi="Roboto"/>
          <w:sz w:val="22"/>
          <w:szCs w:val="22"/>
          <w:lang w:val="en-US"/>
        </w:rPr>
        <w:t>.</w:t>
      </w:r>
      <w:del w:id="189" w:author="Christoffer Vissing" w:date="2025-05-13T14:26:00Z" w16du:dateUtc="2025-05-13T12:26:00Z">
        <w:r w:rsidR="00A64C92" w:rsidDel="000472A7">
          <w:rPr>
            <w:rFonts w:ascii="Roboto" w:hAnsi="Roboto"/>
            <w:sz w:val="22"/>
            <w:szCs w:val="22"/>
            <w:lang w:val="en-US"/>
          </w:rPr>
          <w:delText>6</w:delText>
        </w:r>
      </w:del>
      <w:ins w:id="190" w:author="Christoffer Vissing" w:date="2025-05-13T14:26:00Z" w16du:dateUtc="2025-05-13T12:26:00Z">
        <w:r w:rsidR="000472A7">
          <w:rPr>
            <w:rFonts w:ascii="Roboto" w:hAnsi="Roboto"/>
            <w:sz w:val="22"/>
            <w:szCs w:val="22"/>
            <w:lang w:val="en-US"/>
          </w:rPr>
          <w:t>86</w:t>
        </w:r>
      </w:ins>
      <w:del w:id="191" w:author="Christoffer Vissing" w:date="2025-05-13T14:26:00Z" w16du:dateUtc="2025-05-13T12:26:00Z">
        <w:r w:rsidR="00CC3CDB" w:rsidDel="000472A7">
          <w:rPr>
            <w:rFonts w:ascii="Roboto" w:hAnsi="Roboto"/>
            <w:sz w:val="22"/>
            <w:szCs w:val="22"/>
            <w:lang w:val="en-US"/>
          </w:rPr>
          <w:delText>5</w:delText>
        </w:r>
      </w:del>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49CF67D3"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r w:rsidR="00A21E2B">
        <w:rPr>
          <w:rFonts w:ascii="Roboto" w:hAnsi="Roboto"/>
          <w:sz w:val="22"/>
          <w:szCs w:val="22"/>
          <w:lang w:val="en-US"/>
        </w:rPr>
        <w:t>95</w:t>
      </w:r>
      <w:r w:rsidR="00A21E2B" w:rsidRPr="00391E8B">
        <w:rPr>
          <w:rFonts w:ascii="Roboto" w:hAnsi="Roboto"/>
          <w:sz w:val="22"/>
          <w:szCs w:val="22"/>
          <w:lang w:val="en-US"/>
        </w:rPr>
        <w:t xml:space="preserve"> </w:t>
      </w:r>
      <w:r w:rsidR="004C619B" w:rsidRPr="00391E8B">
        <w:rPr>
          <w:rFonts w:ascii="Roboto" w:hAnsi="Roboto"/>
          <w:sz w:val="22"/>
          <w:szCs w:val="22"/>
          <w:lang w:val="en-US"/>
        </w:rPr>
        <w:t>[CI 1.</w:t>
      </w:r>
      <w:r w:rsidR="00A21E2B">
        <w:rPr>
          <w:rFonts w:ascii="Roboto" w:hAnsi="Roboto"/>
          <w:sz w:val="22"/>
          <w:szCs w:val="22"/>
          <w:lang w:val="en-US"/>
        </w:rPr>
        <w:t>82</w:t>
      </w:r>
      <w:r w:rsidR="004C619B" w:rsidRPr="00391E8B">
        <w:rPr>
          <w:rFonts w:ascii="Roboto" w:hAnsi="Roboto"/>
          <w:sz w:val="22"/>
          <w:szCs w:val="22"/>
          <w:lang w:val="en-US"/>
        </w:rPr>
        <w:t>-</w:t>
      </w:r>
      <w:r w:rsidR="008A4E67" w:rsidRPr="00391E8B">
        <w:rPr>
          <w:rFonts w:ascii="Roboto" w:hAnsi="Roboto"/>
          <w:sz w:val="22"/>
          <w:szCs w:val="22"/>
          <w:lang w:val="en-US"/>
        </w:rPr>
        <w:t>2.0</w:t>
      </w:r>
      <w:r w:rsidR="00A21E2B">
        <w:rPr>
          <w:rFonts w:ascii="Roboto" w:hAnsi="Roboto"/>
          <w:sz w:val="22"/>
          <w:szCs w:val="22"/>
          <w:lang w:val="en-US"/>
        </w:rPr>
        <w:t>8</w:t>
      </w:r>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r w:rsidR="00A21E2B">
        <w:rPr>
          <w:rFonts w:ascii="Roboto" w:hAnsi="Roboto"/>
          <w:sz w:val="22"/>
          <w:szCs w:val="22"/>
          <w:lang w:val="en-US"/>
        </w:rPr>
        <w:t>38</w:t>
      </w:r>
      <w:r w:rsidR="004C619B" w:rsidRPr="00391E8B">
        <w:rPr>
          <w:rFonts w:ascii="Roboto" w:hAnsi="Roboto"/>
          <w:sz w:val="22"/>
          <w:szCs w:val="22"/>
          <w:lang w:val="en-US"/>
        </w:rPr>
        <w:t xml:space="preserve"> [CI 1.</w:t>
      </w:r>
      <w:r w:rsidR="00A21E2B">
        <w:rPr>
          <w:rFonts w:ascii="Roboto" w:hAnsi="Roboto"/>
          <w:sz w:val="22"/>
          <w:szCs w:val="22"/>
          <w:lang w:val="en-US"/>
        </w:rPr>
        <w:t>27</w:t>
      </w:r>
      <w:r w:rsidR="004C619B" w:rsidRPr="00391E8B">
        <w:rPr>
          <w:rFonts w:ascii="Roboto" w:hAnsi="Roboto"/>
          <w:sz w:val="22"/>
          <w:szCs w:val="22"/>
          <w:lang w:val="en-US"/>
        </w:rPr>
        <w:t>-1.</w:t>
      </w:r>
      <w:r w:rsidR="008A4E67" w:rsidRPr="00391E8B">
        <w:rPr>
          <w:rFonts w:ascii="Roboto" w:hAnsi="Roboto"/>
          <w:sz w:val="22"/>
          <w:szCs w:val="22"/>
          <w:lang w:val="en-US"/>
        </w:rPr>
        <w:t>5</w:t>
      </w:r>
      <w:r w:rsidR="00A21E2B">
        <w:rPr>
          <w:rFonts w:ascii="Roboto" w:hAnsi="Roboto"/>
          <w:sz w:val="22"/>
          <w:szCs w:val="22"/>
          <w:lang w:val="en-US"/>
        </w:rPr>
        <w:t>0</w:t>
      </w:r>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ins w:id="192" w:author="Christoffer Vissing" w:date="2025-05-12T15:11:00Z" w16du:dateUtc="2025-05-12T13:11:00Z">
        <w:r w:rsidR="00C22745">
          <w:rPr>
            <w:rFonts w:ascii="Roboto" w:hAnsi="Roboto"/>
            <w:sz w:val="22"/>
            <w:szCs w:val="22"/>
            <w:lang w:val="en-US"/>
          </w:rPr>
          <w:t>R</w:t>
        </w:r>
      </w:ins>
      <w:del w:id="193" w:author="Christoffer Vissing" w:date="2025-05-12T15:11:00Z" w16du:dateUtc="2025-05-12T13:11:00Z">
        <w:r w:rsidR="00DF5A0F" w:rsidRPr="00391E8B" w:rsidDel="00C22745">
          <w:rPr>
            <w:rFonts w:ascii="Roboto" w:hAnsi="Roboto"/>
            <w:sz w:val="22"/>
            <w:szCs w:val="22"/>
            <w:lang w:val="en-US"/>
          </w:rPr>
          <w:delText>gradie</w:delText>
        </w:r>
      </w:del>
      <w:del w:id="194" w:author="Christoffer Vissing" w:date="2025-05-12T15:10:00Z" w16du:dateUtc="2025-05-12T13:10:00Z">
        <w:r w:rsidR="00DF5A0F" w:rsidRPr="00391E8B" w:rsidDel="00C22745">
          <w:rPr>
            <w:rFonts w:ascii="Roboto" w:hAnsi="Roboto"/>
            <w:sz w:val="22"/>
            <w:szCs w:val="22"/>
            <w:lang w:val="en-US"/>
          </w:rPr>
          <w:delText xml:space="preserve">nt &gt;30 mmHg; </w:delText>
        </w:r>
        <w:r w:rsidR="004C619B" w:rsidRPr="00391E8B" w:rsidDel="00C22745">
          <w:rPr>
            <w:rFonts w:ascii="Roboto" w:hAnsi="Roboto"/>
            <w:sz w:val="22"/>
            <w:szCs w:val="22"/>
            <w:lang w:val="en-US"/>
          </w:rPr>
          <w:delText>R</w:delText>
        </w:r>
      </w:del>
      <w:r w:rsidR="004C619B" w:rsidRPr="00391E8B">
        <w:rPr>
          <w:rFonts w:ascii="Roboto" w:hAnsi="Roboto"/>
          <w:sz w:val="22"/>
          <w:szCs w:val="22"/>
          <w:lang w:val="en-US"/>
        </w:rPr>
        <w:t>R 1.</w:t>
      </w:r>
      <w:r w:rsidR="00A21E2B">
        <w:rPr>
          <w:rFonts w:ascii="Roboto" w:hAnsi="Roboto"/>
          <w:sz w:val="22"/>
          <w:szCs w:val="22"/>
          <w:lang w:val="en-US"/>
        </w:rPr>
        <w:t>47</w:t>
      </w:r>
      <w:r w:rsidR="004C619B" w:rsidRPr="00391E8B">
        <w:rPr>
          <w:rFonts w:ascii="Roboto" w:hAnsi="Roboto"/>
          <w:sz w:val="22"/>
          <w:szCs w:val="22"/>
          <w:lang w:val="en-US"/>
        </w:rPr>
        <w:t xml:space="preserve"> [CI 1.</w:t>
      </w:r>
      <w:r w:rsidR="00A21E2B">
        <w:rPr>
          <w:rFonts w:ascii="Roboto" w:hAnsi="Roboto"/>
          <w:sz w:val="22"/>
          <w:szCs w:val="22"/>
          <w:lang w:val="en-US"/>
        </w:rPr>
        <w:t>39</w:t>
      </w:r>
      <w:r w:rsidR="004C619B" w:rsidRPr="00391E8B">
        <w:rPr>
          <w:rFonts w:ascii="Roboto" w:hAnsi="Roboto"/>
          <w:sz w:val="22"/>
          <w:szCs w:val="22"/>
          <w:lang w:val="en-US"/>
        </w:rPr>
        <w:t>-1.</w:t>
      </w:r>
      <w:r w:rsidR="00A21E2B">
        <w:rPr>
          <w:rFonts w:ascii="Roboto" w:hAnsi="Roboto"/>
          <w:sz w:val="22"/>
          <w:szCs w:val="22"/>
          <w:lang w:val="en-US"/>
        </w:rPr>
        <w:t>55</w:t>
      </w:r>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r w:rsidR="00A21E2B">
        <w:rPr>
          <w:rFonts w:ascii="Roboto" w:hAnsi="Roboto"/>
          <w:sz w:val="22"/>
          <w:szCs w:val="22"/>
          <w:lang w:val="en-US"/>
        </w:rPr>
        <w:t>16</w:t>
      </w:r>
      <w:r w:rsidR="00073741">
        <w:rPr>
          <w:rFonts w:ascii="Roboto" w:hAnsi="Roboto"/>
          <w:sz w:val="22"/>
          <w:szCs w:val="22"/>
          <w:lang w:val="en-US"/>
        </w:rPr>
        <w:t xml:space="preserve"> [CI 1.</w:t>
      </w:r>
      <w:r w:rsidR="00A21E2B">
        <w:rPr>
          <w:rFonts w:ascii="Roboto" w:hAnsi="Roboto"/>
          <w:sz w:val="22"/>
          <w:szCs w:val="22"/>
          <w:lang w:val="en-US"/>
        </w:rPr>
        <w:t>04</w:t>
      </w:r>
      <w:r w:rsidR="00073741">
        <w:rPr>
          <w:rFonts w:ascii="Roboto" w:hAnsi="Roboto"/>
          <w:sz w:val="22"/>
          <w:szCs w:val="22"/>
          <w:lang w:val="en-US"/>
        </w:rPr>
        <w:t>-1.</w:t>
      </w:r>
      <w:r w:rsidR="00A21E2B">
        <w:rPr>
          <w:rFonts w:ascii="Roboto" w:hAnsi="Roboto"/>
          <w:sz w:val="22"/>
          <w:szCs w:val="22"/>
          <w:lang w:val="en-US"/>
        </w:rPr>
        <w:t>29</w:t>
      </w:r>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r w:rsidR="00A21E2B">
        <w:rPr>
          <w:rFonts w:ascii="Roboto" w:hAnsi="Roboto"/>
          <w:sz w:val="22"/>
          <w:szCs w:val="22"/>
          <w:lang w:val="en-US"/>
        </w:rPr>
        <w:t>25</w:t>
      </w:r>
      <w:r w:rsidR="008A4E67" w:rsidRPr="00391E8B">
        <w:rPr>
          <w:rFonts w:ascii="Roboto" w:hAnsi="Roboto"/>
          <w:sz w:val="22"/>
          <w:szCs w:val="22"/>
          <w:lang w:val="en-US"/>
        </w:rPr>
        <w:t xml:space="preserve"> [CI 1.</w:t>
      </w:r>
      <w:r w:rsidR="00A21E2B">
        <w:rPr>
          <w:rFonts w:ascii="Roboto" w:hAnsi="Roboto"/>
          <w:sz w:val="22"/>
          <w:szCs w:val="22"/>
          <w:lang w:val="en-US"/>
        </w:rPr>
        <w:t>15</w:t>
      </w:r>
      <w:r w:rsidR="008A4E67" w:rsidRPr="00391E8B">
        <w:rPr>
          <w:rFonts w:ascii="Roboto" w:hAnsi="Roboto"/>
          <w:sz w:val="22"/>
          <w:szCs w:val="22"/>
          <w:lang w:val="en-US"/>
        </w:rPr>
        <w:t>-1.</w:t>
      </w:r>
      <w:r w:rsidR="00A21E2B">
        <w:rPr>
          <w:rFonts w:ascii="Roboto" w:hAnsi="Roboto"/>
          <w:sz w:val="22"/>
          <w:szCs w:val="22"/>
          <w:lang w:val="en-US"/>
        </w:rPr>
        <w:t>35</w:t>
      </w:r>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r w:rsidR="00A21E2B">
        <w:rPr>
          <w:rFonts w:ascii="Roboto" w:hAnsi="Roboto"/>
          <w:sz w:val="22"/>
          <w:szCs w:val="22"/>
          <w:lang w:val="en-US"/>
        </w:rPr>
        <w:t>97</w:t>
      </w:r>
      <w:r w:rsidR="008A4E67" w:rsidRPr="00391E8B">
        <w:rPr>
          <w:rFonts w:ascii="Roboto" w:hAnsi="Roboto"/>
          <w:sz w:val="22"/>
          <w:szCs w:val="22"/>
          <w:lang w:val="en-US"/>
        </w:rPr>
        <w:t xml:space="preserve"> [CI 1.</w:t>
      </w:r>
      <w:r w:rsidR="00A21E2B">
        <w:rPr>
          <w:rFonts w:ascii="Roboto" w:hAnsi="Roboto"/>
          <w:sz w:val="22"/>
          <w:szCs w:val="22"/>
          <w:lang w:val="en-US"/>
        </w:rPr>
        <w:t>6</w:t>
      </w:r>
      <w:r w:rsidR="008A4E67" w:rsidRPr="00391E8B">
        <w:rPr>
          <w:rFonts w:ascii="Roboto" w:hAnsi="Roboto"/>
          <w:sz w:val="22"/>
          <w:szCs w:val="22"/>
          <w:lang w:val="en-US"/>
        </w:rPr>
        <w:t>5-2.</w:t>
      </w:r>
      <w:r w:rsidR="00A21E2B">
        <w:rPr>
          <w:rFonts w:ascii="Roboto" w:hAnsi="Roboto"/>
          <w:sz w:val="22"/>
          <w:szCs w:val="22"/>
          <w:lang w:val="en-US"/>
        </w:rPr>
        <w:t>36</w:t>
      </w:r>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advanced 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w:t>
      </w:r>
      <w:r w:rsidR="00AC2A89" w:rsidRPr="00391E8B">
        <w:rPr>
          <w:rFonts w:ascii="Roboto" w:hAnsi="Roboto"/>
          <w:sz w:val="22"/>
          <w:szCs w:val="22"/>
          <w:lang w:val="en-US"/>
        </w:rPr>
        <w:lastRenderedPageBreak/>
        <w:t xml:space="preserve">systolic dysfunction </w:t>
      </w:r>
      <w:r w:rsidR="00EF6167" w:rsidRPr="00391E8B">
        <w:rPr>
          <w:rFonts w:ascii="Roboto" w:hAnsi="Roboto"/>
          <w:sz w:val="22"/>
          <w:szCs w:val="22"/>
          <w:lang w:val="en-US"/>
        </w:rPr>
        <w:t>1.</w:t>
      </w:r>
      <w:r w:rsidR="00A21E2B">
        <w:rPr>
          <w:rFonts w:ascii="Roboto" w:hAnsi="Roboto"/>
          <w:sz w:val="22"/>
          <w:szCs w:val="22"/>
          <w:lang w:val="en-US"/>
        </w:rPr>
        <w:t>82</w:t>
      </w:r>
      <w:r w:rsidR="00EF6167" w:rsidRPr="00391E8B">
        <w:rPr>
          <w:rFonts w:ascii="Roboto" w:hAnsi="Roboto"/>
          <w:sz w:val="22"/>
          <w:szCs w:val="22"/>
          <w:lang w:val="en-US"/>
        </w:rPr>
        <w:t xml:space="preserve"> [CI 1.</w:t>
      </w:r>
      <w:r w:rsidR="00A21E2B">
        <w:rPr>
          <w:rFonts w:ascii="Roboto" w:hAnsi="Roboto"/>
          <w:sz w:val="22"/>
          <w:szCs w:val="22"/>
          <w:lang w:val="en-US"/>
        </w:rPr>
        <w:t>5</w:t>
      </w:r>
      <w:r w:rsidR="00EF6167" w:rsidRPr="00391E8B">
        <w:rPr>
          <w:rFonts w:ascii="Roboto" w:hAnsi="Roboto"/>
          <w:sz w:val="22"/>
          <w:szCs w:val="22"/>
          <w:lang w:val="en-US"/>
        </w:rPr>
        <w:t>4-</w:t>
      </w:r>
      <w:r w:rsidR="00A21E2B">
        <w:rPr>
          <w:rFonts w:ascii="Roboto" w:hAnsi="Roboto"/>
          <w:sz w:val="22"/>
          <w:szCs w:val="22"/>
          <w:lang w:val="en-US"/>
        </w:rPr>
        <w:t>2</w:t>
      </w:r>
      <w:r w:rsidR="00EF6167" w:rsidRPr="00391E8B">
        <w:rPr>
          <w:rFonts w:ascii="Roboto" w:hAnsi="Roboto"/>
          <w:sz w:val="22"/>
          <w:szCs w:val="22"/>
          <w:lang w:val="en-US"/>
        </w:rPr>
        <w:t>.</w:t>
      </w:r>
      <w:r w:rsidR="00A21E2B">
        <w:rPr>
          <w:rFonts w:ascii="Roboto" w:hAnsi="Roboto"/>
          <w:sz w:val="22"/>
          <w:szCs w:val="22"/>
          <w:lang w:val="en-US"/>
        </w:rPr>
        <w:t>15</w:t>
      </w:r>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r w:rsidR="00A21E2B">
        <w:rPr>
          <w:rFonts w:ascii="Roboto" w:hAnsi="Roboto"/>
          <w:sz w:val="22"/>
          <w:szCs w:val="22"/>
          <w:lang w:val="en-US"/>
        </w:rPr>
        <w:t>20</w:t>
      </w:r>
      <w:r w:rsidR="00AC2A89">
        <w:rPr>
          <w:rFonts w:ascii="Roboto" w:hAnsi="Roboto"/>
          <w:sz w:val="22"/>
          <w:szCs w:val="22"/>
          <w:lang w:val="en-US"/>
        </w:rPr>
        <w:t xml:space="preserve"> [CI 2.</w:t>
      </w:r>
      <w:r w:rsidR="00A21E2B">
        <w:rPr>
          <w:rFonts w:ascii="Roboto" w:hAnsi="Roboto"/>
          <w:sz w:val="22"/>
          <w:szCs w:val="22"/>
          <w:lang w:val="en-US"/>
        </w:rPr>
        <w:t>11</w:t>
      </w:r>
      <w:r w:rsidR="00AC2A89">
        <w:rPr>
          <w:rFonts w:ascii="Roboto" w:hAnsi="Roboto"/>
          <w:sz w:val="22"/>
          <w:szCs w:val="22"/>
          <w:lang w:val="en-US"/>
        </w:rPr>
        <w:t>-4.</w:t>
      </w:r>
      <w:r w:rsidR="00A21E2B">
        <w:rPr>
          <w:rFonts w:ascii="Roboto" w:hAnsi="Roboto"/>
          <w:sz w:val="22"/>
          <w:szCs w:val="22"/>
          <w:lang w:val="en-US"/>
        </w:rPr>
        <w:t>83</w:t>
      </w:r>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2.7</w:t>
      </w:r>
      <w:r w:rsidR="00A21E2B">
        <w:rPr>
          <w:rFonts w:ascii="Roboto" w:hAnsi="Roboto"/>
          <w:sz w:val="22"/>
          <w:szCs w:val="22"/>
          <w:lang w:val="en-US"/>
        </w:rPr>
        <w:t>8</w:t>
      </w:r>
      <w:r w:rsidR="00EF6167">
        <w:rPr>
          <w:rFonts w:ascii="Roboto" w:hAnsi="Roboto"/>
          <w:sz w:val="22"/>
          <w:szCs w:val="22"/>
          <w:lang w:val="en-US"/>
        </w:rPr>
        <w:t xml:space="preserve"> [CI </w:t>
      </w:r>
      <w:r w:rsidR="00A21E2B">
        <w:rPr>
          <w:rFonts w:ascii="Roboto" w:hAnsi="Roboto"/>
          <w:sz w:val="22"/>
          <w:szCs w:val="22"/>
          <w:lang w:val="en-US"/>
        </w:rPr>
        <w:t>2</w:t>
      </w:r>
      <w:r w:rsidR="00AC2A89">
        <w:rPr>
          <w:rFonts w:ascii="Roboto" w:hAnsi="Roboto"/>
          <w:sz w:val="22"/>
          <w:szCs w:val="22"/>
          <w:lang w:val="en-US"/>
        </w:rPr>
        <w:t>.</w:t>
      </w:r>
      <w:r w:rsidR="00A21E2B">
        <w:rPr>
          <w:rFonts w:ascii="Roboto" w:hAnsi="Roboto"/>
          <w:sz w:val="22"/>
          <w:szCs w:val="22"/>
          <w:lang w:val="en-US"/>
        </w:rPr>
        <w:t>02</w:t>
      </w:r>
      <w:r w:rsidR="00EF6167">
        <w:rPr>
          <w:rFonts w:ascii="Roboto" w:hAnsi="Roboto"/>
          <w:sz w:val="22"/>
          <w:szCs w:val="22"/>
          <w:lang w:val="en-US"/>
        </w:rPr>
        <w:t>-</w:t>
      </w:r>
      <w:r w:rsidR="00AC2A89">
        <w:rPr>
          <w:rFonts w:ascii="Roboto" w:hAnsi="Roboto"/>
          <w:sz w:val="22"/>
          <w:szCs w:val="22"/>
          <w:lang w:val="en-US"/>
        </w:rPr>
        <w:t>3.</w:t>
      </w:r>
      <w:r w:rsidR="00A21E2B">
        <w:rPr>
          <w:rFonts w:ascii="Roboto" w:hAnsi="Roboto"/>
          <w:sz w:val="22"/>
          <w:szCs w:val="22"/>
          <w:lang w:val="en-US"/>
        </w:rPr>
        <w:t>82</w:t>
      </w:r>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511E1B97" w14:textId="77777777" w:rsidR="00BA5910" w:rsidRDefault="001E0DCC" w:rsidP="00D12475">
      <w:pPr>
        <w:spacing w:line="480" w:lineRule="auto"/>
        <w:rPr>
          <w:rFonts w:ascii="Roboto" w:hAnsi="Roboto"/>
          <w:b/>
          <w:bCs/>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p>
    <w:p w14:paraId="7143C08A" w14:textId="4B22FE70" w:rsidR="0064123F" w:rsidRPr="003A41F5" w:rsidRDefault="00856846" w:rsidP="00D12475">
      <w:pPr>
        <w:spacing w:line="480" w:lineRule="auto"/>
        <w:rPr>
          <w:rFonts w:ascii="Roboto" w:hAnsi="Roboto"/>
          <w:sz w:val="22"/>
          <w:szCs w:val="22"/>
          <w:lang w:val="en-US"/>
        </w:rPr>
      </w:pPr>
      <w:r>
        <w:rPr>
          <w:rFonts w:ascii="Roboto" w:hAnsi="Roboto"/>
          <w:sz w:val="22"/>
          <w:szCs w:val="22"/>
          <w:lang w:val="en-US"/>
        </w:rPr>
        <w:t>Over</w:t>
      </w:r>
      <w:r w:rsidR="00906BE0">
        <w:rPr>
          <w:rFonts w:ascii="Roboto" w:hAnsi="Roboto"/>
          <w:sz w:val="22"/>
          <w:szCs w:val="22"/>
          <w:lang w:val="en-US"/>
        </w:rPr>
        <w:t xml:space="preserve"> a median follow-up of 5.</w:t>
      </w:r>
      <w:r w:rsidR="00703ED6">
        <w:rPr>
          <w:rFonts w:ascii="Roboto" w:hAnsi="Roboto"/>
          <w:sz w:val="22"/>
          <w:szCs w:val="22"/>
          <w:lang w:val="en-US"/>
        </w:rPr>
        <w:t>3</w:t>
      </w:r>
      <w:r w:rsidR="00906BE0">
        <w:rPr>
          <w:rFonts w:ascii="Roboto" w:hAnsi="Roboto"/>
          <w:sz w:val="22"/>
          <w:szCs w:val="22"/>
          <w:lang w:val="en-US"/>
        </w:rPr>
        <w:t xml:space="preserve"> years (IQR: </w:t>
      </w:r>
      <w:r w:rsidR="00703ED6">
        <w:rPr>
          <w:rFonts w:ascii="Roboto" w:hAnsi="Roboto"/>
          <w:sz w:val="22"/>
          <w:szCs w:val="22"/>
          <w:lang w:val="en-US"/>
        </w:rPr>
        <w:t>1</w:t>
      </w:r>
      <w:r w:rsidR="00906BE0">
        <w:rPr>
          <w:rFonts w:ascii="Roboto" w:hAnsi="Roboto"/>
          <w:sz w:val="22"/>
          <w:szCs w:val="22"/>
          <w:lang w:val="en-US"/>
        </w:rPr>
        <w:t>.</w:t>
      </w:r>
      <w:r w:rsidR="00703ED6">
        <w:rPr>
          <w:rFonts w:ascii="Roboto" w:hAnsi="Roboto"/>
          <w:sz w:val="22"/>
          <w:szCs w:val="22"/>
          <w:lang w:val="en-US"/>
        </w:rPr>
        <w:t>7</w:t>
      </w:r>
      <w:r w:rsidR="00906BE0">
        <w:rPr>
          <w:rFonts w:ascii="Roboto" w:hAnsi="Roboto"/>
          <w:sz w:val="22"/>
          <w:szCs w:val="22"/>
          <w:lang w:val="en-US"/>
        </w:rPr>
        <w:t xml:space="preserve"> to 10.</w:t>
      </w:r>
      <w:r w:rsidR="00703ED6">
        <w:rPr>
          <w:rFonts w:ascii="Roboto" w:hAnsi="Roboto"/>
          <w:sz w:val="22"/>
          <w:szCs w:val="22"/>
          <w:lang w:val="en-US"/>
        </w:rPr>
        <w:t>4</w:t>
      </w:r>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w:t>
      </w:r>
      <w:commentRangeStart w:id="195"/>
      <w:commentRangeStart w:id="196"/>
      <w:r w:rsidR="00D12475" w:rsidRPr="003A41F5">
        <w:rPr>
          <w:rFonts w:ascii="Roboto" w:hAnsi="Roboto"/>
          <w:sz w:val="22"/>
          <w:szCs w:val="22"/>
          <w:lang w:val="en-US"/>
        </w:rPr>
        <w:t>incidences of LV obstruction</w:t>
      </w:r>
      <w:r w:rsidR="00DF5988" w:rsidRPr="003A41F5">
        <w:rPr>
          <w:rFonts w:ascii="Roboto" w:hAnsi="Roboto"/>
          <w:sz w:val="22"/>
          <w:szCs w:val="22"/>
          <w:lang w:val="en-US"/>
        </w:rPr>
        <w:t xml:space="preserve"> </w:t>
      </w:r>
      <w:commentRangeEnd w:id="195"/>
      <w:r w:rsidR="00A4078D">
        <w:rPr>
          <w:rStyle w:val="Kommentarhenvisning"/>
          <w:lang w:val="en-US" w:eastAsia="en-US"/>
        </w:rPr>
        <w:commentReference w:id="195"/>
      </w:r>
      <w:commentRangeEnd w:id="196"/>
      <w:r w:rsidR="009520DB">
        <w:rPr>
          <w:rStyle w:val="Kommentarhenvisning"/>
          <w:lang w:val="en-US" w:eastAsia="en-US"/>
        </w:rPr>
        <w:commentReference w:id="196"/>
      </w:r>
      <w:r w:rsidR="00DF5988" w:rsidRPr="003A41F5">
        <w:rPr>
          <w:rFonts w:ascii="Roboto" w:hAnsi="Roboto"/>
          <w:sz w:val="22"/>
          <w:szCs w:val="22"/>
          <w:lang w:val="en-US"/>
        </w:rPr>
        <w:t>(</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r w:rsidR="00830E6F">
        <w:rPr>
          <w:rFonts w:ascii="Roboto" w:hAnsi="Roboto"/>
          <w:sz w:val="22"/>
          <w:szCs w:val="22"/>
          <w:lang w:val="en-US"/>
        </w:rPr>
        <w:t>43</w:t>
      </w:r>
      <w:r w:rsidR="00D12475" w:rsidRPr="00040F1C">
        <w:rPr>
          <w:rFonts w:ascii="Roboto" w:hAnsi="Roboto"/>
          <w:sz w:val="22"/>
          <w:szCs w:val="22"/>
          <w:lang w:val="en-US"/>
        </w:rPr>
        <w:t xml:space="preserve"> (CI: 1.2</w:t>
      </w:r>
      <w:r w:rsidR="00830E6F">
        <w:rPr>
          <w:rFonts w:ascii="Roboto" w:hAnsi="Roboto"/>
          <w:sz w:val="22"/>
          <w:szCs w:val="22"/>
          <w:lang w:val="en-US"/>
        </w:rPr>
        <w:t>1</w:t>
      </w:r>
      <w:r w:rsidR="00D12475" w:rsidRPr="00040F1C">
        <w:rPr>
          <w:rFonts w:ascii="Roboto" w:hAnsi="Roboto"/>
          <w:sz w:val="22"/>
          <w:szCs w:val="22"/>
          <w:lang w:val="en-US"/>
        </w:rPr>
        <w:t>-1.</w:t>
      </w:r>
      <w:r w:rsidR="00830E6F">
        <w:rPr>
          <w:rFonts w:ascii="Roboto" w:hAnsi="Roboto"/>
          <w:sz w:val="22"/>
          <w:szCs w:val="22"/>
          <w:lang w:val="en-US"/>
        </w:rPr>
        <w:t>69</w:t>
      </w:r>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5FA02E63"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w:t>
      </w:r>
      <w:r w:rsidR="00A175F9" w:rsidRPr="003A41F5">
        <w:rPr>
          <w:rFonts w:ascii="Roboto" w:hAnsi="Roboto"/>
          <w:sz w:val="22"/>
          <w:szCs w:val="22"/>
          <w:lang w:val="en-US"/>
        </w:rPr>
        <w:t xml:space="preserve">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w:t>
      </w:r>
      <w:r w:rsidR="00CE073C">
        <w:rPr>
          <w:rFonts w:ascii="Roboto" w:hAnsi="Roboto"/>
          <w:sz w:val="22"/>
          <w:szCs w:val="22"/>
          <w:lang w:val="en-US"/>
        </w:rPr>
        <w:t xml:space="preserve"> higher age-standardized incidence of atrial fibrillation and</w:t>
      </w:r>
      <w:r w:rsidR="00A175F9" w:rsidRPr="003A41F5">
        <w:rPr>
          <w:rFonts w:ascii="Roboto" w:hAnsi="Roboto"/>
          <w:sz w:val="22"/>
          <w:szCs w:val="22"/>
          <w:lang w:val="en-US"/>
        </w:rPr>
        <w:t xml:space="preserve"> LV systolic dysfunction</w:t>
      </w:r>
      <w:r w:rsidR="0064123F" w:rsidRPr="003A41F5">
        <w:rPr>
          <w:rFonts w:ascii="Roboto" w:hAnsi="Roboto"/>
          <w:sz w:val="22"/>
          <w:szCs w:val="22"/>
          <w:lang w:val="en-US"/>
        </w:rPr>
        <w:t xml:space="preserve"> (</w:t>
      </w:r>
      <w:r w:rsidR="00CE073C" w:rsidRPr="003B3617">
        <w:rPr>
          <w:rFonts w:ascii="Roboto" w:hAnsi="Roboto"/>
          <w:b/>
          <w:bCs/>
          <w:sz w:val="22"/>
          <w:szCs w:val="22"/>
          <w:lang w:val="en-US"/>
        </w:rPr>
        <w:t>Figure 2</w:t>
      </w:r>
      <w:r w:rsidR="00CE073C">
        <w:rPr>
          <w:rFonts w:ascii="Roboto" w:hAnsi="Roboto"/>
          <w:sz w:val="22"/>
          <w:szCs w:val="22"/>
          <w:lang w:val="en-US"/>
        </w:rPr>
        <w:t xml:space="preserve"> and </w:t>
      </w:r>
      <w:r w:rsidR="00CE073C">
        <w:rPr>
          <w:rFonts w:ascii="Roboto" w:hAnsi="Roboto"/>
          <w:b/>
          <w:bCs/>
          <w:sz w:val="22"/>
          <w:szCs w:val="22"/>
          <w:lang w:val="en-US"/>
        </w:rPr>
        <w:t>S</w:t>
      </w:r>
      <w:r w:rsidR="00BC7409">
        <w:rPr>
          <w:rFonts w:ascii="Roboto" w:hAnsi="Roboto"/>
          <w:b/>
          <w:bCs/>
          <w:sz w:val="22"/>
          <w:szCs w:val="22"/>
          <w:lang w:val="en-US"/>
        </w:rPr>
        <w:t xml:space="preserve">upplementary </w:t>
      </w:r>
      <w:r w:rsidR="00CE073C">
        <w:rPr>
          <w:rFonts w:ascii="Roboto" w:hAnsi="Roboto"/>
          <w:b/>
          <w:bCs/>
          <w:sz w:val="22"/>
          <w:szCs w:val="22"/>
          <w:lang w:val="en-US"/>
        </w:rPr>
        <w:t>F</w:t>
      </w:r>
      <w:r w:rsidR="00BC7409">
        <w:rPr>
          <w:rFonts w:ascii="Roboto" w:hAnsi="Roboto"/>
          <w:b/>
          <w:bCs/>
          <w:sz w:val="22"/>
          <w:szCs w:val="22"/>
          <w:lang w:val="en-US"/>
        </w:rPr>
        <w:t>igure 2</w:t>
      </w:r>
      <w:r w:rsidR="0064123F" w:rsidRPr="00040F1C">
        <w:rPr>
          <w:rFonts w:ascii="Roboto" w:hAnsi="Roboto"/>
          <w:sz w:val="22"/>
          <w:szCs w:val="22"/>
          <w:lang w:val="en-US"/>
        </w:rPr>
        <w:t>)</w:t>
      </w:r>
      <w:r w:rsidR="00A175F9" w:rsidRPr="00040F1C">
        <w:rPr>
          <w:rFonts w:ascii="Roboto" w:hAnsi="Roboto"/>
          <w:sz w:val="22"/>
          <w:szCs w:val="22"/>
          <w:lang w:val="en-US"/>
        </w:rPr>
        <w:t xml:space="preserve">. </w:t>
      </w:r>
      <w:proofErr w:type="spellStart"/>
      <w:r w:rsidR="004614A4">
        <w:rPr>
          <w:rFonts w:ascii="Roboto" w:hAnsi="Roboto"/>
          <w:sz w:val="22"/>
          <w:szCs w:val="22"/>
          <w:lang w:val="en-US"/>
        </w:rPr>
        <w:t>S</w:t>
      </w:r>
      <w:r w:rsidR="00A175F9" w:rsidRPr="00040F1C">
        <w:rPr>
          <w:rFonts w:ascii="Roboto" w:hAnsi="Roboto"/>
          <w:sz w:val="22"/>
          <w:szCs w:val="22"/>
          <w:lang w:val="en-US"/>
        </w:rPr>
        <w:t>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r w:rsidR="008229ED">
        <w:rPr>
          <w:rFonts w:ascii="Roboto" w:hAnsi="Roboto"/>
          <w:sz w:val="22"/>
          <w:szCs w:val="22"/>
          <w:lang w:val="en-US"/>
        </w:rPr>
        <w:t>8</w:t>
      </w:r>
      <w:r w:rsidR="00A175F9" w:rsidRPr="00040F1C">
        <w:rPr>
          <w:rFonts w:ascii="Roboto" w:hAnsi="Roboto"/>
          <w:sz w:val="22"/>
          <w:szCs w:val="22"/>
          <w:lang w:val="en-US"/>
        </w:rPr>
        <w:t xml:space="preserve"> (CI: 1.1</w:t>
      </w:r>
      <w:r w:rsidR="008229ED">
        <w:rPr>
          <w:rFonts w:ascii="Roboto" w:hAnsi="Roboto"/>
          <w:sz w:val="22"/>
          <w:szCs w:val="22"/>
          <w:lang w:val="en-US"/>
        </w:rPr>
        <w:t>6</w:t>
      </w:r>
      <w:r w:rsidR="00A175F9" w:rsidRPr="00040F1C">
        <w:rPr>
          <w:rFonts w:ascii="Roboto" w:hAnsi="Roboto"/>
          <w:sz w:val="22"/>
          <w:szCs w:val="22"/>
          <w:lang w:val="en-US"/>
        </w:rPr>
        <w:t xml:space="preserve"> to 1.</w:t>
      </w:r>
      <w:r w:rsidR="008229ED">
        <w:rPr>
          <w:rFonts w:ascii="Roboto" w:hAnsi="Roboto"/>
          <w:sz w:val="22"/>
          <w:szCs w:val="22"/>
          <w:lang w:val="en-US"/>
        </w:rPr>
        <w:t>40</w:t>
      </w:r>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4614A4" w:rsidRPr="004614A4">
        <w:rPr>
          <w:rFonts w:ascii="Roboto" w:hAnsi="Roboto"/>
          <w:sz w:val="22"/>
          <w:szCs w:val="22"/>
          <w:lang w:val="en-US"/>
        </w:rPr>
        <w:t xml:space="preserve"> </w:t>
      </w:r>
      <w:r w:rsidR="004614A4">
        <w:rPr>
          <w:rFonts w:ascii="Roboto" w:hAnsi="Roboto"/>
          <w:sz w:val="22"/>
          <w:szCs w:val="22"/>
          <w:lang w:val="en-US"/>
        </w:rPr>
        <w:t xml:space="preserve">and </w:t>
      </w:r>
      <w:r w:rsidR="004614A4" w:rsidRPr="00040F1C">
        <w:rPr>
          <w:rFonts w:ascii="Roboto" w:hAnsi="Roboto"/>
          <w:sz w:val="22"/>
          <w:szCs w:val="22"/>
          <w:lang w:val="en-US"/>
        </w:rPr>
        <w:t xml:space="preserve">the biggest relative differences in age-specific incidence </w:t>
      </w:r>
      <w:r w:rsidR="004614A4">
        <w:rPr>
          <w:rFonts w:ascii="Roboto" w:hAnsi="Roboto"/>
          <w:sz w:val="22"/>
          <w:szCs w:val="22"/>
          <w:lang w:val="en-US"/>
        </w:rPr>
        <w:t>were</w:t>
      </w:r>
      <w:r w:rsidR="004614A4" w:rsidRPr="00040F1C">
        <w:rPr>
          <w:rFonts w:ascii="Roboto" w:hAnsi="Roboto"/>
          <w:sz w:val="22"/>
          <w:szCs w:val="22"/>
          <w:lang w:val="en-US"/>
        </w:rPr>
        <w:t xml:space="preserve"> observed earlier in life</w:t>
      </w:r>
      <w:r w:rsidR="004614A4">
        <w:rPr>
          <w:rFonts w:ascii="Roboto" w:hAnsi="Roboto"/>
          <w:sz w:val="22"/>
          <w:szCs w:val="22"/>
          <w:lang w:val="en-US"/>
        </w:rPr>
        <w:t xml:space="preserve"> (prior to age 45 years</w:t>
      </w:r>
      <w:proofErr w:type="gramStart"/>
      <w:r w:rsidR="004614A4">
        <w:rPr>
          <w:rFonts w:ascii="Roboto" w:hAnsi="Roboto"/>
          <w:sz w:val="22"/>
          <w:szCs w:val="22"/>
          <w:lang w:val="en-US"/>
        </w:rPr>
        <w:t>)</w:t>
      </w:r>
      <w:r w:rsidR="004614A4" w:rsidRPr="00040F1C">
        <w:rPr>
          <w:rFonts w:ascii="Roboto" w:hAnsi="Roboto"/>
          <w:sz w:val="22"/>
          <w:szCs w:val="22"/>
          <w:lang w:val="en-US"/>
        </w:rPr>
        <w:t>.</w:t>
      </w:r>
      <w:r w:rsidR="00A175F9" w:rsidRPr="00040F1C">
        <w:rPr>
          <w:rFonts w:ascii="Roboto" w:hAnsi="Roboto"/>
          <w:sz w:val="22"/>
          <w:szCs w:val="22"/>
          <w:lang w:val="en-US"/>
        </w:rPr>
        <w:t>.</w:t>
      </w:r>
      <w:proofErr w:type="gramEnd"/>
      <w:r w:rsidR="00A175F9" w:rsidRPr="00040F1C">
        <w:rPr>
          <w:rFonts w:ascii="Roboto" w:hAnsi="Roboto"/>
          <w:sz w:val="22"/>
          <w:szCs w:val="22"/>
          <w:lang w:val="en-US"/>
        </w:rPr>
        <w:t xml:space="preserve"> </w:t>
      </w:r>
      <w:r w:rsidR="00851E75">
        <w:rPr>
          <w:rFonts w:ascii="Roboto" w:hAnsi="Roboto"/>
          <w:sz w:val="22"/>
          <w:szCs w:val="22"/>
          <w:lang w:val="en-US"/>
        </w:rPr>
        <w:t xml:space="preserve">Patients with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had a higher age-standardized incidence of the composite ventricular arrhythmia outcome during adolescence and late in life with </w:t>
      </w:r>
      <w:r w:rsidR="00A175F9" w:rsidRPr="00040F1C">
        <w:rPr>
          <w:rFonts w:ascii="Roboto" w:hAnsi="Roboto"/>
          <w:sz w:val="22"/>
          <w:szCs w:val="22"/>
          <w:lang w:val="en-US"/>
        </w:rPr>
        <w:t>the biggest relative difference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r w:rsidR="008229ED">
        <w:rPr>
          <w:rFonts w:ascii="Roboto" w:hAnsi="Roboto"/>
          <w:sz w:val="22"/>
          <w:szCs w:val="22"/>
          <w:lang w:val="en-US"/>
        </w:rPr>
        <w:t>7</w:t>
      </w:r>
      <w:r w:rsidR="00A175F9" w:rsidRPr="00040F1C">
        <w:rPr>
          <w:rFonts w:ascii="Roboto" w:hAnsi="Roboto"/>
          <w:sz w:val="22"/>
          <w:szCs w:val="22"/>
          <w:lang w:val="en-US"/>
        </w:rPr>
        <w:t xml:space="preserve"> (CI: 1.1</w:t>
      </w:r>
      <w:r w:rsidR="008229ED">
        <w:rPr>
          <w:rFonts w:ascii="Roboto" w:hAnsi="Roboto"/>
          <w:sz w:val="22"/>
          <w:szCs w:val="22"/>
          <w:lang w:val="en-US"/>
        </w:rPr>
        <w:t>7</w:t>
      </w:r>
      <w:r w:rsidR="00A175F9" w:rsidRPr="003C2490">
        <w:rPr>
          <w:rFonts w:ascii="Roboto" w:hAnsi="Roboto"/>
          <w:sz w:val="22"/>
          <w:szCs w:val="22"/>
          <w:lang w:val="en-US"/>
        </w:rPr>
        <w:t xml:space="preserve"> to 1.5</w:t>
      </w:r>
      <w:r w:rsidR="008229ED">
        <w:rPr>
          <w:rFonts w:ascii="Roboto" w:hAnsi="Roboto"/>
          <w:sz w:val="22"/>
          <w:szCs w:val="22"/>
          <w:lang w:val="en-US"/>
        </w:rPr>
        <w:t>9</w:t>
      </w:r>
      <w:r w:rsidR="00A175F9" w:rsidRPr="00040F1C">
        <w:rPr>
          <w:rFonts w:ascii="Roboto" w:hAnsi="Roboto"/>
          <w:sz w:val="22"/>
          <w:szCs w:val="22"/>
          <w:lang w:val="en-US"/>
        </w:rPr>
        <w:t xml:space="preserve">, p &lt;0.001) </w:t>
      </w:r>
      <w:r w:rsidR="00205ABD">
        <w:rPr>
          <w:rFonts w:ascii="Roboto" w:hAnsi="Roboto"/>
          <w:sz w:val="22"/>
          <w:szCs w:val="22"/>
          <w:lang w:val="en-US"/>
        </w:rPr>
        <w:t>(</w:t>
      </w:r>
      <w:r w:rsidR="00CE073C">
        <w:rPr>
          <w:rFonts w:ascii="Roboto" w:hAnsi="Roboto"/>
          <w:b/>
          <w:bCs/>
          <w:sz w:val="22"/>
          <w:szCs w:val="22"/>
          <w:lang w:val="en-US"/>
        </w:rPr>
        <w:t>F</w:t>
      </w:r>
      <w:r w:rsidR="00205ABD">
        <w:rPr>
          <w:rFonts w:ascii="Roboto" w:hAnsi="Roboto"/>
          <w:b/>
          <w:bCs/>
          <w:sz w:val="22"/>
          <w:szCs w:val="22"/>
          <w:lang w:val="en-US"/>
        </w:rPr>
        <w:t>igure 2</w:t>
      </w:r>
      <w:r w:rsidR="00205ABD">
        <w:rPr>
          <w:rFonts w:ascii="Roboto" w:hAnsi="Roboto"/>
          <w:sz w:val="22"/>
          <w:szCs w:val="22"/>
          <w:lang w:val="en-US"/>
        </w:rPr>
        <w:t>)</w:t>
      </w:r>
      <w:r w:rsidR="00851E75">
        <w:rPr>
          <w:rFonts w:ascii="Roboto" w:hAnsi="Roboto"/>
          <w:sz w:val="22"/>
          <w:szCs w:val="22"/>
          <w:lang w:val="en-US"/>
        </w:rPr>
        <w:t xml:space="preserve">. Age-standardized incidence of LV systolic dysfunction was higher in </w:t>
      </w:r>
      <w:proofErr w:type="spellStart"/>
      <w:r w:rsidR="00851E75">
        <w:rPr>
          <w:rFonts w:ascii="Roboto" w:hAnsi="Roboto"/>
          <w:sz w:val="22"/>
          <w:szCs w:val="22"/>
          <w:lang w:val="en-US"/>
        </w:rPr>
        <w:t>sarcomeric</w:t>
      </w:r>
      <w:proofErr w:type="spellEnd"/>
      <w:r w:rsidR="00851E75">
        <w:rPr>
          <w:rFonts w:ascii="Roboto" w:hAnsi="Roboto"/>
          <w:sz w:val="22"/>
          <w:szCs w:val="22"/>
          <w:lang w:val="en-US"/>
        </w:rPr>
        <w:t xml:space="preserve"> HCM in patients over 65 years</w:t>
      </w:r>
      <w:r w:rsidR="00A175F9" w:rsidRPr="00040F1C">
        <w:rPr>
          <w:rFonts w:ascii="Roboto" w:hAnsi="Roboto"/>
          <w:sz w:val="22"/>
          <w:szCs w:val="22"/>
          <w:lang w:val="en-US"/>
        </w:rPr>
        <w:t xml:space="preserve"> </w:t>
      </w:r>
      <w:r w:rsidR="00851E75">
        <w:rPr>
          <w:rFonts w:ascii="Roboto" w:hAnsi="Roboto"/>
          <w:sz w:val="22"/>
          <w:szCs w:val="22"/>
          <w:lang w:val="en-US"/>
        </w:rPr>
        <w:t>(age-standardized incidence ratio</w:t>
      </w:r>
      <w:r w:rsidR="00A175F9" w:rsidRPr="00040F1C">
        <w:rPr>
          <w:rFonts w:ascii="Roboto" w:hAnsi="Roboto"/>
          <w:sz w:val="22"/>
          <w:szCs w:val="22"/>
          <w:lang w:val="en-US"/>
        </w:rPr>
        <w:t>1.</w:t>
      </w:r>
      <w:r w:rsidR="008229ED">
        <w:rPr>
          <w:rFonts w:ascii="Roboto" w:hAnsi="Roboto"/>
          <w:sz w:val="22"/>
          <w:szCs w:val="22"/>
          <w:lang w:val="en-US"/>
        </w:rPr>
        <w:t>31</w:t>
      </w:r>
      <w:r w:rsidR="00A175F9" w:rsidRPr="003C2490">
        <w:rPr>
          <w:rFonts w:ascii="Roboto" w:hAnsi="Roboto"/>
          <w:sz w:val="22"/>
          <w:szCs w:val="22"/>
          <w:lang w:val="en-US"/>
        </w:rPr>
        <w:t xml:space="preserve"> </w:t>
      </w:r>
      <w:r w:rsidR="00083068">
        <w:rPr>
          <w:rFonts w:ascii="Roboto" w:hAnsi="Roboto"/>
          <w:sz w:val="22"/>
          <w:szCs w:val="22"/>
          <w:lang w:val="en-US"/>
        </w:rPr>
        <w:t>[</w:t>
      </w:r>
      <w:r w:rsidR="00A175F9" w:rsidRPr="003C2490">
        <w:rPr>
          <w:rFonts w:ascii="Roboto" w:hAnsi="Roboto"/>
          <w:sz w:val="22"/>
          <w:szCs w:val="22"/>
          <w:lang w:val="en-US"/>
        </w:rPr>
        <w:t>CI: 1.</w:t>
      </w:r>
      <w:r w:rsidR="008229ED">
        <w:rPr>
          <w:rFonts w:ascii="Roboto" w:hAnsi="Roboto"/>
          <w:sz w:val="22"/>
          <w:szCs w:val="22"/>
          <w:lang w:val="en-US"/>
        </w:rPr>
        <w:t>15</w:t>
      </w:r>
      <w:r w:rsidR="00A175F9" w:rsidRPr="003C2490">
        <w:rPr>
          <w:rFonts w:ascii="Roboto" w:hAnsi="Roboto"/>
          <w:sz w:val="22"/>
          <w:szCs w:val="22"/>
          <w:lang w:val="en-US"/>
        </w:rPr>
        <w:t xml:space="preserve"> to 1.</w:t>
      </w:r>
      <w:r w:rsidR="008229ED">
        <w:rPr>
          <w:rFonts w:ascii="Roboto" w:hAnsi="Roboto"/>
          <w:sz w:val="22"/>
          <w:szCs w:val="22"/>
          <w:lang w:val="en-US"/>
        </w:rPr>
        <w:t>48</w:t>
      </w:r>
      <w:r w:rsidR="00083068">
        <w:rPr>
          <w:rFonts w:ascii="Roboto" w:hAnsi="Roboto"/>
          <w:sz w:val="22"/>
          <w:szCs w:val="22"/>
          <w:lang w:val="en-US"/>
        </w:rPr>
        <w:t>]</w:t>
      </w:r>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w:t>
      </w:r>
      <w:r w:rsidR="00205ABD">
        <w:rPr>
          <w:rFonts w:ascii="Roboto" w:hAnsi="Roboto"/>
          <w:sz w:val="22"/>
          <w:szCs w:val="22"/>
          <w:lang w:val="en-US"/>
        </w:rPr>
        <w:t>(</w:t>
      </w:r>
      <w:r w:rsidR="00CE073C">
        <w:rPr>
          <w:rFonts w:ascii="Roboto" w:hAnsi="Roboto"/>
          <w:b/>
          <w:bCs/>
          <w:sz w:val="22"/>
          <w:szCs w:val="22"/>
          <w:lang w:val="en-US"/>
        </w:rPr>
        <w:t>S</w:t>
      </w:r>
      <w:r w:rsidR="00205ABD">
        <w:rPr>
          <w:rFonts w:ascii="Roboto" w:hAnsi="Roboto"/>
          <w:b/>
          <w:bCs/>
          <w:sz w:val="22"/>
          <w:szCs w:val="22"/>
          <w:lang w:val="en-US"/>
        </w:rPr>
        <w:t xml:space="preserve">upplementary </w:t>
      </w:r>
      <w:r w:rsidR="00CE073C">
        <w:rPr>
          <w:rFonts w:ascii="Roboto" w:hAnsi="Roboto"/>
          <w:b/>
          <w:bCs/>
          <w:sz w:val="22"/>
          <w:szCs w:val="22"/>
          <w:lang w:val="en-US"/>
        </w:rPr>
        <w:t>F</w:t>
      </w:r>
      <w:r w:rsidR="00205ABD">
        <w:rPr>
          <w:rFonts w:ascii="Roboto" w:hAnsi="Roboto"/>
          <w:b/>
          <w:bCs/>
          <w:sz w:val="22"/>
          <w:szCs w:val="22"/>
          <w:lang w:val="en-US"/>
        </w:rPr>
        <w:t xml:space="preserve">igure </w:t>
      </w:r>
      <w:r w:rsidR="00CE073C">
        <w:rPr>
          <w:rFonts w:ascii="Roboto" w:hAnsi="Roboto"/>
          <w:b/>
          <w:bCs/>
          <w:sz w:val="22"/>
          <w:szCs w:val="22"/>
          <w:lang w:val="en-US"/>
        </w:rPr>
        <w:t>2</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683593DB" w:rsidR="00D35FAB" w:rsidRDefault="00D35FAB" w:rsidP="00D35FAB">
      <w:pPr>
        <w:spacing w:line="480" w:lineRule="auto"/>
        <w:rPr>
          <w:rFonts w:ascii="Roboto" w:hAnsi="Roboto"/>
          <w:sz w:val="22"/>
          <w:szCs w:val="22"/>
          <w:lang w:val="en-US"/>
        </w:rPr>
      </w:pPr>
      <w:r w:rsidRPr="00431AEB">
        <w:rPr>
          <w:rFonts w:ascii="Roboto" w:hAnsi="Roboto"/>
          <w:sz w:val="22"/>
          <w:szCs w:val="22"/>
          <w:lang w:val="en-US"/>
        </w:rPr>
        <w:t xml:space="preserve">A total of </w:t>
      </w:r>
      <w:r w:rsidR="00703ED6">
        <w:rPr>
          <w:rFonts w:ascii="Roboto" w:hAnsi="Roboto"/>
          <w:sz w:val="22"/>
          <w:szCs w:val="22"/>
          <w:lang w:val="en-US"/>
        </w:rPr>
        <w:t>605</w:t>
      </w:r>
      <w:r w:rsidR="00703ED6" w:rsidRPr="003A41F5">
        <w:rPr>
          <w:rFonts w:ascii="Roboto" w:hAnsi="Roboto"/>
          <w:sz w:val="22"/>
          <w:szCs w:val="22"/>
          <w:lang w:val="en-US"/>
        </w:rPr>
        <w:t xml:space="preserve"> </w:t>
      </w:r>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r w:rsidR="00703ED6">
        <w:rPr>
          <w:rFonts w:ascii="Roboto" w:hAnsi="Roboto"/>
          <w:sz w:val="22"/>
          <w:szCs w:val="22"/>
          <w:lang w:val="en-US"/>
        </w:rPr>
        <w:t>.4</w:t>
      </w:r>
      <w:r w:rsidRPr="003A41F5">
        <w:rPr>
          <w:rFonts w:ascii="Roboto" w:hAnsi="Roboto"/>
          <w:sz w:val="22"/>
          <w:szCs w:val="22"/>
          <w:lang w:val="en-US"/>
        </w:rPr>
        <w:t>% and 9.</w:t>
      </w:r>
      <w:r w:rsidR="00703ED6">
        <w:rPr>
          <w:rFonts w:ascii="Roboto" w:hAnsi="Roboto"/>
          <w:sz w:val="22"/>
          <w:szCs w:val="22"/>
          <w:lang w:val="en-US"/>
        </w:rPr>
        <w:t>4</w:t>
      </w:r>
      <w:r w:rsidRPr="003A41F5">
        <w:rPr>
          <w:rFonts w:ascii="Roboto" w:hAnsi="Roboto"/>
          <w:sz w:val="22"/>
          <w:szCs w:val="22"/>
          <w:lang w:val="en-US"/>
        </w:rPr>
        <w:t>% respectively). However, the mean age at death was</w:t>
      </w:r>
      <w:r>
        <w:rPr>
          <w:rFonts w:ascii="Roboto" w:hAnsi="Roboto"/>
          <w:sz w:val="22"/>
          <w:szCs w:val="22"/>
          <w:lang w:val="en-US"/>
        </w:rPr>
        <w:t xml:space="preserve"> </w:t>
      </w:r>
      <w:r w:rsidR="00703ED6">
        <w:rPr>
          <w:rFonts w:ascii="Roboto" w:hAnsi="Roboto"/>
          <w:sz w:val="22"/>
          <w:szCs w:val="22"/>
          <w:lang w:val="en-US"/>
        </w:rPr>
        <w:t>7</w:t>
      </w:r>
      <w:r>
        <w:rPr>
          <w:rFonts w:ascii="Roboto" w:hAnsi="Roboto"/>
          <w:sz w:val="22"/>
          <w:szCs w:val="22"/>
          <w:lang w:val="en-US"/>
        </w:rPr>
        <w:t>.</w:t>
      </w:r>
      <w:r w:rsidR="00703ED6">
        <w:rPr>
          <w:rFonts w:ascii="Roboto" w:hAnsi="Roboto"/>
          <w:sz w:val="22"/>
          <w:szCs w:val="22"/>
          <w:lang w:val="en-US"/>
        </w:rPr>
        <w:t>8</w:t>
      </w:r>
      <w:r>
        <w:rPr>
          <w:rFonts w:ascii="Roboto" w:hAnsi="Roboto"/>
          <w:sz w:val="22"/>
          <w:szCs w:val="22"/>
          <w:lang w:val="en-US"/>
        </w:rPr>
        <w:t xml:space="preserve"> years</w:t>
      </w:r>
      <w:r w:rsidRPr="00431AEB">
        <w:rPr>
          <w:rFonts w:ascii="Roboto" w:hAnsi="Roboto"/>
          <w:sz w:val="22"/>
          <w:szCs w:val="22"/>
          <w:lang w:val="en-US"/>
        </w:rPr>
        <w:t xml:space="preserve"> </w:t>
      </w:r>
      <w:r w:rsidR="004614A4">
        <w:rPr>
          <w:rFonts w:ascii="Roboto" w:hAnsi="Roboto"/>
          <w:sz w:val="22"/>
          <w:szCs w:val="22"/>
          <w:lang w:val="en-US"/>
        </w:rPr>
        <w:t>younger</w:t>
      </w:r>
      <w:r w:rsidR="004614A4" w:rsidRPr="00431AEB">
        <w:rPr>
          <w:rFonts w:ascii="Roboto" w:hAnsi="Roboto"/>
          <w:sz w:val="22"/>
          <w:szCs w:val="22"/>
          <w:lang w:val="en-US"/>
        </w:rPr>
        <w:t xml:space="preserve"> </w:t>
      </w:r>
      <w:r w:rsidRPr="00431AEB">
        <w:rPr>
          <w:rFonts w:ascii="Roboto" w:hAnsi="Roboto"/>
          <w:sz w:val="22"/>
          <w:szCs w:val="22"/>
          <w:lang w:val="en-US"/>
        </w:rPr>
        <w:t>(</w:t>
      </w:r>
      <w:r>
        <w:rPr>
          <w:rFonts w:ascii="Roboto" w:hAnsi="Roboto"/>
          <w:sz w:val="22"/>
          <w:szCs w:val="22"/>
          <w:lang w:val="en-US"/>
        </w:rPr>
        <w:t>CI: 5.</w:t>
      </w:r>
      <w:r w:rsidR="00703ED6">
        <w:rPr>
          <w:rFonts w:ascii="Roboto" w:hAnsi="Roboto"/>
          <w:sz w:val="22"/>
          <w:szCs w:val="22"/>
          <w:lang w:val="en-US"/>
        </w:rPr>
        <w:t>4</w:t>
      </w:r>
      <w:r>
        <w:rPr>
          <w:rFonts w:ascii="Roboto" w:hAnsi="Roboto"/>
          <w:sz w:val="22"/>
          <w:szCs w:val="22"/>
          <w:lang w:val="en-US"/>
        </w:rPr>
        <w:t xml:space="preserve"> to 10.</w:t>
      </w:r>
      <w:r w:rsidR="00703ED6">
        <w:rPr>
          <w:rFonts w:ascii="Roboto" w:hAnsi="Roboto"/>
          <w:sz w:val="22"/>
          <w:szCs w:val="22"/>
          <w:lang w:val="en-US"/>
        </w:rPr>
        <w:t>2</w:t>
      </w:r>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ins w:id="197" w:author="Christoffer Vissing" w:date="2025-05-13T21:57:00Z" w16du:dateUtc="2025-05-13T19:57:00Z">
        <w:r w:rsidR="0016021D">
          <w:rPr>
            <w:rFonts w:ascii="Roboto" w:hAnsi="Roboto"/>
            <w:sz w:val="22"/>
            <w:szCs w:val="22"/>
            <w:lang w:val="en-US"/>
          </w:rPr>
          <w:t>and</w:t>
        </w:r>
      </w:ins>
      <w:ins w:id="198" w:author="Christoffer Vissing" w:date="2025-05-13T21:56:00Z" w16du:dateUtc="2025-05-13T19:56:00Z">
        <w:r w:rsidR="0016021D">
          <w:rPr>
            <w:rFonts w:ascii="Roboto" w:hAnsi="Roboto"/>
            <w:sz w:val="22"/>
            <w:szCs w:val="22"/>
            <w:lang w:val="en-US"/>
          </w:rPr>
          <w:t xml:space="preserve"> a</w:t>
        </w:r>
      </w:ins>
      <w:ins w:id="199" w:author="Christoffer Vissing" w:date="2025-05-13T21:57:00Z" w16du:dateUtc="2025-05-13T19:57:00Z">
        <w:r w:rsidR="0016021D">
          <w:rPr>
            <w:rFonts w:ascii="Roboto" w:hAnsi="Roboto"/>
            <w:sz w:val="22"/>
            <w:szCs w:val="22"/>
            <w:lang w:val="en-US"/>
          </w:rPr>
          <w:t xml:space="preserve"> 35%</w:t>
        </w:r>
      </w:ins>
      <w:ins w:id="200" w:author="Christoffer Vissing" w:date="2025-05-13T21:56:00Z" w16du:dateUtc="2025-05-13T19:56:00Z">
        <w:r w:rsidR="0016021D">
          <w:rPr>
            <w:rFonts w:ascii="Roboto" w:hAnsi="Roboto"/>
            <w:sz w:val="22"/>
            <w:szCs w:val="22"/>
            <w:lang w:val="en-US"/>
          </w:rPr>
          <w:t xml:space="preserve"> higher </w:t>
        </w:r>
        <w:r w:rsidR="0016021D">
          <w:rPr>
            <w:rFonts w:ascii="Roboto" w:hAnsi="Roboto"/>
            <w:sz w:val="22"/>
            <w:szCs w:val="22"/>
            <w:lang w:val="en-US"/>
          </w:rPr>
          <w:lastRenderedPageBreak/>
          <w:t xml:space="preserve">age-adjusted mortality in </w:t>
        </w:r>
        <w:proofErr w:type="spellStart"/>
        <w:r w:rsidR="0016021D">
          <w:rPr>
            <w:rFonts w:ascii="Roboto" w:hAnsi="Roboto"/>
            <w:sz w:val="22"/>
            <w:szCs w:val="22"/>
            <w:lang w:val="en-US"/>
          </w:rPr>
          <w:t>sarcomeric</w:t>
        </w:r>
        <w:proofErr w:type="spellEnd"/>
        <w:r w:rsidR="0016021D">
          <w:rPr>
            <w:rFonts w:ascii="Roboto" w:hAnsi="Roboto"/>
            <w:sz w:val="22"/>
            <w:szCs w:val="22"/>
            <w:lang w:val="en-US"/>
          </w:rPr>
          <w:t xml:space="preserve"> HCM </w:t>
        </w:r>
      </w:ins>
      <w:del w:id="201" w:author="Christoffer Vissing" w:date="2025-05-13T21:56:00Z" w16du:dateUtc="2025-05-13T19:56:00Z">
        <w:r w:rsidDel="0016021D">
          <w:rPr>
            <w:rFonts w:ascii="Roboto" w:hAnsi="Roboto"/>
            <w:sz w:val="22"/>
            <w:szCs w:val="22"/>
            <w:lang w:val="en-US"/>
          </w:rPr>
          <w:delText>resulting in a</w:delText>
        </w:r>
        <w:r w:rsidRPr="00431AEB" w:rsidDel="0016021D">
          <w:rPr>
            <w:rFonts w:ascii="Roboto" w:hAnsi="Roboto"/>
            <w:sz w:val="22"/>
            <w:szCs w:val="22"/>
            <w:lang w:val="en-US"/>
          </w:rPr>
          <w:delText xml:space="preserve"> </w:delText>
        </w:r>
      </w:del>
      <w:ins w:id="202" w:author="Christoffer Vissing" w:date="2025-05-13T21:56:00Z" w16du:dateUtc="2025-05-13T19:56:00Z">
        <w:r w:rsidR="0016021D">
          <w:rPr>
            <w:rFonts w:ascii="Roboto" w:hAnsi="Roboto"/>
            <w:sz w:val="22"/>
            <w:szCs w:val="22"/>
            <w:lang w:val="en-US"/>
          </w:rPr>
          <w:t>(</w:t>
        </w:r>
      </w:ins>
      <w:r w:rsidRPr="00431AEB">
        <w:rPr>
          <w:rFonts w:ascii="Roboto" w:hAnsi="Roboto"/>
          <w:sz w:val="22"/>
          <w:szCs w:val="22"/>
          <w:lang w:val="en-US"/>
        </w:rPr>
        <w:t>standardized incidence ratio 1.</w:t>
      </w:r>
      <w:r>
        <w:rPr>
          <w:rFonts w:ascii="Roboto" w:hAnsi="Roboto"/>
          <w:sz w:val="22"/>
          <w:szCs w:val="22"/>
          <w:lang w:val="en-US"/>
        </w:rPr>
        <w:t>3</w:t>
      </w:r>
      <w:r w:rsidR="008229ED">
        <w:rPr>
          <w:rFonts w:ascii="Roboto" w:hAnsi="Roboto"/>
          <w:sz w:val="22"/>
          <w:szCs w:val="22"/>
          <w:lang w:val="en-US"/>
        </w:rPr>
        <w:t>5</w:t>
      </w:r>
      <w:r w:rsidRPr="00431AEB">
        <w:rPr>
          <w:rFonts w:ascii="Roboto" w:hAnsi="Roboto"/>
          <w:sz w:val="22"/>
          <w:szCs w:val="22"/>
          <w:lang w:val="en-US"/>
        </w:rPr>
        <w:t xml:space="preserve"> [CI: 1.</w:t>
      </w:r>
      <w:r w:rsidR="008229ED">
        <w:rPr>
          <w:rFonts w:ascii="Roboto" w:hAnsi="Roboto"/>
          <w:sz w:val="22"/>
          <w:szCs w:val="22"/>
          <w:lang w:val="en-US"/>
        </w:rPr>
        <w:t>2</w:t>
      </w:r>
      <w:r w:rsidRPr="00431AEB">
        <w:rPr>
          <w:rFonts w:ascii="Roboto" w:hAnsi="Roboto"/>
          <w:sz w:val="22"/>
          <w:szCs w:val="22"/>
          <w:lang w:val="en-US"/>
        </w:rPr>
        <w:t>1 to 1.</w:t>
      </w:r>
      <w:r w:rsidR="008229ED">
        <w:rPr>
          <w:rFonts w:ascii="Roboto" w:hAnsi="Roboto"/>
          <w:sz w:val="22"/>
          <w:szCs w:val="22"/>
          <w:lang w:val="en-US"/>
        </w:rPr>
        <w:t>51</w:t>
      </w:r>
      <w:r w:rsidRPr="00431AEB">
        <w:rPr>
          <w:rFonts w:ascii="Roboto" w:hAnsi="Roboto"/>
          <w:sz w:val="22"/>
          <w:szCs w:val="22"/>
          <w:lang w:val="en-US"/>
        </w:rPr>
        <w:t>])</w:t>
      </w:r>
      <w:del w:id="203" w:author="Christoffer Vissing" w:date="2025-05-13T21:56:00Z" w16du:dateUtc="2025-05-13T19:56:00Z">
        <w:r w:rsidRPr="00431AEB" w:rsidDel="0016021D">
          <w:rPr>
            <w:rFonts w:ascii="Roboto" w:hAnsi="Roboto"/>
            <w:sz w:val="22"/>
            <w:szCs w:val="22"/>
            <w:lang w:val="en-US"/>
          </w:rPr>
          <w:delText xml:space="preserve"> </w:delText>
        </w:r>
        <w:r w:rsidRPr="00741F94" w:rsidDel="0016021D">
          <w:rPr>
            <w:rFonts w:ascii="Roboto" w:hAnsi="Roboto"/>
            <w:sz w:val="22"/>
            <w:szCs w:val="22"/>
            <w:lang w:val="en-US"/>
          </w:rPr>
          <w:delText>for all-cause mortality</w:delText>
        </w:r>
      </w:del>
      <w:r w:rsidR="00083068">
        <w:rPr>
          <w:rFonts w:ascii="Roboto" w:hAnsi="Roboto"/>
          <w:sz w:val="22"/>
          <w:szCs w:val="22"/>
          <w:lang w:val="en-US"/>
        </w:rPr>
        <w:t xml:space="preserve">. The corresponding </w:t>
      </w:r>
      <w:r>
        <w:rPr>
          <w:rFonts w:ascii="Roboto" w:hAnsi="Roboto"/>
          <w:sz w:val="22"/>
          <w:szCs w:val="22"/>
          <w:lang w:val="en-US"/>
        </w:rPr>
        <w:t xml:space="preserve">hazard ratio </w:t>
      </w:r>
      <w:r w:rsidR="00083068">
        <w:rPr>
          <w:rFonts w:ascii="Roboto" w:hAnsi="Roboto"/>
          <w:sz w:val="22"/>
          <w:szCs w:val="22"/>
          <w:lang w:val="en-US"/>
        </w:rPr>
        <w:t>was</w:t>
      </w:r>
      <w:r>
        <w:rPr>
          <w:rFonts w:ascii="Roboto" w:hAnsi="Roboto"/>
          <w:sz w:val="22"/>
          <w:szCs w:val="22"/>
          <w:lang w:val="en-US"/>
        </w:rPr>
        <w:t xml:space="preserve"> 1.</w:t>
      </w:r>
      <w:r w:rsidR="00000F06">
        <w:rPr>
          <w:rFonts w:ascii="Roboto" w:hAnsi="Roboto"/>
          <w:sz w:val="22"/>
          <w:szCs w:val="22"/>
          <w:lang w:val="en-US"/>
        </w:rPr>
        <w:t>52</w:t>
      </w:r>
      <w:r>
        <w:rPr>
          <w:rFonts w:ascii="Roboto" w:hAnsi="Roboto"/>
          <w:sz w:val="22"/>
          <w:szCs w:val="22"/>
          <w:lang w:val="en-US"/>
        </w:rPr>
        <w:t xml:space="preserve"> (CI: 1.2</w:t>
      </w:r>
      <w:r w:rsidR="00000F06">
        <w:rPr>
          <w:rFonts w:ascii="Roboto" w:hAnsi="Roboto"/>
          <w:sz w:val="22"/>
          <w:szCs w:val="22"/>
          <w:lang w:val="en-US"/>
        </w:rPr>
        <w:t>9</w:t>
      </w:r>
      <w:r>
        <w:rPr>
          <w:rFonts w:ascii="Roboto" w:hAnsi="Roboto"/>
          <w:sz w:val="22"/>
          <w:szCs w:val="22"/>
          <w:lang w:val="en-US"/>
        </w:rPr>
        <w:t xml:space="preserve"> to 1.</w:t>
      </w:r>
      <w:r w:rsidR="00000F06">
        <w:rPr>
          <w:rFonts w:ascii="Roboto" w:hAnsi="Roboto"/>
          <w:sz w:val="22"/>
          <w:szCs w:val="22"/>
          <w:lang w:val="en-US"/>
        </w:rPr>
        <w:t>80</w:t>
      </w:r>
      <w:r>
        <w:rPr>
          <w:rFonts w:ascii="Roboto" w:hAnsi="Roboto"/>
          <w:sz w:val="22"/>
          <w:szCs w:val="22"/>
          <w:lang w:val="en-US"/>
        </w:rPr>
        <w:t xml:space="preserve">, p &lt;0.001) 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w:t>
      </w:r>
      <w:ins w:id="204" w:author="Christoffer Vissing" w:date="2025-05-13T14:42:00Z" w16du:dateUtc="2025-05-13T12:42:00Z">
        <w:r w:rsidR="00DE0059">
          <w:rPr>
            <w:rFonts w:ascii="Roboto" w:hAnsi="Roboto"/>
            <w:sz w:val="22"/>
            <w:szCs w:val="22"/>
            <w:lang w:val="en-US"/>
          </w:rPr>
          <w:t xml:space="preserve"> Overall, cardiovascular mortality was significantly higher in </w:t>
        </w:r>
        <w:proofErr w:type="spellStart"/>
        <w:r w:rsidR="00DE0059">
          <w:rPr>
            <w:rFonts w:ascii="Roboto" w:hAnsi="Roboto"/>
            <w:sz w:val="22"/>
            <w:szCs w:val="22"/>
            <w:lang w:val="en-US"/>
          </w:rPr>
          <w:t>sarcomeric</w:t>
        </w:r>
        <w:proofErr w:type="spellEnd"/>
        <w:r w:rsidR="00DE0059">
          <w:rPr>
            <w:rFonts w:ascii="Roboto" w:hAnsi="Roboto"/>
            <w:sz w:val="22"/>
            <w:szCs w:val="22"/>
            <w:lang w:val="en-US"/>
          </w:rPr>
          <w:t xml:space="preserve"> HCM (n= 162, 5.3%) compared to non-</w:t>
        </w:r>
        <w:proofErr w:type="spellStart"/>
        <w:r w:rsidR="00DE0059">
          <w:rPr>
            <w:rFonts w:ascii="Roboto" w:hAnsi="Roboto"/>
            <w:sz w:val="22"/>
            <w:szCs w:val="22"/>
            <w:lang w:val="en-US"/>
          </w:rPr>
          <w:t>sarcomeric</w:t>
        </w:r>
        <w:proofErr w:type="spellEnd"/>
        <w:r w:rsidR="00DE0059">
          <w:rPr>
            <w:rFonts w:ascii="Roboto" w:hAnsi="Roboto"/>
            <w:sz w:val="22"/>
            <w:szCs w:val="22"/>
            <w:lang w:val="en-US"/>
          </w:rPr>
          <w:t xml:space="preserve"> HCM (</w:t>
        </w:r>
        <w:r w:rsidR="00DA0C00">
          <w:rPr>
            <w:rFonts w:ascii="Roboto" w:hAnsi="Roboto"/>
            <w:sz w:val="22"/>
            <w:szCs w:val="22"/>
            <w:lang w:val="en-US"/>
          </w:rPr>
          <w:t>n= 67, 2.2)</w:t>
        </w:r>
      </w:ins>
      <w:ins w:id="205" w:author="Christoffer Vissing" w:date="2025-05-13T14:45:00Z" w16du:dateUtc="2025-05-13T12:45:00Z">
        <w:r w:rsidR="00DA0C00">
          <w:rPr>
            <w:rFonts w:ascii="Roboto" w:hAnsi="Roboto"/>
            <w:sz w:val="22"/>
            <w:szCs w:val="22"/>
            <w:lang w:val="en-US"/>
          </w:rPr>
          <w:t xml:space="preserve"> with cardiovascular mortality accounting for 51% and 22% of deaths in the two groups respectively</w:t>
        </w:r>
      </w:ins>
      <w:ins w:id="206" w:author="Christoffer Vissing" w:date="2025-05-13T14:43:00Z" w16du:dateUtc="2025-05-13T12:43:00Z">
        <w:r w:rsidR="00DA0C00">
          <w:rPr>
            <w:rFonts w:ascii="Roboto" w:hAnsi="Roboto"/>
            <w:sz w:val="22"/>
            <w:szCs w:val="22"/>
            <w:lang w:val="en-US"/>
          </w:rPr>
          <w:t>.</w:t>
        </w:r>
      </w:ins>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r w:rsidR="00A21E2B">
        <w:rPr>
          <w:rFonts w:ascii="Roboto" w:hAnsi="Roboto"/>
          <w:sz w:val="22"/>
          <w:szCs w:val="22"/>
          <w:lang w:val="en-US"/>
        </w:rPr>
        <w:t>20</w:t>
      </w:r>
      <w:r w:rsidRPr="00DF613E">
        <w:rPr>
          <w:rFonts w:ascii="Roboto" w:hAnsi="Roboto"/>
          <w:sz w:val="22"/>
          <w:szCs w:val="22"/>
          <w:lang w:val="en-US"/>
        </w:rPr>
        <w:t xml:space="preserve">% versus </w:t>
      </w:r>
      <w:r w:rsidR="00A21E2B">
        <w:rPr>
          <w:rFonts w:ascii="Roboto" w:hAnsi="Roboto"/>
          <w:sz w:val="22"/>
          <w:szCs w:val="22"/>
          <w:lang w:val="en-US"/>
        </w:rPr>
        <w:t>9</w:t>
      </w:r>
      <w:r w:rsidRPr="00DF613E">
        <w:rPr>
          <w:rFonts w:ascii="Roboto" w:hAnsi="Roboto"/>
          <w:sz w:val="22"/>
          <w:szCs w:val="22"/>
          <w:lang w:val="en-US"/>
        </w:rPr>
        <w:t>% of deaths) and heart failure (2</w:t>
      </w:r>
      <w:r w:rsidR="00A21E2B">
        <w:rPr>
          <w:rFonts w:ascii="Roboto" w:hAnsi="Roboto"/>
          <w:sz w:val="22"/>
          <w:szCs w:val="22"/>
          <w:lang w:val="en-US"/>
        </w:rPr>
        <w:t>5</w:t>
      </w:r>
      <w:r w:rsidRPr="00DF613E">
        <w:rPr>
          <w:rFonts w:ascii="Roboto" w:hAnsi="Roboto"/>
          <w:sz w:val="22"/>
          <w:szCs w:val="22"/>
          <w:lang w:val="en-US"/>
        </w:rPr>
        <w:t xml:space="preserve"> versus </w:t>
      </w:r>
      <w:r w:rsidR="00A21E2B">
        <w:rPr>
          <w:rFonts w:ascii="Roboto" w:hAnsi="Roboto"/>
          <w:sz w:val="22"/>
          <w:szCs w:val="22"/>
          <w:lang w:val="en-US"/>
        </w:rPr>
        <w:t>8</w:t>
      </w:r>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r w:rsidR="00703ED6">
        <w:rPr>
          <w:rFonts w:ascii="Roboto" w:hAnsi="Roboto"/>
          <w:sz w:val="22"/>
          <w:szCs w:val="22"/>
          <w:lang w:val="en-US"/>
        </w:rPr>
        <w:t>8</w:t>
      </w:r>
      <w:r>
        <w:rPr>
          <w:rFonts w:ascii="Roboto" w:hAnsi="Roboto"/>
          <w:sz w:val="22"/>
          <w:szCs w:val="22"/>
          <w:lang w:val="en-US"/>
        </w:rPr>
        <w:t>6</w:t>
      </w:r>
      <w:r w:rsidRPr="00DF613E">
        <w:rPr>
          <w:rFonts w:ascii="Roboto" w:hAnsi="Roboto"/>
          <w:sz w:val="22"/>
          <w:szCs w:val="22"/>
          <w:lang w:val="en-US"/>
        </w:rPr>
        <w:t xml:space="preserve"> (CI: </w:t>
      </w:r>
      <w:r w:rsidR="00703ED6">
        <w:rPr>
          <w:rFonts w:ascii="Roboto" w:hAnsi="Roboto"/>
          <w:sz w:val="22"/>
          <w:szCs w:val="22"/>
          <w:lang w:val="en-US"/>
        </w:rPr>
        <w:t>2</w:t>
      </w:r>
      <w:r w:rsidRPr="00DF613E">
        <w:rPr>
          <w:rFonts w:ascii="Roboto" w:hAnsi="Roboto"/>
          <w:sz w:val="22"/>
          <w:szCs w:val="22"/>
          <w:lang w:val="en-US"/>
        </w:rPr>
        <w:t>.</w:t>
      </w:r>
      <w:r w:rsidR="00703ED6">
        <w:rPr>
          <w:rFonts w:ascii="Roboto" w:hAnsi="Roboto"/>
          <w:sz w:val="22"/>
          <w:szCs w:val="22"/>
          <w:lang w:val="en-US"/>
        </w:rPr>
        <w:t>05</w:t>
      </w:r>
      <w:r w:rsidRPr="00DF613E">
        <w:rPr>
          <w:rFonts w:ascii="Roboto" w:hAnsi="Roboto"/>
          <w:sz w:val="22"/>
          <w:szCs w:val="22"/>
          <w:lang w:val="en-US"/>
        </w:rPr>
        <w:t xml:space="preserve"> to </w:t>
      </w:r>
      <w:r w:rsidR="00703ED6">
        <w:rPr>
          <w:rFonts w:ascii="Roboto" w:hAnsi="Roboto"/>
          <w:sz w:val="22"/>
          <w:szCs w:val="22"/>
          <w:lang w:val="en-US"/>
        </w:rPr>
        <w:t>4</w:t>
      </w:r>
      <w:r w:rsidRPr="00DF613E">
        <w:rPr>
          <w:rFonts w:ascii="Roboto" w:hAnsi="Roboto"/>
          <w:sz w:val="22"/>
          <w:szCs w:val="22"/>
          <w:lang w:val="en-US"/>
        </w:rPr>
        <w:t>.</w:t>
      </w:r>
      <w:r w:rsidR="00703ED6">
        <w:rPr>
          <w:rFonts w:ascii="Roboto" w:hAnsi="Roboto"/>
          <w:sz w:val="22"/>
          <w:szCs w:val="22"/>
          <w:lang w:val="en-US"/>
        </w:rPr>
        <w:t>06</w:t>
      </w:r>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CE073C">
        <w:rPr>
          <w:rFonts w:ascii="Roboto" w:hAnsi="Roboto"/>
          <w:b/>
          <w:bCs/>
          <w:sz w:val="22"/>
          <w:szCs w:val="22"/>
          <w:lang w:val="en-US"/>
        </w:rPr>
        <w:t>3</w:t>
      </w:r>
      <w:r w:rsidR="004614A4">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r w:rsidR="00000F06">
        <w:rPr>
          <w:rFonts w:ascii="Roboto" w:hAnsi="Roboto"/>
          <w:sz w:val="22"/>
          <w:szCs w:val="22"/>
          <w:lang w:val="en-US"/>
        </w:rPr>
        <w:t>61</w:t>
      </w:r>
      <w:r w:rsidRPr="00DF613E">
        <w:rPr>
          <w:rFonts w:ascii="Roboto" w:hAnsi="Roboto"/>
          <w:sz w:val="22"/>
          <w:szCs w:val="22"/>
          <w:lang w:val="en-US"/>
        </w:rPr>
        <w:t xml:space="preserve"> [CI: 1.</w:t>
      </w:r>
      <w:r w:rsidR="00000F06">
        <w:rPr>
          <w:rFonts w:ascii="Roboto" w:hAnsi="Roboto"/>
          <w:sz w:val="22"/>
          <w:szCs w:val="22"/>
          <w:lang w:val="en-US"/>
        </w:rPr>
        <w:t>18</w:t>
      </w:r>
      <w:r w:rsidRPr="00DF613E">
        <w:rPr>
          <w:rFonts w:ascii="Roboto" w:hAnsi="Roboto"/>
          <w:sz w:val="22"/>
          <w:szCs w:val="22"/>
          <w:lang w:val="en-US"/>
        </w:rPr>
        <w:t xml:space="preserve"> to 2.</w:t>
      </w:r>
      <w:r w:rsidR="00000F06">
        <w:rPr>
          <w:rFonts w:ascii="Roboto" w:hAnsi="Roboto"/>
          <w:sz w:val="22"/>
          <w:szCs w:val="22"/>
          <w:lang w:val="en-US"/>
        </w:rPr>
        <w:t>20</w:t>
      </w:r>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r w:rsidR="00000F06">
        <w:rPr>
          <w:rFonts w:ascii="Roboto" w:hAnsi="Roboto"/>
          <w:sz w:val="22"/>
          <w:szCs w:val="22"/>
          <w:lang w:val="en-US"/>
        </w:rPr>
        <w:t xml:space="preserve"> using follow-up as </w:t>
      </w:r>
      <w:proofErr w:type="gramStart"/>
      <w:r w:rsidR="00000F06">
        <w:rPr>
          <w:rFonts w:ascii="Roboto" w:hAnsi="Roboto"/>
          <w:sz w:val="22"/>
          <w:szCs w:val="22"/>
          <w:lang w:val="en-US"/>
        </w:rPr>
        <w:t>time-scale</w:t>
      </w:r>
      <w:proofErr w:type="gramEnd"/>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r w:rsidR="00802A2D">
        <w:rPr>
          <w:rFonts w:ascii="Roboto" w:hAnsi="Roboto"/>
          <w:sz w:val="22"/>
          <w:szCs w:val="22"/>
          <w:lang w:val="en-US"/>
        </w:rPr>
        <w:t>34</w:t>
      </w:r>
      <w:r w:rsidRPr="00DF613E">
        <w:rPr>
          <w:rFonts w:ascii="Roboto" w:hAnsi="Roboto"/>
          <w:sz w:val="22"/>
          <w:szCs w:val="22"/>
          <w:lang w:val="en-US"/>
        </w:rPr>
        <w:t xml:space="preserve"> (CI: 1.</w:t>
      </w:r>
      <w:r w:rsidR="00802A2D">
        <w:rPr>
          <w:rFonts w:ascii="Roboto" w:hAnsi="Roboto"/>
          <w:sz w:val="22"/>
          <w:szCs w:val="22"/>
          <w:lang w:val="en-US"/>
        </w:rPr>
        <w:t>98</w:t>
      </w:r>
      <w:r w:rsidRPr="00DF613E">
        <w:rPr>
          <w:rFonts w:ascii="Roboto" w:hAnsi="Roboto"/>
          <w:sz w:val="22"/>
          <w:szCs w:val="22"/>
          <w:lang w:val="en-US"/>
        </w:rPr>
        <w:t xml:space="preserve"> to 2.</w:t>
      </w:r>
      <w:r w:rsidR="00802A2D">
        <w:rPr>
          <w:rFonts w:ascii="Roboto" w:hAnsi="Roboto"/>
          <w:sz w:val="22"/>
          <w:szCs w:val="22"/>
          <w:lang w:val="en-US"/>
        </w:rPr>
        <w:t>75</w:t>
      </w:r>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w:t>
      </w:r>
      <w:commentRangeStart w:id="207"/>
      <w:r w:rsidRPr="00DF613E">
        <w:rPr>
          <w:rFonts w:ascii="Roboto" w:hAnsi="Roboto"/>
          <w:sz w:val="22"/>
          <w:szCs w:val="22"/>
          <w:lang w:val="en-US"/>
        </w:rPr>
        <w:t>HCM</w:t>
      </w:r>
      <w:commentRangeEnd w:id="207"/>
      <w:r w:rsidR="00535359">
        <w:rPr>
          <w:rStyle w:val="Kommentarhenvisning"/>
          <w:lang w:val="en-US" w:eastAsia="en-US"/>
        </w:rPr>
        <w:commentReference w:id="207"/>
      </w:r>
      <w:r w:rsidRPr="00DF613E">
        <w:rPr>
          <w:rFonts w:ascii="Roboto" w:hAnsi="Roboto"/>
          <w:sz w:val="22"/>
          <w:szCs w:val="22"/>
          <w:lang w:val="en-US"/>
        </w:rPr>
        <w:t>.</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51881671"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r w:rsidR="00BE1405">
        <w:rPr>
          <w:rFonts w:ascii="Roboto" w:hAnsi="Roboto"/>
          <w:sz w:val="22"/>
          <w:szCs w:val="22"/>
          <w:lang w:val="en-US"/>
        </w:rPr>
        <w:t>,</w:t>
      </w:r>
      <w:r>
        <w:rPr>
          <w:rFonts w:ascii="Roboto" w:hAnsi="Roboto"/>
          <w:sz w:val="22"/>
          <w:szCs w:val="22"/>
          <w:lang w:val="en-US"/>
        </w:rPr>
        <w:t xml:space="preserve"> we investigated </w:t>
      </w:r>
      <w:r w:rsidR="00FF700B" w:rsidRPr="00431AEB">
        <w:rPr>
          <w:rFonts w:ascii="Roboto" w:hAnsi="Roboto"/>
          <w:sz w:val="22"/>
          <w:szCs w:val="22"/>
          <w:lang w:val="en-US"/>
        </w:rPr>
        <w:t>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w:t>
      </w:r>
      <w:commentRangeStart w:id="208"/>
      <w:commentRangeStart w:id="209"/>
      <w:commentRangeStart w:id="210"/>
      <w:r>
        <w:rPr>
          <w:rFonts w:ascii="Roboto" w:hAnsi="Roboto"/>
          <w:sz w:val="22"/>
          <w:szCs w:val="22"/>
          <w:lang w:val="en-US"/>
        </w:rPr>
        <w:t>LV obstruction, atrial fibrillation</w:t>
      </w:r>
      <w:commentRangeEnd w:id="208"/>
      <w:r w:rsidR="00535359">
        <w:rPr>
          <w:rStyle w:val="Kommentarhenvisning"/>
          <w:lang w:val="en-US" w:eastAsia="en-US"/>
        </w:rPr>
        <w:commentReference w:id="208"/>
      </w:r>
      <w:commentRangeEnd w:id="209"/>
      <w:r w:rsidR="009520DB">
        <w:rPr>
          <w:rStyle w:val="Kommentarhenvisning"/>
          <w:lang w:val="en-US" w:eastAsia="en-US"/>
        </w:rPr>
        <w:commentReference w:id="209"/>
      </w:r>
      <w:commentRangeEnd w:id="210"/>
      <w:r w:rsidR="000D2A8A">
        <w:rPr>
          <w:rStyle w:val="Kommentarhenvisning"/>
          <w:lang w:val="en-US" w:eastAsia="en-US"/>
        </w:rPr>
        <w:commentReference w:id="210"/>
      </w:r>
      <w:r w:rsidR="003B3617">
        <w:rPr>
          <w:rFonts w:ascii="Roboto" w:hAnsi="Roboto"/>
          <w:sz w:val="22"/>
          <w:szCs w:val="22"/>
          <w:lang w:val="en-US"/>
        </w:rPr>
        <w:t>,</w:t>
      </w:r>
      <w:r>
        <w:rPr>
          <w:rFonts w:ascii="Roboto" w:hAnsi="Roboto"/>
          <w:sz w:val="22"/>
          <w:szCs w:val="22"/>
          <w:lang w:val="en-US"/>
        </w:rPr>
        <w:t xml:space="preserve">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s, to identify exposure</w:t>
      </w:r>
      <w:r w:rsidR="00ED3873">
        <w:rPr>
          <w:rFonts w:ascii="Roboto" w:hAnsi="Roboto"/>
          <w:sz w:val="22"/>
          <w:szCs w:val="22"/>
          <w:lang w:val="en-US"/>
        </w:rPr>
        <w:t>-</w:t>
      </w:r>
      <w:r>
        <w:rPr>
          <w:rFonts w:ascii="Roboto" w:hAnsi="Roboto"/>
          <w:sz w:val="22"/>
          <w:szCs w:val="22"/>
          <w:lang w:val="en-US"/>
        </w:rPr>
        <w:t>outcome 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CE073C">
        <w:rPr>
          <w:rFonts w:ascii="Roboto" w:hAnsi="Roboto"/>
          <w:b/>
          <w:bCs/>
          <w:sz w:val="22"/>
          <w:szCs w:val="22"/>
          <w:lang w:val="en-US"/>
        </w:rPr>
        <w:t>4</w:t>
      </w:r>
      <w:r w:rsidR="00CC3ED5" w:rsidRPr="0054323F">
        <w:rPr>
          <w:rFonts w:ascii="Roboto" w:hAnsi="Roboto"/>
          <w:sz w:val="22"/>
          <w:szCs w:val="22"/>
          <w:lang w:val="en-US"/>
        </w:rPr>
        <w:t>)</w:t>
      </w:r>
      <w:r w:rsidR="007077D6">
        <w:rPr>
          <w:rFonts w:ascii="Roboto" w:hAnsi="Roboto"/>
          <w:sz w:val="22"/>
          <w:szCs w:val="22"/>
          <w:lang w:val="en-US"/>
        </w:rPr>
        <w:t>,</w:t>
      </w:r>
      <w:r w:rsidR="00F406CB">
        <w:rPr>
          <w:rFonts w:ascii="Roboto" w:hAnsi="Roboto"/>
          <w:sz w:val="22"/>
          <w:szCs w:val="22"/>
          <w:lang w:val="en-US"/>
        </w:rPr>
        <w:t xml:space="preserve"> combining </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and non-</w:t>
      </w:r>
      <w:proofErr w:type="spellStart"/>
      <w:r w:rsidR="00F406CB">
        <w:rPr>
          <w:rFonts w:ascii="Roboto" w:hAnsi="Roboto"/>
          <w:sz w:val="22"/>
          <w:szCs w:val="22"/>
          <w:lang w:val="en-US"/>
        </w:rPr>
        <w:t>sarcomeric</w:t>
      </w:r>
      <w:proofErr w:type="spellEnd"/>
      <w:r w:rsidR="00F406CB">
        <w:rPr>
          <w:rFonts w:ascii="Roboto" w:hAnsi="Roboto"/>
          <w:sz w:val="22"/>
          <w:szCs w:val="22"/>
          <w:lang w:val="en-US"/>
        </w:rPr>
        <w:t xml:space="preserve"> HCM</w:t>
      </w:r>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w:t>
      </w:r>
      <w:r w:rsidR="00F406CB">
        <w:rPr>
          <w:rFonts w:ascii="Roboto" w:hAnsi="Roboto"/>
          <w:sz w:val="22"/>
          <w:szCs w:val="22"/>
          <w:lang w:val="en-US"/>
        </w:rPr>
        <w:t xml:space="preserve"> incident</w:t>
      </w:r>
      <w:r w:rsidR="005F3FDD" w:rsidRPr="00431AEB">
        <w:rPr>
          <w:rFonts w:ascii="Roboto" w:hAnsi="Roboto"/>
          <w:sz w:val="22"/>
          <w:szCs w:val="22"/>
          <w:lang w:val="en-US"/>
        </w:rPr>
        <w:t xml:space="preserve"> </w:t>
      </w:r>
      <w:r w:rsidR="005F3FDD" w:rsidRPr="003A41F5">
        <w:rPr>
          <w:rFonts w:ascii="Roboto" w:hAnsi="Roboto"/>
          <w:sz w:val="22"/>
          <w:szCs w:val="22"/>
          <w:lang w:val="en-US"/>
        </w:rPr>
        <w:t>atrial fibrillation (HR 1.</w:t>
      </w:r>
      <w:r w:rsidR="008229ED">
        <w:rPr>
          <w:rFonts w:ascii="Roboto" w:hAnsi="Roboto"/>
          <w:sz w:val="22"/>
          <w:szCs w:val="22"/>
          <w:lang w:val="en-US"/>
        </w:rPr>
        <w:t>66</w:t>
      </w:r>
      <w:r w:rsidR="0087104C" w:rsidRPr="003A41F5">
        <w:rPr>
          <w:rFonts w:ascii="Roboto" w:hAnsi="Roboto"/>
          <w:sz w:val="22"/>
          <w:szCs w:val="22"/>
          <w:lang w:val="en-US"/>
        </w:rPr>
        <w:t xml:space="preserve"> [CI 1.</w:t>
      </w:r>
      <w:r w:rsidR="008229ED">
        <w:rPr>
          <w:rFonts w:ascii="Roboto" w:hAnsi="Roboto"/>
          <w:sz w:val="22"/>
          <w:szCs w:val="22"/>
          <w:lang w:val="en-US"/>
        </w:rPr>
        <w:t>43</w:t>
      </w:r>
      <w:r w:rsidR="0087104C" w:rsidRPr="00431AEB">
        <w:rPr>
          <w:rFonts w:ascii="Roboto" w:hAnsi="Roboto"/>
          <w:sz w:val="22"/>
          <w:szCs w:val="22"/>
          <w:lang w:val="en-US"/>
        </w:rPr>
        <w:t>-1.</w:t>
      </w:r>
      <w:r w:rsidR="008229ED">
        <w:rPr>
          <w:rFonts w:ascii="Roboto" w:hAnsi="Roboto"/>
          <w:sz w:val="22"/>
          <w:szCs w:val="22"/>
          <w:lang w:val="en-US"/>
        </w:rPr>
        <w:t>92</w:t>
      </w:r>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r w:rsidR="008229ED">
        <w:rPr>
          <w:rFonts w:ascii="Roboto" w:hAnsi="Roboto"/>
          <w:sz w:val="22"/>
          <w:szCs w:val="22"/>
          <w:lang w:val="en-US"/>
        </w:rPr>
        <w:t>2</w:t>
      </w:r>
      <w:r w:rsidR="005F3FDD" w:rsidRPr="003A41F5">
        <w:rPr>
          <w:rFonts w:ascii="Roboto" w:hAnsi="Roboto"/>
          <w:sz w:val="22"/>
          <w:szCs w:val="22"/>
          <w:lang w:val="en-US"/>
        </w:rPr>
        <w:t>.</w:t>
      </w:r>
      <w:r w:rsidR="008229ED">
        <w:rPr>
          <w:rFonts w:ascii="Roboto" w:hAnsi="Roboto"/>
          <w:sz w:val="22"/>
          <w:szCs w:val="22"/>
          <w:lang w:val="en-US"/>
        </w:rPr>
        <w:t>13</w:t>
      </w:r>
      <w:r w:rsidR="0087104C" w:rsidRPr="00431AEB">
        <w:rPr>
          <w:rFonts w:ascii="Roboto" w:hAnsi="Roboto"/>
          <w:sz w:val="22"/>
          <w:szCs w:val="22"/>
          <w:lang w:val="en-US"/>
        </w:rPr>
        <w:t xml:space="preserve"> [CI 1.</w:t>
      </w:r>
      <w:r w:rsidR="008229ED">
        <w:rPr>
          <w:rFonts w:ascii="Roboto" w:hAnsi="Roboto"/>
          <w:sz w:val="22"/>
          <w:szCs w:val="22"/>
          <w:lang w:val="en-US"/>
        </w:rPr>
        <w:t>83</w:t>
      </w:r>
      <w:r w:rsidR="0087104C" w:rsidRPr="00431AEB">
        <w:rPr>
          <w:rFonts w:ascii="Roboto" w:hAnsi="Roboto"/>
          <w:sz w:val="22"/>
          <w:szCs w:val="22"/>
          <w:lang w:val="en-US"/>
        </w:rPr>
        <w:t>-2.</w:t>
      </w:r>
      <w:r w:rsidR="008229ED">
        <w:rPr>
          <w:rFonts w:ascii="Roboto" w:hAnsi="Roboto"/>
          <w:sz w:val="22"/>
          <w:szCs w:val="22"/>
          <w:lang w:val="en-US"/>
        </w:rPr>
        <w:t>49</w:t>
      </w:r>
      <w:r w:rsidR="0087104C" w:rsidRPr="00431AEB">
        <w:rPr>
          <w:rFonts w:ascii="Roboto" w:hAnsi="Roboto"/>
          <w:sz w:val="22"/>
          <w:szCs w:val="22"/>
          <w:lang w:val="en-US"/>
        </w:rPr>
        <w:t>]</w:t>
      </w:r>
      <w:r w:rsidR="005F3FDD" w:rsidRPr="00431AEB">
        <w:rPr>
          <w:rFonts w:ascii="Roboto" w:hAnsi="Roboto"/>
          <w:sz w:val="22"/>
          <w:szCs w:val="22"/>
          <w:lang w:val="en-US"/>
        </w:rPr>
        <w:t>).</w:t>
      </w:r>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r w:rsidR="008229ED">
        <w:rPr>
          <w:rFonts w:ascii="Roboto" w:hAnsi="Roboto"/>
          <w:sz w:val="22"/>
          <w:szCs w:val="22"/>
          <w:lang w:val="en-US"/>
        </w:rPr>
        <w:t>75</w:t>
      </w:r>
      <w:r w:rsidR="0087104C" w:rsidRPr="003A41F5">
        <w:rPr>
          <w:rFonts w:ascii="Roboto" w:hAnsi="Roboto"/>
          <w:sz w:val="22"/>
          <w:szCs w:val="22"/>
          <w:lang w:val="en-US"/>
        </w:rPr>
        <w:t xml:space="preserve"> [CI 1.</w:t>
      </w:r>
      <w:r w:rsidR="008229ED">
        <w:rPr>
          <w:rFonts w:ascii="Roboto" w:hAnsi="Roboto"/>
          <w:sz w:val="22"/>
          <w:szCs w:val="22"/>
          <w:lang w:val="en-US"/>
        </w:rPr>
        <w:t>51</w:t>
      </w:r>
      <w:r w:rsidR="0087104C" w:rsidRPr="003A41F5">
        <w:rPr>
          <w:rFonts w:ascii="Roboto" w:hAnsi="Roboto"/>
          <w:sz w:val="22"/>
          <w:szCs w:val="22"/>
          <w:lang w:val="en-US"/>
        </w:rPr>
        <w:t>-2.</w:t>
      </w:r>
      <w:r w:rsidR="008229ED">
        <w:rPr>
          <w:rFonts w:ascii="Roboto" w:hAnsi="Roboto"/>
          <w:sz w:val="22"/>
          <w:szCs w:val="22"/>
          <w:lang w:val="en-US"/>
        </w:rPr>
        <w:t>03</w:t>
      </w:r>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r w:rsidR="008229ED">
        <w:rPr>
          <w:rFonts w:ascii="Roboto" w:hAnsi="Roboto"/>
          <w:sz w:val="22"/>
          <w:szCs w:val="22"/>
          <w:lang w:val="en-US"/>
        </w:rPr>
        <w:t>16</w:t>
      </w:r>
      <w:r w:rsidR="0087104C" w:rsidRPr="003A41F5">
        <w:rPr>
          <w:rFonts w:ascii="Roboto" w:hAnsi="Roboto"/>
          <w:sz w:val="22"/>
          <w:szCs w:val="22"/>
          <w:lang w:val="en-US"/>
        </w:rPr>
        <w:t xml:space="preserve"> [CI 1.</w:t>
      </w:r>
      <w:r w:rsidR="008229ED">
        <w:rPr>
          <w:rFonts w:ascii="Roboto" w:hAnsi="Roboto"/>
          <w:sz w:val="22"/>
          <w:szCs w:val="22"/>
          <w:lang w:val="en-US"/>
        </w:rPr>
        <w:t>85</w:t>
      </w:r>
      <w:r w:rsidR="0087104C" w:rsidRPr="003A41F5">
        <w:rPr>
          <w:rFonts w:ascii="Roboto" w:hAnsi="Roboto"/>
          <w:sz w:val="22"/>
          <w:szCs w:val="22"/>
          <w:lang w:val="en-US"/>
        </w:rPr>
        <w:t>-2.</w:t>
      </w:r>
      <w:r w:rsidR="008229ED">
        <w:rPr>
          <w:rFonts w:ascii="Roboto" w:hAnsi="Roboto"/>
          <w:sz w:val="22"/>
          <w:szCs w:val="22"/>
          <w:lang w:val="en-US"/>
        </w:rPr>
        <w:t>53</w:t>
      </w:r>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 xml:space="preserve">was associated with the </w:t>
      </w:r>
      <w:r w:rsidR="004614A4">
        <w:rPr>
          <w:rFonts w:ascii="Roboto" w:hAnsi="Roboto"/>
          <w:sz w:val="22"/>
          <w:szCs w:val="22"/>
          <w:lang w:val="en-US"/>
        </w:rPr>
        <w:t xml:space="preserve">highest number of </w:t>
      </w:r>
      <w:r w:rsidR="003C3095">
        <w:rPr>
          <w:rFonts w:ascii="Roboto" w:hAnsi="Roboto"/>
          <w:sz w:val="22"/>
          <w:szCs w:val="22"/>
          <w:lang w:val="en-US"/>
        </w:rPr>
        <w:t>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B4257D" w:rsidRPr="003A41F5">
        <w:rPr>
          <w:rFonts w:ascii="Roboto" w:hAnsi="Roboto"/>
          <w:sz w:val="22"/>
          <w:szCs w:val="22"/>
          <w:lang w:val="en-US"/>
        </w:rPr>
        <w:t xml:space="preserve">(HR </w:t>
      </w:r>
      <w:r w:rsidR="00102552" w:rsidRPr="003A41F5">
        <w:rPr>
          <w:rFonts w:ascii="Roboto" w:hAnsi="Roboto"/>
          <w:sz w:val="22"/>
          <w:szCs w:val="22"/>
          <w:lang w:val="en-US"/>
        </w:rPr>
        <w:t>2.</w:t>
      </w:r>
      <w:r w:rsidR="008229ED">
        <w:rPr>
          <w:rFonts w:ascii="Roboto" w:hAnsi="Roboto"/>
          <w:sz w:val="22"/>
          <w:szCs w:val="22"/>
          <w:lang w:val="en-US"/>
        </w:rPr>
        <w:t>22</w:t>
      </w:r>
      <w:r w:rsidR="00B4257D" w:rsidRPr="00431AEB">
        <w:rPr>
          <w:rFonts w:ascii="Roboto" w:hAnsi="Roboto"/>
          <w:sz w:val="22"/>
          <w:szCs w:val="22"/>
          <w:lang w:val="en-US"/>
        </w:rPr>
        <w:t xml:space="preserve"> for NYHA III-IV symptoms, 2.</w:t>
      </w:r>
      <w:r w:rsidR="008229ED">
        <w:rPr>
          <w:rFonts w:ascii="Roboto" w:hAnsi="Roboto"/>
          <w:sz w:val="22"/>
          <w:szCs w:val="22"/>
          <w:lang w:val="en-US"/>
        </w:rPr>
        <w:t>89</w:t>
      </w:r>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r w:rsidR="00B4257D" w:rsidRPr="00431AEB">
        <w:rPr>
          <w:rFonts w:ascii="Roboto" w:hAnsi="Roboto"/>
          <w:sz w:val="22"/>
          <w:szCs w:val="22"/>
          <w:lang w:val="en-US"/>
        </w:rPr>
        <w:t xml:space="preserve">, and </w:t>
      </w:r>
      <w:r w:rsidR="008229ED">
        <w:rPr>
          <w:rFonts w:ascii="Roboto" w:hAnsi="Roboto"/>
          <w:sz w:val="22"/>
          <w:szCs w:val="22"/>
          <w:lang w:val="en-US"/>
        </w:rPr>
        <w:t>7</w:t>
      </w:r>
      <w:r w:rsidR="00B4257D" w:rsidRPr="00431AEB">
        <w:rPr>
          <w:rFonts w:ascii="Roboto" w:hAnsi="Roboto"/>
          <w:sz w:val="22"/>
          <w:szCs w:val="22"/>
          <w:lang w:val="en-US"/>
        </w:rPr>
        <w:t>.</w:t>
      </w:r>
      <w:r w:rsidR="008229ED">
        <w:rPr>
          <w:rFonts w:ascii="Roboto" w:hAnsi="Roboto"/>
          <w:sz w:val="22"/>
          <w:szCs w:val="22"/>
          <w:lang w:val="en-US"/>
        </w:rPr>
        <w:t>4</w:t>
      </w:r>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xml:space="preserve">, ventricular </w:t>
      </w:r>
      <w:r w:rsidR="00461927" w:rsidRPr="00431AEB">
        <w:rPr>
          <w:rFonts w:ascii="Roboto" w:hAnsi="Roboto"/>
          <w:sz w:val="22"/>
          <w:szCs w:val="22"/>
          <w:lang w:val="en-US"/>
        </w:rPr>
        <w:lastRenderedPageBreak/>
        <w:t>arrhythmias (HR 3.</w:t>
      </w:r>
      <w:r w:rsidR="008229ED">
        <w:rPr>
          <w:rFonts w:ascii="Roboto" w:hAnsi="Roboto"/>
          <w:sz w:val="22"/>
          <w:szCs w:val="22"/>
          <w:lang w:val="en-US"/>
        </w:rPr>
        <w:t>17</w:t>
      </w:r>
      <w:r w:rsidR="00461927" w:rsidRPr="003A41F5">
        <w:rPr>
          <w:rFonts w:ascii="Roboto" w:hAnsi="Roboto"/>
          <w:sz w:val="22"/>
          <w:szCs w:val="22"/>
          <w:lang w:val="en-US"/>
        </w:rPr>
        <w:t xml:space="preserve"> [CI: 2.</w:t>
      </w:r>
      <w:r w:rsidR="00E44A75">
        <w:rPr>
          <w:rFonts w:ascii="Roboto" w:hAnsi="Roboto"/>
          <w:sz w:val="22"/>
          <w:szCs w:val="22"/>
          <w:lang w:val="en-US"/>
        </w:rPr>
        <w:t>4</w:t>
      </w:r>
      <w:r w:rsidR="008229ED">
        <w:rPr>
          <w:rFonts w:ascii="Roboto" w:hAnsi="Roboto"/>
          <w:sz w:val="22"/>
          <w:szCs w:val="22"/>
          <w:lang w:val="en-US"/>
        </w:rPr>
        <w:t>0</w:t>
      </w:r>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r w:rsidR="008229ED">
        <w:rPr>
          <w:rFonts w:ascii="Roboto" w:hAnsi="Roboto"/>
          <w:sz w:val="22"/>
          <w:szCs w:val="22"/>
          <w:lang w:val="en-US"/>
        </w:rPr>
        <w:t>1</w:t>
      </w:r>
      <w:r w:rsidR="00461927" w:rsidRPr="003A41F5">
        <w:rPr>
          <w:rFonts w:ascii="Roboto" w:hAnsi="Roboto"/>
          <w:sz w:val="22"/>
          <w:szCs w:val="22"/>
          <w:lang w:val="en-US"/>
        </w:rPr>
        <w:t>.</w:t>
      </w:r>
      <w:r w:rsidR="008229ED">
        <w:rPr>
          <w:rFonts w:ascii="Roboto" w:hAnsi="Roboto"/>
          <w:sz w:val="22"/>
          <w:szCs w:val="22"/>
          <w:lang w:val="en-US"/>
        </w:rPr>
        <w:t>94</w:t>
      </w:r>
      <w:r w:rsidR="00461927" w:rsidRPr="003A41F5">
        <w:rPr>
          <w:rFonts w:ascii="Roboto" w:hAnsi="Roboto"/>
          <w:sz w:val="22"/>
          <w:szCs w:val="22"/>
          <w:lang w:val="en-US"/>
        </w:rPr>
        <w:t xml:space="preserve"> [CI: 1.</w:t>
      </w:r>
      <w:r w:rsidR="008229ED">
        <w:rPr>
          <w:rFonts w:ascii="Roboto" w:hAnsi="Roboto"/>
          <w:sz w:val="22"/>
          <w:szCs w:val="22"/>
          <w:lang w:val="en-US"/>
        </w:rPr>
        <w:t>42</w:t>
      </w:r>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66</w:t>
      </w:r>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r w:rsidR="008229ED">
        <w:rPr>
          <w:rFonts w:ascii="Roboto" w:hAnsi="Roboto"/>
          <w:sz w:val="22"/>
          <w:szCs w:val="22"/>
          <w:lang w:val="en-US"/>
        </w:rPr>
        <w:t>2</w:t>
      </w:r>
      <w:r w:rsidR="00461927" w:rsidRPr="00431AEB">
        <w:rPr>
          <w:rFonts w:ascii="Roboto" w:hAnsi="Roboto"/>
          <w:sz w:val="22"/>
          <w:szCs w:val="22"/>
          <w:lang w:val="en-US"/>
        </w:rPr>
        <w:t>.</w:t>
      </w:r>
      <w:r w:rsidR="008229ED">
        <w:rPr>
          <w:rFonts w:ascii="Roboto" w:hAnsi="Roboto"/>
          <w:sz w:val="22"/>
          <w:szCs w:val="22"/>
          <w:lang w:val="en-US"/>
        </w:rPr>
        <w:t>03</w:t>
      </w:r>
      <w:r w:rsidR="00461927" w:rsidRPr="003A41F5">
        <w:rPr>
          <w:rFonts w:ascii="Roboto" w:hAnsi="Roboto"/>
          <w:sz w:val="22"/>
          <w:szCs w:val="22"/>
          <w:lang w:val="en-US"/>
        </w:rPr>
        <w:t xml:space="preserve"> [CI: 1.</w:t>
      </w:r>
      <w:r w:rsidR="008229ED">
        <w:rPr>
          <w:rFonts w:ascii="Roboto" w:hAnsi="Roboto"/>
          <w:sz w:val="22"/>
          <w:szCs w:val="22"/>
          <w:lang w:val="en-US"/>
        </w:rPr>
        <w:t>72</w:t>
      </w:r>
      <w:r w:rsidR="00461927" w:rsidRPr="003A41F5">
        <w:rPr>
          <w:rFonts w:ascii="Roboto" w:hAnsi="Roboto"/>
          <w:sz w:val="22"/>
          <w:szCs w:val="22"/>
          <w:lang w:val="en-US"/>
        </w:rPr>
        <w:t>-2.</w:t>
      </w:r>
      <w:r w:rsidR="008229ED">
        <w:rPr>
          <w:rFonts w:ascii="Roboto" w:hAnsi="Roboto"/>
          <w:sz w:val="22"/>
          <w:szCs w:val="22"/>
          <w:lang w:val="en-US"/>
        </w:rPr>
        <w:t>41</w:t>
      </w:r>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r w:rsidR="006E30BF">
        <w:rPr>
          <w:rFonts w:ascii="Roboto" w:hAnsi="Roboto"/>
          <w:sz w:val="22"/>
          <w:szCs w:val="22"/>
          <w:lang w:val="en-US"/>
        </w:rPr>
        <w:t xml:space="preserve">was associated with </w:t>
      </w:r>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r w:rsidR="008229ED">
        <w:rPr>
          <w:rFonts w:ascii="Roboto" w:hAnsi="Roboto"/>
          <w:sz w:val="22"/>
          <w:szCs w:val="22"/>
          <w:lang w:val="en-US"/>
        </w:rPr>
        <w:t>48</w:t>
      </w:r>
      <w:r w:rsidR="0087104C" w:rsidRPr="00431AEB">
        <w:rPr>
          <w:rFonts w:ascii="Roboto" w:hAnsi="Roboto"/>
          <w:sz w:val="22"/>
          <w:szCs w:val="22"/>
          <w:lang w:val="en-US"/>
        </w:rPr>
        <w:t xml:space="preserve"> [CI 1.</w:t>
      </w:r>
      <w:r w:rsidR="008229ED">
        <w:rPr>
          <w:rFonts w:ascii="Roboto" w:hAnsi="Roboto"/>
          <w:sz w:val="22"/>
          <w:szCs w:val="22"/>
          <w:lang w:val="en-US"/>
        </w:rPr>
        <w:t>9</w:t>
      </w:r>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r w:rsidR="008229ED">
        <w:rPr>
          <w:rFonts w:ascii="Roboto" w:hAnsi="Roboto"/>
          <w:sz w:val="22"/>
          <w:szCs w:val="22"/>
          <w:lang w:val="en-US"/>
        </w:rPr>
        <w:t>18</w:t>
      </w:r>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r w:rsidR="008229ED">
        <w:rPr>
          <w:rFonts w:ascii="Roboto" w:hAnsi="Roboto"/>
          <w:sz w:val="22"/>
          <w:szCs w:val="22"/>
          <w:lang w:val="en-US"/>
        </w:rPr>
        <w:t>4</w:t>
      </w:r>
      <w:r w:rsidR="00D52FCA" w:rsidRPr="00431AEB">
        <w:rPr>
          <w:rFonts w:ascii="Roboto" w:hAnsi="Roboto"/>
          <w:sz w:val="22"/>
          <w:szCs w:val="22"/>
          <w:lang w:val="en-US"/>
        </w:rPr>
        <w:t>.</w:t>
      </w:r>
      <w:r w:rsidR="008229ED">
        <w:rPr>
          <w:rFonts w:ascii="Roboto" w:hAnsi="Roboto"/>
          <w:sz w:val="22"/>
          <w:szCs w:val="22"/>
          <w:lang w:val="en-US"/>
        </w:rPr>
        <w:t>10</w:t>
      </w:r>
      <w:r w:rsidR="00E27B32" w:rsidRPr="00431AEB">
        <w:rPr>
          <w:rFonts w:ascii="Roboto" w:hAnsi="Roboto"/>
          <w:sz w:val="22"/>
          <w:szCs w:val="22"/>
          <w:lang w:val="en-US"/>
        </w:rPr>
        <w:t xml:space="preserve"> [CI 2.</w:t>
      </w:r>
      <w:r w:rsidR="008229ED">
        <w:rPr>
          <w:rFonts w:ascii="Roboto" w:hAnsi="Roboto"/>
          <w:sz w:val="22"/>
          <w:szCs w:val="22"/>
          <w:lang w:val="en-US"/>
        </w:rPr>
        <w:t>93</w:t>
      </w:r>
      <w:r w:rsidR="00E27B32" w:rsidRPr="00431AEB">
        <w:rPr>
          <w:rFonts w:ascii="Roboto" w:hAnsi="Roboto"/>
          <w:sz w:val="22"/>
          <w:szCs w:val="22"/>
          <w:lang w:val="en-US"/>
        </w:rPr>
        <w:t>-5.</w:t>
      </w:r>
      <w:r w:rsidR="008229ED">
        <w:rPr>
          <w:rFonts w:ascii="Roboto" w:hAnsi="Roboto"/>
          <w:sz w:val="22"/>
          <w:szCs w:val="22"/>
          <w:lang w:val="en-US"/>
        </w:rPr>
        <w:t>6</w:t>
      </w:r>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r w:rsidR="008229ED">
        <w:rPr>
          <w:rFonts w:ascii="Roboto" w:hAnsi="Roboto"/>
          <w:sz w:val="22"/>
          <w:szCs w:val="22"/>
          <w:lang w:val="en-US"/>
        </w:rPr>
        <w:t>4</w:t>
      </w:r>
      <w:r w:rsidR="00E27B32" w:rsidRPr="00431AEB">
        <w:rPr>
          <w:rFonts w:ascii="Roboto" w:hAnsi="Roboto"/>
          <w:sz w:val="22"/>
          <w:szCs w:val="22"/>
          <w:lang w:val="en-US"/>
        </w:rPr>
        <w:t xml:space="preserve"> [CI: 2</w:t>
      </w:r>
      <w:r w:rsidR="008229ED">
        <w:rPr>
          <w:rFonts w:ascii="Roboto" w:hAnsi="Roboto"/>
          <w:sz w:val="22"/>
          <w:szCs w:val="22"/>
          <w:lang w:val="en-US"/>
        </w:rPr>
        <w:t>3</w:t>
      </w:r>
      <w:r w:rsidR="00E27B32" w:rsidRPr="00431AEB">
        <w:rPr>
          <w:rFonts w:ascii="Roboto" w:hAnsi="Roboto"/>
          <w:sz w:val="22"/>
          <w:szCs w:val="22"/>
          <w:lang w:val="en-US"/>
        </w:rPr>
        <w:t>-5</w:t>
      </w:r>
      <w:r w:rsidR="008229ED">
        <w:rPr>
          <w:rFonts w:ascii="Roboto" w:hAnsi="Roboto"/>
          <w:sz w:val="22"/>
          <w:szCs w:val="22"/>
          <w:lang w:val="en-US"/>
        </w:rPr>
        <w:t>2</w:t>
      </w:r>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r w:rsidR="008229ED">
        <w:rPr>
          <w:rFonts w:ascii="Roboto" w:hAnsi="Roboto"/>
          <w:sz w:val="22"/>
          <w:szCs w:val="22"/>
          <w:lang w:val="en-US"/>
        </w:rPr>
        <w:t>97</w:t>
      </w:r>
      <w:r w:rsidR="00E27B32" w:rsidRPr="00431AEB">
        <w:rPr>
          <w:rFonts w:ascii="Roboto" w:hAnsi="Roboto"/>
          <w:sz w:val="22"/>
          <w:szCs w:val="22"/>
          <w:lang w:val="en-US"/>
        </w:rPr>
        <w:t xml:space="preserve"> [CI 3.</w:t>
      </w:r>
      <w:r w:rsidR="008229ED">
        <w:rPr>
          <w:rFonts w:ascii="Roboto" w:hAnsi="Roboto"/>
          <w:sz w:val="22"/>
          <w:szCs w:val="22"/>
          <w:lang w:val="en-US"/>
        </w:rPr>
        <w:t>2</w:t>
      </w:r>
      <w:r w:rsidR="00E44A75">
        <w:rPr>
          <w:rFonts w:ascii="Roboto" w:hAnsi="Roboto"/>
          <w:sz w:val="22"/>
          <w:szCs w:val="22"/>
          <w:lang w:val="en-US"/>
        </w:rPr>
        <w:t>6</w:t>
      </w:r>
      <w:r w:rsidR="00E27B32" w:rsidRPr="003A41F5">
        <w:rPr>
          <w:rFonts w:ascii="Roboto" w:hAnsi="Roboto"/>
          <w:sz w:val="22"/>
          <w:szCs w:val="22"/>
          <w:lang w:val="en-US"/>
        </w:rPr>
        <w:t>-4.</w:t>
      </w:r>
      <w:r w:rsidR="008229ED">
        <w:rPr>
          <w:rFonts w:ascii="Roboto" w:hAnsi="Roboto"/>
          <w:sz w:val="22"/>
          <w:szCs w:val="22"/>
          <w:lang w:val="en-US"/>
        </w:rPr>
        <w:t>8</w:t>
      </w:r>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73B5F4E8" w14:textId="77777777" w:rsidR="003C33E1" w:rsidRDefault="003C33E1" w:rsidP="00D51E41">
      <w:pPr>
        <w:spacing w:line="480" w:lineRule="auto"/>
        <w:rPr>
          <w:rFonts w:ascii="Roboto" w:hAnsi="Roboto"/>
          <w:sz w:val="22"/>
          <w:szCs w:val="22"/>
          <w:lang w:val="en-US"/>
        </w:rPr>
      </w:pPr>
    </w:p>
    <w:p w14:paraId="3B41CC17" w14:textId="754A8755" w:rsidR="003C33E1" w:rsidRDefault="000D4738" w:rsidP="00D51E41">
      <w:pPr>
        <w:spacing w:line="480" w:lineRule="auto"/>
        <w:rPr>
          <w:rFonts w:ascii="Roboto" w:hAnsi="Roboto"/>
          <w:sz w:val="22"/>
          <w:szCs w:val="22"/>
          <w:lang w:val="en-US"/>
        </w:rPr>
      </w:pPr>
      <w:r>
        <w:rPr>
          <w:rFonts w:ascii="Roboto" w:hAnsi="Roboto"/>
          <w:sz w:val="22"/>
          <w:szCs w:val="22"/>
          <w:lang w:val="en-US"/>
        </w:rPr>
        <w:t>I</w:t>
      </w:r>
      <w:r w:rsidR="00461927" w:rsidRPr="00431AEB">
        <w:rPr>
          <w:rFonts w:ascii="Roboto" w:hAnsi="Roboto"/>
          <w:sz w:val="22"/>
          <w:szCs w:val="22"/>
          <w:lang w:val="en-US"/>
        </w:rPr>
        <w:t>nteraction analys</w:t>
      </w:r>
      <w:r>
        <w:rPr>
          <w:rFonts w:ascii="Roboto" w:hAnsi="Roboto"/>
          <w:sz w:val="22"/>
          <w:szCs w:val="22"/>
          <w:lang w:val="en-US"/>
        </w:rPr>
        <w:t>e</w:t>
      </w:r>
      <w:r w:rsidR="00461927" w:rsidRPr="00431AEB">
        <w:rPr>
          <w:rFonts w:ascii="Roboto" w:hAnsi="Roboto"/>
          <w:sz w:val="22"/>
          <w:szCs w:val="22"/>
          <w:lang w:val="en-US"/>
        </w:rPr>
        <w:t>s</w:t>
      </w:r>
      <w:r w:rsidR="00934456">
        <w:rPr>
          <w:rFonts w:ascii="Roboto" w:hAnsi="Roboto"/>
          <w:sz w:val="22"/>
          <w:szCs w:val="22"/>
          <w:lang w:val="en-US"/>
        </w:rPr>
        <w:t xml:space="preserve"> </w:t>
      </w:r>
      <w:r>
        <w:rPr>
          <w:rFonts w:ascii="Roboto" w:hAnsi="Roboto"/>
          <w:sz w:val="22"/>
          <w:szCs w:val="22"/>
          <w:lang w:val="en-US"/>
        </w:rPr>
        <w:t xml:space="preserve">were </w:t>
      </w:r>
      <w:r w:rsidR="00934456">
        <w:rPr>
          <w:rFonts w:ascii="Roboto" w:hAnsi="Roboto"/>
          <w:sz w:val="22"/>
          <w:szCs w:val="22"/>
          <w:lang w:val="en-US"/>
        </w:rPr>
        <w:t>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3C33E1">
        <w:rPr>
          <w:rFonts w:ascii="Roboto" w:hAnsi="Roboto"/>
          <w:sz w:val="22"/>
          <w:szCs w:val="22"/>
          <w:lang w:val="en-US"/>
        </w:rPr>
        <w:t xml:space="preserve">disease modifiers on </w:t>
      </w:r>
      <w:r w:rsidR="00554798" w:rsidRPr="00040F1C">
        <w:rPr>
          <w:rFonts w:ascii="Roboto" w:hAnsi="Roboto"/>
          <w:sz w:val="22"/>
          <w:szCs w:val="22"/>
          <w:lang w:val="en-US"/>
        </w:rPr>
        <w:t>outcome</w:t>
      </w:r>
      <w:r w:rsidR="003C33E1">
        <w:rPr>
          <w:rFonts w:ascii="Roboto" w:hAnsi="Roboto"/>
          <w:sz w:val="22"/>
          <w:szCs w:val="22"/>
          <w:lang w:val="en-US"/>
        </w:rPr>
        <w:t>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CE073C">
        <w:rPr>
          <w:rFonts w:ascii="Roboto" w:hAnsi="Roboto"/>
          <w:b/>
          <w:bCs/>
          <w:sz w:val="22"/>
          <w:szCs w:val="22"/>
          <w:lang w:val="en-US"/>
        </w:rPr>
        <w:t>5</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w:t>
      </w:r>
      <w:r w:rsidR="00F406CB">
        <w:rPr>
          <w:rFonts w:ascii="Roboto" w:hAnsi="Roboto"/>
          <w:sz w:val="22"/>
          <w:szCs w:val="22"/>
          <w:lang w:val="en-US"/>
        </w:rPr>
        <w:t>(</w:t>
      </w:r>
      <w:r w:rsidR="008C0E95">
        <w:rPr>
          <w:rFonts w:ascii="Roboto" w:hAnsi="Roboto"/>
          <w:sz w:val="22"/>
          <w:szCs w:val="22"/>
          <w:lang w:val="en-US"/>
        </w:rPr>
        <w:t xml:space="preserve">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00F406CB">
        <w:rPr>
          <w:rFonts w:ascii="Roboto" w:hAnsi="Roboto"/>
          <w:sz w:val="22"/>
          <w:szCs w:val="22"/>
          <w:lang w:val="en-US"/>
        </w:rPr>
        <w:t>)</w:t>
      </w:r>
      <w:r w:rsidR="003C33E1">
        <w:rPr>
          <w:rFonts w:ascii="Roboto" w:hAnsi="Roboto"/>
          <w:sz w:val="22"/>
          <w:szCs w:val="22"/>
          <w:lang w:val="en-US"/>
        </w:rPr>
        <w:t>. Only pairs in</w:t>
      </w:r>
      <w:r w:rsidR="00244FC1">
        <w:rPr>
          <w:rFonts w:ascii="Roboto" w:hAnsi="Roboto"/>
          <w:sz w:val="22"/>
          <w:szCs w:val="22"/>
          <w:lang w:val="en-US"/>
        </w:rPr>
        <w:t xml:space="preserve"> which genetic status had a significant interaction</w:t>
      </w:r>
      <w:r w:rsidR="003C33E1">
        <w:rPr>
          <w:rFonts w:ascii="Roboto" w:hAnsi="Roboto"/>
          <w:sz w:val="22"/>
          <w:szCs w:val="22"/>
          <w:lang w:val="en-US"/>
        </w:rPr>
        <w:t xml:space="preserve"> ar</w:t>
      </w:r>
      <w:r w:rsidR="00BA5910">
        <w:rPr>
          <w:rFonts w:ascii="Roboto" w:hAnsi="Roboto"/>
          <w:sz w:val="22"/>
          <w:szCs w:val="22"/>
          <w:lang w:val="en-US"/>
        </w:rPr>
        <w:t>e</w:t>
      </w:r>
      <w:r w:rsidR="003C33E1">
        <w:rPr>
          <w:rFonts w:ascii="Roboto" w:hAnsi="Roboto"/>
          <w:sz w:val="22"/>
          <w:szCs w:val="22"/>
          <w:lang w:val="en-US"/>
        </w:rPr>
        <w:t xml:space="preserve"> included</w:t>
      </w:r>
      <w:r w:rsidR="00DA5B65" w:rsidRPr="00040F1C">
        <w:rPr>
          <w:rFonts w:ascii="Roboto" w:hAnsi="Roboto"/>
          <w:sz w:val="22"/>
          <w:szCs w:val="22"/>
          <w:lang w:val="en-US"/>
        </w:rPr>
        <w:t>.</w:t>
      </w:r>
      <w:r w:rsidR="00934456">
        <w:rPr>
          <w:rFonts w:ascii="Roboto" w:hAnsi="Roboto"/>
          <w:sz w:val="22"/>
          <w:szCs w:val="22"/>
          <w:lang w:val="en-US"/>
        </w:rPr>
        <w:t xml:space="preserve"> </w:t>
      </w:r>
      <w:r w:rsidR="003C33E1" w:rsidRPr="003C33E1">
        <w:rPr>
          <w:rFonts w:ascii="Roboto" w:hAnsi="Roboto"/>
          <w:sz w:val="22"/>
          <w:szCs w:val="22"/>
          <w:lang w:val="en-US"/>
        </w:rPr>
        <w:t xml:space="preserve">The reported effect ratios represent </w:t>
      </w:r>
      <w:r w:rsidR="003B3617">
        <w:rPr>
          <w:rFonts w:ascii="Roboto" w:hAnsi="Roboto"/>
          <w:sz w:val="22"/>
          <w:szCs w:val="22"/>
          <w:lang w:val="en-US"/>
        </w:rPr>
        <w:t>the relative difference in impact of the</w:t>
      </w:r>
      <w:r w:rsidR="003C33E1" w:rsidRPr="003C33E1">
        <w:rPr>
          <w:rFonts w:ascii="Roboto" w:hAnsi="Roboto"/>
          <w:sz w:val="22"/>
          <w:szCs w:val="22"/>
          <w:lang w:val="en-US"/>
        </w:rPr>
        <w:t xml:space="preserve"> exposure </w:t>
      </w:r>
      <w:r w:rsidR="003B3617">
        <w:rPr>
          <w:rFonts w:ascii="Roboto" w:hAnsi="Roboto"/>
          <w:sz w:val="22"/>
          <w:szCs w:val="22"/>
          <w:lang w:val="en-US"/>
        </w:rPr>
        <w:t>for</w:t>
      </w:r>
      <w:r w:rsidR="003C33E1" w:rsidRPr="003C33E1">
        <w:rPr>
          <w:rFonts w:ascii="Roboto" w:hAnsi="Roboto"/>
          <w:sz w:val="22"/>
          <w:szCs w:val="22"/>
          <w:lang w:val="en-US"/>
        </w:rPr>
        <w:t xml:space="preserve"> </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r w:rsidR="003B3617">
        <w:rPr>
          <w:rFonts w:ascii="Roboto" w:hAnsi="Roboto"/>
          <w:sz w:val="22"/>
          <w:szCs w:val="22"/>
          <w:lang w:val="en-US"/>
        </w:rPr>
        <w:t>versus</w:t>
      </w:r>
      <w:r w:rsidR="003C33E1" w:rsidRPr="003C33E1">
        <w:rPr>
          <w:rFonts w:ascii="Roboto" w:hAnsi="Roboto"/>
          <w:sz w:val="22"/>
          <w:szCs w:val="22"/>
          <w:lang w:val="en-US"/>
        </w:rPr>
        <w:t xml:space="preserve"> non-</w:t>
      </w:r>
      <w:proofErr w:type="spellStart"/>
      <w:r w:rsidR="003C33E1" w:rsidRPr="003C33E1">
        <w:rPr>
          <w:rFonts w:ascii="Roboto" w:hAnsi="Roboto"/>
          <w:sz w:val="22"/>
          <w:szCs w:val="22"/>
          <w:lang w:val="en-US"/>
        </w:rPr>
        <w:t>sarcomeric</w:t>
      </w:r>
      <w:proofErr w:type="spellEnd"/>
      <w:r w:rsidR="003C33E1" w:rsidRPr="003C33E1">
        <w:rPr>
          <w:rFonts w:ascii="Roboto" w:hAnsi="Roboto"/>
          <w:sz w:val="22"/>
          <w:szCs w:val="22"/>
          <w:lang w:val="en-US"/>
        </w:rPr>
        <w:t xml:space="preserve"> HCM. </w:t>
      </w:r>
    </w:p>
    <w:p w14:paraId="460283A7" w14:textId="467A23C7" w:rsidR="009B21C5" w:rsidRPr="00431AEB" w:rsidRDefault="003C33E1" w:rsidP="00D51E41">
      <w:pPr>
        <w:spacing w:line="480" w:lineRule="auto"/>
        <w:rPr>
          <w:rFonts w:ascii="Roboto" w:hAnsi="Roboto"/>
          <w:sz w:val="22"/>
          <w:szCs w:val="22"/>
          <w:lang w:val="en-US"/>
        </w:rPr>
      </w:pPr>
      <w:r w:rsidRPr="003C33E1">
        <w:rPr>
          <w:rFonts w:ascii="Roboto" w:hAnsi="Roboto"/>
          <w:sz w:val="22"/>
          <w:szCs w:val="22"/>
          <w:lang w:val="en-US"/>
        </w:rPr>
        <w:t>Across all significant interactions, the effect</w:t>
      </w:r>
      <w:r w:rsidR="00BA5910">
        <w:rPr>
          <w:rFonts w:ascii="Roboto" w:hAnsi="Roboto"/>
          <w:sz w:val="22"/>
          <w:szCs w:val="22"/>
          <w:lang w:val="en-US"/>
        </w:rPr>
        <w:t xml:space="preserve"> modification</w:t>
      </w:r>
      <w:r w:rsidRPr="003C33E1">
        <w:rPr>
          <w:rFonts w:ascii="Roboto" w:hAnsi="Roboto"/>
          <w:sz w:val="22"/>
          <w:szCs w:val="22"/>
          <w:lang w:val="en-US"/>
        </w:rPr>
        <w:t xml:space="preserve"> was greater in </w:t>
      </w:r>
      <w:proofErr w:type="spellStart"/>
      <w:r w:rsidRPr="003C33E1">
        <w:rPr>
          <w:rFonts w:ascii="Roboto" w:hAnsi="Roboto"/>
          <w:sz w:val="22"/>
          <w:szCs w:val="22"/>
          <w:lang w:val="en-US"/>
        </w:rPr>
        <w:t>sarcomeric</w:t>
      </w:r>
      <w:proofErr w:type="spellEnd"/>
      <w:r w:rsidRPr="003C33E1">
        <w:rPr>
          <w:rFonts w:ascii="Roboto" w:hAnsi="Roboto"/>
          <w:sz w:val="22"/>
          <w:szCs w:val="22"/>
          <w:lang w:val="en-US"/>
        </w:rPr>
        <w:t xml:space="preserve"> HCM</w:t>
      </w:r>
      <w:r>
        <w:rPr>
          <w:rFonts w:ascii="Roboto" w:hAnsi="Roboto"/>
          <w:sz w:val="22"/>
          <w:szCs w:val="22"/>
          <w:lang w:val="en-US"/>
        </w:rPr>
        <w:t>, with</w:t>
      </w:r>
      <w:r w:rsidR="001871E9">
        <w:rPr>
          <w:rFonts w:ascii="Roboto" w:hAnsi="Roboto"/>
          <w:sz w:val="22"/>
          <w:szCs w:val="22"/>
          <w:lang w:val="en-US"/>
        </w:rPr>
        <w:t xml:space="preserve"> </w:t>
      </w:r>
      <w:r>
        <w:rPr>
          <w:rFonts w:ascii="Roboto" w:hAnsi="Roboto"/>
          <w:sz w:val="22"/>
          <w:szCs w:val="22"/>
          <w:lang w:val="en-US"/>
        </w:rPr>
        <w:t>t</w:t>
      </w:r>
      <w:r w:rsidR="00215F74" w:rsidRPr="00431AEB">
        <w:rPr>
          <w:rFonts w:ascii="Roboto" w:hAnsi="Roboto"/>
          <w:sz w:val="22"/>
          <w:szCs w:val="22"/>
          <w:lang w:val="en-US"/>
        </w:rPr>
        <w:t>he largest interaction effects found for atrial fibrillation</w:t>
      </w:r>
      <w:r w:rsidR="00215F74">
        <w:rPr>
          <w:rFonts w:ascii="Roboto" w:hAnsi="Roboto"/>
          <w:sz w:val="22"/>
          <w:szCs w:val="22"/>
          <w:lang w:val="en-US"/>
        </w:rPr>
        <w:t>.</w:t>
      </w:r>
      <w:r>
        <w:rPr>
          <w:rFonts w:ascii="Roboto" w:hAnsi="Roboto"/>
          <w:sz w:val="22"/>
          <w:szCs w:val="22"/>
          <w:lang w:val="en-US"/>
        </w:rPr>
        <w:t xml:space="preserve"> Specifically,</w:t>
      </w:r>
      <w:r w:rsidR="00215F74">
        <w:rPr>
          <w:rFonts w:ascii="Roboto" w:hAnsi="Roboto"/>
          <w:sz w:val="22"/>
          <w:szCs w:val="22"/>
          <w:lang w:val="en-US"/>
        </w:rPr>
        <w:t xml:space="preserve"> atrial fibrillation was associated with </w:t>
      </w:r>
      <w:r w:rsidR="006E30BF">
        <w:rPr>
          <w:rFonts w:ascii="Roboto" w:hAnsi="Roboto"/>
          <w:sz w:val="22"/>
          <w:szCs w:val="22"/>
          <w:lang w:val="en-US"/>
        </w:rPr>
        <w:t>larger risk modification</w:t>
      </w:r>
      <w:r w:rsidR="00215F74">
        <w:rPr>
          <w:rFonts w:ascii="Roboto" w:hAnsi="Roboto"/>
          <w:sz w:val="22"/>
          <w:szCs w:val="22"/>
          <w:lang w:val="en-US"/>
        </w:rPr>
        <w:t xml:space="preserve"> </w:t>
      </w:r>
      <w:r w:rsidR="006E30BF">
        <w:rPr>
          <w:rFonts w:ascii="Roboto" w:hAnsi="Roboto"/>
          <w:sz w:val="22"/>
          <w:szCs w:val="22"/>
          <w:lang w:val="en-US"/>
        </w:rPr>
        <w:t xml:space="preserve">for </w:t>
      </w:r>
      <w:r w:rsidR="00215F74" w:rsidRPr="00431AEB">
        <w:rPr>
          <w:rFonts w:ascii="Roboto" w:hAnsi="Roboto"/>
          <w:sz w:val="22"/>
          <w:szCs w:val="22"/>
          <w:lang w:val="en-US"/>
        </w:rPr>
        <w:t xml:space="preserve">LV systolic dysfunction (effect ratio </w:t>
      </w:r>
      <w:r w:rsidR="009A3504">
        <w:rPr>
          <w:rFonts w:ascii="Roboto" w:hAnsi="Roboto"/>
          <w:sz w:val="22"/>
          <w:szCs w:val="22"/>
          <w:lang w:val="en-US"/>
        </w:rPr>
        <w:t>1</w:t>
      </w:r>
      <w:r w:rsidR="00215F74" w:rsidRPr="00431AEB">
        <w:rPr>
          <w:rFonts w:ascii="Roboto" w:hAnsi="Roboto"/>
          <w:sz w:val="22"/>
          <w:szCs w:val="22"/>
          <w:lang w:val="en-US"/>
        </w:rPr>
        <w:t>.</w:t>
      </w:r>
      <w:r w:rsidR="009A3504">
        <w:rPr>
          <w:rFonts w:ascii="Roboto" w:hAnsi="Roboto"/>
          <w:sz w:val="22"/>
          <w:szCs w:val="22"/>
          <w:lang w:val="en-US"/>
        </w:rPr>
        <w:t>89</w:t>
      </w:r>
      <w:r w:rsidR="00215F74" w:rsidRPr="00431AEB">
        <w:rPr>
          <w:rFonts w:ascii="Roboto" w:hAnsi="Roboto"/>
          <w:sz w:val="22"/>
          <w:szCs w:val="22"/>
          <w:lang w:val="en-US"/>
        </w:rPr>
        <w:t xml:space="preserve"> [CI 1.</w:t>
      </w:r>
      <w:r w:rsidR="000629A9">
        <w:rPr>
          <w:rFonts w:ascii="Roboto" w:hAnsi="Roboto"/>
          <w:sz w:val="22"/>
          <w:szCs w:val="22"/>
          <w:lang w:val="en-US"/>
        </w:rPr>
        <w:t>35</w:t>
      </w:r>
      <w:r w:rsidR="00215F74" w:rsidRPr="00431AEB">
        <w:rPr>
          <w:rFonts w:ascii="Roboto" w:hAnsi="Roboto"/>
          <w:sz w:val="22"/>
          <w:szCs w:val="22"/>
          <w:lang w:val="en-US"/>
        </w:rPr>
        <w:t>-2.</w:t>
      </w:r>
      <w:r w:rsidR="000629A9">
        <w:rPr>
          <w:rFonts w:ascii="Roboto" w:hAnsi="Roboto"/>
          <w:sz w:val="22"/>
          <w:szCs w:val="22"/>
          <w:lang w:val="en-US"/>
        </w:rPr>
        <w:t>66</w:t>
      </w:r>
      <w:r w:rsidR="00215F74" w:rsidRPr="00431AEB">
        <w:rPr>
          <w:rFonts w:ascii="Roboto" w:hAnsi="Roboto"/>
          <w:sz w:val="22"/>
          <w:szCs w:val="22"/>
          <w:lang w:val="en-US"/>
        </w:rPr>
        <w:t>]), ventricular arrhythmias (effect ratio 1.</w:t>
      </w:r>
      <w:r w:rsidR="009A3504">
        <w:rPr>
          <w:rFonts w:ascii="Roboto" w:hAnsi="Roboto"/>
          <w:sz w:val="22"/>
          <w:szCs w:val="22"/>
          <w:lang w:val="en-US"/>
        </w:rPr>
        <w:t>88</w:t>
      </w:r>
      <w:r w:rsidR="00215F74" w:rsidRPr="00431AEB">
        <w:rPr>
          <w:rFonts w:ascii="Roboto" w:hAnsi="Roboto"/>
          <w:sz w:val="22"/>
          <w:szCs w:val="22"/>
          <w:lang w:val="en-US"/>
        </w:rPr>
        <w:t xml:space="preserve"> [CI 1.</w:t>
      </w:r>
      <w:r w:rsidR="000629A9">
        <w:rPr>
          <w:rFonts w:ascii="Roboto" w:hAnsi="Roboto"/>
          <w:sz w:val="22"/>
          <w:szCs w:val="22"/>
          <w:lang w:val="en-US"/>
        </w:rPr>
        <w:t>21</w:t>
      </w:r>
      <w:r w:rsidR="00215F74" w:rsidRPr="00431AEB">
        <w:rPr>
          <w:rFonts w:ascii="Roboto" w:hAnsi="Roboto"/>
          <w:sz w:val="22"/>
          <w:szCs w:val="22"/>
          <w:lang w:val="en-US"/>
        </w:rPr>
        <w:t>-</w:t>
      </w:r>
      <w:r w:rsidR="000629A9">
        <w:rPr>
          <w:rFonts w:ascii="Roboto" w:hAnsi="Roboto"/>
          <w:sz w:val="22"/>
          <w:szCs w:val="22"/>
          <w:lang w:val="en-US"/>
        </w:rPr>
        <w:t>2</w:t>
      </w:r>
      <w:r w:rsidR="00215F74" w:rsidRPr="00431AEB">
        <w:rPr>
          <w:rFonts w:ascii="Roboto" w:hAnsi="Roboto"/>
          <w:sz w:val="22"/>
          <w:szCs w:val="22"/>
          <w:lang w:val="en-US"/>
        </w:rPr>
        <w:t>.</w:t>
      </w:r>
      <w:r w:rsidR="000629A9">
        <w:rPr>
          <w:rFonts w:ascii="Roboto" w:hAnsi="Roboto"/>
          <w:sz w:val="22"/>
          <w:szCs w:val="22"/>
          <w:lang w:val="en-US"/>
        </w:rPr>
        <w:t>92</w:t>
      </w:r>
      <w:r w:rsidR="00215F74" w:rsidRPr="00431AEB">
        <w:rPr>
          <w:rFonts w:ascii="Roboto" w:hAnsi="Roboto"/>
          <w:sz w:val="22"/>
          <w:szCs w:val="22"/>
          <w:lang w:val="en-US"/>
        </w:rPr>
        <w:t>]), and death (effect ratio 1.</w:t>
      </w:r>
      <w:r w:rsidR="009A3504">
        <w:rPr>
          <w:rFonts w:ascii="Roboto" w:hAnsi="Roboto"/>
          <w:sz w:val="22"/>
          <w:szCs w:val="22"/>
          <w:lang w:val="en-US"/>
        </w:rPr>
        <w:t>86</w:t>
      </w:r>
      <w:r w:rsidR="00215F74" w:rsidRPr="00431AEB">
        <w:rPr>
          <w:rFonts w:ascii="Roboto" w:hAnsi="Roboto"/>
          <w:sz w:val="22"/>
          <w:szCs w:val="22"/>
          <w:lang w:val="en-US"/>
        </w:rPr>
        <w:t xml:space="preserve"> [CI </w:t>
      </w:r>
      <w:r w:rsidR="00215F74">
        <w:rPr>
          <w:rFonts w:ascii="Roboto" w:hAnsi="Roboto"/>
          <w:sz w:val="22"/>
          <w:szCs w:val="22"/>
          <w:lang w:val="en-US"/>
        </w:rPr>
        <w:t>1.</w:t>
      </w:r>
      <w:r w:rsidR="000629A9">
        <w:rPr>
          <w:rFonts w:ascii="Roboto" w:hAnsi="Roboto"/>
          <w:sz w:val="22"/>
          <w:szCs w:val="22"/>
          <w:lang w:val="en-US"/>
        </w:rPr>
        <w:t>46</w:t>
      </w:r>
      <w:r w:rsidR="00215F74">
        <w:rPr>
          <w:rFonts w:ascii="Roboto" w:hAnsi="Roboto"/>
          <w:sz w:val="22"/>
          <w:szCs w:val="22"/>
          <w:lang w:val="en-US"/>
        </w:rPr>
        <w:t>-2.</w:t>
      </w:r>
      <w:r w:rsidR="000629A9">
        <w:rPr>
          <w:rFonts w:ascii="Roboto" w:hAnsi="Roboto"/>
          <w:sz w:val="22"/>
          <w:szCs w:val="22"/>
          <w:lang w:val="en-US"/>
        </w:rPr>
        <w:t>37</w:t>
      </w:r>
      <w:r w:rsidR="00215F74" w:rsidRPr="00431AEB">
        <w:rPr>
          <w:rFonts w:ascii="Roboto" w:hAnsi="Roboto"/>
          <w:sz w:val="22"/>
          <w:szCs w:val="22"/>
          <w:lang w:val="en-US"/>
        </w:rPr>
        <w:t>])</w:t>
      </w:r>
      <w:r w:rsidR="006E30BF">
        <w:rPr>
          <w:rFonts w:ascii="Roboto" w:hAnsi="Roboto"/>
          <w:sz w:val="22"/>
          <w:szCs w:val="22"/>
          <w:lang w:val="en-US"/>
        </w:rPr>
        <w:t xml:space="preserve"> </w:t>
      </w:r>
      <w:r>
        <w:rPr>
          <w:rFonts w:ascii="Roboto" w:hAnsi="Roboto"/>
          <w:sz w:val="22"/>
          <w:szCs w:val="22"/>
          <w:lang w:val="en-US"/>
        </w:rPr>
        <w:t xml:space="preserve">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215F74" w:rsidRPr="00431AEB">
        <w:rPr>
          <w:rFonts w:ascii="Roboto" w:hAnsi="Roboto"/>
          <w:sz w:val="22"/>
          <w:szCs w:val="22"/>
          <w:lang w:val="en-US"/>
        </w:rPr>
        <w:t xml:space="preserve">. </w:t>
      </w:r>
      <w:r>
        <w:rPr>
          <w:rFonts w:ascii="Roboto" w:hAnsi="Roboto"/>
          <w:sz w:val="22"/>
          <w:szCs w:val="22"/>
          <w:lang w:val="en-US"/>
        </w:rPr>
        <w:t xml:space="preserve">Likewise, </w:t>
      </w:r>
      <w:r w:rsidR="0054323F" w:rsidRPr="00431AEB">
        <w:rPr>
          <w:rFonts w:ascii="Roboto" w:hAnsi="Roboto"/>
          <w:sz w:val="22"/>
          <w:szCs w:val="22"/>
          <w:lang w:val="en-US"/>
        </w:rPr>
        <w:t>LV systolic dysfunction conferred</w:t>
      </w:r>
      <w:r>
        <w:rPr>
          <w:rFonts w:ascii="Roboto" w:hAnsi="Roboto"/>
          <w:sz w:val="22"/>
          <w:szCs w:val="22"/>
          <w:lang w:val="en-US"/>
        </w:rPr>
        <w:t xml:space="preserve"> a</w:t>
      </w:r>
      <w:r w:rsidR="0054323F" w:rsidRPr="00431AEB">
        <w:rPr>
          <w:rFonts w:ascii="Roboto" w:hAnsi="Roboto"/>
          <w:sz w:val="22"/>
          <w:szCs w:val="22"/>
          <w:lang w:val="en-US"/>
        </w:rPr>
        <w:t xml:space="preserve">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w:t>
      </w:r>
      <w:r>
        <w:rPr>
          <w:rFonts w:ascii="Roboto" w:hAnsi="Roboto"/>
          <w:sz w:val="22"/>
          <w:szCs w:val="22"/>
          <w:lang w:val="en-US"/>
        </w:rPr>
        <w:t>for</w:t>
      </w:r>
      <w:r w:rsidRPr="00431AEB">
        <w:rPr>
          <w:rFonts w:ascii="Roboto" w:hAnsi="Roboto"/>
          <w:sz w:val="22"/>
          <w:szCs w:val="22"/>
          <w:lang w:val="en-US"/>
        </w:rPr>
        <w:t xml:space="preserve"> </w:t>
      </w:r>
      <w:r w:rsidR="0054323F" w:rsidRPr="00431AEB">
        <w:rPr>
          <w:rFonts w:ascii="Roboto" w:hAnsi="Roboto"/>
          <w:sz w:val="22"/>
          <w:szCs w:val="22"/>
          <w:lang w:val="en-US"/>
        </w:rPr>
        <w:t xml:space="preserve">developing NYHA class III-IV symptoms (effect ratio </w:t>
      </w:r>
      <w:r w:rsidR="009A3504">
        <w:rPr>
          <w:rFonts w:ascii="Roboto" w:hAnsi="Roboto"/>
          <w:sz w:val="22"/>
          <w:szCs w:val="22"/>
          <w:lang w:val="en-US"/>
        </w:rPr>
        <w:t>1.97</w:t>
      </w:r>
      <w:r w:rsidR="0054323F" w:rsidRPr="00431AEB">
        <w:rPr>
          <w:rFonts w:ascii="Roboto" w:hAnsi="Roboto"/>
          <w:sz w:val="22"/>
          <w:szCs w:val="22"/>
          <w:lang w:val="en-US"/>
        </w:rPr>
        <w:t xml:space="preserve"> [CI 1.</w:t>
      </w:r>
      <w:r w:rsidR="000629A9">
        <w:rPr>
          <w:rFonts w:ascii="Roboto" w:hAnsi="Roboto"/>
          <w:sz w:val="22"/>
          <w:szCs w:val="22"/>
          <w:lang w:val="en-US"/>
        </w:rPr>
        <w:t>15</w:t>
      </w:r>
      <w:r w:rsidR="0054323F" w:rsidRPr="00431AEB">
        <w:rPr>
          <w:rFonts w:ascii="Roboto" w:hAnsi="Roboto"/>
          <w:sz w:val="22"/>
          <w:szCs w:val="22"/>
          <w:lang w:val="en-US"/>
        </w:rPr>
        <w:t>-</w:t>
      </w:r>
      <w:r w:rsidR="000629A9">
        <w:rPr>
          <w:rFonts w:ascii="Roboto" w:hAnsi="Roboto"/>
          <w:sz w:val="22"/>
          <w:szCs w:val="22"/>
          <w:lang w:val="en-US"/>
        </w:rPr>
        <w:t>3</w:t>
      </w:r>
      <w:r w:rsidR="0054323F" w:rsidRPr="00431AEB">
        <w:rPr>
          <w:rFonts w:ascii="Roboto" w:hAnsi="Roboto"/>
          <w:sz w:val="22"/>
          <w:szCs w:val="22"/>
          <w:lang w:val="en-US"/>
        </w:rPr>
        <w:t>.</w:t>
      </w:r>
      <w:r w:rsidR="000629A9">
        <w:rPr>
          <w:rFonts w:ascii="Roboto" w:hAnsi="Roboto"/>
          <w:sz w:val="22"/>
          <w:szCs w:val="22"/>
          <w:lang w:val="en-US"/>
        </w:rPr>
        <w:t>36</w:t>
      </w:r>
      <w:r w:rsidR="0054323F" w:rsidRPr="00431AEB">
        <w:rPr>
          <w:rFonts w:ascii="Roboto" w:hAnsi="Roboto"/>
          <w:sz w:val="22"/>
          <w:szCs w:val="22"/>
          <w:lang w:val="en-US"/>
        </w:rPr>
        <w:t>]) and death (effect ratio 1.</w:t>
      </w:r>
      <w:r w:rsidR="009A3504">
        <w:rPr>
          <w:rFonts w:ascii="Roboto" w:hAnsi="Roboto"/>
          <w:sz w:val="22"/>
          <w:szCs w:val="22"/>
          <w:lang w:val="en-US"/>
        </w:rPr>
        <w:t>80</w:t>
      </w:r>
      <w:r w:rsidR="0054323F" w:rsidRPr="00431AEB">
        <w:rPr>
          <w:rFonts w:ascii="Roboto" w:hAnsi="Roboto"/>
          <w:sz w:val="22"/>
          <w:szCs w:val="22"/>
          <w:lang w:val="en-US"/>
        </w:rPr>
        <w:t xml:space="preserve"> [CI 1.</w:t>
      </w:r>
      <w:r w:rsidR="000629A9">
        <w:rPr>
          <w:rFonts w:ascii="Roboto" w:hAnsi="Roboto"/>
          <w:sz w:val="22"/>
          <w:szCs w:val="22"/>
          <w:lang w:val="en-US"/>
        </w:rPr>
        <w:t>23</w:t>
      </w:r>
      <w:r w:rsidR="0054323F" w:rsidRPr="00431AEB">
        <w:rPr>
          <w:rFonts w:ascii="Roboto" w:hAnsi="Roboto"/>
          <w:sz w:val="22"/>
          <w:szCs w:val="22"/>
          <w:lang w:val="en-US"/>
        </w:rPr>
        <w:t>-2.</w:t>
      </w:r>
      <w:r w:rsidR="000629A9">
        <w:rPr>
          <w:rFonts w:ascii="Roboto" w:hAnsi="Roboto"/>
          <w:sz w:val="22"/>
          <w:szCs w:val="22"/>
          <w:lang w:val="en-US"/>
        </w:rPr>
        <w:t>64</w:t>
      </w:r>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74DBD3EC" w:rsidR="00E20586" w:rsidRPr="00DF613E" w:rsidRDefault="009E4A4E" w:rsidP="001D711A">
      <w:pPr>
        <w:spacing w:line="480" w:lineRule="auto"/>
        <w:rPr>
          <w:rFonts w:ascii="Roboto" w:hAnsi="Roboto"/>
          <w:sz w:val="22"/>
          <w:szCs w:val="22"/>
          <w:lang w:val="en-US"/>
        </w:rPr>
      </w:pPr>
      <w:r>
        <w:rPr>
          <w:rFonts w:ascii="Roboto" w:hAnsi="Roboto"/>
          <w:sz w:val="22"/>
          <w:szCs w:val="22"/>
          <w:lang w:val="en-US"/>
        </w:rPr>
        <w:t>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00234D5E" w:rsidRPr="00DF613E">
        <w:rPr>
          <w:rFonts w:ascii="Roboto" w:hAnsi="Roboto"/>
          <w:sz w:val="22"/>
          <w:szCs w:val="22"/>
          <w:lang w:val="en-US"/>
        </w:rPr>
        <w:t xml:space="preserve"> </w:t>
      </w:r>
      <w:r w:rsidR="00AF0B4C" w:rsidRPr="00DF613E">
        <w:rPr>
          <w:rFonts w:ascii="Roboto" w:hAnsi="Roboto"/>
          <w:sz w:val="22"/>
          <w:szCs w:val="22"/>
          <w:lang w:val="en-US"/>
        </w:rPr>
        <w:t>compared</w:t>
      </w:r>
      <w:r w:rsidR="00234D5E"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CF1786">
        <w:rPr>
          <w:rFonts w:ascii="Roboto" w:hAnsi="Roboto"/>
          <w:sz w:val="22"/>
          <w:szCs w:val="22"/>
          <w:lang w:val="en-US"/>
        </w:rPr>
        <w:t>of</w:t>
      </w:r>
      <w:r w:rsidR="00F0537B" w:rsidRPr="00DF613E">
        <w:rPr>
          <w:rFonts w:ascii="Roboto" w:hAnsi="Roboto"/>
          <w:sz w:val="22"/>
          <w:szCs w:val="22"/>
          <w:lang w:val="en-US"/>
        </w:rPr>
        <w:t xml:space="preserve">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A2547C">
        <w:rPr>
          <w:rFonts w:ascii="Roboto" w:hAnsi="Roboto"/>
          <w:sz w:val="22"/>
          <w:szCs w:val="22"/>
          <w:lang w:val="en-US"/>
        </w:rPr>
        <w:t>.</w:t>
      </w:r>
      <w:r w:rsidR="00D35FAB">
        <w:rPr>
          <w:rFonts w:ascii="Roboto" w:hAnsi="Roboto"/>
          <w:sz w:val="22"/>
          <w:szCs w:val="22"/>
          <w:lang w:val="en-US"/>
        </w:rPr>
        <w:t xml:space="preserve"> </w:t>
      </w:r>
      <w:commentRangeStart w:id="211"/>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00234D5E"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00234D5E"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00234D5E"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xml:space="preserve">, </w:t>
      </w:r>
      <w:r w:rsidR="00F87F9D">
        <w:rPr>
          <w:rFonts w:ascii="Roboto" w:hAnsi="Roboto"/>
          <w:sz w:val="22"/>
          <w:szCs w:val="22"/>
          <w:lang w:val="en-US"/>
        </w:rPr>
        <w:t xml:space="preserve">an </w:t>
      </w:r>
      <w:proofErr w:type="gramStart"/>
      <w:r w:rsidR="00F87F9D">
        <w:rPr>
          <w:rFonts w:ascii="Roboto" w:hAnsi="Roboto"/>
          <w:sz w:val="22"/>
          <w:szCs w:val="22"/>
          <w:lang w:val="en-US"/>
        </w:rPr>
        <w:t>eight year</w:t>
      </w:r>
      <w:proofErr w:type="gramEnd"/>
      <w:r w:rsidR="00F87F9D">
        <w:rPr>
          <w:rFonts w:ascii="Roboto" w:hAnsi="Roboto"/>
          <w:sz w:val="22"/>
          <w:szCs w:val="22"/>
          <w:lang w:val="en-US"/>
        </w:rPr>
        <w:t xml:space="preserve"> shorter lifespan </w:t>
      </w:r>
      <w:r w:rsidR="00335B40">
        <w:rPr>
          <w:rFonts w:ascii="Roboto" w:hAnsi="Roboto"/>
          <w:sz w:val="22"/>
          <w:szCs w:val="22"/>
          <w:lang w:val="en-US"/>
        </w:rPr>
        <w:t>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w:t>
      </w:r>
      <w:commentRangeEnd w:id="211"/>
      <w:r w:rsidR="00C00F0C">
        <w:rPr>
          <w:rStyle w:val="Kommentarhenvisning"/>
          <w:lang w:val="en-US" w:eastAsia="en-US"/>
        </w:rPr>
        <w:commentReference w:id="211"/>
      </w:r>
      <w:r w:rsidR="00A2067F">
        <w:rPr>
          <w:rFonts w:ascii="Roboto" w:hAnsi="Roboto"/>
          <w:sz w:val="22"/>
          <w:szCs w:val="22"/>
          <w:lang w:val="en-US"/>
        </w:rPr>
        <w:t xml:space="preserve">Furthermore, </w:t>
      </w:r>
      <w:r w:rsidR="00CE171D">
        <w:rPr>
          <w:rFonts w:ascii="Roboto" w:hAnsi="Roboto"/>
          <w:sz w:val="22"/>
          <w:szCs w:val="22"/>
          <w:lang w:val="en-US"/>
        </w:rPr>
        <w:t xml:space="preserve">the consequences of </w:t>
      </w:r>
      <w:commentRangeStart w:id="212"/>
      <w:r w:rsidR="008D66E8">
        <w:rPr>
          <w:rFonts w:ascii="Roboto" w:hAnsi="Roboto"/>
          <w:sz w:val="22"/>
          <w:szCs w:val="22"/>
          <w:lang w:val="en-US"/>
        </w:rPr>
        <w:t>atrial fibrillation</w:t>
      </w:r>
      <w:r w:rsidR="00EB5A65">
        <w:rPr>
          <w:rFonts w:ascii="Roboto" w:hAnsi="Roboto"/>
          <w:sz w:val="22"/>
          <w:szCs w:val="22"/>
          <w:lang w:val="en-US"/>
        </w:rPr>
        <w:t xml:space="preserve"> and LV systolic dysfunction </w:t>
      </w:r>
      <w:commentRangeEnd w:id="212"/>
      <w:r w:rsidR="00C00F0C">
        <w:rPr>
          <w:rStyle w:val="Kommentarhenvisning"/>
          <w:lang w:val="en-US" w:eastAsia="en-US"/>
        </w:rPr>
        <w:commentReference w:id="212"/>
      </w:r>
      <w:r w:rsidR="00EB5A65">
        <w:rPr>
          <w:rFonts w:ascii="Roboto" w:hAnsi="Roboto"/>
          <w:sz w:val="22"/>
          <w:szCs w:val="22"/>
          <w:lang w:val="en-US"/>
        </w:rPr>
        <w:t xml:space="preserve">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w:t>
      </w:r>
      <w:r w:rsidR="000D4738">
        <w:rPr>
          <w:rFonts w:ascii="Roboto" w:hAnsi="Roboto"/>
          <w:sz w:val="22"/>
          <w:szCs w:val="22"/>
          <w:lang w:val="en-US"/>
        </w:rPr>
        <w:t>, leading to</w:t>
      </w:r>
      <w:r w:rsidR="00CE171D">
        <w:rPr>
          <w:rFonts w:ascii="Roboto" w:hAnsi="Roboto"/>
          <w:sz w:val="22"/>
          <w:szCs w:val="22"/>
          <w:lang w:val="en-US"/>
        </w:rPr>
        <w:t xml:space="preserve"> </w:t>
      </w:r>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3B3617">
        <w:rPr>
          <w:rFonts w:ascii="Roboto" w:hAnsi="Roboto"/>
          <w:sz w:val="22"/>
          <w:szCs w:val="22"/>
          <w:lang w:val="en-US"/>
        </w:rPr>
        <w:t>death</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4CAD8820"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16021D">
        <w:rPr>
          <w:rFonts w:ascii="Roboto" w:hAnsi="Roboto"/>
          <w:sz w:val="22"/>
          <w:szCs w:val="22"/>
          <w:lang w:val="en-US"/>
        </w:rPr>
        <w:instrText xml:space="preserve"> ADDIN ZOTERO_ITEM CSL_CITATION {"citationID":"qdWGASxX","properties":{"formattedCitation":"\\super 3,11\\uc0\\u8211{}13\\nosupersub{}","plainCitation":"3,11–13","noteIndex":0},"citationItems":[{"id":73,"uris":["http://zotero.org/users/2403727/items/SMQZC67W"],"itemData":{"id":73,"type":"article-journal","abstract":"Background:A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16021D" w:rsidRPr="0016021D">
        <w:rPr>
          <w:rFonts w:ascii="Roboto" w:hAnsi="Roboto"/>
          <w:sz w:val="22"/>
          <w:vertAlign w:val="superscript"/>
        </w:rPr>
        <w:t>3,11–13</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w:t>
      </w:r>
      <w:commentRangeStart w:id="213"/>
      <w:r w:rsidR="002045AA" w:rsidRPr="00DF613E">
        <w:rPr>
          <w:rFonts w:ascii="Roboto" w:hAnsi="Roboto"/>
          <w:sz w:val="22"/>
          <w:szCs w:val="22"/>
          <w:lang w:val="en-US"/>
        </w:rPr>
        <w:t xml:space="preserve">incidence </w:t>
      </w:r>
      <w:commentRangeEnd w:id="213"/>
      <w:r w:rsidR="009520DB">
        <w:rPr>
          <w:rStyle w:val="Kommentarhenvisning"/>
          <w:lang w:val="en-US" w:eastAsia="en-US"/>
        </w:rPr>
        <w:commentReference w:id="213"/>
      </w:r>
      <w:r w:rsidR="002045AA" w:rsidRPr="00DF613E">
        <w:rPr>
          <w:rFonts w:ascii="Roboto" w:hAnsi="Roboto"/>
          <w:sz w:val="22"/>
          <w:szCs w:val="22"/>
          <w:lang w:val="en-US"/>
        </w:rPr>
        <w:t xml:space="preserve"> </w:t>
      </w:r>
      <w:r w:rsidR="007100EB">
        <w:rPr>
          <w:rFonts w:ascii="Roboto" w:hAnsi="Roboto"/>
          <w:sz w:val="22"/>
          <w:szCs w:val="22"/>
          <w:lang w:val="en-US"/>
        </w:rPr>
        <w:t xml:space="preserve">of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16021D">
        <w:rPr>
          <w:rFonts w:ascii="Roboto" w:hAnsi="Roboto"/>
          <w:sz w:val="22"/>
          <w:szCs w:val="22"/>
          <w:lang w:val="en-US"/>
        </w:rPr>
        <w:instrText xml:space="preserve"> ADDIN ZOTERO_ITEM CSL_CITATION {"citationID":"e6gTbBSs","properties":{"formattedCitation":"\\super 14\\nosupersub{}","plainCitation":"14","noteIndex":0},"citationItems":[{"id":152,"uris":["http://zotero.org/users/2403727/items/43YGYCNR"],"itemData":{"id":152,"type":"article-journal","abstract":"&lt;h3&gt;Importance&lt;/h3&gt;&lt;p&gt;Patients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16021D" w:rsidRPr="0016021D">
        <w:rPr>
          <w:rFonts w:ascii="Roboto" w:hAnsi="Roboto"/>
          <w:sz w:val="22"/>
          <w:vertAlign w:val="superscript"/>
        </w:rPr>
        <w:t>14</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r w:rsidR="00DD117D">
        <w:rPr>
          <w:rFonts w:ascii="Roboto" w:hAnsi="Roboto"/>
          <w:sz w:val="22"/>
          <w:szCs w:val="22"/>
          <w:lang w:val="en-US"/>
        </w:rPr>
        <w:t xml:space="preserve">In previous studies, </w:t>
      </w:r>
      <w:r w:rsidR="0084063E" w:rsidRPr="00DF613E">
        <w:rPr>
          <w:rFonts w:ascii="Roboto" w:hAnsi="Roboto"/>
          <w:sz w:val="22"/>
          <w:szCs w:val="22"/>
          <w:lang w:val="en-US"/>
        </w:rPr>
        <w:t xml:space="preserve">LV obstruction </w:t>
      </w:r>
      <w:r w:rsidR="00DD117D">
        <w:rPr>
          <w:rFonts w:ascii="Roboto" w:hAnsi="Roboto"/>
          <w:sz w:val="22"/>
          <w:szCs w:val="22"/>
          <w:lang w:val="en-US"/>
        </w:rPr>
        <w:t>was</w:t>
      </w:r>
      <w:r w:rsidR="0084063E" w:rsidRPr="00DF613E">
        <w:rPr>
          <w:rFonts w:ascii="Roboto" w:hAnsi="Roboto"/>
          <w:sz w:val="22"/>
          <w:szCs w:val="22"/>
          <w:lang w:val="en-US"/>
        </w:rPr>
        <w:t xml:space="preserve"> </w:t>
      </w:r>
      <w:r w:rsidR="00AC2A89">
        <w:rPr>
          <w:rFonts w:ascii="Roboto" w:hAnsi="Roboto"/>
          <w:sz w:val="22"/>
          <w:szCs w:val="22"/>
          <w:lang w:val="en-US"/>
        </w:rPr>
        <w:t>linked</w:t>
      </w:r>
      <w:r w:rsidR="0084063E" w:rsidRPr="00DF613E">
        <w:rPr>
          <w:rFonts w:ascii="Roboto" w:hAnsi="Roboto"/>
          <w:sz w:val="22"/>
          <w:szCs w:val="22"/>
          <w:lang w:val="en-US"/>
        </w:rPr>
        <w:t xml:space="preserve"> </w:t>
      </w:r>
      <w:r w:rsidR="00DD117D">
        <w:rPr>
          <w:rFonts w:ascii="Roboto" w:hAnsi="Roboto"/>
          <w:sz w:val="22"/>
          <w:szCs w:val="22"/>
          <w:lang w:val="en-US"/>
        </w:rPr>
        <w:t>to</w:t>
      </w:r>
      <w:r w:rsidR="00DD117D" w:rsidRPr="00DF613E">
        <w:rPr>
          <w:rFonts w:ascii="Roboto" w:hAnsi="Roboto"/>
          <w:sz w:val="22"/>
          <w:szCs w:val="22"/>
          <w:lang w:val="en-US"/>
        </w:rPr>
        <w:t xml:space="preserve"> </w:t>
      </w:r>
      <w:r w:rsidR="0084063E" w:rsidRPr="00DF613E">
        <w:rPr>
          <w:rFonts w:ascii="Roboto" w:hAnsi="Roboto"/>
          <w:sz w:val="22"/>
          <w:szCs w:val="22"/>
          <w:lang w:val="en-US"/>
        </w:rPr>
        <w:t>a higher risk of ventricular arrhythmias, stroke and death</w:t>
      </w:r>
      <w:r w:rsidR="00602B0C">
        <w:rPr>
          <w:rFonts w:ascii="Roboto" w:hAnsi="Roboto"/>
          <w:sz w:val="22"/>
          <w:szCs w:val="22"/>
          <w:lang w:val="en-US"/>
        </w:rPr>
        <w:t xml:space="preserve"> in HCM</w:t>
      </w:r>
      <w:r w:rsidR="0084063E">
        <w:rPr>
          <w:rFonts w:ascii="Roboto" w:hAnsi="Roboto"/>
          <w:sz w:val="22"/>
          <w:szCs w:val="22"/>
        </w:rPr>
        <w:fldChar w:fldCharType="begin"/>
      </w:r>
      <w:r w:rsidR="0016021D">
        <w:rPr>
          <w:rFonts w:ascii="Roboto" w:hAnsi="Roboto"/>
          <w:sz w:val="22"/>
          <w:szCs w:val="22"/>
          <w:lang w:val="en-US"/>
        </w:rPr>
        <w:instrText xml:space="preserve"> ADDIN ZOTERO_ITEM CSL_CITATION {"citationID":"YsRiDJm3","properties":{"formattedCitation":"\\super 15\\nosupersub{}","plainCitation":"15","noteIndex":0},"citationItems":[{"id":4273,"uris":["http://zotero.org/users/2403727/items/BWBU3NKQ"],"itemData":{"id":4273,"type":"article-journal","container-title":"New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16021D" w:rsidRPr="0016021D">
        <w:rPr>
          <w:rFonts w:ascii="Roboto" w:hAnsi="Roboto"/>
          <w:sz w:val="22"/>
          <w:vertAlign w:val="superscript"/>
        </w:rPr>
        <w:t>15</w:t>
      </w:r>
      <w:r w:rsidR="0084063E">
        <w:rPr>
          <w:rFonts w:ascii="Roboto" w:hAnsi="Roboto"/>
          <w:sz w:val="22"/>
          <w:szCs w:val="22"/>
        </w:rPr>
        <w:fldChar w:fldCharType="end"/>
      </w:r>
      <w:r w:rsidR="00602B0C" w:rsidRPr="00337E0B">
        <w:rPr>
          <w:rFonts w:ascii="Roboto" w:hAnsi="Roboto"/>
          <w:sz w:val="22"/>
          <w:szCs w:val="22"/>
          <w:lang w:val="en-US"/>
        </w:rPr>
        <w:t>.</w:t>
      </w:r>
      <w:r w:rsidR="0084063E" w:rsidRPr="00DF613E">
        <w:rPr>
          <w:rFonts w:ascii="Roboto" w:hAnsi="Roboto"/>
          <w:sz w:val="22"/>
          <w:szCs w:val="22"/>
          <w:lang w:val="en-US"/>
        </w:rPr>
        <w:t xml:space="preserve"> </w:t>
      </w:r>
      <w:commentRangeStart w:id="214"/>
      <w:r w:rsidR="00DD117D">
        <w:rPr>
          <w:rFonts w:ascii="Roboto" w:hAnsi="Roboto"/>
          <w:sz w:val="22"/>
          <w:szCs w:val="22"/>
          <w:lang w:val="en-US"/>
        </w:rPr>
        <w:t xml:space="preserve">In this study, </w:t>
      </w:r>
      <w:r w:rsidR="000315ED">
        <w:rPr>
          <w:rFonts w:ascii="Roboto" w:hAnsi="Roboto"/>
          <w:sz w:val="22"/>
          <w:szCs w:val="22"/>
          <w:lang w:val="en-US"/>
        </w:rPr>
        <w:t>n</w:t>
      </w:r>
      <w:r w:rsidR="00602B0C">
        <w:rPr>
          <w:rFonts w:ascii="Roboto" w:hAnsi="Roboto"/>
          <w:sz w:val="22"/>
          <w:szCs w:val="22"/>
          <w:lang w:val="en-US"/>
        </w:rPr>
        <w:t>o</w:t>
      </w:r>
      <w:r w:rsidR="00602B0C" w:rsidRPr="00602B0C">
        <w:rPr>
          <w:rFonts w:ascii="Roboto" w:hAnsi="Roboto"/>
          <w:sz w:val="22"/>
          <w:szCs w:val="22"/>
          <w:lang w:val="en-US"/>
        </w:rPr>
        <w:t xml:space="preserve"> </w:t>
      </w:r>
      <w:r w:rsidR="00602B0C">
        <w:rPr>
          <w:rFonts w:ascii="Roboto" w:hAnsi="Roboto"/>
          <w:sz w:val="22"/>
          <w:szCs w:val="22"/>
          <w:lang w:val="en-US"/>
        </w:rPr>
        <w:t>significant associations</w:t>
      </w:r>
      <w:r w:rsidR="003B3617">
        <w:rPr>
          <w:rFonts w:ascii="Roboto" w:hAnsi="Roboto"/>
          <w:sz w:val="22"/>
          <w:szCs w:val="22"/>
          <w:lang w:val="en-US"/>
        </w:rPr>
        <w:t xml:space="preserve"> were identified</w:t>
      </w:r>
      <w:r w:rsidR="00602B0C">
        <w:rPr>
          <w:rFonts w:ascii="Roboto" w:hAnsi="Roboto"/>
          <w:sz w:val="22"/>
          <w:szCs w:val="22"/>
          <w:lang w:val="en-US"/>
        </w:rPr>
        <w:t xml:space="preserve"> between LV obstruction and these outcomes a</w:t>
      </w:r>
      <w:r w:rsidR="00AA4526" w:rsidRPr="00DF613E">
        <w:rPr>
          <w:rFonts w:ascii="Roboto" w:hAnsi="Roboto"/>
          <w:sz w:val="22"/>
          <w:szCs w:val="22"/>
          <w:lang w:val="en-US"/>
        </w:rPr>
        <w:t>fter adjust</w:t>
      </w:r>
      <w:r w:rsidR="00602B0C">
        <w:rPr>
          <w:rFonts w:ascii="Roboto" w:hAnsi="Roboto"/>
          <w:sz w:val="22"/>
          <w:szCs w:val="22"/>
          <w:lang w:val="en-US"/>
        </w:rPr>
        <w:t>ing</w:t>
      </w:r>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r w:rsidR="00923EF4">
        <w:rPr>
          <w:rFonts w:ascii="Roboto" w:hAnsi="Roboto"/>
          <w:sz w:val="22"/>
          <w:szCs w:val="22"/>
          <w:lang w:val="en-US"/>
        </w:rPr>
        <w:t>.</w:t>
      </w:r>
      <w:r w:rsidR="006463CE" w:rsidRPr="00DF613E">
        <w:rPr>
          <w:rFonts w:ascii="Roboto" w:hAnsi="Roboto"/>
          <w:sz w:val="22"/>
          <w:szCs w:val="22"/>
          <w:lang w:val="en-US"/>
        </w:rPr>
        <w:t xml:space="preserve"> </w:t>
      </w:r>
      <w:commentRangeEnd w:id="214"/>
      <w:r w:rsidR="000B5DA3">
        <w:rPr>
          <w:rStyle w:val="Kommentarhenvisning"/>
          <w:lang w:val="en-US" w:eastAsia="en-US"/>
        </w:rPr>
        <w:commentReference w:id="214"/>
      </w:r>
      <w:r w:rsidR="00523C29">
        <w:rPr>
          <w:rFonts w:ascii="Roboto" w:hAnsi="Roboto"/>
          <w:sz w:val="22"/>
          <w:szCs w:val="22"/>
          <w:lang w:val="en-US"/>
        </w:rPr>
        <w:tab/>
      </w:r>
    </w:p>
    <w:p w14:paraId="49917606" w14:textId="68C104D3"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w:t>
      </w:r>
      <w:r w:rsidR="00A81610">
        <w:rPr>
          <w:rFonts w:ascii="Roboto" w:hAnsi="Roboto"/>
          <w:sz w:val="22"/>
          <w:szCs w:val="22"/>
          <w:lang w:val="en-US"/>
        </w:rPr>
        <w:t>s</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16021D">
        <w:rPr>
          <w:rFonts w:ascii="Roboto" w:hAnsi="Roboto"/>
          <w:sz w:val="22"/>
          <w:szCs w:val="22"/>
          <w:lang w:val="en-US"/>
        </w:rPr>
        <w:instrText xml:space="preserve"> ADDIN ZOTERO_ITEM CSL_CITATION {"citationID":"emTkUPTP","properties":{"formattedCitation":"\\super 16,17\\nosupersub{}","plainCitation":"16,17","noteIndex":0},"citationItems":[{"id":3017,"uris":["http://zotero.org/users/2403727/items/EGYWTL4G"],"itemData":{"id":3017,"type":"article-journal","abstract":"Hypertrophic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16021D" w:rsidRPr="0016021D">
        <w:rPr>
          <w:rFonts w:ascii="Roboto" w:hAnsi="Roboto"/>
          <w:sz w:val="22"/>
          <w:vertAlign w:val="superscript"/>
        </w:rPr>
        <w:t>16,17</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w:t>
      </w:r>
      <w:commentRangeStart w:id="215"/>
      <w:r w:rsidR="007F0426">
        <w:rPr>
          <w:rFonts w:ascii="Roboto" w:hAnsi="Roboto"/>
          <w:sz w:val="22"/>
          <w:szCs w:val="22"/>
          <w:lang w:val="en-US"/>
        </w:rPr>
        <w:t xml:space="preserve">may </w:t>
      </w:r>
      <w:r w:rsidR="00D42B8E">
        <w:rPr>
          <w:rFonts w:ascii="Roboto" w:hAnsi="Roboto"/>
          <w:sz w:val="22"/>
          <w:szCs w:val="22"/>
          <w:lang w:val="en-US"/>
        </w:rPr>
        <w:t>be causal factors in the development of</w:t>
      </w:r>
      <w:r w:rsidR="00581BBC">
        <w:rPr>
          <w:rFonts w:ascii="Roboto" w:hAnsi="Roboto"/>
          <w:sz w:val="22"/>
          <w:szCs w:val="22"/>
          <w:lang w:val="en-US"/>
        </w:rPr>
        <w:t xml:space="preserve"> </w:t>
      </w:r>
      <w:r w:rsidR="00DD117D">
        <w:rPr>
          <w:rFonts w:ascii="Roboto" w:hAnsi="Roboto"/>
          <w:sz w:val="22"/>
          <w:szCs w:val="22"/>
          <w:lang w:val="en-US"/>
        </w:rPr>
        <w:t>non-</w:t>
      </w:r>
      <w:proofErr w:type="spellStart"/>
      <w:r w:rsidR="00DD117D">
        <w:rPr>
          <w:rFonts w:ascii="Roboto" w:hAnsi="Roboto"/>
          <w:sz w:val="22"/>
          <w:szCs w:val="22"/>
          <w:lang w:val="en-US"/>
        </w:rPr>
        <w:t>sarcomeric</w:t>
      </w:r>
      <w:proofErr w:type="spellEnd"/>
      <w:r w:rsidR="00DD117D">
        <w:rPr>
          <w:rFonts w:ascii="Roboto" w:hAnsi="Roboto"/>
          <w:sz w:val="22"/>
          <w:szCs w:val="22"/>
          <w:lang w:val="en-US"/>
        </w:rPr>
        <w:t xml:space="preserve"> </w:t>
      </w:r>
      <w:commentRangeStart w:id="216"/>
      <w:r w:rsidR="00581BBC">
        <w:rPr>
          <w:rFonts w:ascii="Roboto" w:hAnsi="Roboto"/>
          <w:sz w:val="22"/>
          <w:szCs w:val="22"/>
          <w:lang w:val="en-US"/>
        </w:rPr>
        <w:t>HCM</w:t>
      </w:r>
      <w:commentRangeEnd w:id="216"/>
      <w:r w:rsidR="00C00F0C">
        <w:rPr>
          <w:rStyle w:val="Kommentarhenvisning"/>
          <w:lang w:val="en-US" w:eastAsia="en-US"/>
        </w:rPr>
        <w:commentReference w:id="216"/>
      </w:r>
      <w:r w:rsidR="00581BBC">
        <w:rPr>
          <w:rFonts w:ascii="Roboto" w:hAnsi="Roboto"/>
          <w:sz w:val="22"/>
          <w:szCs w:val="22"/>
          <w:lang w:val="en-US"/>
        </w:rPr>
        <w:t xml:space="preserve">. </w:t>
      </w:r>
      <w:commentRangeEnd w:id="215"/>
      <w:r w:rsidR="007F0426">
        <w:rPr>
          <w:rStyle w:val="Kommentarhenvisning"/>
          <w:lang w:val="en-US" w:eastAsia="en-US"/>
        </w:rPr>
        <w:commentReference w:id="215"/>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5E9CBE8A"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00DD117D">
        <w:rPr>
          <w:rFonts w:ascii="Roboto" w:hAnsi="Roboto"/>
          <w:b/>
          <w:bCs/>
          <w:sz w:val="22"/>
          <w:szCs w:val="22"/>
          <w:lang w:val="en-US"/>
        </w:rPr>
        <w:t>, including</w:t>
      </w:r>
      <w:r w:rsidR="0032350E" w:rsidRPr="00DF613E">
        <w:rPr>
          <w:rFonts w:ascii="Roboto" w:hAnsi="Roboto"/>
          <w:b/>
          <w:bCs/>
          <w:sz w:val="22"/>
          <w:szCs w:val="22"/>
          <w:lang w:val="en-US"/>
        </w:rPr>
        <w:t xml:space="preserve"> HCM-Related Mortality</w:t>
      </w:r>
      <w:r w:rsidR="00DD117D">
        <w:rPr>
          <w:rFonts w:ascii="Roboto" w:hAnsi="Roboto"/>
          <w:b/>
          <w:bCs/>
          <w:sz w:val="22"/>
          <w:szCs w:val="22"/>
          <w:lang w:val="en-US"/>
        </w:rPr>
        <w:t>,</w:t>
      </w:r>
      <w:r w:rsidR="0032350E" w:rsidRPr="00DF613E">
        <w:rPr>
          <w:rFonts w:ascii="Roboto" w:hAnsi="Roboto"/>
          <w:b/>
          <w:bCs/>
          <w:sz w:val="22"/>
          <w:szCs w:val="22"/>
          <w:lang w:val="en-US"/>
        </w:rPr>
        <w:t xml:space="preserve">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00D0D96D" w:rsidR="00D8701C" w:rsidRPr="00DF613E" w:rsidRDefault="000D4738" w:rsidP="00D8701C">
      <w:pPr>
        <w:spacing w:line="480" w:lineRule="auto"/>
        <w:rPr>
          <w:rFonts w:ascii="Roboto" w:hAnsi="Roboto"/>
          <w:sz w:val="22"/>
          <w:szCs w:val="22"/>
          <w:lang w:val="en-US"/>
        </w:rPr>
      </w:pPr>
      <w:r>
        <w:rPr>
          <w:rFonts w:ascii="Roboto" w:hAnsi="Roboto"/>
          <w:sz w:val="22"/>
          <w:szCs w:val="22"/>
          <w:lang w:val="en-US"/>
        </w:rPr>
        <w:lastRenderedPageBreak/>
        <w:t>Adding to these prior data, we found that</w:t>
      </w:r>
      <w:r w:rsidR="00850C14" w:rsidRPr="00DF613E">
        <w:rPr>
          <w:rFonts w:ascii="Roboto" w:hAnsi="Roboto"/>
          <w:sz w:val="22"/>
          <w:szCs w:val="22"/>
          <w:lang w:val="en-US"/>
        </w:rPr>
        <w:t>,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w:t>
      </w:r>
      <w:r>
        <w:rPr>
          <w:rFonts w:ascii="Roboto" w:hAnsi="Roboto"/>
          <w:sz w:val="22"/>
          <w:szCs w:val="22"/>
          <w:lang w:val="en-US"/>
        </w:rPr>
        <w:t xml:space="preserve">, </w:t>
      </w:r>
      <w:r w:rsidR="0084459B">
        <w:rPr>
          <w:rFonts w:ascii="Roboto" w:hAnsi="Roboto"/>
          <w:sz w:val="22"/>
          <w:szCs w:val="22"/>
          <w:lang w:val="en-US"/>
        </w:rPr>
        <w:t>when</w:t>
      </w:r>
      <w:r w:rsidRPr="00DF613E">
        <w:rPr>
          <w:rFonts w:ascii="Roboto" w:hAnsi="Roboto"/>
          <w:sz w:val="22"/>
          <w:szCs w:val="22"/>
          <w:lang w:val="en-US"/>
        </w:rPr>
        <w:t xml:space="preserve"> performing age-specific analyses to account for the older age of</w:t>
      </w:r>
      <w:r>
        <w:rPr>
          <w:rFonts w:ascii="Roboto" w:hAnsi="Roboto"/>
          <w:sz w:val="22"/>
          <w:szCs w:val="22"/>
          <w:lang w:val="en-US"/>
        </w:rPr>
        <w:t xml:space="preserve"> patients with</w:t>
      </w:r>
      <w:r w:rsidRPr="00DF613E">
        <w:rPr>
          <w:rFonts w:ascii="Roboto" w:hAnsi="Roboto"/>
          <w:sz w:val="22"/>
          <w:szCs w:val="22"/>
          <w:lang w:val="en-US"/>
        </w:rPr>
        <w:t xml:space="preserve">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7D28C4" w:rsidRPr="00DF613E">
        <w:rPr>
          <w:rFonts w:ascii="Roboto" w:hAnsi="Roboto"/>
          <w:sz w:val="22"/>
          <w:szCs w:val="22"/>
          <w:lang w:val="en-US"/>
        </w:rPr>
        <w:t xml:space="preserve">.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r w:rsidR="00D54922">
        <w:rPr>
          <w:rFonts w:ascii="Roboto" w:hAnsi="Roboto"/>
          <w:sz w:val="22"/>
          <w:szCs w:val="22"/>
          <w:lang w:val="en-US"/>
        </w:rPr>
        <w:t>8</w:t>
      </w:r>
      <w:r w:rsidR="00D04008">
        <w:rPr>
          <w:rFonts w:ascii="Roboto" w:hAnsi="Roboto"/>
          <w:sz w:val="22"/>
          <w:szCs w:val="22"/>
          <w:lang w:val="en-US"/>
        </w:rPr>
        <w:t>-</w:t>
      </w:r>
      <w:r w:rsidR="00BB4E02" w:rsidRPr="00DF613E">
        <w:rPr>
          <w:rFonts w:ascii="Roboto" w:hAnsi="Roboto"/>
          <w:sz w:val="22"/>
          <w:szCs w:val="22"/>
          <w:lang w:val="en-US"/>
        </w:rPr>
        <w:t>3</w:t>
      </w:r>
      <w:r w:rsidR="00D54922">
        <w:rPr>
          <w:rFonts w:ascii="Roboto" w:hAnsi="Roboto"/>
          <w:sz w:val="22"/>
          <w:szCs w:val="22"/>
          <w:lang w:val="en-US"/>
        </w:rPr>
        <w:t>7</w:t>
      </w:r>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each of these outcomes.</w:t>
      </w:r>
      <w:r w:rsidR="00D8701C" w:rsidRPr="00DF613E">
        <w:rPr>
          <w:rFonts w:ascii="Roboto" w:hAnsi="Roboto"/>
          <w:sz w:val="22"/>
          <w:szCs w:val="22"/>
          <w:lang w:val="en-US"/>
        </w:rPr>
        <w:t xml:space="preserve"> </w:t>
      </w:r>
      <w:r w:rsidR="00D54922">
        <w:rPr>
          <w:rFonts w:ascii="Roboto" w:hAnsi="Roboto"/>
          <w:sz w:val="22"/>
          <w:szCs w:val="22"/>
          <w:lang w:val="en-US"/>
        </w:rPr>
        <w:t>For atrial fibrillation, this finding was primarily due to atrial fibrillation emerging</w:t>
      </w:r>
      <w:r w:rsidR="00636ED5">
        <w:rPr>
          <w:rFonts w:ascii="Roboto" w:hAnsi="Roboto"/>
          <w:sz w:val="22"/>
          <w:szCs w:val="22"/>
          <w:lang w:val="en-US"/>
        </w:rPr>
        <w:t xml:space="preserve"> </w:t>
      </w:r>
      <w:r w:rsidR="00DD117D">
        <w:rPr>
          <w:rFonts w:ascii="Roboto" w:hAnsi="Roboto"/>
          <w:sz w:val="22"/>
          <w:szCs w:val="22"/>
          <w:lang w:val="en-US"/>
        </w:rPr>
        <w:t>at a younger age in</w:t>
      </w:r>
      <w:r w:rsidR="00636ED5">
        <w:rPr>
          <w:rFonts w:ascii="Roboto" w:hAnsi="Roboto"/>
          <w:sz w:val="22"/>
          <w:szCs w:val="22"/>
          <w:lang w:val="en-US"/>
        </w:rPr>
        <w:t xml:space="preserve">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 while the risk of </w:t>
      </w:r>
      <w:commentRangeStart w:id="217"/>
      <w:commentRangeStart w:id="218"/>
      <w:r w:rsidR="00636ED5">
        <w:rPr>
          <w:rFonts w:ascii="Roboto" w:hAnsi="Roboto"/>
          <w:sz w:val="22"/>
          <w:szCs w:val="22"/>
          <w:lang w:val="en-US"/>
        </w:rPr>
        <w:t xml:space="preserve">ventricular arrhythmias seemed </w:t>
      </w:r>
      <w:r w:rsidR="00A81610">
        <w:rPr>
          <w:rFonts w:ascii="Roboto" w:hAnsi="Roboto"/>
          <w:sz w:val="22"/>
          <w:szCs w:val="22"/>
          <w:lang w:val="en-US"/>
        </w:rPr>
        <w:t xml:space="preserve">be equal at younger ages but </w:t>
      </w:r>
      <w:del w:id="219" w:author="Christoffer Vissing" w:date="2025-05-12T15:13:00Z" w16du:dateUtc="2025-05-12T13:13:00Z">
        <w:r w:rsidR="00636ED5" w:rsidDel="00C22745">
          <w:rPr>
            <w:rFonts w:ascii="Roboto" w:hAnsi="Roboto"/>
            <w:sz w:val="22"/>
            <w:szCs w:val="22"/>
            <w:lang w:val="en-US"/>
          </w:rPr>
          <w:delText xml:space="preserve"> </w:delText>
        </w:r>
      </w:del>
      <w:r w:rsidR="00636ED5">
        <w:rPr>
          <w:rFonts w:ascii="Roboto" w:hAnsi="Roboto"/>
          <w:sz w:val="22"/>
          <w:szCs w:val="22"/>
          <w:lang w:val="en-US"/>
        </w:rPr>
        <w:t>persist</w:t>
      </w:r>
      <w:ins w:id="220" w:author="Christoffer Vissing" w:date="2025-05-12T15:13:00Z" w16du:dateUtc="2025-05-12T13:13:00Z">
        <w:r w:rsidR="00C22745">
          <w:rPr>
            <w:rFonts w:ascii="Roboto" w:hAnsi="Roboto"/>
            <w:sz w:val="22"/>
            <w:szCs w:val="22"/>
            <w:lang w:val="en-US"/>
          </w:rPr>
          <w:t>ed</w:t>
        </w:r>
      </w:ins>
      <w:r w:rsidR="00636ED5">
        <w:rPr>
          <w:rFonts w:ascii="Roboto" w:hAnsi="Roboto"/>
          <w:sz w:val="22"/>
          <w:szCs w:val="22"/>
          <w:lang w:val="en-US"/>
        </w:rPr>
        <w:t xml:space="preserve"> into older age in patients with </w:t>
      </w:r>
      <w:proofErr w:type="spellStart"/>
      <w:r w:rsidR="00636ED5">
        <w:rPr>
          <w:rFonts w:ascii="Roboto" w:hAnsi="Roboto"/>
          <w:sz w:val="22"/>
          <w:szCs w:val="22"/>
          <w:lang w:val="en-US"/>
        </w:rPr>
        <w:t>sarcomeric</w:t>
      </w:r>
      <w:proofErr w:type="spellEnd"/>
      <w:r w:rsidR="003B3617">
        <w:rPr>
          <w:rFonts w:ascii="Roboto" w:hAnsi="Roboto"/>
          <w:sz w:val="22"/>
          <w:szCs w:val="22"/>
          <w:lang w:val="en-US"/>
        </w:rPr>
        <w:t xml:space="preserve"> but not non-</w:t>
      </w:r>
      <w:proofErr w:type="spellStart"/>
      <w:r w:rsidR="003B3617">
        <w:rPr>
          <w:rFonts w:ascii="Roboto" w:hAnsi="Roboto"/>
          <w:sz w:val="22"/>
          <w:szCs w:val="22"/>
          <w:lang w:val="en-US"/>
        </w:rPr>
        <w:t>sarcomeric</w:t>
      </w:r>
      <w:proofErr w:type="spellEnd"/>
      <w:r w:rsidR="00636ED5">
        <w:rPr>
          <w:rFonts w:ascii="Roboto" w:hAnsi="Roboto"/>
          <w:sz w:val="22"/>
          <w:szCs w:val="22"/>
          <w:lang w:val="en-US"/>
        </w:rPr>
        <w:t xml:space="preserve"> HCM.</w:t>
      </w:r>
      <w:r w:rsidR="00D54922">
        <w:rPr>
          <w:rFonts w:ascii="Roboto" w:hAnsi="Roboto"/>
          <w:sz w:val="22"/>
          <w:szCs w:val="22"/>
          <w:lang w:val="en-US"/>
        </w:rPr>
        <w:t xml:space="preserve"> </w:t>
      </w:r>
      <w:commentRangeEnd w:id="217"/>
      <w:r w:rsidR="00D0466C">
        <w:rPr>
          <w:rStyle w:val="Kommentarhenvisning"/>
          <w:lang w:val="en-US" w:eastAsia="en-US"/>
        </w:rPr>
        <w:commentReference w:id="217"/>
      </w:r>
      <w:commentRangeEnd w:id="218"/>
      <w:r w:rsidR="009520DB">
        <w:rPr>
          <w:rStyle w:val="Kommentarhenvisning"/>
          <w:lang w:val="en-US" w:eastAsia="en-US"/>
        </w:rPr>
        <w:commentReference w:id="218"/>
      </w:r>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r w:rsidR="00636ED5">
        <w:rPr>
          <w:rFonts w:ascii="Roboto" w:hAnsi="Roboto"/>
          <w:sz w:val="22"/>
          <w:szCs w:val="22"/>
          <w:lang w:val="en-US"/>
        </w:rPr>
        <w:t>rates</w:t>
      </w:r>
      <w:r w:rsidR="00636ED5" w:rsidRPr="00DF613E">
        <w:rPr>
          <w:rFonts w:ascii="Roboto" w:hAnsi="Roboto"/>
          <w:sz w:val="22"/>
          <w:szCs w:val="22"/>
          <w:lang w:val="en-US"/>
        </w:rPr>
        <w:t xml:space="preserve"> </w:t>
      </w:r>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00850C14" w:rsidRPr="00DF613E">
        <w:rPr>
          <w:rFonts w:ascii="Roboto" w:hAnsi="Roboto"/>
          <w:sz w:val="22"/>
          <w:szCs w:val="22"/>
          <w:lang w:val="en-US"/>
        </w:rPr>
        <w:t>2-fold</w:t>
      </w:r>
      <w:r w:rsidR="00C42F04" w:rsidRPr="00DF613E">
        <w:rPr>
          <w:rFonts w:ascii="Roboto" w:hAnsi="Roboto"/>
          <w:sz w:val="22"/>
          <w:szCs w:val="22"/>
          <w:lang w:val="en-US"/>
        </w:rPr>
        <w:t xml:space="preserve"> higher</w:t>
      </w:r>
      <w:r w:rsidR="00850C14"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00850C14" w:rsidRPr="00DF613E">
        <w:rPr>
          <w:rFonts w:ascii="Roboto" w:hAnsi="Roboto"/>
          <w:sz w:val="22"/>
          <w:szCs w:val="22"/>
          <w:lang w:val="en-US"/>
        </w:rPr>
        <w:t xml:space="preserve">patients with </w:t>
      </w:r>
      <w:proofErr w:type="spellStart"/>
      <w:r w:rsidR="00850C14"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00850C14" w:rsidRPr="00DF613E">
        <w:rPr>
          <w:rFonts w:ascii="Roboto" w:hAnsi="Roboto"/>
          <w:sz w:val="22"/>
          <w:szCs w:val="22"/>
          <w:lang w:val="en-US"/>
        </w:rPr>
        <w:t xml:space="preserve"> HCM.</w:t>
      </w:r>
      <w:r w:rsidR="00AA7BBD" w:rsidRPr="00DF613E">
        <w:rPr>
          <w:rFonts w:ascii="Roboto" w:hAnsi="Roboto"/>
          <w:sz w:val="22"/>
          <w:szCs w:val="22"/>
          <w:lang w:val="en-US"/>
        </w:rPr>
        <w:t xml:space="preserve"> </w:t>
      </w:r>
    </w:p>
    <w:p w14:paraId="3537E5F9" w14:textId="104D8E17"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ins w:id="221" w:author="Christoffer Vissing" w:date="2025-05-13T14:29:00Z" w16du:dateUtc="2025-05-13T12:29:00Z">
        <w:r w:rsidR="000472A7">
          <w:rPr>
            <w:rFonts w:ascii="Roboto" w:hAnsi="Roboto"/>
            <w:sz w:val="22"/>
            <w:szCs w:val="22"/>
            <w:lang w:val="en-US"/>
          </w:rPr>
          <w:t xml:space="preserve">, with a </w:t>
        </w:r>
      </w:ins>
      <w:proofErr w:type="gramStart"/>
      <w:ins w:id="222" w:author="Christoffer Vissing" w:date="2025-05-13T14:30:00Z" w16du:dateUtc="2025-05-13T12:30:00Z">
        <w:r w:rsidR="000472A7">
          <w:rPr>
            <w:rFonts w:ascii="Roboto" w:hAnsi="Roboto"/>
            <w:sz w:val="22"/>
            <w:szCs w:val="22"/>
            <w:lang w:val="en-US"/>
          </w:rPr>
          <w:t>7.8 year</w:t>
        </w:r>
        <w:proofErr w:type="gramEnd"/>
        <w:r w:rsidR="000472A7">
          <w:rPr>
            <w:rFonts w:ascii="Roboto" w:hAnsi="Roboto"/>
            <w:sz w:val="22"/>
            <w:szCs w:val="22"/>
            <w:lang w:val="en-US"/>
          </w:rPr>
          <w:t xml:space="preserve"> shorter lifespan</w:t>
        </w:r>
      </w:ins>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commentRangeStart w:id="223"/>
      <w:commentRangeStart w:id="224"/>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commentRangeEnd w:id="223"/>
      <w:r w:rsidR="00D0466C">
        <w:rPr>
          <w:rStyle w:val="Kommentarhenvisning"/>
          <w:lang w:val="en-US" w:eastAsia="en-US"/>
        </w:rPr>
        <w:commentReference w:id="223"/>
      </w:r>
      <w:commentRangeEnd w:id="224"/>
      <w:r w:rsidR="009E4A4E">
        <w:rPr>
          <w:rStyle w:val="Kommentarhenvisning"/>
          <w:lang w:val="en-US" w:eastAsia="en-US"/>
        </w:rPr>
        <w:commentReference w:id="224"/>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4E732B1E"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w:t>
      </w:r>
      <w:r w:rsidR="003B3617">
        <w:rPr>
          <w:rFonts w:ascii="Roboto" w:hAnsi="Roboto"/>
          <w:sz w:val="22"/>
          <w:szCs w:val="22"/>
          <w:lang w:val="en-US"/>
        </w:rPr>
        <w:t>, in conjunction with polygenic risk alleles,</w:t>
      </w:r>
      <w:r w:rsidR="00682C9F" w:rsidRPr="00DF613E">
        <w:rPr>
          <w:rFonts w:ascii="Roboto" w:hAnsi="Roboto"/>
          <w:sz w:val="22"/>
          <w:szCs w:val="22"/>
          <w:lang w:val="en-US"/>
        </w:rPr>
        <w:t xml:space="preserve"> may be in </w:t>
      </w:r>
      <w:r w:rsidR="00D42B8E">
        <w:rPr>
          <w:rFonts w:ascii="Roboto" w:hAnsi="Roboto"/>
          <w:sz w:val="22"/>
          <w:szCs w:val="22"/>
          <w:lang w:val="en-US"/>
        </w:rPr>
        <w:t>a</w:t>
      </w:r>
      <w:r w:rsidR="00D42B8E" w:rsidRPr="00DF613E">
        <w:rPr>
          <w:rFonts w:ascii="Roboto" w:hAnsi="Roboto"/>
          <w:sz w:val="22"/>
          <w:szCs w:val="22"/>
          <w:lang w:val="en-US"/>
        </w:rPr>
        <w:t xml:space="preserve"> </w:t>
      </w:r>
      <w:r w:rsidR="00682C9F" w:rsidRPr="00DF613E">
        <w:rPr>
          <w:rFonts w:ascii="Roboto" w:hAnsi="Roboto"/>
          <w:sz w:val="22"/>
          <w:szCs w:val="22"/>
          <w:lang w:val="en-US"/>
        </w:rPr>
        <w:t>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lastRenderedPageBreak/>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to adverse outcomes </w:t>
      </w:r>
      <w:r w:rsidR="00D42B8E">
        <w:rPr>
          <w:rFonts w:ascii="Roboto" w:hAnsi="Roboto"/>
          <w:sz w:val="22"/>
          <w:szCs w:val="22"/>
          <w:lang w:val="en-US"/>
        </w:rPr>
        <w:t xml:space="preserve">related </w:t>
      </w:r>
      <w:r w:rsidR="002624A5">
        <w:rPr>
          <w:rFonts w:ascii="Roboto" w:hAnsi="Roboto"/>
          <w:sz w:val="22"/>
          <w:szCs w:val="22"/>
          <w:lang w:val="en-US"/>
        </w:rPr>
        <w:t xml:space="preserve">to </w:t>
      </w:r>
      <w:r w:rsidR="00CC498B">
        <w:rPr>
          <w:rFonts w:ascii="Roboto" w:hAnsi="Roboto"/>
          <w:sz w:val="22"/>
          <w:szCs w:val="22"/>
          <w:lang w:val="en-US"/>
        </w:rPr>
        <w:t>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D0466C">
        <w:rPr>
          <w:rFonts w:ascii="Roboto" w:hAnsi="Roboto"/>
          <w:sz w:val="22"/>
          <w:szCs w:val="22"/>
          <w:lang w:val="en-US"/>
        </w:rPr>
        <w:t xml:space="preserve"> Whether AF represents a marker of worsening </w:t>
      </w:r>
      <w:proofErr w:type="gramStart"/>
      <w:r w:rsidR="00D0466C">
        <w:rPr>
          <w:rFonts w:ascii="Roboto" w:hAnsi="Roboto"/>
          <w:sz w:val="22"/>
          <w:szCs w:val="22"/>
          <w:lang w:val="en-US"/>
        </w:rPr>
        <w:t>disease, or</w:t>
      </w:r>
      <w:proofErr w:type="gramEnd"/>
      <w:r w:rsidR="00D0466C">
        <w:rPr>
          <w:rFonts w:ascii="Roboto" w:hAnsi="Roboto"/>
          <w:sz w:val="22"/>
          <w:szCs w:val="22"/>
          <w:lang w:val="en-US"/>
        </w:rPr>
        <w:t xml:space="preserve"> contributes directly to worse outcome</w:t>
      </w:r>
      <w:r w:rsidR="00D42B8E">
        <w:rPr>
          <w:rFonts w:ascii="Roboto" w:hAnsi="Roboto"/>
          <w:sz w:val="22"/>
          <w:szCs w:val="22"/>
          <w:lang w:val="en-US"/>
        </w:rPr>
        <w:t>s</w:t>
      </w:r>
      <w:r w:rsidR="006B67A4">
        <w:rPr>
          <w:rFonts w:ascii="Roboto" w:hAnsi="Roboto"/>
          <w:sz w:val="22"/>
          <w:szCs w:val="22"/>
          <w:lang w:val="en-US"/>
        </w:rPr>
        <w:t xml:space="preserve"> is an important avenue of further research.</w:t>
      </w:r>
      <w:r w:rsidR="00CC498B">
        <w:rPr>
          <w:rFonts w:ascii="Roboto" w:hAnsi="Roboto"/>
          <w:sz w:val="22"/>
          <w:szCs w:val="22"/>
          <w:lang w:val="en-US"/>
        </w:rPr>
        <w:t xml:space="preserve"> Sudden cardiac death risk was</w:t>
      </w:r>
      <w:r w:rsidR="00D42B8E">
        <w:rPr>
          <w:rFonts w:ascii="Roboto" w:hAnsi="Roboto"/>
          <w:sz w:val="22"/>
          <w:szCs w:val="22"/>
          <w:lang w:val="en-US"/>
        </w:rPr>
        <w:t xml:space="preserve"> also</w:t>
      </w:r>
      <w:r w:rsidR="00CC498B">
        <w:rPr>
          <w:rFonts w:ascii="Roboto" w:hAnsi="Roboto"/>
          <w:sz w:val="22"/>
          <w:szCs w:val="22"/>
          <w:lang w:val="en-US"/>
        </w:rPr>
        <w:t xml:space="preserve"> higher </w:t>
      </w:r>
      <w:r w:rsidR="00D42B8E">
        <w:rPr>
          <w:rFonts w:ascii="Roboto" w:hAnsi="Roboto"/>
          <w:sz w:val="22"/>
          <w:szCs w:val="22"/>
          <w:lang w:val="en-US"/>
        </w:rPr>
        <w:t xml:space="preserve">in </w:t>
      </w:r>
      <w:proofErr w:type="spellStart"/>
      <w:r w:rsidR="00D42B8E">
        <w:rPr>
          <w:rFonts w:ascii="Roboto" w:hAnsi="Roboto"/>
          <w:sz w:val="22"/>
          <w:szCs w:val="22"/>
          <w:lang w:val="en-US"/>
        </w:rPr>
        <w:t>sarcomeric</w:t>
      </w:r>
      <w:proofErr w:type="spellEnd"/>
      <w:r w:rsidR="00D42B8E">
        <w:rPr>
          <w:rFonts w:ascii="Roboto" w:hAnsi="Roboto"/>
          <w:sz w:val="22"/>
          <w:szCs w:val="22"/>
          <w:lang w:val="en-US"/>
        </w:rPr>
        <w:t xml:space="preserve"> HCM </w:t>
      </w:r>
      <w:r w:rsidR="00CC498B">
        <w:rPr>
          <w:rFonts w:ascii="Roboto" w:hAnsi="Roboto"/>
          <w:sz w:val="22"/>
          <w:szCs w:val="22"/>
          <w:lang w:val="en-US"/>
        </w:rPr>
        <w:t xml:space="preserve">and persisted to </w:t>
      </w:r>
      <w:r w:rsidR="00D42B8E">
        <w:rPr>
          <w:rFonts w:ascii="Roboto" w:hAnsi="Roboto"/>
          <w:sz w:val="22"/>
          <w:szCs w:val="22"/>
          <w:lang w:val="en-US"/>
        </w:rPr>
        <w:t xml:space="preserve">older </w:t>
      </w:r>
      <w:r w:rsidR="00CC498B">
        <w:rPr>
          <w:rFonts w:ascii="Roboto" w:hAnsi="Roboto"/>
          <w:sz w:val="22"/>
          <w:szCs w:val="22"/>
          <w:lang w:val="en-US"/>
        </w:rPr>
        <w:t>age</w:t>
      </w:r>
      <w:r w:rsidR="00D42B8E">
        <w:rPr>
          <w:rFonts w:ascii="Roboto" w:hAnsi="Roboto"/>
          <w:sz w:val="22"/>
          <w:szCs w:val="22"/>
          <w:lang w:val="en-US"/>
        </w:rPr>
        <w:t>s</w:t>
      </w:r>
      <w:r w:rsidR="00CC498B">
        <w:rPr>
          <w:rFonts w:ascii="Roboto" w:hAnsi="Roboto"/>
          <w:sz w:val="22"/>
          <w:szCs w:val="22"/>
          <w:lang w:val="en-US"/>
        </w:rPr>
        <w:t>.</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16021D">
        <w:rPr>
          <w:rFonts w:ascii="Roboto" w:hAnsi="Roboto"/>
          <w:sz w:val="22"/>
          <w:szCs w:val="22"/>
          <w:lang w:val="en-US"/>
        </w:rPr>
        <w:instrText xml:space="preserve"> ADDIN ZOTERO_ITEM CSL_CITATION {"citationID":"RCiglCdP","properties":{"formattedCitation":"\\super 18\\uc0\\u8211{}20\\nosupersub{}","plainCitation":"18–20","noteIndex":0},"citationItems":[{"id":151,"uris":["http://zotero.org/users/2403727/items/LJ6M6HMN"],"itemData":{"id":151,"type":"article-journal","abstract":"BACKGROUND: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16021D" w:rsidRPr="0016021D">
        <w:rPr>
          <w:rFonts w:ascii="Roboto" w:hAnsi="Roboto"/>
          <w:sz w:val="22"/>
          <w:vertAlign w:val="superscript"/>
        </w:rPr>
        <w:t>18–20</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1AEB006B"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16021D">
        <w:rPr>
          <w:rFonts w:ascii="Roboto" w:hAnsi="Roboto"/>
          <w:sz w:val="22"/>
          <w:szCs w:val="22"/>
          <w:lang w:val="en-US"/>
        </w:rPr>
        <w:instrText xml:space="preserve"> ADDIN ZOTERO_ITEM CSL_CITATION {"citationID":"2fyD8ApZ","properties":{"formattedCitation":"\\super 21\\uc0\\u8211{}23\\nosupersub{}","plainCitation":"21–23","noteIndex":0},"citationItems":[{"id":391,"uris":["http://zotero.org/users/2403727/items/RLK6BVEN"],"itemData":{"id":391,"type":"article-journal","abstract":"AimsHypertrophic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16021D" w:rsidRPr="0016021D">
        <w:rPr>
          <w:rFonts w:ascii="Roboto" w:hAnsi="Roboto"/>
          <w:sz w:val="22"/>
          <w:vertAlign w:val="superscript"/>
        </w:rPr>
        <w:t>21–23</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w:t>
      </w:r>
      <w:r w:rsidR="00D42B8E">
        <w:rPr>
          <w:rFonts w:ascii="Roboto" w:hAnsi="Roboto"/>
          <w:sz w:val="22"/>
          <w:szCs w:val="22"/>
          <w:lang w:val="en-US"/>
        </w:rPr>
        <w:t>the presence of</w:t>
      </w:r>
      <w:r w:rsidR="00D42B8E" w:rsidRPr="00DF613E">
        <w:rPr>
          <w:rFonts w:ascii="Roboto" w:hAnsi="Roboto"/>
          <w:sz w:val="22"/>
          <w:szCs w:val="22"/>
          <w:lang w:val="en-US"/>
        </w:rPr>
        <w:t xml:space="preserve"> </w:t>
      </w:r>
      <w:r w:rsidRPr="00DF613E">
        <w:rPr>
          <w:rFonts w:ascii="Roboto" w:hAnsi="Roboto"/>
          <w:sz w:val="22"/>
          <w:szCs w:val="22"/>
          <w:lang w:val="en-US"/>
        </w:rPr>
        <w:t>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models could improve model performance and better guide management decisions regarding primary prevention ICD.</w:t>
      </w:r>
      <w:ins w:id="225" w:author="Christoffer Vissing" w:date="2025-05-13T22:08:00Z" w16du:dateUtc="2025-05-13T20:08:00Z">
        <w:r w:rsidR="000D2A8A">
          <w:rPr>
            <w:rFonts w:ascii="Roboto" w:hAnsi="Roboto"/>
            <w:sz w:val="22"/>
            <w:szCs w:val="22"/>
            <w:lang w:val="en-US"/>
          </w:rPr>
          <w:t xml:space="preserve"> </w:t>
        </w:r>
      </w:ins>
      <w:ins w:id="226" w:author="Christoffer Vissing" w:date="2025-05-13T22:09:00Z" w16du:dateUtc="2025-05-13T20:09:00Z">
        <w:r w:rsidR="000D2A8A">
          <w:rPr>
            <w:rFonts w:ascii="Roboto" w:hAnsi="Roboto"/>
            <w:sz w:val="22"/>
            <w:szCs w:val="22"/>
            <w:lang w:val="en-US"/>
          </w:rPr>
          <w:t>W</w:t>
        </w:r>
      </w:ins>
      <w:ins w:id="227" w:author="Christoffer Vissing" w:date="2025-05-13T22:08:00Z" w16du:dateUtc="2025-05-13T20:08:00Z">
        <w:r w:rsidR="000D2A8A" w:rsidRPr="000D2A8A">
          <w:rPr>
            <w:rFonts w:ascii="Roboto" w:hAnsi="Roboto"/>
            <w:sz w:val="22"/>
            <w:szCs w:val="22"/>
            <w:lang w:val="en-US"/>
          </w:rPr>
          <w:t xml:space="preserve">hile our data suggests that risk stratification might be relaxed in </w:t>
        </w:r>
      </w:ins>
      <w:ins w:id="228" w:author="Christoffer Vissing" w:date="2025-05-13T22:09:00Z" w16du:dateUtc="2025-05-13T20:09:00Z">
        <w:r w:rsidR="000D2A8A">
          <w:rPr>
            <w:rFonts w:ascii="Roboto" w:hAnsi="Roboto"/>
            <w:sz w:val="22"/>
            <w:szCs w:val="22"/>
            <w:lang w:val="en-US"/>
          </w:rPr>
          <w:t xml:space="preserve">older patients with </w:t>
        </w:r>
      </w:ins>
      <w:ins w:id="229" w:author="Christoffer Vissing" w:date="2025-05-13T22:08:00Z" w16du:dateUtc="2025-05-13T20:08:00Z">
        <w:r w:rsidR="000D2A8A" w:rsidRPr="000D2A8A">
          <w:rPr>
            <w:rFonts w:ascii="Roboto" w:hAnsi="Roboto"/>
            <w:sz w:val="22"/>
            <w:szCs w:val="22"/>
            <w:lang w:val="en-US"/>
          </w:rPr>
          <w:t>non-</w:t>
        </w:r>
        <w:proofErr w:type="spellStart"/>
        <w:r w:rsidR="000D2A8A" w:rsidRPr="000D2A8A">
          <w:rPr>
            <w:rFonts w:ascii="Roboto" w:hAnsi="Roboto"/>
            <w:sz w:val="22"/>
            <w:szCs w:val="22"/>
            <w:lang w:val="en-US"/>
          </w:rPr>
          <w:t>sarcomeric</w:t>
        </w:r>
        <w:proofErr w:type="spellEnd"/>
        <w:r w:rsidR="000D2A8A" w:rsidRPr="000D2A8A">
          <w:rPr>
            <w:rFonts w:ascii="Roboto" w:hAnsi="Roboto"/>
            <w:sz w:val="22"/>
            <w:szCs w:val="22"/>
            <w:lang w:val="en-US"/>
          </w:rPr>
          <w:t xml:space="preserve"> HCM, it also points to the heterogeneity of HCM patients overall. This underscores the need for personalized risk assessment. It may also suggest that some of the etiologic fraction of sudden death not explained by currently available risk stratification tools can be accounted for in polygenic or mendelian risk</w:t>
        </w:r>
      </w:ins>
      <w:ins w:id="230" w:author="Christoffer Vissing" w:date="2025-05-13T22:10:00Z" w16du:dateUtc="2025-05-13T20:10:00Z">
        <w:r w:rsidR="000D2A8A">
          <w:rPr>
            <w:rFonts w:ascii="Roboto" w:hAnsi="Roboto"/>
            <w:sz w:val="22"/>
            <w:szCs w:val="22"/>
            <w:lang w:val="en-US"/>
          </w:rPr>
          <w:t>.</w:t>
        </w:r>
      </w:ins>
      <w:del w:id="231" w:author="Christoffer Vissing" w:date="2025-05-13T22:09:00Z" w16du:dateUtc="2025-05-13T20:09:00Z">
        <w:r w:rsidR="00AE7D20" w:rsidRPr="00DF613E" w:rsidDel="000D2A8A">
          <w:rPr>
            <w:rFonts w:ascii="Roboto" w:hAnsi="Roboto"/>
            <w:sz w:val="22"/>
            <w:szCs w:val="22"/>
            <w:lang w:val="en-US"/>
          </w:rPr>
          <w:delText xml:space="preserve"> </w:delText>
        </w:r>
        <w:r w:rsidR="005664EA" w:rsidDel="000D2A8A">
          <w:rPr>
            <w:rFonts w:ascii="Roboto" w:hAnsi="Roboto"/>
            <w:sz w:val="22"/>
            <w:szCs w:val="22"/>
            <w:lang w:val="en-US"/>
          </w:rPr>
          <w:delText xml:space="preserve">Risk stratification for sudden death could potentially be relaxed in older patients with non-sarcomeric HCM, </w:delText>
        </w:r>
        <w:r w:rsidR="008E2093" w:rsidDel="000D2A8A">
          <w:rPr>
            <w:rFonts w:ascii="Roboto" w:hAnsi="Roboto"/>
            <w:sz w:val="22"/>
            <w:szCs w:val="22"/>
            <w:lang w:val="en-US"/>
          </w:rPr>
          <w:delText xml:space="preserve">whereas continuing </w:delText>
        </w:r>
        <w:r w:rsidR="005664EA" w:rsidDel="000D2A8A">
          <w:rPr>
            <w:rFonts w:ascii="Roboto" w:hAnsi="Roboto"/>
            <w:sz w:val="22"/>
            <w:szCs w:val="22"/>
            <w:lang w:val="en-US"/>
          </w:rPr>
          <w:delText>regular screening may be appropriate for patients with sarcomeric disease.</w:delText>
        </w:r>
      </w:del>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D56D5BD"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 xml:space="preserve">to </w:t>
      </w:r>
      <w:r w:rsidR="006B67A4">
        <w:rPr>
          <w:rFonts w:ascii="Roboto" w:hAnsi="Roboto"/>
          <w:sz w:val="22"/>
          <w:szCs w:val="22"/>
          <w:lang w:val="en-US"/>
        </w:rPr>
        <w:t>those followed in community setting</w:t>
      </w:r>
      <w:r w:rsidR="00D42B8E">
        <w:rPr>
          <w:rFonts w:ascii="Roboto" w:hAnsi="Roboto"/>
          <w:sz w:val="22"/>
          <w:szCs w:val="22"/>
          <w:lang w:val="en-US"/>
        </w:rPr>
        <w:t>s</w:t>
      </w:r>
      <w:r w:rsidR="006B67A4">
        <w:rPr>
          <w:rFonts w:ascii="Roboto" w:hAnsi="Roboto"/>
          <w:sz w:val="22"/>
          <w:szCs w:val="22"/>
          <w:lang w:val="en-US"/>
        </w:rPr>
        <w:t xml:space="preserve"> or to </w:t>
      </w:r>
      <w:r w:rsidR="00625F3A">
        <w:rPr>
          <w:rFonts w:ascii="Roboto" w:hAnsi="Roboto"/>
          <w:sz w:val="22"/>
          <w:szCs w:val="22"/>
          <w:lang w:val="en-US"/>
        </w:rPr>
        <w:t xml:space="preserve">a more ancestrally diverse patient </w:t>
      </w:r>
      <w:r w:rsidR="00625F3A">
        <w:rPr>
          <w:rFonts w:ascii="Roboto" w:hAnsi="Roboto"/>
          <w:sz w:val="22"/>
          <w:szCs w:val="22"/>
          <w:lang w:val="en-US"/>
        </w:rPr>
        <w:lastRenderedPageBreak/>
        <w:t>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7D6C2675"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1E4447">
        <w:rPr>
          <w:rFonts w:ascii="Roboto" w:hAnsi="Roboto"/>
          <w:sz w:val="22"/>
          <w:szCs w:val="22"/>
          <w:lang w:val="en-US"/>
        </w:rPr>
        <w:t xml:space="preserve"> P</w:t>
      </w:r>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del w:id="232" w:author="Christoffer Vissing" w:date="2025-05-13T14:50:00Z" w16du:dateUtc="2025-05-13T12:50:00Z">
        <w:r w:rsidR="0062278A" w:rsidDel="00DA0C00">
          <w:rPr>
            <w:rFonts w:ascii="Roboto" w:hAnsi="Roboto"/>
            <w:sz w:val="22"/>
            <w:szCs w:val="22"/>
            <w:lang w:val="en-US"/>
          </w:rPr>
          <w:delText xml:space="preserve">, both of which </w:delText>
        </w:r>
        <w:r w:rsidR="00CC498B" w:rsidDel="00DA0C00">
          <w:rPr>
            <w:rFonts w:ascii="Roboto" w:hAnsi="Roboto"/>
            <w:sz w:val="22"/>
            <w:szCs w:val="22"/>
            <w:lang w:val="en-US"/>
          </w:rPr>
          <w:delText xml:space="preserve">were </w:delText>
        </w:r>
      </w:del>
      <w:ins w:id="233" w:author="Christoffer Vissing" w:date="2025-05-13T14:50:00Z" w16du:dateUtc="2025-05-13T12:50:00Z">
        <w:r w:rsidR="00DA0C00">
          <w:rPr>
            <w:rFonts w:ascii="Roboto" w:hAnsi="Roboto"/>
            <w:sz w:val="22"/>
            <w:szCs w:val="22"/>
            <w:lang w:val="en-US"/>
          </w:rPr>
          <w:t xml:space="preserve"> and is </w:t>
        </w:r>
      </w:ins>
      <w:r w:rsidR="00CC498B">
        <w:rPr>
          <w:rFonts w:ascii="Roboto" w:hAnsi="Roboto"/>
          <w:sz w:val="22"/>
          <w:szCs w:val="22"/>
          <w:lang w:val="en-US"/>
        </w:rPr>
        <w:t xml:space="preserve">associated with </w:t>
      </w:r>
      <w:r w:rsidR="00D42B8E">
        <w:rPr>
          <w:rFonts w:ascii="Roboto" w:hAnsi="Roboto"/>
          <w:sz w:val="22"/>
          <w:szCs w:val="22"/>
          <w:lang w:val="en-US"/>
        </w:rPr>
        <w:t>a</w:t>
      </w:r>
      <w:del w:id="234" w:author="Christoffer Vissing" w:date="2025-05-13T14:50:00Z" w16du:dateUtc="2025-05-13T12:50:00Z">
        <w:r w:rsidR="00D42B8E" w:rsidDel="00DA0C00">
          <w:rPr>
            <w:rFonts w:ascii="Roboto" w:hAnsi="Roboto"/>
            <w:sz w:val="22"/>
            <w:szCs w:val="22"/>
            <w:lang w:val="en-US"/>
          </w:rPr>
          <w:delText xml:space="preserve"> higher burden of </w:delText>
        </w:r>
        <w:r w:rsidDel="00DA0C00">
          <w:rPr>
            <w:rFonts w:ascii="Roboto" w:hAnsi="Roboto"/>
            <w:sz w:val="22"/>
            <w:szCs w:val="22"/>
            <w:lang w:val="en-US"/>
          </w:rPr>
          <w:delText>adverse outcomes</w:delText>
        </w:r>
      </w:del>
      <w:del w:id="235" w:author="Christoffer Vissing" w:date="2025-05-13T14:49:00Z" w16du:dateUtc="2025-05-13T12:49:00Z">
        <w:r w:rsidR="0062278A" w:rsidDel="00DA0C00">
          <w:rPr>
            <w:rFonts w:ascii="Roboto" w:hAnsi="Roboto"/>
            <w:sz w:val="22"/>
            <w:szCs w:val="22"/>
            <w:lang w:val="en-US"/>
          </w:rPr>
          <w:delText>,</w:delText>
        </w:r>
      </w:del>
      <w:del w:id="236" w:author="Christoffer Vissing" w:date="2025-05-13T14:50:00Z" w16du:dateUtc="2025-05-13T12:50:00Z">
        <w:r w:rsidR="0062278A" w:rsidDel="00DA0C00">
          <w:rPr>
            <w:rFonts w:ascii="Roboto" w:hAnsi="Roboto"/>
            <w:sz w:val="22"/>
            <w:szCs w:val="22"/>
            <w:lang w:val="en-US"/>
          </w:rPr>
          <w:delText xml:space="preserve"> including death</w:delText>
        </w:r>
      </w:del>
      <w:ins w:id="237" w:author="Christoffer Vissing" w:date="2025-05-13T14:47:00Z" w16du:dateUtc="2025-05-13T12:47:00Z">
        <w:r w:rsidR="00DA0C00">
          <w:rPr>
            <w:rFonts w:ascii="Roboto" w:hAnsi="Roboto"/>
            <w:sz w:val="22"/>
            <w:szCs w:val="22"/>
            <w:lang w:val="en-US"/>
          </w:rPr>
          <w:t xml:space="preserve"> median lifespan</w:t>
        </w:r>
      </w:ins>
      <w:ins w:id="238" w:author="Christoffer Vissing" w:date="2025-05-13T14:48:00Z" w16du:dateUtc="2025-05-13T12:48:00Z">
        <w:r w:rsidR="00DA0C00">
          <w:rPr>
            <w:rFonts w:ascii="Roboto" w:hAnsi="Roboto"/>
            <w:sz w:val="22"/>
            <w:szCs w:val="22"/>
            <w:lang w:val="en-US"/>
          </w:rPr>
          <w:t xml:space="preserve"> that is 7.8 years shorter</w:t>
        </w:r>
      </w:ins>
      <w:r w:rsidR="00CC498B">
        <w:rPr>
          <w:rFonts w:ascii="Roboto" w:hAnsi="Roboto"/>
          <w:sz w:val="22"/>
          <w:szCs w:val="22"/>
          <w:lang w:val="en-US"/>
        </w:rPr>
        <w:t>.</w:t>
      </w:r>
      <w:r>
        <w:rPr>
          <w:rFonts w:ascii="Roboto" w:hAnsi="Roboto"/>
          <w:sz w:val="22"/>
          <w:szCs w:val="22"/>
          <w:lang w:val="en-US"/>
        </w:rPr>
        <w:t xml:space="preserve"> </w:t>
      </w:r>
      <w:r w:rsidR="00CF1786">
        <w:rPr>
          <w:rFonts w:ascii="Roboto" w:hAnsi="Roboto"/>
          <w:sz w:val="22"/>
          <w:szCs w:val="22"/>
          <w:lang w:val="en-US"/>
        </w:rPr>
        <w:t>Non-</w:t>
      </w:r>
      <w:proofErr w:type="spellStart"/>
      <w:r w:rsidR="00CF1786">
        <w:rPr>
          <w:rFonts w:ascii="Roboto" w:hAnsi="Roboto"/>
          <w:sz w:val="22"/>
          <w:szCs w:val="22"/>
          <w:lang w:val="en-US"/>
        </w:rPr>
        <w:t>sarcomeric</w:t>
      </w:r>
      <w:proofErr w:type="spellEnd"/>
      <w:r w:rsidR="00CF1786">
        <w:rPr>
          <w:rFonts w:ascii="Roboto" w:hAnsi="Roboto"/>
          <w:sz w:val="22"/>
          <w:szCs w:val="22"/>
          <w:lang w:val="en-US"/>
        </w:rPr>
        <w:t xml:space="preserve"> HCM was associated with more background obesity and hypertension, suggesting a role in disease etiology, </w:t>
      </w:r>
      <w:r w:rsidR="00652B2A">
        <w:rPr>
          <w:rFonts w:ascii="Roboto" w:hAnsi="Roboto"/>
          <w:sz w:val="22"/>
          <w:szCs w:val="22"/>
          <w:lang w:val="en-US"/>
        </w:rPr>
        <w:t>likely in combination with</w:t>
      </w:r>
      <w:r w:rsidR="00CF1786">
        <w:rPr>
          <w:rFonts w:ascii="Roboto" w:hAnsi="Roboto"/>
          <w:sz w:val="22"/>
          <w:szCs w:val="22"/>
          <w:lang w:val="en-US"/>
        </w:rPr>
        <w:t xml:space="preserve"> polygenic risk.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w:t>
      </w:r>
      <w:del w:id="239" w:author="Christoffer Vissing" w:date="2025-05-12T15:15:00Z" w16du:dateUtc="2025-05-12T13:15:00Z">
        <w:r w:rsidR="00444074" w:rsidRPr="00DF613E" w:rsidDel="00C22745">
          <w:rPr>
            <w:rFonts w:ascii="Roboto" w:hAnsi="Roboto"/>
            <w:sz w:val="22"/>
            <w:szCs w:val="22"/>
            <w:lang w:val="en-US"/>
          </w:rPr>
          <w:delText xml:space="preserve">Continued research in this field will further refine our understanding of HCM pathophysiology and pave the way for </w:delText>
        </w:r>
        <w:r w:rsidR="00CC498B" w:rsidDel="00C22745">
          <w:rPr>
            <w:rFonts w:ascii="Roboto" w:hAnsi="Roboto"/>
            <w:sz w:val="22"/>
            <w:szCs w:val="22"/>
            <w:lang w:val="en-US"/>
          </w:rPr>
          <w:delText xml:space="preserve">more </w:delText>
        </w:r>
        <w:r w:rsidR="00444074" w:rsidRPr="00DF613E" w:rsidDel="00C22745">
          <w:rPr>
            <w:rFonts w:ascii="Roboto" w:hAnsi="Roboto"/>
            <w:sz w:val="22"/>
            <w:szCs w:val="22"/>
            <w:lang w:val="en-US"/>
          </w:rPr>
          <w:delText xml:space="preserve">personalized approaches to </w:delText>
        </w:r>
        <w:r w:rsidR="00CF1786" w:rsidDel="00C22745">
          <w:rPr>
            <w:rFonts w:ascii="Roboto" w:hAnsi="Roboto"/>
            <w:sz w:val="22"/>
            <w:szCs w:val="22"/>
            <w:lang w:val="en-US"/>
          </w:rPr>
          <w:delText>the management of patients and families</w:delText>
        </w:r>
        <w:r w:rsidR="00444074" w:rsidRPr="00DF613E" w:rsidDel="00C22745">
          <w:rPr>
            <w:rFonts w:ascii="Roboto" w:hAnsi="Roboto"/>
            <w:sz w:val="22"/>
            <w:szCs w:val="22"/>
            <w:lang w:val="en-US"/>
          </w:rPr>
          <w:delText>.</w:delText>
        </w:r>
        <w:r w:rsidR="005559AF" w:rsidRPr="00DF613E" w:rsidDel="00C22745">
          <w:rPr>
            <w:rFonts w:ascii="Roboto" w:hAnsi="Roboto"/>
            <w:sz w:val="22"/>
            <w:szCs w:val="22"/>
            <w:lang w:val="en-US"/>
          </w:rPr>
          <w:delText xml:space="preserve"> </w:delText>
        </w:r>
        <w:r w:rsidR="005559AF" w:rsidRPr="00DF613E" w:rsidDel="00C22745">
          <w:rPr>
            <w:rFonts w:ascii="Roboto" w:hAnsi="Roboto"/>
            <w:b/>
            <w:bCs/>
            <w:sz w:val="22"/>
            <w:szCs w:val="22"/>
            <w:lang w:val="en-US"/>
          </w:rPr>
          <w:br w:type="page"/>
        </w:r>
      </w:del>
    </w:p>
    <w:p w14:paraId="362F106A" w14:textId="77777777" w:rsidR="00C22745" w:rsidRDefault="00C22745">
      <w:pPr>
        <w:rPr>
          <w:ins w:id="240" w:author="Christoffer Vissing" w:date="2025-05-12T15:15:00Z" w16du:dateUtc="2025-05-12T13:15:00Z"/>
          <w:rFonts w:ascii="Roboto" w:hAnsi="Roboto"/>
          <w:b/>
          <w:bCs/>
          <w:sz w:val="22"/>
          <w:szCs w:val="22"/>
          <w:lang w:val="en-US"/>
        </w:rPr>
      </w:pPr>
      <w:ins w:id="241" w:author="Christoffer Vissing" w:date="2025-05-12T15:15:00Z" w16du:dateUtc="2025-05-12T13:15:00Z">
        <w:r>
          <w:rPr>
            <w:rFonts w:ascii="Roboto" w:hAnsi="Roboto"/>
            <w:b/>
            <w:bCs/>
            <w:sz w:val="22"/>
            <w:szCs w:val="22"/>
            <w:lang w:val="en-US"/>
          </w:rPr>
          <w:br w:type="page"/>
        </w:r>
      </w:ins>
    </w:p>
    <w:p w14:paraId="39B3D391" w14:textId="50F7316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5061852D" w14:textId="05F9D196" w:rsidR="001D711A" w:rsidRPr="00CC498B" w:rsidRDefault="001D711A" w:rsidP="006630D4">
      <w:pPr>
        <w:suppressLineNumbers/>
        <w:spacing w:line="480" w:lineRule="auto"/>
        <w:rPr>
          <w:rFonts w:ascii="Roboto" w:hAnsi="Roboto"/>
          <w:b/>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Cytokinetics</w:t>
      </w:r>
      <w:r w:rsidR="00934540">
        <w:rPr>
          <w:rFonts w:ascii="Roboto" w:hAnsi="Roboto"/>
          <w:sz w:val="22"/>
          <w:szCs w:val="22"/>
          <w:lang w:val="en-US"/>
        </w:rPr>
        <w:t xml:space="preserve"> </w:t>
      </w:r>
      <w:proofErr w:type="spellStart"/>
      <w:r w:rsidR="00934540">
        <w:rPr>
          <w:rFonts w:ascii="Roboto" w:hAnsi="Roboto"/>
          <w:sz w:val="22"/>
          <w:szCs w:val="22"/>
          <w:lang w:val="en-US"/>
        </w:rPr>
        <w:t>Biomarin</w:t>
      </w:r>
      <w:proofErr w:type="spellEnd"/>
      <w:r w:rsidR="00934540">
        <w:rPr>
          <w:rFonts w:ascii="Roboto" w:hAnsi="Roboto"/>
          <w:sz w:val="22"/>
          <w:szCs w:val="22"/>
          <w:lang w:val="en-US"/>
        </w:rPr>
        <w:t>, and Tenaya</w:t>
      </w:r>
      <w:r w:rsidRPr="00DF613E">
        <w:rPr>
          <w:rFonts w:ascii="Roboto" w:hAnsi="Roboto"/>
          <w:sz w:val="22"/>
          <w:szCs w:val="22"/>
          <w:lang w:val="en-US"/>
        </w:rPr>
        <w:t xml:space="preserve">.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Knud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w:t>
      </w:r>
      <w:r w:rsidR="000B5DA3">
        <w:rPr>
          <w:rFonts w:ascii="Roboto" w:hAnsi="Roboto"/>
          <w:sz w:val="22"/>
          <w:szCs w:val="22"/>
          <w:lang w:val="en-GB"/>
        </w:rPr>
        <w:t>.</w:t>
      </w:r>
      <w:r w:rsidR="00580470" w:rsidRPr="00DB6D77">
        <w:rPr>
          <w:rFonts w:ascii="Roboto" w:hAnsi="Roboto"/>
          <w:sz w:val="22"/>
          <w:szCs w:val="22"/>
          <w:lang w:val="en-GB"/>
        </w:rPr>
        <w:t xml:space="preserve"> </w:t>
      </w:r>
      <w:r w:rsidR="00746DF7" w:rsidRPr="000B5DA3">
        <w:rPr>
          <w:rFonts w:ascii="Roboto" w:hAnsi="Roboto"/>
          <w:bCs/>
          <w:sz w:val="22"/>
          <w:szCs w:val="22"/>
          <w:lang w:val="en-US"/>
          <w:rPrChange w:id="242" w:author="Christoffer Vissing" w:date="2025-04-08T15:37:00Z" w16du:dateUtc="2025-04-08T13:37:00Z">
            <w:rPr>
              <w:rFonts w:ascii="Roboto" w:hAnsi="Roboto"/>
              <w:b/>
              <w:sz w:val="22"/>
              <w:szCs w:val="22"/>
              <w:lang w:val="en-US"/>
            </w:rPr>
          </w:rPrChange>
        </w:rPr>
        <w:t>BG is the recipient of a Heart Foundation Future Leader Fellowship (#107244)</w:t>
      </w: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1268A1BA"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w:t>
      </w:r>
      <w:r w:rsidR="00934540">
        <w:rPr>
          <w:rFonts w:ascii="Roboto" w:hAnsi="Roboto" w:cs="Times New Roman"/>
        </w:rPr>
        <w:t xml:space="preserve">and </w:t>
      </w:r>
      <w:r w:rsidRPr="00DB6D77">
        <w:rPr>
          <w:rFonts w:ascii="Roboto" w:hAnsi="Roboto" w:cs="Times New Roman"/>
        </w:rPr>
        <w:t xml:space="preserve">TDR declare no relevant disclosures or competing interests. </w:t>
      </w:r>
    </w:p>
    <w:p w14:paraId="04BACB3D" w14:textId="79C78323" w:rsidR="001D711A" w:rsidRPr="0084459B" w:rsidRDefault="001D711A" w:rsidP="006630D4">
      <w:pPr>
        <w:pStyle w:val="Ingenafstand"/>
        <w:suppressLineNumbers/>
        <w:rPr>
          <w:rFonts w:ascii="Roboto" w:hAnsi="Roboto"/>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NKL is a consultant for Bristol Myers Squibb, Pfizer, Cytokinetics, Tenaya and Sarepta and receives research funding from Pfizer. SS is</w:t>
      </w:r>
      <w:r w:rsidR="00395895">
        <w:rPr>
          <w:rFonts w:ascii="Roboto" w:hAnsi="Roboto" w:cs="Times New Roman"/>
        </w:rPr>
        <w:t xml:space="preserve"> </w:t>
      </w:r>
      <w:r w:rsidRPr="00DB6D77">
        <w:rPr>
          <w:rFonts w:ascii="Roboto" w:hAnsi="Roboto" w:cs="Times New Roman"/>
        </w:rPr>
        <w:t>a consultant for Bristol Myers Squibb and Cytokinetics.</w:t>
      </w:r>
      <w:r w:rsidR="00395895">
        <w:rPr>
          <w:rFonts w:ascii="Roboto" w:hAnsi="Roboto" w:cs="Times New Roman"/>
        </w:rPr>
        <w:t xml:space="preserve"> JWR is a consultant for </w:t>
      </w:r>
      <w:proofErr w:type="spellStart"/>
      <w:r w:rsidR="00395895">
        <w:rPr>
          <w:rFonts w:ascii="Roboto" w:hAnsi="Roboto" w:cs="Times New Roman"/>
        </w:rPr>
        <w:t>AskBio</w:t>
      </w:r>
      <w:proofErr w:type="spellEnd"/>
      <w:r w:rsidR="00395895">
        <w:rPr>
          <w:rFonts w:ascii="Roboto" w:hAnsi="Roboto" w:cs="Times New Roman"/>
        </w:rPr>
        <w:t>, Astellas, CRI Biotech, Bristol Myers Squibb, Bayer, Merck.</w:t>
      </w:r>
      <w:r w:rsidRPr="00DB6D77">
        <w:rPr>
          <w:rFonts w:ascii="Roboto" w:hAnsi="Roboto" w:cs="Times New Roman"/>
        </w:rPr>
        <w:t xml:space="preserve"> MM is a </w:t>
      </w:r>
      <w:r w:rsidRPr="000B5DA3">
        <w:rPr>
          <w:rFonts w:ascii="Roboto" w:hAnsi="Roboto" w:cs="Times New Roman"/>
        </w:rPr>
        <w:t xml:space="preserve">consultant </w:t>
      </w:r>
      <w:r w:rsidR="00803FC0">
        <w:rPr>
          <w:rFonts w:ascii="Roboto" w:hAnsi="Roboto" w:cs="Times New Roman"/>
        </w:rPr>
        <w:t xml:space="preserve">and/or receives research funding </w:t>
      </w:r>
      <w:r w:rsidR="00803FC0" w:rsidRPr="00DB6D77">
        <w:rPr>
          <w:rFonts w:ascii="Roboto" w:hAnsi="Roboto" w:cs="Times New Roman"/>
        </w:rPr>
        <w:t>f</w:t>
      </w:r>
      <w:r w:rsidR="00803FC0">
        <w:rPr>
          <w:rFonts w:ascii="Roboto" w:hAnsi="Roboto" w:cs="Times New Roman"/>
        </w:rPr>
        <w:t>r</w:t>
      </w:r>
      <w:r w:rsidR="00803FC0" w:rsidRPr="00DB6D77">
        <w:rPr>
          <w:rFonts w:ascii="Roboto" w:hAnsi="Roboto" w:cs="Times New Roman"/>
        </w:rPr>
        <w:t>o</w:t>
      </w:r>
      <w:r w:rsidR="00803FC0">
        <w:rPr>
          <w:rFonts w:ascii="Roboto" w:hAnsi="Roboto" w:cs="Times New Roman"/>
        </w:rPr>
        <w:t xml:space="preserve">m </w:t>
      </w:r>
      <w:r w:rsidR="00803FC0" w:rsidRPr="00DB6D77">
        <w:rPr>
          <w:rFonts w:ascii="Roboto" w:hAnsi="Roboto" w:cs="Times New Roman"/>
        </w:rPr>
        <w:t>Bristol Myers Squibb</w:t>
      </w:r>
      <w:r w:rsidR="00803FC0">
        <w:rPr>
          <w:rFonts w:ascii="Roboto" w:hAnsi="Roboto" w:cs="Times New Roman"/>
        </w:rPr>
        <w:t>,</w:t>
      </w:r>
      <w:r w:rsidR="00803FC0" w:rsidRPr="00DB6D77">
        <w:rPr>
          <w:rFonts w:ascii="Roboto" w:hAnsi="Roboto" w:cs="Times New Roman"/>
        </w:rPr>
        <w:t xml:space="preserve"> Cytokinetics</w:t>
      </w:r>
      <w:r w:rsidR="00803FC0">
        <w:rPr>
          <w:rFonts w:ascii="Roboto" w:hAnsi="Roboto" w:cs="Times New Roman"/>
        </w:rPr>
        <w:t xml:space="preserve">, Bayer, Alnylam, </w:t>
      </w:r>
      <w:proofErr w:type="spellStart"/>
      <w:r w:rsidR="00803FC0">
        <w:rPr>
          <w:rFonts w:ascii="Roboto" w:hAnsi="Roboto" w:cs="Times New Roman"/>
        </w:rPr>
        <w:t>Biomarin</w:t>
      </w:r>
      <w:proofErr w:type="spellEnd"/>
      <w:r w:rsidR="00803FC0">
        <w:rPr>
          <w:rFonts w:ascii="Roboto" w:hAnsi="Roboto" w:cs="Times New Roman"/>
        </w:rPr>
        <w:t xml:space="preserve"> and Sanofi</w:t>
      </w:r>
      <w:r w:rsidRPr="000B5DA3">
        <w:rPr>
          <w:rFonts w:ascii="Roboto" w:hAnsi="Roboto" w:cs="Times New Roman"/>
        </w:rPr>
        <w:t xml:space="preserve">. JSW has consulted for </w:t>
      </w:r>
      <w:proofErr w:type="spellStart"/>
      <w:r w:rsidRPr="000B5DA3">
        <w:rPr>
          <w:rFonts w:ascii="Roboto" w:hAnsi="Roboto" w:cs="Times New Roman"/>
        </w:rPr>
        <w:t>MyoKardia</w:t>
      </w:r>
      <w:proofErr w:type="spellEnd"/>
      <w:r w:rsidRPr="000B5DA3">
        <w:rPr>
          <w:rFonts w:ascii="Roboto" w:hAnsi="Roboto" w:cs="Times New Roman"/>
        </w:rPr>
        <w:t xml:space="preserve"> (now Bristol Myers Squibb), </w:t>
      </w:r>
      <w:proofErr w:type="spellStart"/>
      <w:r w:rsidRPr="000B5DA3">
        <w:rPr>
          <w:rFonts w:ascii="Roboto" w:hAnsi="Roboto" w:cs="Times New Roman"/>
        </w:rPr>
        <w:t>Foresite</w:t>
      </w:r>
      <w:proofErr w:type="spellEnd"/>
      <w:r w:rsidRPr="000B5DA3">
        <w:rPr>
          <w:rFonts w:ascii="Roboto" w:hAnsi="Roboto" w:cs="Times New Roman"/>
        </w:rPr>
        <w:t xml:space="preserve"> Labs, and Pfizer. DJA is a consultant for </w:t>
      </w:r>
      <w:proofErr w:type="spellStart"/>
      <w:r w:rsidRPr="000B5DA3">
        <w:rPr>
          <w:rFonts w:ascii="Roboto" w:hAnsi="Roboto" w:cs="Times New Roman"/>
        </w:rPr>
        <w:t>Dinaqor</w:t>
      </w:r>
      <w:proofErr w:type="spellEnd"/>
      <w:r w:rsidRPr="000B5DA3">
        <w:rPr>
          <w:rFonts w:ascii="Roboto" w:hAnsi="Roboto" w:cs="Times New Roman"/>
        </w:rPr>
        <w:t>.</w:t>
      </w:r>
      <w:r w:rsidR="00625F3A" w:rsidRPr="000B5DA3">
        <w:rPr>
          <w:rFonts w:ascii="Roboto" w:hAnsi="Roboto" w:cs="Times New Roman"/>
        </w:rPr>
        <w:t xml:space="preserve"> IO is a consultant for Bristol Myers Squibb, Cytokinetics, Tenaya, </w:t>
      </w:r>
      <w:proofErr w:type="spellStart"/>
      <w:r w:rsidR="00625F3A" w:rsidRPr="000B5DA3">
        <w:rPr>
          <w:rFonts w:ascii="Roboto" w:hAnsi="Roboto" w:cs="Times New Roman"/>
        </w:rPr>
        <w:t>Lexeo</w:t>
      </w:r>
      <w:proofErr w:type="spellEnd"/>
      <w:r w:rsidR="00625F3A" w:rsidRPr="000B5DA3">
        <w:rPr>
          <w:rFonts w:ascii="Roboto" w:hAnsi="Roboto" w:cs="Times New Roman"/>
        </w:rPr>
        <w:t xml:space="preserve">, Edgewise, Rocket Pharma. </w:t>
      </w:r>
      <w:r w:rsidR="00746DF7" w:rsidRPr="000B5DA3">
        <w:rPr>
          <w:rFonts w:ascii="Roboto" w:hAnsi="Roboto"/>
          <w:rPrChange w:id="243" w:author="Christoffer Vissing" w:date="2025-04-08T15:38:00Z" w16du:dateUtc="2025-04-08T13:38:00Z">
            <w:rPr>
              <w:rFonts w:ascii="Roboto" w:hAnsi="Roboto"/>
              <w:sz w:val="24"/>
            </w:rPr>
          </w:rPrChange>
        </w:rPr>
        <w:t xml:space="preserve">BG has received honoraria from BMS for advisory board and education. </w:t>
      </w:r>
      <w:r w:rsidR="00D81999" w:rsidRPr="000B5DA3">
        <w:rPr>
          <w:rFonts w:ascii="Roboto" w:hAnsi="Roboto" w:cs="Times New Roman"/>
        </w:rPr>
        <w:t>LC has consulted for Bristol Myers Squibb.</w:t>
      </w:r>
    </w:p>
    <w:p w14:paraId="0D139271" w14:textId="77777777" w:rsidR="00DB6D77" w:rsidRPr="0084459B" w:rsidRDefault="001D711A" w:rsidP="006630D4">
      <w:pPr>
        <w:suppressLineNumbers/>
        <w:rPr>
          <w:rFonts w:ascii="Roboto" w:hAnsi="Roboto"/>
          <w:sz w:val="22"/>
          <w:szCs w:val="22"/>
          <w:lang w:val="en-US"/>
        </w:rPr>
      </w:pPr>
      <w:r w:rsidRPr="0084459B">
        <w:rPr>
          <w:rFonts w:ascii="Roboto" w:hAnsi="Roboto"/>
          <w:b/>
          <w:bCs/>
          <w:sz w:val="22"/>
          <w:szCs w:val="22"/>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515B7E78" w14:textId="77777777" w:rsidR="0016021D" w:rsidRPr="0016021D" w:rsidRDefault="00DB6D77" w:rsidP="0016021D">
      <w:pPr>
        <w:widowControl w:val="0"/>
        <w:autoSpaceDE w:val="0"/>
        <w:autoSpaceDN w:val="0"/>
        <w:adjustRightInd w:val="0"/>
        <w:rPr>
          <w:rFonts w:ascii="Roboto" w:hAnsi="Roboto"/>
          <w:sz w:val="20"/>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16021D" w:rsidRPr="0016021D">
        <w:rPr>
          <w:rFonts w:ascii="Roboto" w:hAnsi="Roboto"/>
          <w:sz w:val="20"/>
        </w:rPr>
        <w:t xml:space="preserve">1. </w:t>
      </w:r>
      <w:r w:rsidR="0016021D" w:rsidRPr="0016021D">
        <w:rPr>
          <w:rFonts w:ascii="Roboto" w:hAnsi="Roboto"/>
          <w:sz w:val="20"/>
        </w:rPr>
        <w:tab/>
        <w:t xml:space="preserve">Ho CY, </w:t>
      </w:r>
      <w:proofErr w:type="spellStart"/>
      <w:r w:rsidR="0016021D" w:rsidRPr="0016021D">
        <w:rPr>
          <w:rFonts w:ascii="Roboto" w:hAnsi="Roboto"/>
          <w:sz w:val="20"/>
        </w:rPr>
        <w:t>Charron</w:t>
      </w:r>
      <w:proofErr w:type="spellEnd"/>
      <w:r w:rsidR="0016021D" w:rsidRPr="0016021D">
        <w:rPr>
          <w:rFonts w:ascii="Roboto" w:hAnsi="Roboto"/>
          <w:sz w:val="20"/>
        </w:rPr>
        <w:t xml:space="preserve"> P, Richard P, </w:t>
      </w:r>
      <w:proofErr w:type="spellStart"/>
      <w:r w:rsidR="0016021D" w:rsidRPr="0016021D">
        <w:rPr>
          <w:rFonts w:ascii="Roboto" w:hAnsi="Roboto"/>
          <w:sz w:val="20"/>
        </w:rPr>
        <w:t>Girolami</w:t>
      </w:r>
      <w:proofErr w:type="spellEnd"/>
      <w:r w:rsidR="0016021D" w:rsidRPr="0016021D">
        <w:rPr>
          <w:rFonts w:ascii="Roboto" w:hAnsi="Roboto"/>
          <w:sz w:val="20"/>
        </w:rPr>
        <w:t xml:space="preserve"> F, Van </w:t>
      </w:r>
      <w:proofErr w:type="spellStart"/>
      <w:r w:rsidR="0016021D" w:rsidRPr="0016021D">
        <w:rPr>
          <w:rFonts w:ascii="Roboto" w:hAnsi="Roboto"/>
          <w:sz w:val="20"/>
        </w:rPr>
        <w:t>Spaendonck-Zwarts</w:t>
      </w:r>
      <w:proofErr w:type="spellEnd"/>
      <w:r w:rsidR="0016021D" w:rsidRPr="0016021D">
        <w:rPr>
          <w:rFonts w:ascii="Roboto" w:hAnsi="Roboto"/>
          <w:sz w:val="20"/>
        </w:rPr>
        <w:t xml:space="preserve"> KY, </w:t>
      </w:r>
      <w:proofErr w:type="spellStart"/>
      <w:r w:rsidR="0016021D" w:rsidRPr="0016021D">
        <w:rPr>
          <w:rFonts w:ascii="Roboto" w:hAnsi="Roboto"/>
          <w:sz w:val="20"/>
        </w:rPr>
        <w:t>Pinto</w:t>
      </w:r>
      <w:proofErr w:type="spellEnd"/>
      <w:r w:rsidR="0016021D" w:rsidRPr="0016021D">
        <w:rPr>
          <w:rFonts w:ascii="Roboto" w:hAnsi="Roboto"/>
          <w:sz w:val="20"/>
        </w:rPr>
        <w:t xml:space="preserve"> Y. </w:t>
      </w:r>
      <w:proofErr w:type="spellStart"/>
      <w:r w:rsidR="0016021D" w:rsidRPr="0016021D">
        <w:rPr>
          <w:rFonts w:ascii="Roboto" w:hAnsi="Roboto"/>
          <w:sz w:val="20"/>
        </w:rPr>
        <w:t>Genetic</w:t>
      </w:r>
      <w:proofErr w:type="spellEnd"/>
      <w:r w:rsidR="0016021D" w:rsidRPr="0016021D">
        <w:rPr>
          <w:rFonts w:ascii="Roboto" w:hAnsi="Roboto"/>
          <w:sz w:val="20"/>
        </w:rPr>
        <w:t xml:space="preserve"> </w:t>
      </w:r>
      <w:proofErr w:type="spellStart"/>
      <w:r w:rsidR="0016021D" w:rsidRPr="0016021D">
        <w:rPr>
          <w:rFonts w:ascii="Roboto" w:hAnsi="Roboto"/>
          <w:sz w:val="20"/>
        </w:rPr>
        <w:t>advances</w:t>
      </w:r>
      <w:proofErr w:type="spellEnd"/>
      <w:r w:rsidR="0016021D" w:rsidRPr="0016021D">
        <w:rPr>
          <w:rFonts w:ascii="Roboto" w:hAnsi="Roboto"/>
          <w:sz w:val="20"/>
        </w:rPr>
        <w:t xml:space="preserve"> in </w:t>
      </w:r>
      <w:proofErr w:type="spellStart"/>
      <w:r w:rsidR="0016021D" w:rsidRPr="0016021D">
        <w:rPr>
          <w:rFonts w:ascii="Roboto" w:hAnsi="Roboto"/>
          <w:sz w:val="20"/>
        </w:rPr>
        <w:t>sarcomeric</w:t>
      </w:r>
      <w:proofErr w:type="spellEnd"/>
      <w:r w:rsidR="0016021D" w:rsidRPr="0016021D">
        <w:rPr>
          <w:rFonts w:ascii="Roboto" w:hAnsi="Roboto"/>
          <w:sz w:val="20"/>
        </w:rPr>
        <w:t xml:space="preserve"> </w:t>
      </w:r>
      <w:proofErr w:type="spellStart"/>
      <w:r w:rsidR="0016021D" w:rsidRPr="0016021D">
        <w:rPr>
          <w:rFonts w:ascii="Roboto" w:hAnsi="Roboto"/>
          <w:sz w:val="20"/>
        </w:rPr>
        <w:t>cardiomyopathies</w:t>
      </w:r>
      <w:proofErr w:type="spellEnd"/>
      <w:r w:rsidR="0016021D" w:rsidRPr="0016021D">
        <w:rPr>
          <w:rFonts w:ascii="Roboto" w:hAnsi="Roboto"/>
          <w:sz w:val="20"/>
        </w:rPr>
        <w:t xml:space="preserve">: </w:t>
      </w:r>
      <w:proofErr w:type="spellStart"/>
      <w:r w:rsidR="0016021D" w:rsidRPr="0016021D">
        <w:rPr>
          <w:rFonts w:ascii="Roboto" w:hAnsi="Roboto"/>
          <w:sz w:val="20"/>
        </w:rPr>
        <w:t>state</w:t>
      </w:r>
      <w:proofErr w:type="spellEnd"/>
      <w:r w:rsidR="0016021D" w:rsidRPr="0016021D">
        <w:rPr>
          <w:rFonts w:ascii="Roboto" w:hAnsi="Roboto"/>
          <w:sz w:val="20"/>
        </w:rPr>
        <w:t xml:space="preserve"> of the art. </w:t>
      </w:r>
      <w:proofErr w:type="spellStart"/>
      <w:r w:rsidR="0016021D" w:rsidRPr="0016021D">
        <w:rPr>
          <w:rFonts w:ascii="Roboto" w:hAnsi="Roboto"/>
          <w:i/>
          <w:iCs/>
          <w:sz w:val="20"/>
        </w:rPr>
        <w:t>Cardiovasc</w:t>
      </w:r>
      <w:proofErr w:type="spellEnd"/>
      <w:r w:rsidR="0016021D" w:rsidRPr="0016021D">
        <w:rPr>
          <w:rFonts w:ascii="Roboto" w:hAnsi="Roboto"/>
          <w:i/>
          <w:iCs/>
          <w:sz w:val="20"/>
        </w:rPr>
        <w:t>. Res.</w:t>
      </w:r>
      <w:r w:rsidR="0016021D" w:rsidRPr="0016021D">
        <w:rPr>
          <w:rFonts w:ascii="Roboto" w:hAnsi="Roboto"/>
          <w:sz w:val="20"/>
        </w:rPr>
        <w:t xml:space="preserve"> </w:t>
      </w:r>
      <w:proofErr w:type="gramStart"/>
      <w:r w:rsidR="0016021D" w:rsidRPr="0016021D">
        <w:rPr>
          <w:rFonts w:ascii="Roboto" w:hAnsi="Roboto"/>
          <w:sz w:val="20"/>
        </w:rPr>
        <w:t>2015;105:397</w:t>
      </w:r>
      <w:proofErr w:type="gramEnd"/>
      <w:r w:rsidR="0016021D" w:rsidRPr="0016021D">
        <w:rPr>
          <w:rFonts w:ascii="Roboto" w:hAnsi="Roboto"/>
          <w:sz w:val="20"/>
        </w:rPr>
        <w:t xml:space="preserve">–408. </w:t>
      </w:r>
    </w:p>
    <w:p w14:paraId="3E0F9A89"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2. </w:t>
      </w:r>
      <w:r w:rsidRPr="0016021D">
        <w:rPr>
          <w:rFonts w:ascii="Roboto" w:hAnsi="Roboto"/>
          <w:sz w:val="20"/>
        </w:rPr>
        <w:tab/>
      </w:r>
      <w:proofErr w:type="spellStart"/>
      <w:r w:rsidRPr="0016021D">
        <w:rPr>
          <w:rFonts w:ascii="Roboto" w:hAnsi="Roboto"/>
          <w:sz w:val="20"/>
        </w:rPr>
        <w:t>Biddinger</w:t>
      </w:r>
      <w:proofErr w:type="spellEnd"/>
      <w:r w:rsidRPr="0016021D">
        <w:rPr>
          <w:rFonts w:ascii="Roboto" w:hAnsi="Roboto"/>
          <w:sz w:val="20"/>
        </w:rPr>
        <w:t xml:space="preserve"> KJ, </w:t>
      </w:r>
      <w:proofErr w:type="spellStart"/>
      <w:r w:rsidRPr="0016021D">
        <w:rPr>
          <w:rFonts w:ascii="Roboto" w:hAnsi="Roboto"/>
          <w:sz w:val="20"/>
        </w:rPr>
        <w:t>Jurgens</w:t>
      </w:r>
      <w:proofErr w:type="spellEnd"/>
      <w:r w:rsidRPr="0016021D">
        <w:rPr>
          <w:rFonts w:ascii="Roboto" w:hAnsi="Roboto"/>
          <w:sz w:val="20"/>
        </w:rPr>
        <w:t xml:space="preserve"> SJ, </w:t>
      </w:r>
      <w:proofErr w:type="spellStart"/>
      <w:r w:rsidRPr="0016021D">
        <w:rPr>
          <w:rFonts w:ascii="Roboto" w:hAnsi="Roboto"/>
          <w:sz w:val="20"/>
        </w:rPr>
        <w:t>Maamari</w:t>
      </w:r>
      <w:proofErr w:type="spellEnd"/>
      <w:r w:rsidRPr="0016021D">
        <w:rPr>
          <w:rFonts w:ascii="Roboto" w:hAnsi="Roboto"/>
          <w:sz w:val="20"/>
        </w:rPr>
        <w:t xml:space="preserve"> D, </w:t>
      </w:r>
      <w:proofErr w:type="spellStart"/>
      <w:r w:rsidRPr="0016021D">
        <w:rPr>
          <w:rFonts w:ascii="Roboto" w:hAnsi="Roboto"/>
          <w:sz w:val="20"/>
        </w:rPr>
        <w:t>Gaziano</w:t>
      </w:r>
      <w:proofErr w:type="spellEnd"/>
      <w:r w:rsidRPr="0016021D">
        <w:rPr>
          <w:rFonts w:ascii="Roboto" w:hAnsi="Roboto"/>
          <w:sz w:val="20"/>
        </w:rPr>
        <w:t xml:space="preserve"> L, </w:t>
      </w:r>
      <w:proofErr w:type="spellStart"/>
      <w:r w:rsidRPr="0016021D">
        <w:rPr>
          <w:rFonts w:ascii="Roboto" w:hAnsi="Roboto"/>
          <w:sz w:val="20"/>
        </w:rPr>
        <w:t>Choi</w:t>
      </w:r>
      <w:proofErr w:type="spellEnd"/>
      <w:r w:rsidRPr="0016021D">
        <w:rPr>
          <w:rFonts w:ascii="Roboto" w:hAnsi="Roboto"/>
          <w:sz w:val="20"/>
        </w:rPr>
        <w:t xml:space="preserve"> SH, </w:t>
      </w:r>
      <w:proofErr w:type="spellStart"/>
      <w:r w:rsidRPr="0016021D">
        <w:rPr>
          <w:rFonts w:ascii="Roboto" w:hAnsi="Roboto"/>
          <w:sz w:val="20"/>
        </w:rPr>
        <w:t>Morrill</w:t>
      </w:r>
      <w:proofErr w:type="spellEnd"/>
      <w:r w:rsidRPr="0016021D">
        <w:rPr>
          <w:rFonts w:ascii="Roboto" w:hAnsi="Roboto"/>
          <w:sz w:val="20"/>
        </w:rPr>
        <w:t xml:space="preserve"> VN, </w:t>
      </w:r>
      <w:proofErr w:type="spellStart"/>
      <w:r w:rsidRPr="0016021D">
        <w:rPr>
          <w:rFonts w:ascii="Roboto" w:hAnsi="Roboto"/>
          <w:sz w:val="20"/>
        </w:rPr>
        <w:t>Halford</w:t>
      </w:r>
      <w:proofErr w:type="spellEnd"/>
      <w:r w:rsidRPr="0016021D">
        <w:rPr>
          <w:rFonts w:ascii="Roboto" w:hAnsi="Roboto"/>
          <w:sz w:val="20"/>
        </w:rPr>
        <w:t xml:space="preserve"> JL, </w:t>
      </w:r>
      <w:proofErr w:type="spellStart"/>
      <w:r w:rsidRPr="0016021D">
        <w:rPr>
          <w:rFonts w:ascii="Roboto" w:hAnsi="Roboto"/>
          <w:sz w:val="20"/>
        </w:rPr>
        <w:t>Khera</w:t>
      </w:r>
      <w:proofErr w:type="spellEnd"/>
      <w:r w:rsidRPr="0016021D">
        <w:rPr>
          <w:rFonts w:ascii="Roboto" w:hAnsi="Roboto"/>
          <w:sz w:val="20"/>
        </w:rPr>
        <w:t xml:space="preserve"> AV, </w:t>
      </w:r>
      <w:proofErr w:type="spellStart"/>
      <w:r w:rsidRPr="0016021D">
        <w:rPr>
          <w:rFonts w:ascii="Roboto" w:hAnsi="Roboto"/>
          <w:sz w:val="20"/>
        </w:rPr>
        <w:t>Lubitz</w:t>
      </w:r>
      <w:proofErr w:type="spellEnd"/>
      <w:r w:rsidRPr="0016021D">
        <w:rPr>
          <w:rFonts w:ascii="Roboto" w:hAnsi="Roboto"/>
          <w:sz w:val="20"/>
        </w:rPr>
        <w:t xml:space="preserve"> SA, Ellinor PT, et al. Rare and Common </w:t>
      </w:r>
      <w:proofErr w:type="spellStart"/>
      <w:r w:rsidRPr="0016021D">
        <w:rPr>
          <w:rFonts w:ascii="Roboto" w:hAnsi="Roboto"/>
          <w:sz w:val="20"/>
        </w:rPr>
        <w:t>Genetic</w:t>
      </w:r>
      <w:proofErr w:type="spellEnd"/>
      <w:r w:rsidRPr="0016021D">
        <w:rPr>
          <w:rFonts w:ascii="Roboto" w:hAnsi="Roboto"/>
          <w:sz w:val="20"/>
        </w:rPr>
        <w:t xml:space="preserve"> Variation </w:t>
      </w:r>
      <w:proofErr w:type="spellStart"/>
      <w:r w:rsidRPr="0016021D">
        <w:rPr>
          <w:rFonts w:ascii="Roboto" w:hAnsi="Roboto"/>
          <w:sz w:val="20"/>
        </w:rPr>
        <w:t>Underlying</w:t>
      </w:r>
      <w:proofErr w:type="spellEnd"/>
      <w:r w:rsidRPr="0016021D">
        <w:rPr>
          <w:rFonts w:ascii="Roboto" w:hAnsi="Roboto"/>
          <w:sz w:val="20"/>
        </w:rPr>
        <w:t xml:space="preserve"> the Risk of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in a National Biobank. </w:t>
      </w:r>
      <w:r w:rsidRPr="0016021D">
        <w:rPr>
          <w:rFonts w:ascii="Roboto" w:hAnsi="Roboto"/>
          <w:i/>
          <w:iCs/>
          <w:sz w:val="20"/>
        </w:rPr>
        <w:t xml:space="preserve">JAMA </w:t>
      </w:r>
      <w:proofErr w:type="spellStart"/>
      <w:r w:rsidRPr="0016021D">
        <w:rPr>
          <w:rFonts w:ascii="Roboto" w:hAnsi="Roboto"/>
          <w:i/>
          <w:iCs/>
          <w:sz w:val="20"/>
        </w:rPr>
        <w:t>Cardiol</w:t>
      </w:r>
      <w:proofErr w:type="spellEnd"/>
      <w:r w:rsidRPr="0016021D">
        <w:rPr>
          <w:rFonts w:ascii="Roboto" w:hAnsi="Roboto"/>
          <w:i/>
          <w:iCs/>
          <w:sz w:val="20"/>
        </w:rPr>
        <w:t>.</w:t>
      </w:r>
      <w:r w:rsidRPr="0016021D">
        <w:rPr>
          <w:rFonts w:ascii="Roboto" w:hAnsi="Roboto"/>
          <w:sz w:val="20"/>
        </w:rPr>
        <w:t xml:space="preserve"> </w:t>
      </w:r>
      <w:proofErr w:type="gramStart"/>
      <w:r w:rsidRPr="0016021D">
        <w:rPr>
          <w:rFonts w:ascii="Roboto" w:hAnsi="Roboto"/>
          <w:sz w:val="20"/>
        </w:rPr>
        <w:t>2022;7:715</w:t>
      </w:r>
      <w:proofErr w:type="gramEnd"/>
      <w:r w:rsidRPr="0016021D">
        <w:rPr>
          <w:rFonts w:ascii="Roboto" w:hAnsi="Roboto"/>
          <w:sz w:val="20"/>
        </w:rPr>
        <w:t xml:space="preserve">–722. </w:t>
      </w:r>
    </w:p>
    <w:p w14:paraId="77A8448B"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3. </w:t>
      </w:r>
      <w:r w:rsidRPr="0016021D">
        <w:rPr>
          <w:rFonts w:ascii="Roboto" w:hAnsi="Roboto"/>
          <w:sz w:val="20"/>
        </w:rPr>
        <w:tab/>
        <w:t xml:space="preserve">Ho Carolyn Y., Day </w:t>
      </w:r>
      <w:proofErr w:type="spellStart"/>
      <w:r w:rsidRPr="0016021D">
        <w:rPr>
          <w:rFonts w:ascii="Roboto" w:hAnsi="Roboto"/>
          <w:sz w:val="20"/>
        </w:rPr>
        <w:t>Sharlene</w:t>
      </w:r>
      <w:proofErr w:type="spellEnd"/>
      <w:r w:rsidRPr="0016021D">
        <w:rPr>
          <w:rFonts w:ascii="Roboto" w:hAnsi="Roboto"/>
          <w:sz w:val="20"/>
        </w:rPr>
        <w:t xml:space="preserve"> M., Ashley </w:t>
      </w:r>
      <w:proofErr w:type="spellStart"/>
      <w:r w:rsidRPr="0016021D">
        <w:rPr>
          <w:rFonts w:ascii="Roboto" w:hAnsi="Roboto"/>
          <w:sz w:val="20"/>
        </w:rPr>
        <w:t>Euan</w:t>
      </w:r>
      <w:proofErr w:type="spellEnd"/>
      <w:r w:rsidRPr="0016021D">
        <w:rPr>
          <w:rFonts w:ascii="Roboto" w:hAnsi="Roboto"/>
          <w:sz w:val="20"/>
        </w:rPr>
        <w:t xml:space="preserve"> A., Michels Michelle, Pereira Alexandre C., Jacoby Daniel, </w:t>
      </w:r>
      <w:proofErr w:type="spellStart"/>
      <w:r w:rsidRPr="0016021D">
        <w:rPr>
          <w:rFonts w:ascii="Roboto" w:hAnsi="Roboto"/>
          <w:sz w:val="20"/>
        </w:rPr>
        <w:t>Cirino</w:t>
      </w:r>
      <w:proofErr w:type="spellEnd"/>
      <w:r w:rsidRPr="0016021D">
        <w:rPr>
          <w:rFonts w:ascii="Roboto" w:hAnsi="Roboto"/>
          <w:sz w:val="20"/>
        </w:rPr>
        <w:t xml:space="preserve"> Allison L., Fox Jonathan C., </w:t>
      </w:r>
      <w:proofErr w:type="spellStart"/>
      <w:r w:rsidRPr="0016021D">
        <w:rPr>
          <w:rFonts w:ascii="Roboto" w:hAnsi="Roboto"/>
          <w:sz w:val="20"/>
        </w:rPr>
        <w:t>Lakdawala</w:t>
      </w:r>
      <w:proofErr w:type="spellEnd"/>
      <w:r w:rsidRPr="0016021D">
        <w:rPr>
          <w:rFonts w:ascii="Roboto" w:hAnsi="Roboto"/>
          <w:sz w:val="20"/>
        </w:rPr>
        <w:t xml:space="preserve"> Neal K., </w:t>
      </w:r>
      <w:proofErr w:type="spellStart"/>
      <w:r w:rsidRPr="0016021D">
        <w:rPr>
          <w:rFonts w:ascii="Roboto" w:hAnsi="Roboto"/>
          <w:sz w:val="20"/>
        </w:rPr>
        <w:t>Ware</w:t>
      </w:r>
      <w:proofErr w:type="spellEnd"/>
      <w:r w:rsidRPr="0016021D">
        <w:rPr>
          <w:rFonts w:ascii="Roboto" w:hAnsi="Roboto"/>
          <w:sz w:val="20"/>
        </w:rPr>
        <w:t xml:space="preserve"> James S., et al. Genotype and </w:t>
      </w:r>
      <w:proofErr w:type="spellStart"/>
      <w:r w:rsidRPr="0016021D">
        <w:rPr>
          <w:rFonts w:ascii="Roboto" w:hAnsi="Roboto"/>
          <w:sz w:val="20"/>
        </w:rPr>
        <w:t>Lifetime</w:t>
      </w:r>
      <w:proofErr w:type="spellEnd"/>
      <w:r w:rsidRPr="0016021D">
        <w:rPr>
          <w:rFonts w:ascii="Roboto" w:hAnsi="Roboto"/>
          <w:sz w:val="20"/>
        </w:rPr>
        <w:t xml:space="preserve"> </w:t>
      </w:r>
      <w:proofErr w:type="spellStart"/>
      <w:r w:rsidRPr="0016021D">
        <w:rPr>
          <w:rFonts w:ascii="Roboto" w:hAnsi="Roboto"/>
          <w:sz w:val="20"/>
        </w:rPr>
        <w:t>Burden</w:t>
      </w:r>
      <w:proofErr w:type="spellEnd"/>
      <w:r w:rsidRPr="0016021D">
        <w:rPr>
          <w:rFonts w:ascii="Roboto" w:hAnsi="Roboto"/>
          <w:sz w:val="20"/>
        </w:rPr>
        <w:t xml:space="preserve"> of </w:t>
      </w:r>
      <w:proofErr w:type="spellStart"/>
      <w:r w:rsidRPr="0016021D">
        <w:rPr>
          <w:rFonts w:ascii="Roboto" w:hAnsi="Roboto"/>
          <w:sz w:val="20"/>
        </w:rPr>
        <w:t>Disease</w:t>
      </w:r>
      <w:proofErr w:type="spellEnd"/>
      <w:r w:rsidRPr="0016021D">
        <w:rPr>
          <w:rFonts w:ascii="Roboto" w:hAnsi="Roboto"/>
          <w:sz w:val="20"/>
        </w:rPr>
        <w:t xml:space="preserve">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i/>
          <w:iCs/>
          <w:sz w:val="20"/>
        </w:rPr>
        <w:t>Circulation</w:t>
      </w:r>
      <w:proofErr w:type="spellEnd"/>
      <w:r w:rsidRPr="0016021D">
        <w:rPr>
          <w:rFonts w:ascii="Roboto" w:hAnsi="Roboto"/>
          <w:sz w:val="20"/>
        </w:rPr>
        <w:t xml:space="preserve">. </w:t>
      </w:r>
      <w:proofErr w:type="gramStart"/>
      <w:r w:rsidRPr="0016021D">
        <w:rPr>
          <w:rFonts w:ascii="Roboto" w:hAnsi="Roboto"/>
          <w:sz w:val="20"/>
        </w:rPr>
        <w:t>2018;138:1387</w:t>
      </w:r>
      <w:proofErr w:type="gramEnd"/>
      <w:r w:rsidRPr="0016021D">
        <w:rPr>
          <w:rFonts w:ascii="Roboto" w:hAnsi="Roboto"/>
          <w:sz w:val="20"/>
        </w:rPr>
        <w:t xml:space="preserve">–1398. </w:t>
      </w:r>
    </w:p>
    <w:p w14:paraId="0D5A9357"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4. </w:t>
      </w:r>
      <w:r w:rsidRPr="0016021D">
        <w:rPr>
          <w:rFonts w:ascii="Roboto" w:hAnsi="Roboto"/>
          <w:sz w:val="20"/>
        </w:rPr>
        <w:tab/>
        <w:t xml:space="preserve">Li Q, </w:t>
      </w:r>
      <w:proofErr w:type="spellStart"/>
      <w:r w:rsidRPr="0016021D">
        <w:rPr>
          <w:rFonts w:ascii="Roboto" w:hAnsi="Roboto"/>
          <w:sz w:val="20"/>
        </w:rPr>
        <w:t>Gruner</w:t>
      </w:r>
      <w:proofErr w:type="spellEnd"/>
      <w:r w:rsidRPr="0016021D">
        <w:rPr>
          <w:rFonts w:ascii="Roboto" w:hAnsi="Roboto"/>
          <w:sz w:val="20"/>
        </w:rPr>
        <w:t xml:space="preserve"> C, Chan RH, Care M, </w:t>
      </w:r>
      <w:proofErr w:type="spellStart"/>
      <w:r w:rsidRPr="0016021D">
        <w:rPr>
          <w:rFonts w:ascii="Roboto" w:hAnsi="Roboto"/>
          <w:sz w:val="20"/>
        </w:rPr>
        <w:t>Siminovitch</w:t>
      </w:r>
      <w:proofErr w:type="spellEnd"/>
      <w:r w:rsidRPr="0016021D">
        <w:rPr>
          <w:rFonts w:ascii="Roboto" w:hAnsi="Roboto"/>
          <w:sz w:val="20"/>
        </w:rPr>
        <w:t xml:space="preserve"> K, Williams L, </w:t>
      </w:r>
      <w:proofErr w:type="spellStart"/>
      <w:r w:rsidRPr="0016021D">
        <w:rPr>
          <w:rFonts w:ascii="Roboto" w:hAnsi="Roboto"/>
          <w:sz w:val="20"/>
        </w:rPr>
        <w:t>Woo</w:t>
      </w:r>
      <w:proofErr w:type="spellEnd"/>
      <w:r w:rsidRPr="0016021D">
        <w:rPr>
          <w:rFonts w:ascii="Roboto" w:hAnsi="Roboto"/>
          <w:sz w:val="20"/>
        </w:rPr>
        <w:t xml:space="preserve"> A, </w:t>
      </w:r>
      <w:proofErr w:type="spellStart"/>
      <w:r w:rsidRPr="0016021D">
        <w:rPr>
          <w:rFonts w:ascii="Roboto" w:hAnsi="Roboto"/>
          <w:sz w:val="20"/>
        </w:rPr>
        <w:t>Rakowski</w:t>
      </w:r>
      <w:proofErr w:type="spellEnd"/>
      <w:r w:rsidRPr="0016021D">
        <w:rPr>
          <w:rFonts w:ascii="Roboto" w:hAnsi="Roboto"/>
          <w:sz w:val="20"/>
        </w:rPr>
        <w:t xml:space="preserve"> H. Genotype-positive status in patients with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is </w:t>
      </w:r>
      <w:proofErr w:type="spellStart"/>
      <w:r w:rsidRPr="0016021D">
        <w:rPr>
          <w:rFonts w:ascii="Roboto" w:hAnsi="Roboto"/>
          <w:sz w:val="20"/>
        </w:rPr>
        <w:t>associated</w:t>
      </w:r>
      <w:proofErr w:type="spellEnd"/>
      <w:r w:rsidRPr="0016021D">
        <w:rPr>
          <w:rFonts w:ascii="Roboto" w:hAnsi="Roboto"/>
          <w:sz w:val="20"/>
        </w:rPr>
        <w:t xml:space="preserve"> with </w:t>
      </w:r>
      <w:proofErr w:type="spellStart"/>
      <w:r w:rsidRPr="0016021D">
        <w:rPr>
          <w:rFonts w:ascii="Roboto" w:hAnsi="Roboto"/>
          <w:sz w:val="20"/>
        </w:rPr>
        <w:t>higher</w:t>
      </w:r>
      <w:proofErr w:type="spellEnd"/>
      <w:r w:rsidRPr="0016021D">
        <w:rPr>
          <w:rFonts w:ascii="Roboto" w:hAnsi="Roboto"/>
          <w:sz w:val="20"/>
        </w:rPr>
        <w:t xml:space="preserve"> rates of </w:t>
      </w:r>
      <w:proofErr w:type="spellStart"/>
      <w:r w:rsidRPr="0016021D">
        <w:rPr>
          <w:rFonts w:ascii="Roboto" w:hAnsi="Roboto"/>
          <w:sz w:val="20"/>
        </w:rPr>
        <w:t>heart</w:t>
      </w:r>
      <w:proofErr w:type="spellEnd"/>
      <w:r w:rsidRPr="0016021D">
        <w:rPr>
          <w:rFonts w:ascii="Roboto" w:hAnsi="Roboto"/>
          <w:sz w:val="20"/>
        </w:rPr>
        <w:t xml:space="preserve"> </w:t>
      </w:r>
      <w:proofErr w:type="spellStart"/>
      <w:r w:rsidRPr="0016021D">
        <w:rPr>
          <w:rFonts w:ascii="Roboto" w:hAnsi="Roboto"/>
          <w:sz w:val="20"/>
        </w:rPr>
        <w:t>failure</w:t>
      </w:r>
      <w:proofErr w:type="spellEnd"/>
      <w:r w:rsidRPr="0016021D">
        <w:rPr>
          <w:rFonts w:ascii="Roboto" w:hAnsi="Roboto"/>
          <w:sz w:val="20"/>
        </w:rPr>
        <w:t xml:space="preserve"> events. </w:t>
      </w:r>
      <w:proofErr w:type="spellStart"/>
      <w:r w:rsidRPr="0016021D">
        <w:rPr>
          <w:rFonts w:ascii="Roboto" w:hAnsi="Roboto"/>
          <w:i/>
          <w:iCs/>
          <w:sz w:val="20"/>
        </w:rPr>
        <w:t>Circ</w:t>
      </w:r>
      <w:proofErr w:type="spellEnd"/>
      <w:r w:rsidRPr="0016021D">
        <w:rPr>
          <w:rFonts w:ascii="Roboto" w:hAnsi="Roboto"/>
          <w:i/>
          <w:iCs/>
          <w:sz w:val="20"/>
        </w:rPr>
        <w:t xml:space="preserve">. </w:t>
      </w:r>
      <w:proofErr w:type="spellStart"/>
      <w:r w:rsidRPr="0016021D">
        <w:rPr>
          <w:rFonts w:ascii="Roboto" w:hAnsi="Roboto"/>
          <w:i/>
          <w:iCs/>
          <w:sz w:val="20"/>
        </w:rPr>
        <w:t>Cardiovasc</w:t>
      </w:r>
      <w:proofErr w:type="spellEnd"/>
      <w:r w:rsidRPr="0016021D">
        <w:rPr>
          <w:rFonts w:ascii="Roboto" w:hAnsi="Roboto"/>
          <w:i/>
          <w:iCs/>
          <w:sz w:val="20"/>
        </w:rPr>
        <w:t>. Genet.</w:t>
      </w:r>
      <w:r w:rsidRPr="0016021D">
        <w:rPr>
          <w:rFonts w:ascii="Roboto" w:hAnsi="Roboto"/>
          <w:sz w:val="20"/>
        </w:rPr>
        <w:t xml:space="preserve"> </w:t>
      </w:r>
      <w:proofErr w:type="gramStart"/>
      <w:r w:rsidRPr="0016021D">
        <w:rPr>
          <w:rFonts w:ascii="Roboto" w:hAnsi="Roboto"/>
          <w:sz w:val="20"/>
        </w:rPr>
        <w:t>2014;7:416</w:t>
      </w:r>
      <w:proofErr w:type="gramEnd"/>
      <w:r w:rsidRPr="0016021D">
        <w:rPr>
          <w:rFonts w:ascii="Roboto" w:hAnsi="Roboto"/>
          <w:sz w:val="20"/>
        </w:rPr>
        <w:t xml:space="preserve">–422. </w:t>
      </w:r>
    </w:p>
    <w:p w14:paraId="66D33A68"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5. </w:t>
      </w:r>
      <w:r w:rsidRPr="0016021D">
        <w:rPr>
          <w:rFonts w:ascii="Roboto" w:hAnsi="Roboto"/>
          <w:sz w:val="20"/>
        </w:rPr>
        <w:tab/>
      </w:r>
      <w:proofErr w:type="spellStart"/>
      <w:r w:rsidRPr="0016021D">
        <w:rPr>
          <w:rFonts w:ascii="Roboto" w:hAnsi="Roboto"/>
          <w:sz w:val="20"/>
        </w:rPr>
        <w:t>Curran</w:t>
      </w:r>
      <w:proofErr w:type="spellEnd"/>
      <w:r w:rsidRPr="0016021D">
        <w:rPr>
          <w:rFonts w:ascii="Roboto" w:hAnsi="Roboto"/>
          <w:sz w:val="20"/>
        </w:rPr>
        <w:t xml:space="preserve"> L, de </w:t>
      </w:r>
      <w:proofErr w:type="spellStart"/>
      <w:r w:rsidRPr="0016021D">
        <w:rPr>
          <w:rFonts w:ascii="Roboto" w:hAnsi="Roboto"/>
          <w:sz w:val="20"/>
        </w:rPr>
        <w:t>Marvao</w:t>
      </w:r>
      <w:proofErr w:type="spellEnd"/>
      <w:r w:rsidRPr="0016021D">
        <w:rPr>
          <w:rFonts w:ascii="Roboto" w:hAnsi="Roboto"/>
          <w:sz w:val="20"/>
        </w:rPr>
        <w:t xml:space="preserve"> A, </w:t>
      </w:r>
      <w:proofErr w:type="spellStart"/>
      <w:r w:rsidRPr="0016021D">
        <w:rPr>
          <w:rFonts w:ascii="Roboto" w:hAnsi="Roboto"/>
          <w:sz w:val="20"/>
        </w:rPr>
        <w:t>Inglese</w:t>
      </w:r>
      <w:proofErr w:type="spellEnd"/>
      <w:r w:rsidRPr="0016021D">
        <w:rPr>
          <w:rFonts w:ascii="Roboto" w:hAnsi="Roboto"/>
          <w:sz w:val="20"/>
        </w:rPr>
        <w:t xml:space="preserve"> P, </w:t>
      </w:r>
      <w:proofErr w:type="spellStart"/>
      <w:r w:rsidRPr="0016021D">
        <w:rPr>
          <w:rFonts w:ascii="Roboto" w:hAnsi="Roboto"/>
          <w:sz w:val="20"/>
        </w:rPr>
        <w:t>McGurk</w:t>
      </w:r>
      <w:proofErr w:type="spellEnd"/>
      <w:r w:rsidRPr="0016021D">
        <w:rPr>
          <w:rFonts w:ascii="Roboto" w:hAnsi="Roboto"/>
          <w:sz w:val="20"/>
        </w:rPr>
        <w:t xml:space="preserve"> KA, </w:t>
      </w:r>
      <w:proofErr w:type="spellStart"/>
      <w:r w:rsidRPr="0016021D">
        <w:rPr>
          <w:rFonts w:ascii="Roboto" w:hAnsi="Roboto"/>
          <w:sz w:val="20"/>
        </w:rPr>
        <w:t>Schiratti</w:t>
      </w:r>
      <w:proofErr w:type="spellEnd"/>
      <w:r w:rsidRPr="0016021D">
        <w:rPr>
          <w:rFonts w:ascii="Roboto" w:hAnsi="Roboto"/>
          <w:sz w:val="20"/>
        </w:rPr>
        <w:t xml:space="preserve"> P-R, Clement A, Zheng SL, Li S, </w:t>
      </w:r>
      <w:proofErr w:type="spellStart"/>
      <w:r w:rsidRPr="0016021D">
        <w:rPr>
          <w:rFonts w:ascii="Roboto" w:hAnsi="Roboto"/>
          <w:sz w:val="20"/>
        </w:rPr>
        <w:t>Pua</w:t>
      </w:r>
      <w:proofErr w:type="spellEnd"/>
      <w:r w:rsidRPr="0016021D">
        <w:rPr>
          <w:rFonts w:ascii="Roboto" w:hAnsi="Roboto"/>
          <w:sz w:val="20"/>
        </w:rPr>
        <w:t xml:space="preserve"> CJ, Shah M, et al. Genotype-</w:t>
      </w:r>
      <w:proofErr w:type="spellStart"/>
      <w:r w:rsidRPr="0016021D">
        <w:rPr>
          <w:rFonts w:ascii="Roboto" w:hAnsi="Roboto"/>
          <w:sz w:val="20"/>
        </w:rPr>
        <w:t>Phenotype</w:t>
      </w:r>
      <w:proofErr w:type="spellEnd"/>
      <w:r w:rsidRPr="0016021D">
        <w:rPr>
          <w:rFonts w:ascii="Roboto" w:hAnsi="Roboto"/>
          <w:sz w:val="20"/>
        </w:rPr>
        <w:t xml:space="preserve"> </w:t>
      </w:r>
      <w:proofErr w:type="spellStart"/>
      <w:r w:rsidRPr="0016021D">
        <w:rPr>
          <w:rFonts w:ascii="Roboto" w:hAnsi="Roboto"/>
          <w:sz w:val="20"/>
        </w:rPr>
        <w:t>Taxonomy</w:t>
      </w:r>
      <w:proofErr w:type="spellEnd"/>
      <w:r w:rsidRPr="0016021D">
        <w:rPr>
          <w:rFonts w:ascii="Roboto" w:hAnsi="Roboto"/>
          <w:sz w:val="20"/>
        </w:rPr>
        <w:t xml:space="preserve"> of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i/>
          <w:iCs/>
          <w:sz w:val="20"/>
        </w:rPr>
        <w:t>Circ</w:t>
      </w:r>
      <w:proofErr w:type="spellEnd"/>
      <w:r w:rsidRPr="0016021D">
        <w:rPr>
          <w:rFonts w:ascii="Roboto" w:hAnsi="Roboto"/>
          <w:i/>
          <w:iCs/>
          <w:sz w:val="20"/>
        </w:rPr>
        <w:t xml:space="preserve">. </w:t>
      </w:r>
      <w:proofErr w:type="spellStart"/>
      <w:r w:rsidRPr="0016021D">
        <w:rPr>
          <w:rFonts w:ascii="Roboto" w:hAnsi="Roboto"/>
          <w:i/>
          <w:iCs/>
          <w:sz w:val="20"/>
        </w:rPr>
        <w:t>Genomic</w:t>
      </w:r>
      <w:proofErr w:type="spellEnd"/>
      <w:r w:rsidRPr="0016021D">
        <w:rPr>
          <w:rFonts w:ascii="Roboto" w:hAnsi="Roboto"/>
          <w:i/>
          <w:iCs/>
          <w:sz w:val="20"/>
        </w:rPr>
        <w:t xml:space="preserve"> </w:t>
      </w:r>
      <w:proofErr w:type="spellStart"/>
      <w:r w:rsidRPr="0016021D">
        <w:rPr>
          <w:rFonts w:ascii="Roboto" w:hAnsi="Roboto"/>
          <w:i/>
          <w:iCs/>
          <w:sz w:val="20"/>
        </w:rPr>
        <w:t>Precis</w:t>
      </w:r>
      <w:proofErr w:type="spellEnd"/>
      <w:r w:rsidRPr="0016021D">
        <w:rPr>
          <w:rFonts w:ascii="Roboto" w:hAnsi="Roboto"/>
          <w:i/>
          <w:iCs/>
          <w:sz w:val="20"/>
        </w:rPr>
        <w:t>. Med.</w:t>
      </w:r>
      <w:r w:rsidRPr="0016021D">
        <w:rPr>
          <w:rFonts w:ascii="Roboto" w:hAnsi="Roboto"/>
          <w:sz w:val="20"/>
        </w:rPr>
        <w:t xml:space="preserve"> 0:e004200. </w:t>
      </w:r>
    </w:p>
    <w:p w14:paraId="5074A4C3"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6. </w:t>
      </w:r>
      <w:r w:rsidRPr="0016021D">
        <w:rPr>
          <w:rFonts w:ascii="Roboto" w:hAnsi="Roboto"/>
          <w:sz w:val="20"/>
        </w:rPr>
        <w:tab/>
        <w:t xml:space="preserve">Ko C, </w:t>
      </w:r>
      <w:proofErr w:type="spellStart"/>
      <w:r w:rsidRPr="0016021D">
        <w:rPr>
          <w:rFonts w:ascii="Roboto" w:hAnsi="Roboto"/>
          <w:sz w:val="20"/>
        </w:rPr>
        <w:t>Arscott</w:t>
      </w:r>
      <w:proofErr w:type="spellEnd"/>
      <w:r w:rsidRPr="0016021D">
        <w:rPr>
          <w:rFonts w:ascii="Roboto" w:hAnsi="Roboto"/>
          <w:sz w:val="20"/>
        </w:rPr>
        <w:t xml:space="preserve"> P, </w:t>
      </w:r>
      <w:proofErr w:type="spellStart"/>
      <w:r w:rsidRPr="0016021D">
        <w:rPr>
          <w:rFonts w:ascii="Roboto" w:hAnsi="Roboto"/>
          <w:sz w:val="20"/>
        </w:rPr>
        <w:t>Concannon</w:t>
      </w:r>
      <w:proofErr w:type="spellEnd"/>
      <w:r w:rsidRPr="0016021D">
        <w:rPr>
          <w:rFonts w:ascii="Roboto" w:hAnsi="Roboto"/>
          <w:sz w:val="20"/>
        </w:rPr>
        <w:t xml:space="preserve"> M, </w:t>
      </w:r>
      <w:proofErr w:type="spellStart"/>
      <w:r w:rsidRPr="0016021D">
        <w:rPr>
          <w:rFonts w:ascii="Roboto" w:hAnsi="Roboto"/>
          <w:sz w:val="20"/>
        </w:rPr>
        <w:t>Saberi</w:t>
      </w:r>
      <w:proofErr w:type="spellEnd"/>
      <w:r w:rsidRPr="0016021D">
        <w:rPr>
          <w:rFonts w:ascii="Roboto" w:hAnsi="Roboto"/>
          <w:sz w:val="20"/>
        </w:rPr>
        <w:t xml:space="preserve"> S, Day SM, </w:t>
      </w:r>
      <w:proofErr w:type="spellStart"/>
      <w:r w:rsidRPr="0016021D">
        <w:rPr>
          <w:rFonts w:ascii="Roboto" w:hAnsi="Roboto"/>
          <w:sz w:val="20"/>
        </w:rPr>
        <w:t>Yashar</w:t>
      </w:r>
      <w:proofErr w:type="spellEnd"/>
      <w:r w:rsidRPr="0016021D">
        <w:rPr>
          <w:rFonts w:ascii="Roboto" w:hAnsi="Roboto"/>
          <w:sz w:val="20"/>
        </w:rPr>
        <w:t xml:space="preserve"> BM, Helms AS. </w:t>
      </w:r>
      <w:proofErr w:type="spellStart"/>
      <w:r w:rsidRPr="0016021D">
        <w:rPr>
          <w:rFonts w:ascii="Roboto" w:hAnsi="Roboto"/>
          <w:sz w:val="20"/>
        </w:rPr>
        <w:t>Genetic</w:t>
      </w:r>
      <w:proofErr w:type="spellEnd"/>
      <w:r w:rsidRPr="0016021D">
        <w:rPr>
          <w:rFonts w:ascii="Roboto" w:hAnsi="Roboto"/>
          <w:sz w:val="20"/>
        </w:rPr>
        <w:t xml:space="preserve"> </w:t>
      </w:r>
      <w:proofErr w:type="spellStart"/>
      <w:r w:rsidRPr="0016021D">
        <w:rPr>
          <w:rFonts w:ascii="Roboto" w:hAnsi="Roboto"/>
          <w:sz w:val="20"/>
        </w:rPr>
        <w:t>testing</w:t>
      </w:r>
      <w:proofErr w:type="spellEnd"/>
      <w:r w:rsidRPr="0016021D">
        <w:rPr>
          <w:rFonts w:ascii="Roboto" w:hAnsi="Roboto"/>
          <w:sz w:val="20"/>
        </w:rPr>
        <w:t xml:space="preserve"> </w:t>
      </w:r>
      <w:proofErr w:type="spellStart"/>
      <w:r w:rsidRPr="0016021D">
        <w:rPr>
          <w:rFonts w:ascii="Roboto" w:hAnsi="Roboto"/>
          <w:sz w:val="20"/>
        </w:rPr>
        <w:t>impacts</w:t>
      </w:r>
      <w:proofErr w:type="spellEnd"/>
      <w:r w:rsidRPr="0016021D">
        <w:rPr>
          <w:rFonts w:ascii="Roboto" w:hAnsi="Roboto"/>
          <w:sz w:val="20"/>
        </w:rPr>
        <w:t xml:space="preserve"> the </w:t>
      </w:r>
      <w:proofErr w:type="spellStart"/>
      <w:r w:rsidRPr="0016021D">
        <w:rPr>
          <w:rFonts w:ascii="Roboto" w:hAnsi="Roboto"/>
          <w:sz w:val="20"/>
        </w:rPr>
        <w:t>utility</w:t>
      </w:r>
      <w:proofErr w:type="spellEnd"/>
      <w:r w:rsidRPr="0016021D">
        <w:rPr>
          <w:rFonts w:ascii="Roboto" w:hAnsi="Roboto"/>
          <w:sz w:val="20"/>
        </w:rPr>
        <w:t xml:space="preserve"> of </w:t>
      </w:r>
      <w:proofErr w:type="spellStart"/>
      <w:r w:rsidRPr="0016021D">
        <w:rPr>
          <w:rFonts w:ascii="Roboto" w:hAnsi="Roboto"/>
          <w:sz w:val="20"/>
        </w:rPr>
        <w:t>prospective</w:t>
      </w:r>
      <w:proofErr w:type="spellEnd"/>
      <w:r w:rsidRPr="0016021D">
        <w:rPr>
          <w:rFonts w:ascii="Roboto" w:hAnsi="Roboto"/>
          <w:sz w:val="20"/>
        </w:rPr>
        <w:t xml:space="preserve"> </w:t>
      </w:r>
      <w:proofErr w:type="spellStart"/>
      <w:r w:rsidRPr="0016021D">
        <w:rPr>
          <w:rFonts w:ascii="Roboto" w:hAnsi="Roboto"/>
          <w:sz w:val="20"/>
        </w:rPr>
        <w:t>familial</w:t>
      </w:r>
      <w:proofErr w:type="spellEnd"/>
      <w:r w:rsidRPr="0016021D">
        <w:rPr>
          <w:rFonts w:ascii="Roboto" w:hAnsi="Roboto"/>
          <w:sz w:val="20"/>
        </w:rPr>
        <w:t xml:space="preserve"> screening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through</w:t>
      </w:r>
      <w:proofErr w:type="spellEnd"/>
      <w:r w:rsidRPr="0016021D">
        <w:rPr>
          <w:rFonts w:ascii="Roboto" w:hAnsi="Roboto"/>
          <w:sz w:val="20"/>
        </w:rPr>
        <w:t xml:space="preserve"> </w:t>
      </w:r>
      <w:proofErr w:type="spellStart"/>
      <w:r w:rsidRPr="0016021D">
        <w:rPr>
          <w:rFonts w:ascii="Roboto" w:hAnsi="Roboto"/>
          <w:sz w:val="20"/>
        </w:rPr>
        <w:t>identification</w:t>
      </w:r>
      <w:proofErr w:type="spellEnd"/>
      <w:r w:rsidRPr="0016021D">
        <w:rPr>
          <w:rFonts w:ascii="Roboto" w:hAnsi="Roboto"/>
          <w:sz w:val="20"/>
        </w:rPr>
        <w:t xml:space="preserve"> of a </w:t>
      </w:r>
      <w:proofErr w:type="spellStart"/>
      <w:r w:rsidRPr="0016021D">
        <w:rPr>
          <w:rFonts w:ascii="Roboto" w:hAnsi="Roboto"/>
          <w:sz w:val="20"/>
        </w:rPr>
        <w:t>nonfamilial</w:t>
      </w:r>
      <w:proofErr w:type="spellEnd"/>
      <w:r w:rsidRPr="0016021D">
        <w:rPr>
          <w:rFonts w:ascii="Roboto" w:hAnsi="Roboto"/>
          <w:sz w:val="20"/>
        </w:rPr>
        <w:t xml:space="preserve"> </w:t>
      </w:r>
      <w:proofErr w:type="spellStart"/>
      <w:r w:rsidRPr="0016021D">
        <w:rPr>
          <w:rFonts w:ascii="Roboto" w:hAnsi="Roboto"/>
          <w:sz w:val="20"/>
        </w:rPr>
        <w:t>subgroup</w:t>
      </w:r>
      <w:proofErr w:type="spellEnd"/>
      <w:r w:rsidRPr="0016021D">
        <w:rPr>
          <w:rFonts w:ascii="Roboto" w:hAnsi="Roboto"/>
          <w:sz w:val="20"/>
        </w:rPr>
        <w:t xml:space="preserve">. </w:t>
      </w:r>
      <w:r w:rsidRPr="0016021D">
        <w:rPr>
          <w:rFonts w:ascii="Roboto" w:hAnsi="Roboto"/>
          <w:i/>
          <w:iCs/>
          <w:sz w:val="20"/>
        </w:rPr>
        <w:t xml:space="preserve">Genet. Med. </w:t>
      </w:r>
      <w:proofErr w:type="spellStart"/>
      <w:r w:rsidRPr="0016021D">
        <w:rPr>
          <w:rFonts w:ascii="Roboto" w:hAnsi="Roboto"/>
          <w:i/>
          <w:iCs/>
          <w:sz w:val="20"/>
        </w:rPr>
        <w:t>Off</w:t>
      </w:r>
      <w:proofErr w:type="spellEnd"/>
      <w:r w:rsidRPr="0016021D">
        <w:rPr>
          <w:rFonts w:ascii="Roboto" w:hAnsi="Roboto"/>
          <w:i/>
          <w:iCs/>
          <w:sz w:val="20"/>
        </w:rPr>
        <w:t xml:space="preserve">. J. Am. </w:t>
      </w:r>
      <w:proofErr w:type="spellStart"/>
      <w:r w:rsidRPr="0016021D">
        <w:rPr>
          <w:rFonts w:ascii="Roboto" w:hAnsi="Roboto"/>
          <w:i/>
          <w:iCs/>
          <w:sz w:val="20"/>
        </w:rPr>
        <w:t>Coll</w:t>
      </w:r>
      <w:proofErr w:type="spellEnd"/>
      <w:r w:rsidRPr="0016021D">
        <w:rPr>
          <w:rFonts w:ascii="Roboto" w:hAnsi="Roboto"/>
          <w:i/>
          <w:iCs/>
          <w:sz w:val="20"/>
        </w:rPr>
        <w:t>. Med. Genet.</w:t>
      </w:r>
      <w:r w:rsidRPr="0016021D">
        <w:rPr>
          <w:rFonts w:ascii="Roboto" w:hAnsi="Roboto"/>
          <w:sz w:val="20"/>
        </w:rPr>
        <w:t xml:space="preserve"> </w:t>
      </w:r>
      <w:proofErr w:type="gramStart"/>
      <w:r w:rsidRPr="0016021D">
        <w:rPr>
          <w:rFonts w:ascii="Roboto" w:hAnsi="Roboto"/>
          <w:sz w:val="20"/>
        </w:rPr>
        <w:t>2018;20:69</w:t>
      </w:r>
      <w:proofErr w:type="gramEnd"/>
      <w:r w:rsidRPr="0016021D">
        <w:rPr>
          <w:rFonts w:ascii="Roboto" w:hAnsi="Roboto"/>
          <w:sz w:val="20"/>
        </w:rPr>
        <w:t xml:space="preserve">–75. </w:t>
      </w:r>
    </w:p>
    <w:p w14:paraId="25E1A5C8"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7. </w:t>
      </w:r>
      <w:r w:rsidRPr="0016021D">
        <w:rPr>
          <w:rFonts w:ascii="Roboto" w:hAnsi="Roboto"/>
          <w:sz w:val="20"/>
        </w:rPr>
        <w:tab/>
      </w:r>
      <w:proofErr w:type="spellStart"/>
      <w:r w:rsidRPr="0016021D">
        <w:rPr>
          <w:rFonts w:ascii="Roboto" w:hAnsi="Roboto"/>
          <w:sz w:val="20"/>
        </w:rPr>
        <w:t>Ingles</w:t>
      </w:r>
      <w:proofErr w:type="spellEnd"/>
      <w:r w:rsidRPr="0016021D">
        <w:rPr>
          <w:rFonts w:ascii="Roboto" w:hAnsi="Roboto"/>
          <w:sz w:val="20"/>
        </w:rPr>
        <w:t xml:space="preserve"> J, Burns C, </w:t>
      </w:r>
      <w:proofErr w:type="spellStart"/>
      <w:r w:rsidRPr="0016021D">
        <w:rPr>
          <w:rFonts w:ascii="Roboto" w:hAnsi="Roboto"/>
          <w:sz w:val="20"/>
        </w:rPr>
        <w:t>Bagnall</w:t>
      </w:r>
      <w:proofErr w:type="spellEnd"/>
      <w:r w:rsidRPr="0016021D">
        <w:rPr>
          <w:rFonts w:ascii="Roboto" w:hAnsi="Roboto"/>
          <w:sz w:val="20"/>
        </w:rPr>
        <w:t xml:space="preserve"> RD, Lam L, </w:t>
      </w:r>
      <w:proofErr w:type="spellStart"/>
      <w:r w:rsidRPr="0016021D">
        <w:rPr>
          <w:rFonts w:ascii="Roboto" w:hAnsi="Roboto"/>
          <w:sz w:val="20"/>
        </w:rPr>
        <w:t>Yeates</w:t>
      </w:r>
      <w:proofErr w:type="spellEnd"/>
      <w:r w:rsidRPr="0016021D">
        <w:rPr>
          <w:rFonts w:ascii="Roboto" w:hAnsi="Roboto"/>
          <w:sz w:val="20"/>
        </w:rPr>
        <w:t xml:space="preserve"> L, Sarina T, </w:t>
      </w:r>
      <w:proofErr w:type="spellStart"/>
      <w:r w:rsidRPr="0016021D">
        <w:rPr>
          <w:rFonts w:ascii="Roboto" w:hAnsi="Roboto"/>
          <w:sz w:val="20"/>
        </w:rPr>
        <w:t>Puranik</w:t>
      </w:r>
      <w:proofErr w:type="spellEnd"/>
      <w:r w:rsidRPr="0016021D">
        <w:rPr>
          <w:rFonts w:ascii="Roboto" w:hAnsi="Roboto"/>
          <w:sz w:val="20"/>
        </w:rPr>
        <w:t xml:space="preserve"> R, </w:t>
      </w:r>
      <w:proofErr w:type="spellStart"/>
      <w:r w:rsidRPr="0016021D">
        <w:rPr>
          <w:rFonts w:ascii="Roboto" w:hAnsi="Roboto"/>
          <w:sz w:val="20"/>
        </w:rPr>
        <w:t>Briffa</w:t>
      </w:r>
      <w:proofErr w:type="spellEnd"/>
      <w:r w:rsidRPr="0016021D">
        <w:rPr>
          <w:rFonts w:ascii="Roboto" w:hAnsi="Roboto"/>
          <w:sz w:val="20"/>
        </w:rPr>
        <w:t xml:space="preserve"> T, </w:t>
      </w:r>
      <w:proofErr w:type="spellStart"/>
      <w:r w:rsidRPr="0016021D">
        <w:rPr>
          <w:rFonts w:ascii="Roboto" w:hAnsi="Roboto"/>
          <w:sz w:val="20"/>
        </w:rPr>
        <w:t>Atherton</w:t>
      </w:r>
      <w:proofErr w:type="spellEnd"/>
      <w:r w:rsidRPr="0016021D">
        <w:rPr>
          <w:rFonts w:ascii="Roboto" w:hAnsi="Roboto"/>
          <w:sz w:val="20"/>
        </w:rPr>
        <w:t xml:space="preserve"> JJ, </w:t>
      </w:r>
      <w:proofErr w:type="spellStart"/>
      <w:r w:rsidRPr="0016021D">
        <w:rPr>
          <w:rFonts w:ascii="Roboto" w:hAnsi="Roboto"/>
          <w:sz w:val="20"/>
        </w:rPr>
        <w:t>Driscoll</w:t>
      </w:r>
      <w:proofErr w:type="spellEnd"/>
      <w:r w:rsidRPr="0016021D">
        <w:rPr>
          <w:rFonts w:ascii="Roboto" w:hAnsi="Roboto"/>
          <w:sz w:val="20"/>
        </w:rPr>
        <w:t xml:space="preserve"> T, et al. </w:t>
      </w:r>
      <w:proofErr w:type="spellStart"/>
      <w:r w:rsidRPr="0016021D">
        <w:rPr>
          <w:rFonts w:ascii="Roboto" w:hAnsi="Roboto"/>
          <w:sz w:val="20"/>
        </w:rPr>
        <w:t>Nonfamilial</w:t>
      </w:r>
      <w:proofErr w:type="spellEnd"/>
      <w:r w:rsidRPr="0016021D">
        <w:rPr>
          <w:rFonts w:ascii="Roboto" w:hAnsi="Roboto"/>
          <w:sz w:val="20"/>
        </w:rPr>
        <w:t xml:space="preserve">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Prevalence</w:t>
      </w:r>
      <w:proofErr w:type="spellEnd"/>
      <w:r w:rsidRPr="0016021D">
        <w:rPr>
          <w:rFonts w:ascii="Roboto" w:hAnsi="Roboto"/>
          <w:sz w:val="20"/>
        </w:rPr>
        <w:t xml:space="preserve">, Natural </w:t>
      </w:r>
      <w:proofErr w:type="spellStart"/>
      <w:r w:rsidRPr="0016021D">
        <w:rPr>
          <w:rFonts w:ascii="Roboto" w:hAnsi="Roboto"/>
          <w:sz w:val="20"/>
        </w:rPr>
        <w:t>History</w:t>
      </w:r>
      <w:proofErr w:type="spellEnd"/>
      <w:r w:rsidRPr="0016021D">
        <w:rPr>
          <w:rFonts w:ascii="Roboto" w:hAnsi="Roboto"/>
          <w:sz w:val="20"/>
        </w:rPr>
        <w:t xml:space="preserve">, and </w:t>
      </w:r>
      <w:proofErr w:type="spellStart"/>
      <w:r w:rsidRPr="0016021D">
        <w:rPr>
          <w:rFonts w:ascii="Roboto" w:hAnsi="Roboto"/>
          <w:sz w:val="20"/>
        </w:rPr>
        <w:t>Clinical</w:t>
      </w:r>
      <w:proofErr w:type="spellEnd"/>
      <w:r w:rsidRPr="0016021D">
        <w:rPr>
          <w:rFonts w:ascii="Roboto" w:hAnsi="Roboto"/>
          <w:sz w:val="20"/>
        </w:rPr>
        <w:t xml:space="preserve"> </w:t>
      </w:r>
      <w:proofErr w:type="spellStart"/>
      <w:r w:rsidRPr="0016021D">
        <w:rPr>
          <w:rFonts w:ascii="Roboto" w:hAnsi="Roboto"/>
          <w:sz w:val="20"/>
        </w:rPr>
        <w:t>Implications</w:t>
      </w:r>
      <w:proofErr w:type="spellEnd"/>
      <w:r w:rsidRPr="0016021D">
        <w:rPr>
          <w:rFonts w:ascii="Roboto" w:hAnsi="Roboto"/>
          <w:sz w:val="20"/>
        </w:rPr>
        <w:t xml:space="preserve">. </w:t>
      </w:r>
      <w:proofErr w:type="spellStart"/>
      <w:r w:rsidRPr="0016021D">
        <w:rPr>
          <w:rFonts w:ascii="Roboto" w:hAnsi="Roboto"/>
          <w:i/>
          <w:iCs/>
          <w:sz w:val="20"/>
        </w:rPr>
        <w:t>Circ</w:t>
      </w:r>
      <w:proofErr w:type="spellEnd"/>
      <w:r w:rsidRPr="0016021D">
        <w:rPr>
          <w:rFonts w:ascii="Roboto" w:hAnsi="Roboto"/>
          <w:i/>
          <w:iCs/>
          <w:sz w:val="20"/>
        </w:rPr>
        <w:t xml:space="preserve">. </w:t>
      </w:r>
      <w:proofErr w:type="spellStart"/>
      <w:r w:rsidRPr="0016021D">
        <w:rPr>
          <w:rFonts w:ascii="Roboto" w:hAnsi="Roboto"/>
          <w:i/>
          <w:iCs/>
          <w:sz w:val="20"/>
        </w:rPr>
        <w:t>Cardiovasc</w:t>
      </w:r>
      <w:proofErr w:type="spellEnd"/>
      <w:r w:rsidRPr="0016021D">
        <w:rPr>
          <w:rFonts w:ascii="Roboto" w:hAnsi="Roboto"/>
          <w:i/>
          <w:iCs/>
          <w:sz w:val="20"/>
        </w:rPr>
        <w:t>. Genet.</w:t>
      </w:r>
      <w:r w:rsidRPr="0016021D">
        <w:rPr>
          <w:rFonts w:ascii="Roboto" w:hAnsi="Roboto"/>
          <w:sz w:val="20"/>
        </w:rPr>
        <w:t xml:space="preserve"> 2017;10:e001620. </w:t>
      </w:r>
    </w:p>
    <w:p w14:paraId="5CA1B46F"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8. </w:t>
      </w:r>
      <w:r w:rsidRPr="0016021D">
        <w:rPr>
          <w:rFonts w:ascii="Roboto" w:hAnsi="Roboto"/>
          <w:sz w:val="20"/>
        </w:rPr>
        <w:tab/>
        <w:t xml:space="preserve">Richards S, Aziz N, Bale S, </w:t>
      </w:r>
      <w:proofErr w:type="spellStart"/>
      <w:r w:rsidRPr="0016021D">
        <w:rPr>
          <w:rFonts w:ascii="Roboto" w:hAnsi="Roboto"/>
          <w:sz w:val="20"/>
        </w:rPr>
        <w:t>Bick</w:t>
      </w:r>
      <w:proofErr w:type="spellEnd"/>
      <w:r w:rsidRPr="0016021D">
        <w:rPr>
          <w:rFonts w:ascii="Roboto" w:hAnsi="Roboto"/>
          <w:sz w:val="20"/>
        </w:rPr>
        <w:t xml:space="preserve"> D, Das S, </w:t>
      </w:r>
      <w:proofErr w:type="spellStart"/>
      <w:r w:rsidRPr="0016021D">
        <w:rPr>
          <w:rFonts w:ascii="Roboto" w:hAnsi="Roboto"/>
          <w:sz w:val="20"/>
        </w:rPr>
        <w:t>Gastier</w:t>
      </w:r>
      <w:proofErr w:type="spellEnd"/>
      <w:r w:rsidRPr="0016021D">
        <w:rPr>
          <w:rFonts w:ascii="Roboto" w:hAnsi="Roboto"/>
          <w:sz w:val="20"/>
        </w:rPr>
        <w:t xml:space="preserve">-Foster J, </w:t>
      </w:r>
      <w:proofErr w:type="spellStart"/>
      <w:r w:rsidRPr="0016021D">
        <w:rPr>
          <w:rFonts w:ascii="Roboto" w:hAnsi="Roboto"/>
          <w:sz w:val="20"/>
        </w:rPr>
        <w:t>Grody</w:t>
      </w:r>
      <w:proofErr w:type="spellEnd"/>
      <w:r w:rsidRPr="0016021D">
        <w:rPr>
          <w:rFonts w:ascii="Roboto" w:hAnsi="Roboto"/>
          <w:sz w:val="20"/>
        </w:rPr>
        <w:t xml:space="preserve"> WW, </w:t>
      </w:r>
      <w:proofErr w:type="spellStart"/>
      <w:r w:rsidRPr="0016021D">
        <w:rPr>
          <w:rFonts w:ascii="Roboto" w:hAnsi="Roboto"/>
          <w:sz w:val="20"/>
        </w:rPr>
        <w:t>Hegde</w:t>
      </w:r>
      <w:proofErr w:type="spellEnd"/>
      <w:r w:rsidRPr="0016021D">
        <w:rPr>
          <w:rFonts w:ascii="Roboto" w:hAnsi="Roboto"/>
          <w:sz w:val="20"/>
        </w:rPr>
        <w:t xml:space="preserve"> M, Lyon E, </w:t>
      </w:r>
      <w:proofErr w:type="spellStart"/>
      <w:r w:rsidRPr="0016021D">
        <w:rPr>
          <w:rFonts w:ascii="Roboto" w:hAnsi="Roboto"/>
          <w:sz w:val="20"/>
        </w:rPr>
        <w:t>Spector</w:t>
      </w:r>
      <w:proofErr w:type="spellEnd"/>
      <w:r w:rsidRPr="0016021D">
        <w:rPr>
          <w:rFonts w:ascii="Roboto" w:hAnsi="Roboto"/>
          <w:sz w:val="20"/>
        </w:rPr>
        <w:t xml:space="preserve"> E, et al. Standards and guidelines for the interpretation of </w:t>
      </w:r>
      <w:proofErr w:type="spellStart"/>
      <w:r w:rsidRPr="0016021D">
        <w:rPr>
          <w:rFonts w:ascii="Roboto" w:hAnsi="Roboto"/>
          <w:sz w:val="20"/>
        </w:rPr>
        <w:t>sequence</w:t>
      </w:r>
      <w:proofErr w:type="spellEnd"/>
      <w:r w:rsidRPr="0016021D">
        <w:rPr>
          <w:rFonts w:ascii="Roboto" w:hAnsi="Roboto"/>
          <w:sz w:val="20"/>
        </w:rPr>
        <w:t xml:space="preserve"> variants: a joint </w:t>
      </w:r>
      <w:proofErr w:type="spellStart"/>
      <w:r w:rsidRPr="0016021D">
        <w:rPr>
          <w:rFonts w:ascii="Roboto" w:hAnsi="Roboto"/>
          <w:sz w:val="20"/>
        </w:rPr>
        <w:t>consensus</w:t>
      </w:r>
      <w:proofErr w:type="spellEnd"/>
      <w:r w:rsidRPr="0016021D">
        <w:rPr>
          <w:rFonts w:ascii="Roboto" w:hAnsi="Roboto"/>
          <w:sz w:val="20"/>
        </w:rPr>
        <w:t xml:space="preserve"> </w:t>
      </w:r>
      <w:proofErr w:type="spellStart"/>
      <w:r w:rsidRPr="0016021D">
        <w:rPr>
          <w:rFonts w:ascii="Roboto" w:hAnsi="Roboto"/>
          <w:sz w:val="20"/>
        </w:rPr>
        <w:t>recommendation</w:t>
      </w:r>
      <w:proofErr w:type="spellEnd"/>
      <w:r w:rsidRPr="0016021D">
        <w:rPr>
          <w:rFonts w:ascii="Roboto" w:hAnsi="Roboto"/>
          <w:sz w:val="20"/>
        </w:rPr>
        <w:t xml:space="preserve"> of the American College of Medical Genetics and </w:t>
      </w:r>
      <w:proofErr w:type="spellStart"/>
      <w:r w:rsidRPr="0016021D">
        <w:rPr>
          <w:rFonts w:ascii="Roboto" w:hAnsi="Roboto"/>
          <w:sz w:val="20"/>
        </w:rPr>
        <w:t>Genomics</w:t>
      </w:r>
      <w:proofErr w:type="spellEnd"/>
      <w:r w:rsidRPr="0016021D">
        <w:rPr>
          <w:rFonts w:ascii="Roboto" w:hAnsi="Roboto"/>
          <w:sz w:val="20"/>
        </w:rPr>
        <w:t xml:space="preserve"> and the Association for </w:t>
      </w:r>
      <w:proofErr w:type="spellStart"/>
      <w:r w:rsidRPr="0016021D">
        <w:rPr>
          <w:rFonts w:ascii="Roboto" w:hAnsi="Roboto"/>
          <w:sz w:val="20"/>
        </w:rPr>
        <w:t>Molecular</w:t>
      </w:r>
      <w:proofErr w:type="spellEnd"/>
      <w:r w:rsidRPr="0016021D">
        <w:rPr>
          <w:rFonts w:ascii="Roboto" w:hAnsi="Roboto"/>
          <w:sz w:val="20"/>
        </w:rPr>
        <w:t xml:space="preserve"> </w:t>
      </w:r>
      <w:proofErr w:type="spellStart"/>
      <w:r w:rsidRPr="0016021D">
        <w:rPr>
          <w:rFonts w:ascii="Roboto" w:hAnsi="Roboto"/>
          <w:sz w:val="20"/>
        </w:rPr>
        <w:t>Pathology</w:t>
      </w:r>
      <w:proofErr w:type="spellEnd"/>
      <w:r w:rsidRPr="0016021D">
        <w:rPr>
          <w:rFonts w:ascii="Roboto" w:hAnsi="Roboto"/>
          <w:sz w:val="20"/>
        </w:rPr>
        <w:t xml:space="preserve">. </w:t>
      </w:r>
      <w:r w:rsidRPr="0016021D">
        <w:rPr>
          <w:rFonts w:ascii="Roboto" w:hAnsi="Roboto"/>
          <w:i/>
          <w:iCs/>
          <w:sz w:val="20"/>
        </w:rPr>
        <w:t>Genet. Med.</w:t>
      </w:r>
      <w:r w:rsidRPr="0016021D">
        <w:rPr>
          <w:rFonts w:ascii="Roboto" w:hAnsi="Roboto"/>
          <w:sz w:val="20"/>
        </w:rPr>
        <w:t xml:space="preserve"> </w:t>
      </w:r>
      <w:proofErr w:type="gramStart"/>
      <w:r w:rsidRPr="0016021D">
        <w:rPr>
          <w:rFonts w:ascii="Roboto" w:hAnsi="Roboto"/>
          <w:sz w:val="20"/>
        </w:rPr>
        <w:t>2015;17:405</w:t>
      </w:r>
      <w:proofErr w:type="gramEnd"/>
      <w:r w:rsidRPr="0016021D">
        <w:rPr>
          <w:rFonts w:ascii="Roboto" w:hAnsi="Roboto"/>
          <w:sz w:val="20"/>
        </w:rPr>
        <w:t xml:space="preserve">–423. </w:t>
      </w:r>
    </w:p>
    <w:p w14:paraId="4293EACE"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9. </w:t>
      </w:r>
      <w:r w:rsidRPr="0016021D">
        <w:rPr>
          <w:rFonts w:ascii="Roboto" w:hAnsi="Roboto"/>
          <w:sz w:val="20"/>
        </w:rPr>
        <w:tab/>
      </w:r>
      <w:proofErr w:type="spellStart"/>
      <w:r w:rsidRPr="0016021D">
        <w:rPr>
          <w:rFonts w:ascii="Roboto" w:hAnsi="Roboto"/>
          <w:sz w:val="20"/>
        </w:rPr>
        <w:t>Hershberger</w:t>
      </w:r>
      <w:proofErr w:type="spellEnd"/>
      <w:r w:rsidRPr="0016021D">
        <w:rPr>
          <w:rFonts w:ascii="Roboto" w:hAnsi="Roboto"/>
          <w:sz w:val="20"/>
        </w:rPr>
        <w:t xml:space="preserve"> RE, </w:t>
      </w:r>
      <w:proofErr w:type="spellStart"/>
      <w:r w:rsidRPr="0016021D">
        <w:rPr>
          <w:rFonts w:ascii="Roboto" w:hAnsi="Roboto"/>
          <w:sz w:val="20"/>
        </w:rPr>
        <w:t>Givertz</w:t>
      </w:r>
      <w:proofErr w:type="spellEnd"/>
      <w:r w:rsidRPr="0016021D">
        <w:rPr>
          <w:rFonts w:ascii="Roboto" w:hAnsi="Roboto"/>
          <w:sz w:val="20"/>
        </w:rPr>
        <w:t xml:space="preserve"> MM, Ho CY, </w:t>
      </w:r>
      <w:proofErr w:type="spellStart"/>
      <w:r w:rsidRPr="0016021D">
        <w:rPr>
          <w:rFonts w:ascii="Roboto" w:hAnsi="Roboto"/>
          <w:sz w:val="20"/>
        </w:rPr>
        <w:t>Judge</w:t>
      </w:r>
      <w:proofErr w:type="spellEnd"/>
      <w:r w:rsidRPr="0016021D">
        <w:rPr>
          <w:rFonts w:ascii="Roboto" w:hAnsi="Roboto"/>
          <w:sz w:val="20"/>
        </w:rPr>
        <w:t xml:space="preserve"> DP, Kantor PF, </w:t>
      </w:r>
      <w:proofErr w:type="spellStart"/>
      <w:r w:rsidRPr="0016021D">
        <w:rPr>
          <w:rFonts w:ascii="Roboto" w:hAnsi="Roboto"/>
          <w:sz w:val="20"/>
        </w:rPr>
        <w:t>McBride</w:t>
      </w:r>
      <w:proofErr w:type="spellEnd"/>
      <w:r w:rsidRPr="0016021D">
        <w:rPr>
          <w:rFonts w:ascii="Roboto" w:hAnsi="Roboto"/>
          <w:sz w:val="20"/>
        </w:rPr>
        <w:t xml:space="preserve"> KL, Morales A, Taylor MRG, </w:t>
      </w:r>
      <w:proofErr w:type="spellStart"/>
      <w:r w:rsidRPr="0016021D">
        <w:rPr>
          <w:rFonts w:ascii="Roboto" w:hAnsi="Roboto"/>
          <w:sz w:val="20"/>
        </w:rPr>
        <w:t>Vatta</w:t>
      </w:r>
      <w:proofErr w:type="spellEnd"/>
      <w:r w:rsidRPr="0016021D">
        <w:rPr>
          <w:rFonts w:ascii="Roboto" w:hAnsi="Roboto"/>
          <w:sz w:val="20"/>
        </w:rPr>
        <w:t xml:space="preserve"> M, </w:t>
      </w:r>
      <w:proofErr w:type="spellStart"/>
      <w:r w:rsidRPr="0016021D">
        <w:rPr>
          <w:rFonts w:ascii="Roboto" w:hAnsi="Roboto"/>
          <w:sz w:val="20"/>
        </w:rPr>
        <w:t>Ware</w:t>
      </w:r>
      <w:proofErr w:type="spellEnd"/>
      <w:r w:rsidRPr="0016021D">
        <w:rPr>
          <w:rFonts w:ascii="Roboto" w:hAnsi="Roboto"/>
          <w:sz w:val="20"/>
        </w:rPr>
        <w:t xml:space="preserve"> SM. </w:t>
      </w:r>
      <w:proofErr w:type="spellStart"/>
      <w:r w:rsidRPr="0016021D">
        <w:rPr>
          <w:rFonts w:ascii="Roboto" w:hAnsi="Roboto"/>
          <w:sz w:val="20"/>
        </w:rPr>
        <w:t>Genetic</w:t>
      </w:r>
      <w:proofErr w:type="spellEnd"/>
      <w:r w:rsidRPr="0016021D">
        <w:rPr>
          <w:rFonts w:ascii="Roboto" w:hAnsi="Roboto"/>
          <w:sz w:val="20"/>
        </w:rPr>
        <w:t xml:space="preserve"> </w:t>
      </w:r>
      <w:proofErr w:type="spellStart"/>
      <w:r w:rsidRPr="0016021D">
        <w:rPr>
          <w:rFonts w:ascii="Roboto" w:hAnsi="Roboto"/>
          <w:sz w:val="20"/>
        </w:rPr>
        <w:t>evaluation</w:t>
      </w:r>
      <w:proofErr w:type="spellEnd"/>
      <w:r w:rsidRPr="0016021D">
        <w:rPr>
          <w:rFonts w:ascii="Roboto" w:hAnsi="Roboto"/>
          <w:sz w:val="20"/>
        </w:rPr>
        <w:t xml:space="preserve"> of </w:t>
      </w:r>
      <w:proofErr w:type="spellStart"/>
      <w:r w:rsidRPr="0016021D">
        <w:rPr>
          <w:rFonts w:ascii="Roboto" w:hAnsi="Roboto"/>
          <w:sz w:val="20"/>
        </w:rPr>
        <w:t>cardiomyopathy</w:t>
      </w:r>
      <w:proofErr w:type="spellEnd"/>
      <w:r w:rsidRPr="0016021D">
        <w:rPr>
          <w:rFonts w:ascii="Roboto" w:hAnsi="Roboto"/>
          <w:sz w:val="20"/>
        </w:rPr>
        <w:t xml:space="preserve">: a </w:t>
      </w:r>
      <w:proofErr w:type="spellStart"/>
      <w:r w:rsidRPr="0016021D">
        <w:rPr>
          <w:rFonts w:ascii="Roboto" w:hAnsi="Roboto"/>
          <w:sz w:val="20"/>
        </w:rPr>
        <w:t>clinical</w:t>
      </w:r>
      <w:proofErr w:type="spellEnd"/>
      <w:r w:rsidRPr="0016021D">
        <w:rPr>
          <w:rFonts w:ascii="Roboto" w:hAnsi="Roboto"/>
          <w:sz w:val="20"/>
        </w:rPr>
        <w:t xml:space="preserve"> practice </w:t>
      </w:r>
      <w:proofErr w:type="spellStart"/>
      <w:r w:rsidRPr="0016021D">
        <w:rPr>
          <w:rFonts w:ascii="Roboto" w:hAnsi="Roboto"/>
          <w:sz w:val="20"/>
        </w:rPr>
        <w:t>resource</w:t>
      </w:r>
      <w:proofErr w:type="spellEnd"/>
      <w:r w:rsidRPr="0016021D">
        <w:rPr>
          <w:rFonts w:ascii="Roboto" w:hAnsi="Roboto"/>
          <w:sz w:val="20"/>
        </w:rPr>
        <w:t xml:space="preserve"> of the American College of Medical Genetics and </w:t>
      </w:r>
      <w:proofErr w:type="spellStart"/>
      <w:r w:rsidRPr="0016021D">
        <w:rPr>
          <w:rFonts w:ascii="Roboto" w:hAnsi="Roboto"/>
          <w:sz w:val="20"/>
        </w:rPr>
        <w:t>Genomics</w:t>
      </w:r>
      <w:proofErr w:type="spellEnd"/>
      <w:r w:rsidRPr="0016021D">
        <w:rPr>
          <w:rFonts w:ascii="Roboto" w:hAnsi="Roboto"/>
          <w:sz w:val="20"/>
        </w:rPr>
        <w:t xml:space="preserve"> (ACMG). </w:t>
      </w:r>
      <w:r w:rsidRPr="0016021D">
        <w:rPr>
          <w:rFonts w:ascii="Roboto" w:hAnsi="Roboto"/>
          <w:i/>
          <w:iCs/>
          <w:sz w:val="20"/>
        </w:rPr>
        <w:t>Genet. Med.</w:t>
      </w:r>
      <w:r w:rsidRPr="0016021D">
        <w:rPr>
          <w:rFonts w:ascii="Roboto" w:hAnsi="Roboto"/>
          <w:sz w:val="20"/>
        </w:rPr>
        <w:t xml:space="preserve"> </w:t>
      </w:r>
      <w:proofErr w:type="gramStart"/>
      <w:r w:rsidRPr="0016021D">
        <w:rPr>
          <w:rFonts w:ascii="Roboto" w:hAnsi="Roboto"/>
          <w:sz w:val="20"/>
        </w:rPr>
        <w:t>2018;20:899</w:t>
      </w:r>
      <w:proofErr w:type="gramEnd"/>
      <w:r w:rsidRPr="0016021D">
        <w:rPr>
          <w:rFonts w:ascii="Roboto" w:hAnsi="Roboto"/>
          <w:sz w:val="20"/>
        </w:rPr>
        <w:t xml:space="preserve">–909. </w:t>
      </w:r>
    </w:p>
    <w:p w14:paraId="3FA3AA91"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10. </w:t>
      </w:r>
      <w:r w:rsidRPr="0016021D">
        <w:rPr>
          <w:rFonts w:ascii="Roboto" w:hAnsi="Roboto"/>
          <w:sz w:val="20"/>
        </w:rPr>
        <w:tab/>
        <w:t xml:space="preserve">Vissing CR. </w:t>
      </w:r>
      <w:proofErr w:type="spellStart"/>
      <w:r w:rsidRPr="0016021D">
        <w:rPr>
          <w:rFonts w:ascii="Roboto" w:hAnsi="Roboto"/>
          <w:sz w:val="20"/>
        </w:rPr>
        <w:t>Comparing</w:t>
      </w:r>
      <w:proofErr w:type="spellEnd"/>
      <w:r w:rsidRPr="0016021D">
        <w:rPr>
          <w:rFonts w:ascii="Roboto" w:hAnsi="Roboto"/>
          <w:sz w:val="20"/>
        </w:rPr>
        <w:t xml:space="preserve"> </w:t>
      </w:r>
      <w:proofErr w:type="spellStart"/>
      <w:r w:rsidRPr="0016021D">
        <w:rPr>
          <w:rFonts w:ascii="Roboto" w:hAnsi="Roboto"/>
          <w:sz w:val="20"/>
        </w:rPr>
        <w:t>Clinical</w:t>
      </w:r>
      <w:proofErr w:type="spellEnd"/>
      <w:r w:rsidRPr="0016021D">
        <w:rPr>
          <w:rFonts w:ascii="Roboto" w:hAnsi="Roboto"/>
          <w:sz w:val="20"/>
        </w:rPr>
        <w:t xml:space="preserve"> Course of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in </w:t>
      </w:r>
      <w:proofErr w:type="spellStart"/>
      <w:r w:rsidRPr="0016021D">
        <w:rPr>
          <w:rFonts w:ascii="Roboto" w:hAnsi="Roboto"/>
          <w:sz w:val="20"/>
        </w:rPr>
        <w:t>Sarcomere</w:t>
      </w:r>
      <w:proofErr w:type="spellEnd"/>
      <w:r w:rsidRPr="0016021D">
        <w:rPr>
          <w:rFonts w:ascii="Roboto" w:hAnsi="Roboto"/>
          <w:sz w:val="20"/>
        </w:rPr>
        <w:t xml:space="preserve"> Variant Carriers and Non-Carriers [Internet]. </w:t>
      </w:r>
      <w:proofErr w:type="gramStart"/>
      <w:r w:rsidRPr="0016021D">
        <w:rPr>
          <w:rFonts w:ascii="Roboto" w:hAnsi="Roboto"/>
          <w:sz w:val="20"/>
        </w:rPr>
        <w:t>2023;Available</w:t>
      </w:r>
      <w:proofErr w:type="gramEnd"/>
      <w:r w:rsidRPr="0016021D">
        <w:rPr>
          <w:rFonts w:ascii="Roboto" w:hAnsi="Roboto"/>
          <w:sz w:val="20"/>
        </w:rPr>
        <w:t xml:space="preserve"> from: https://github.com/christoffervi/sarc_nonsarc</w:t>
      </w:r>
    </w:p>
    <w:p w14:paraId="04D34C54"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11. </w:t>
      </w:r>
      <w:r w:rsidRPr="0016021D">
        <w:rPr>
          <w:rFonts w:ascii="Roboto" w:hAnsi="Roboto"/>
          <w:sz w:val="20"/>
        </w:rPr>
        <w:tab/>
      </w:r>
      <w:proofErr w:type="spellStart"/>
      <w:r w:rsidRPr="0016021D">
        <w:rPr>
          <w:rFonts w:ascii="Roboto" w:hAnsi="Roboto"/>
          <w:sz w:val="20"/>
        </w:rPr>
        <w:t>Lopes</w:t>
      </w:r>
      <w:proofErr w:type="spellEnd"/>
      <w:r w:rsidRPr="0016021D">
        <w:rPr>
          <w:rFonts w:ascii="Roboto" w:hAnsi="Roboto"/>
          <w:sz w:val="20"/>
        </w:rPr>
        <w:t xml:space="preserve"> LR, </w:t>
      </w:r>
      <w:proofErr w:type="spellStart"/>
      <w:r w:rsidRPr="0016021D">
        <w:rPr>
          <w:rFonts w:ascii="Roboto" w:hAnsi="Roboto"/>
          <w:sz w:val="20"/>
        </w:rPr>
        <w:t>Syrris</w:t>
      </w:r>
      <w:proofErr w:type="spellEnd"/>
      <w:r w:rsidRPr="0016021D">
        <w:rPr>
          <w:rFonts w:ascii="Roboto" w:hAnsi="Roboto"/>
          <w:sz w:val="20"/>
        </w:rPr>
        <w:t xml:space="preserve"> P, </w:t>
      </w:r>
      <w:proofErr w:type="spellStart"/>
      <w:r w:rsidRPr="0016021D">
        <w:rPr>
          <w:rFonts w:ascii="Roboto" w:hAnsi="Roboto"/>
          <w:sz w:val="20"/>
        </w:rPr>
        <w:t>Guttmann</w:t>
      </w:r>
      <w:proofErr w:type="spellEnd"/>
      <w:r w:rsidRPr="0016021D">
        <w:rPr>
          <w:rFonts w:ascii="Roboto" w:hAnsi="Roboto"/>
          <w:sz w:val="20"/>
        </w:rPr>
        <w:t xml:space="preserve"> OP, </w:t>
      </w:r>
      <w:proofErr w:type="spellStart"/>
      <w:r w:rsidRPr="0016021D">
        <w:rPr>
          <w:rFonts w:ascii="Roboto" w:hAnsi="Roboto"/>
          <w:sz w:val="20"/>
        </w:rPr>
        <w:t>O’Mahony</w:t>
      </w:r>
      <w:proofErr w:type="spellEnd"/>
      <w:r w:rsidRPr="0016021D">
        <w:rPr>
          <w:rFonts w:ascii="Roboto" w:hAnsi="Roboto"/>
          <w:sz w:val="20"/>
        </w:rPr>
        <w:t xml:space="preserve"> C, Tang HC, </w:t>
      </w:r>
      <w:proofErr w:type="spellStart"/>
      <w:r w:rsidRPr="0016021D">
        <w:rPr>
          <w:rFonts w:ascii="Roboto" w:hAnsi="Roboto"/>
          <w:sz w:val="20"/>
        </w:rPr>
        <w:t>Dalageorgou</w:t>
      </w:r>
      <w:proofErr w:type="spellEnd"/>
      <w:r w:rsidRPr="0016021D">
        <w:rPr>
          <w:rFonts w:ascii="Roboto" w:hAnsi="Roboto"/>
          <w:sz w:val="20"/>
        </w:rPr>
        <w:t xml:space="preserve"> C, Jenkins S, </w:t>
      </w:r>
      <w:proofErr w:type="spellStart"/>
      <w:r w:rsidRPr="0016021D">
        <w:rPr>
          <w:rFonts w:ascii="Roboto" w:hAnsi="Roboto"/>
          <w:sz w:val="20"/>
        </w:rPr>
        <w:t>Hubank</w:t>
      </w:r>
      <w:proofErr w:type="spellEnd"/>
      <w:r w:rsidRPr="0016021D">
        <w:rPr>
          <w:rFonts w:ascii="Roboto" w:hAnsi="Roboto"/>
          <w:sz w:val="20"/>
        </w:rPr>
        <w:t xml:space="preserve"> M, </w:t>
      </w:r>
      <w:proofErr w:type="spellStart"/>
      <w:r w:rsidRPr="0016021D">
        <w:rPr>
          <w:rFonts w:ascii="Roboto" w:hAnsi="Roboto"/>
          <w:sz w:val="20"/>
        </w:rPr>
        <w:t>Monserrat</w:t>
      </w:r>
      <w:proofErr w:type="spellEnd"/>
      <w:r w:rsidRPr="0016021D">
        <w:rPr>
          <w:rFonts w:ascii="Roboto" w:hAnsi="Roboto"/>
          <w:sz w:val="20"/>
        </w:rPr>
        <w:t xml:space="preserve"> L, </w:t>
      </w:r>
      <w:proofErr w:type="spellStart"/>
      <w:r w:rsidRPr="0016021D">
        <w:rPr>
          <w:rFonts w:ascii="Roboto" w:hAnsi="Roboto"/>
          <w:sz w:val="20"/>
        </w:rPr>
        <w:t>McKenna</w:t>
      </w:r>
      <w:proofErr w:type="spellEnd"/>
      <w:r w:rsidRPr="0016021D">
        <w:rPr>
          <w:rFonts w:ascii="Roboto" w:hAnsi="Roboto"/>
          <w:sz w:val="20"/>
        </w:rPr>
        <w:t xml:space="preserve"> WJ, et al. </w:t>
      </w:r>
      <w:proofErr w:type="spellStart"/>
      <w:r w:rsidRPr="0016021D">
        <w:rPr>
          <w:rFonts w:ascii="Roboto" w:hAnsi="Roboto"/>
          <w:sz w:val="20"/>
        </w:rPr>
        <w:t>Novel</w:t>
      </w:r>
      <w:proofErr w:type="spellEnd"/>
      <w:r w:rsidRPr="0016021D">
        <w:rPr>
          <w:rFonts w:ascii="Roboto" w:hAnsi="Roboto"/>
          <w:sz w:val="20"/>
        </w:rPr>
        <w:t xml:space="preserve"> genotype-</w:t>
      </w:r>
      <w:proofErr w:type="spellStart"/>
      <w:r w:rsidRPr="0016021D">
        <w:rPr>
          <w:rFonts w:ascii="Roboto" w:hAnsi="Roboto"/>
          <w:sz w:val="20"/>
        </w:rPr>
        <w:t>phenotype</w:t>
      </w:r>
      <w:proofErr w:type="spellEnd"/>
      <w:r w:rsidRPr="0016021D">
        <w:rPr>
          <w:rFonts w:ascii="Roboto" w:hAnsi="Roboto"/>
          <w:sz w:val="20"/>
        </w:rPr>
        <w:t xml:space="preserve"> associations </w:t>
      </w:r>
      <w:proofErr w:type="spellStart"/>
      <w:r w:rsidRPr="0016021D">
        <w:rPr>
          <w:rFonts w:ascii="Roboto" w:hAnsi="Roboto"/>
          <w:sz w:val="20"/>
        </w:rPr>
        <w:t>demonstrated</w:t>
      </w:r>
      <w:proofErr w:type="spellEnd"/>
      <w:r w:rsidRPr="0016021D">
        <w:rPr>
          <w:rFonts w:ascii="Roboto" w:hAnsi="Roboto"/>
          <w:sz w:val="20"/>
        </w:rPr>
        <w:t xml:space="preserve"> by high-</w:t>
      </w:r>
      <w:proofErr w:type="spellStart"/>
      <w:r w:rsidRPr="0016021D">
        <w:rPr>
          <w:rFonts w:ascii="Roboto" w:hAnsi="Roboto"/>
          <w:sz w:val="20"/>
        </w:rPr>
        <w:t>throughput</w:t>
      </w:r>
      <w:proofErr w:type="spellEnd"/>
      <w:r w:rsidRPr="0016021D">
        <w:rPr>
          <w:rFonts w:ascii="Roboto" w:hAnsi="Roboto"/>
          <w:sz w:val="20"/>
        </w:rPr>
        <w:t xml:space="preserve"> </w:t>
      </w:r>
      <w:proofErr w:type="spellStart"/>
      <w:r w:rsidRPr="0016021D">
        <w:rPr>
          <w:rFonts w:ascii="Roboto" w:hAnsi="Roboto"/>
          <w:sz w:val="20"/>
        </w:rPr>
        <w:t>sequencing</w:t>
      </w:r>
      <w:proofErr w:type="spellEnd"/>
      <w:r w:rsidRPr="0016021D">
        <w:rPr>
          <w:rFonts w:ascii="Roboto" w:hAnsi="Roboto"/>
          <w:sz w:val="20"/>
        </w:rPr>
        <w:t xml:space="preserve"> in patients with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r w:rsidRPr="0016021D">
        <w:rPr>
          <w:rFonts w:ascii="Roboto" w:hAnsi="Roboto"/>
          <w:i/>
          <w:iCs/>
          <w:sz w:val="20"/>
        </w:rPr>
        <w:t>Heart Br. Card. Soc.</w:t>
      </w:r>
      <w:r w:rsidRPr="0016021D">
        <w:rPr>
          <w:rFonts w:ascii="Roboto" w:hAnsi="Roboto"/>
          <w:sz w:val="20"/>
        </w:rPr>
        <w:t xml:space="preserve"> </w:t>
      </w:r>
      <w:proofErr w:type="gramStart"/>
      <w:r w:rsidRPr="0016021D">
        <w:rPr>
          <w:rFonts w:ascii="Roboto" w:hAnsi="Roboto"/>
          <w:sz w:val="20"/>
        </w:rPr>
        <w:t>2015;101:294</w:t>
      </w:r>
      <w:proofErr w:type="gramEnd"/>
      <w:r w:rsidRPr="0016021D">
        <w:rPr>
          <w:rFonts w:ascii="Roboto" w:hAnsi="Roboto"/>
          <w:sz w:val="20"/>
        </w:rPr>
        <w:t xml:space="preserve">–301. </w:t>
      </w:r>
    </w:p>
    <w:p w14:paraId="3923E937"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12. </w:t>
      </w:r>
      <w:r w:rsidRPr="0016021D">
        <w:rPr>
          <w:rFonts w:ascii="Roboto" w:hAnsi="Roboto"/>
          <w:sz w:val="20"/>
        </w:rPr>
        <w:tab/>
      </w:r>
      <w:proofErr w:type="spellStart"/>
      <w:r w:rsidRPr="0016021D">
        <w:rPr>
          <w:rFonts w:ascii="Roboto" w:hAnsi="Roboto"/>
          <w:sz w:val="20"/>
        </w:rPr>
        <w:t>Lopes</w:t>
      </w:r>
      <w:proofErr w:type="spellEnd"/>
      <w:r w:rsidRPr="0016021D">
        <w:rPr>
          <w:rFonts w:ascii="Roboto" w:hAnsi="Roboto"/>
          <w:sz w:val="20"/>
        </w:rPr>
        <w:t xml:space="preserve"> LR, Rahman MS, Elliott PM. A </w:t>
      </w:r>
      <w:proofErr w:type="spellStart"/>
      <w:r w:rsidRPr="0016021D">
        <w:rPr>
          <w:rFonts w:ascii="Roboto" w:hAnsi="Roboto"/>
          <w:sz w:val="20"/>
        </w:rPr>
        <w:t>systematic</w:t>
      </w:r>
      <w:proofErr w:type="spellEnd"/>
      <w:r w:rsidRPr="0016021D">
        <w:rPr>
          <w:rFonts w:ascii="Roboto" w:hAnsi="Roboto"/>
          <w:sz w:val="20"/>
        </w:rPr>
        <w:t xml:space="preserve"> </w:t>
      </w:r>
      <w:proofErr w:type="spellStart"/>
      <w:r w:rsidRPr="0016021D">
        <w:rPr>
          <w:rFonts w:ascii="Roboto" w:hAnsi="Roboto"/>
          <w:sz w:val="20"/>
        </w:rPr>
        <w:t>review</w:t>
      </w:r>
      <w:proofErr w:type="spellEnd"/>
      <w:r w:rsidRPr="0016021D">
        <w:rPr>
          <w:rFonts w:ascii="Roboto" w:hAnsi="Roboto"/>
          <w:sz w:val="20"/>
        </w:rPr>
        <w:t xml:space="preserve"> and </w:t>
      </w:r>
      <w:proofErr w:type="spellStart"/>
      <w:r w:rsidRPr="0016021D">
        <w:rPr>
          <w:rFonts w:ascii="Roboto" w:hAnsi="Roboto"/>
          <w:sz w:val="20"/>
        </w:rPr>
        <w:t>meta-analysis</w:t>
      </w:r>
      <w:proofErr w:type="spellEnd"/>
      <w:r w:rsidRPr="0016021D">
        <w:rPr>
          <w:rFonts w:ascii="Roboto" w:hAnsi="Roboto"/>
          <w:sz w:val="20"/>
        </w:rPr>
        <w:t xml:space="preserve"> of genotype-</w:t>
      </w:r>
      <w:proofErr w:type="spellStart"/>
      <w:r w:rsidRPr="0016021D">
        <w:rPr>
          <w:rFonts w:ascii="Roboto" w:hAnsi="Roboto"/>
          <w:sz w:val="20"/>
        </w:rPr>
        <w:t>phenotype</w:t>
      </w:r>
      <w:proofErr w:type="spellEnd"/>
      <w:r w:rsidRPr="0016021D">
        <w:rPr>
          <w:rFonts w:ascii="Roboto" w:hAnsi="Roboto"/>
          <w:sz w:val="20"/>
        </w:rPr>
        <w:t xml:space="preserve"> associations in patients with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caused</w:t>
      </w:r>
      <w:proofErr w:type="spellEnd"/>
      <w:r w:rsidRPr="0016021D">
        <w:rPr>
          <w:rFonts w:ascii="Roboto" w:hAnsi="Roboto"/>
          <w:sz w:val="20"/>
        </w:rPr>
        <w:t xml:space="preserve"> by </w:t>
      </w:r>
      <w:proofErr w:type="spellStart"/>
      <w:r w:rsidRPr="0016021D">
        <w:rPr>
          <w:rFonts w:ascii="Roboto" w:hAnsi="Roboto"/>
          <w:sz w:val="20"/>
        </w:rPr>
        <w:t>sarcomeric</w:t>
      </w:r>
      <w:proofErr w:type="spellEnd"/>
      <w:r w:rsidRPr="0016021D">
        <w:rPr>
          <w:rFonts w:ascii="Roboto" w:hAnsi="Roboto"/>
          <w:sz w:val="20"/>
        </w:rPr>
        <w:t xml:space="preserve"> protein mutations. </w:t>
      </w:r>
      <w:r w:rsidRPr="0016021D">
        <w:rPr>
          <w:rFonts w:ascii="Roboto" w:hAnsi="Roboto"/>
          <w:i/>
          <w:iCs/>
          <w:sz w:val="20"/>
        </w:rPr>
        <w:t>Heart Br. Card. Soc.</w:t>
      </w:r>
      <w:r w:rsidRPr="0016021D">
        <w:rPr>
          <w:rFonts w:ascii="Roboto" w:hAnsi="Roboto"/>
          <w:sz w:val="20"/>
        </w:rPr>
        <w:t xml:space="preserve"> </w:t>
      </w:r>
      <w:proofErr w:type="gramStart"/>
      <w:r w:rsidRPr="0016021D">
        <w:rPr>
          <w:rFonts w:ascii="Roboto" w:hAnsi="Roboto"/>
          <w:sz w:val="20"/>
        </w:rPr>
        <w:t>2013;99:1800</w:t>
      </w:r>
      <w:proofErr w:type="gramEnd"/>
      <w:r w:rsidRPr="0016021D">
        <w:rPr>
          <w:rFonts w:ascii="Roboto" w:hAnsi="Roboto"/>
          <w:sz w:val="20"/>
        </w:rPr>
        <w:t xml:space="preserve">–1811. </w:t>
      </w:r>
    </w:p>
    <w:p w14:paraId="31B6AD63"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13. </w:t>
      </w:r>
      <w:r w:rsidRPr="0016021D">
        <w:rPr>
          <w:rFonts w:ascii="Roboto" w:hAnsi="Roboto"/>
          <w:sz w:val="20"/>
        </w:rPr>
        <w:tab/>
      </w:r>
      <w:proofErr w:type="spellStart"/>
      <w:r w:rsidRPr="0016021D">
        <w:rPr>
          <w:rFonts w:ascii="Roboto" w:hAnsi="Roboto"/>
          <w:sz w:val="20"/>
        </w:rPr>
        <w:t>Curran</w:t>
      </w:r>
      <w:proofErr w:type="spellEnd"/>
      <w:r w:rsidRPr="0016021D">
        <w:rPr>
          <w:rFonts w:ascii="Roboto" w:hAnsi="Roboto"/>
          <w:sz w:val="20"/>
        </w:rPr>
        <w:t xml:space="preserve"> L, </w:t>
      </w:r>
      <w:proofErr w:type="spellStart"/>
      <w:r w:rsidRPr="0016021D">
        <w:rPr>
          <w:rFonts w:ascii="Roboto" w:hAnsi="Roboto"/>
          <w:sz w:val="20"/>
        </w:rPr>
        <w:t>Marvao</w:t>
      </w:r>
      <w:proofErr w:type="spellEnd"/>
      <w:r w:rsidRPr="0016021D">
        <w:rPr>
          <w:rFonts w:ascii="Roboto" w:hAnsi="Roboto"/>
          <w:sz w:val="20"/>
        </w:rPr>
        <w:t xml:space="preserve"> A de, </w:t>
      </w:r>
      <w:proofErr w:type="spellStart"/>
      <w:r w:rsidRPr="0016021D">
        <w:rPr>
          <w:rFonts w:ascii="Roboto" w:hAnsi="Roboto"/>
          <w:sz w:val="20"/>
        </w:rPr>
        <w:t>Inglese</w:t>
      </w:r>
      <w:proofErr w:type="spellEnd"/>
      <w:r w:rsidRPr="0016021D">
        <w:rPr>
          <w:rFonts w:ascii="Roboto" w:hAnsi="Roboto"/>
          <w:sz w:val="20"/>
        </w:rPr>
        <w:t xml:space="preserve"> P, </w:t>
      </w:r>
      <w:proofErr w:type="spellStart"/>
      <w:r w:rsidRPr="0016021D">
        <w:rPr>
          <w:rFonts w:ascii="Roboto" w:hAnsi="Roboto"/>
          <w:sz w:val="20"/>
        </w:rPr>
        <w:t>McGurk</w:t>
      </w:r>
      <w:proofErr w:type="spellEnd"/>
      <w:r w:rsidRPr="0016021D">
        <w:rPr>
          <w:rFonts w:ascii="Roboto" w:hAnsi="Roboto"/>
          <w:sz w:val="20"/>
        </w:rPr>
        <w:t xml:space="preserve"> KA, </w:t>
      </w:r>
      <w:proofErr w:type="spellStart"/>
      <w:r w:rsidRPr="0016021D">
        <w:rPr>
          <w:rFonts w:ascii="Roboto" w:hAnsi="Roboto"/>
          <w:sz w:val="20"/>
        </w:rPr>
        <w:t>Schiratti</w:t>
      </w:r>
      <w:proofErr w:type="spellEnd"/>
      <w:r w:rsidRPr="0016021D">
        <w:rPr>
          <w:rFonts w:ascii="Roboto" w:hAnsi="Roboto"/>
          <w:sz w:val="20"/>
        </w:rPr>
        <w:t xml:space="preserve"> P-R, Clement A, Zheng SL, Li S, </w:t>
      </w:r>
      <w:proofErr w:type="spellStart"/>
      <w:r w:rsidRPr="0016021D">
        <w:rPr>
          <w:rFonts w:ascii="Roboto" w:hAnsi="Roboto"/>
          <w:sz w:val="20"/>
        </w:rPr>
        <w:t>Pua</w:t>
      </w:r>
      <w:proofErr w:type="spellEnd"/>
      <w:r w:rsidRPr="0016021D">
        <w:rPr>
          <w:rFonts w:ascii="Roboto" w:hAnsi="Roboto"/>
          <w:sz w:val="20"/>
        </w:rPr>
        <w:t xml:space="preserve"> CJ, Shah M, et al. A genotype-</w:t>
      </w:r>
      <w:proofErr w:type="spellStart"/>
      <w:r w:rsidRPr="0016021D">
        <w:rPr>
          <w:rFonts w:ascii="Roboto" w:hAnsi="Roboto"/>
          <w:sz w:val="20"/>
        </w:rPr>
        <w:t>phenotype</w:t>
      </w:r>
      <w:proofErr w:type="spellEnd"/>
      <w:r w:rsidRPr="0016021D">
        <w:rPr>
          <w:rFonts w:ascii="Roboto" w:hAnsi="Roboto"/>
          <w:sz w:val="20"/>
        </w:rPr>
        <w:t xml:space="preserve"> </w:t>
      </w:r>
      <w:proofErr w:type="spellStart"/>
      <w:r w:rsidRPr="0016021D">
        <w:rPr>
          <w:rFonts w:ascii="Roboto" w:hAnsi="Roboto"/>
          <w:sz w:val="20"/>
        </w:rPr>
        <w:t>taxonomy</w:t>
      </w:r>
      <w:proofErr w:type="spellEnd"/>
      <w:r w:rsidRPr="0016021D">
        <w:rPr>
          <w:rFonts w:ascii="Roboto" w:hAnsi="Roboto"/>
          <w:sz w:val="20"/>
        </w:rPr>
        <w:t xml:space="preserve"> of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[Internet]. 2023 [</w:t>
      </w:r>
      <w:proofErr w:type="spellStart"/>
      <w:r w:rsidRPr="0016021D">
        <w:rPr>
          <w:rFonts w:ascii="Roboto" w:hAnsi="Roboto"/>
          <w:sz w:val="20"/>
        </w:rPr>
        <w:t>cited</w:t>
      </w:r>
      <w:proofErr w:type="spellEnd"/>
      <w:r w:rsidRPr="0016021D">
        <w:rPr>
          <w:rFonts w:ascii="Roboto" w:hAnsi="Roboto"/>
          <w:sz w:val="20"/>
        </w:rPr>
        <w:t xml:space="preserve"> 2023 Jun 20];2023.03.11.23285908. </w:t>
      </w:r>
      <w:proofErr w:type="spellStart"/>
      <w:r w:rsidRPr="0016021D">
        <w:rPr>
          <w:rFonts w:ascii="Roboto" w:hAnsi="Roboto"/>
          <w:sz w:val="20"/>
        </w:rPr>
        <w:t>Available</w:t>
      </w:r>
      <w:proofErr w:type="spellEnd"/>
      <w:r w:rsidRPr="0016021D">
        <w:rPr>
          <w:rFonts w:ascii="Roboto" w:hAnsi="Roboto"/>
          <w:sz w:val="20"/>
        </w:rPr>
        <w:t xml:space="preserve"> from: https://www.medrxiv.org/content/10.1101/2023.03.11.23285908v2</w:t>
      </w:r>
    </w:p>
    <w:p w14:paraId="4826709A"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14. </w:t>
      </w:r>
      <w:r w:rsidRPr="0016021D">
        <w:rPr>
          <w:rFonts w:ascii="Roboto" w:hAnsi="Roboto"/>
          <w:sz w:val="20"/>
        </w:rPr>
        <w:tab/>
      </w:r>
      <w:proofErr w:type="spellStart"/>
      <w:r w:rsidRPr="0016021D">
        <w:rPr>
          <w:rFonts w:ascii="Roboto" w:hAnsi="Roboto"/>
          <w:sz w:val="20"/>
        </w:rPr>
        <w:t>Fumagalli</w:t>
      </w:r>
      <w:proofErr w:type="spellEnd"/>
      <w:r w:rsidRPr="0016021D">
        <w:rPr>
          <w:rFonts w:ascii="Roboto" w:hAnsi="Roboto"/>
          <w:sz w:val="20"/>
        </w:rPr>
        <w:t xml:space="preserve"> C, </w:t>
      </w:r>
      <w:proofErr w:type="spellStart"/>
      <w:r w:rsidRPr="0016021D">
        <w:rPr>
          <w:rFonts w:ascii="Roboto" w:hAnsi="Roboto"/>
          <w:sz w:val="20"/>
        </w:rPr>
        <w:t>Maurizi</w:t>
      </w:r>
      <w:proofErr w:type="spellEnd"/>
      <w:r w:rsidRPr="0016021D">
        <w:rPr>
          <w:rFonts w:ascii="Roboto" w:hAnsi="Roboto"/>
          <w:sz w:val="20"/>
        </w:rPr>
        <w:t xml:space="preserve"> N, Day SM, Ashley EA, Michels M, </w:t>
      </w:r>
      <w:proofErr w:type="spellStart"/>
      <w:r w:rsidRPr="0016021D">
        <w:rPr>
          <w:rFonts w:ascii="Roboto" w:hAnsi="Roboto"/>
          <w:sz w:val="20"/>
        </w:rPr>
        <w:t>Colan</w:t>
      </w:r>
      <w:proofErr w:type="spellEnd"/>
      <w:r w:rsidRPr="0016021D">
        <w:rPr>
          <w:rFonts w:ascii="Roboto" w:hAnsi="Roboto"/>
          <w:sz w:val="20"/>
        </w:rPr>
        <w:t xml:space="preserve"> SD, Jacoby D, </w:t>
      </w:r>
      <w:proofErr w:type="spellStart"/>
      <w:r w:rsidRPr="0016021D">
        <w:rPr>
          <w:rFonts w:ascii="Roboto" w:hAnsi="Roboto"/>
          <w:sz w:val="20"/>
        </w:rPr>
        <w:t>Marchionni</w:t>
      </w:r>
      <w:proofErr w:type="spellEnd"/>
      <w:r w:rsidRPr="0016021D">
        <w:rPr>
          <w:rFonts w:ascii="Roboto" w:hAnsi="Roboto"/>
          <w:sz w:val="20"/>
        </w:rPr>
        <w:t xml:space="preserve"> N, Vincent-</w:t>
      </w:r>
      <w:proofErr w:type="spellStart"/>
      <w:r w:rsidRPr="0016021D">
        <w:rPr>
          <w:rFonts w:ascii="Roboto" w:hAnsi="Roboto"/>
          <w:sz w:val="20"/>
        </w:rPr>
        <w:t>Tompkins</w:t>
      </w:r>
      <w:proofErr w:type="spellEnd"/>
      <w:r w:rsidRPr="0016021D">
        <w:rPr>
          <w:rFonts w:ascii="Roboto" w:hAnsi="Roboto"/>
          <w:sz w:val="20"/>
        </w:rPr>
        <w:t xml:space="preserve"> J, Ho CY, et al. Association of </w:t>
      </w:r>
      <w:proofErr w:type="spellStart"/>
      <w:r w:rsidRPr="0016021D">
        <w:rPr>
          <w:rFonts w:ascii="Roboto" w:hAnsi="Roboto"/>
          <w:sz w:val="20"/>
        </w:rPr>
        <w:t>Obesity</w:t>
      </w:r>
      <w:proofErr w:type="spellEnd"/>
      <w:r w:rsidRPr="0016021D">
        <w:rPr>
          <w:rFonts w:ascii="Roboto" w:hAnsi="Roboto"/>
          <w:sz w:val="20"/>
        </w:rPr>
        <w:t xml:space="preserve"> With </w:t>
      </w:r>
      <w:proofErr w:type="spellStart"/>
      <w:r w:rsidRPr="0016021D">
        <w:rPr>
          <w:rFonts w:ascii="Roboto" w:hAnsi="Roboto"/>
          <w:sz w:val="20"/>
        </w:rPr>
        <w:t>Adverse</w:t>
      </w:r>
      <w:proofErr w:type="spellEnd"/>
      <w:r w:rsidRPr="0016021D">
        <w:rPr>
          <w:rFonts w:ascii="Roboto" w:hAnsi="Roboto"/>
          <w:sz w:val="20"/>
        </w:rPr>
        <w:t xml:space="preserve"> Long-term </w:t>
      </w:r>
      <w:proofErr w:type="spellStart"/>
      <w:r w:rsidRPr="0016021D">
        <w:rPr>
          <w:rFonts w:ascii="Roboto" w:hAnsi="Roboto"/>
          <w:sz w:val="20"/>
        </w:rPr>
        <w:t>Outcomes</w:t>
      </w:r>
      <w:proofErr w:type="spellEnd"/>
      <w:r w:rsidRPr="0016021D">
        <w:rPr>
          <w:rFonts w:ascii="Roboto" w:hAnsi="Roboto"/>
          <w:sz w:val="20"/>
        </w:rPr>
        <w:t xml:space="preserve">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r w:rsidRPr="0016021D">
        <w:rPr>
          <w:rFonts w:ascii="Roboto" w:hAnsi="Roboto"/>
          <w:i/>
          <w:iCs/>
          <w:sz w:val="20"/>
        </w:rPr>
        <w:t xml:space="preserve">JAMA </w:t>
      </w:r>
      <w:proofErr w:type="spellStart"/>
      <w:r w:rsidRPr="0016021D">
        <w:rPr>
          <w:rFonts w:ascii="Roboto" w:hAnsi="Roboto"/>
          <w:i/>
          <w:iCs/>
          <w:sz w:val="20"/>
        </w:rPr>
        <w:t>Cardiol</w:t>
      </w:r>
      <w:proofErr w:type="spellEnd"/>
      <w:r w:rsidRPr="0016021D">
        <w:rPr>
          <w:rFonts w:ascii="Roboto" w:hAnsi="Roboto"/>
          <w:i/>
          <w:iCs/>
          <w:sz w:val="20"/>
        </w:rPr>
        <w:t>.</w:t>
      </w:r>
      <w:r w:rsidRPr="0016021D">
        <w:rPr>
          <w:rFonts w:ascii="Roboto" w:hAnsi="Roboto"/>
          <w:sz w:val="20"/>
        </w:rPr>
        <w:t xml:space="preserve"> </w:t>
      </w:r>
      <w:proofErr w:type="gramStart"/>
      <w:r w:rsidRPr="0016021D">
        <w:rPr>
          <w:rFonts w:ascii="Roboto" w:hAnsi="Roboto"/>
          <w:sz w:val="20"/>
        </w:rPr>
        <w:t>2020;5:65</w:t>
      </w:r>
      <w:proofErr w:type="gramEnd"/>
      <w:r w:rsidRPr="0016021D">
        <w:rPr>
          <w:rFonts w:ascii="Roboto" w:hAnsi="Roboto"/>
          <w:sz w:val="20"/>
        </w:rPr>
        <w:t xml:space="preserve">–72. </w:t>
      </w:r>
    </w:p>
    <w:p w14:paraId="05BAA249"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15. </w:t>
      </w:r>
      <w:r w:rsidRPr="0016021D">
        <w:rPr>
          <w:rFonts w:ascii="Roboto" w:hAnsi="Roboto"/>
          <w:sz w:val="20"/>
        </w:rPr>
        <w:tab/>
        <w:t xml:space="preserve">Maron MS, </w:t>
      </w:r>
      <w:proofErr w:type="spellStart"/>
      <w:r w:rsidRPr="0016021D">
        <w:rPr>
          <w:rFonts w:ascii="Roboto" w:hAnsi="Roboto"/>
          <w:sz w:val="20"/>
        </w:rPr>
        <w:t>Olivotto</w:t>
      </w:r>
      <w:proofErr w:type="spellEnd"/>
      <w:r w:rsidRPr="0016021D">
        <w:rPr>
          <w:rFonts w:ascii="Roboto" w:hAnsi="Roboto"/>
          <w:sz w:val="20"/>
        </w:rPr>
        <w:t xml:space="preserve"> I, </w:t>
      </w:r>
      <w:proofErr w:type="spellStart"/>
      <w:r w:rsidRPr="0016021D">
        <w:rPr>
          <w:rFonts w:ascii="Roboto" w:hAnsi="Roboto"/>
          <w:sz w:val="20"/>
        </w:rPr>
        <w:t>Betocchi</w:t>
      </w:r>
      <w:proofErr w:type="spellEnd"/>
      <w:r w:rsidRPr="0016021D">
        <w:rPr>
          <w:rFonts w:ascii="Roboto" w:hAnsi="Roboto"/>
          <w:sz w:val="20"/>
        </w:rPr>
        <w:t xml:space="preserve"> S, Casey SA, </w:t>
      </w:r>
      <w:proofErr w:type="spellStart"/>
      <w:r w:rsidRPr="0016021D">
        <w:rPr>
          <w:rFonts w:ascii="Roboto" w:hAnsi="Roboto"/>
          <w:sz w:val="20"/>
        </w:rPr>
        <w:t>Lesser</w:t>
      </w:r>
      <w:proofErr w:type="spellEnd"/>
      <w:r w:rsidRPr="0016021D">
        <w:rPr>
          <w:rFonts w:ascii="Roboto" w:hAnsi="Roboto"/>
          <w:sz w:val="20"/>
        </w:rPr>
        <w:t xml:space="preserve"> JR, </w:t>
      </w:r>
      <w:proofErr w:type="spellStart"/>
      <w:r w:rsidRPr="0016021D">
        <w:rPr>
          <w:rFonts w:ascii="Roboto" w:hAnsi="Roboto"/>
          <w:sz w:val="20"/>
        </w:rPr>
        <w:t>Losi</w:t>
      </w:r>
      <w:proofErr w:type="spellEnd"/>
      <w:r w:rsidRPr="0016021D">
        <w:rPr>
          <w:rFonts w:ascii="Roboto" w:hAnsi="Roboto"/>
          <w:sz w:val="20"/>
        </w:rPr>
        <w:t xml:space="preserve"> MA, </w:t>
      </w:r>
      <w:proofErr w:type="spellStart"/>
      <w:r w:rsidRPr="0016021D">
        <w:rPr>
          <w:rFonts w:ascii="Roboto" w:hAnsi="Roboto"/>
          <w:sz w:val="20"/>
        </w:rPr>
        <w:t>Cecchi</w:t>
      </w:r>
      <w:proofErr w:type="spellEnd"/>
      <w:r w:rsidRPr="0016021D">
        <w:rPr>
          <w:rFonts w:ascii="Roboto" w:hAnsi="Roboto"/>
          <w:sz w:val="20"/>
        </w:rPr>
        <w:t xml:space="preserve"> F, Maron BJ. </w:t>
      </w:r>
      <w:proofErr w:type="spellStart"/>
      <w:r w:rsidRPr="0016021D">
        <w:rPr>
          <w:rFonts w:ascii="Roboto" w:hAnsi="Roboto"/>
          <w:sz w:val="20"/>
        </w:rPr>
        <w:t>Effect</w:t>
      </w:r>
      <w:proofErr w:type="spellEnd"/>
      <w:r w:rsidRPr="0016021D">
        <w:rPr>
          <w:rFonts w:ascii="Roboto" w:hAnsi="Roboto"/>
          <w:sz w:val="20"/>
        </w:rPr>
        <w:t xml:space="preserve"> of </w:t>
      </w:r>
      <w:proofErr w:type="spellStart"/>
      <w:r w:rsidRPr="0016021D">
        <w:rPr>
          <w:rFonts w:ascii="Roboto" w:hAnsi="Roboto"/>
          <w:sz w:val="20"/>
        </w:rPr>
        <w:t>Left</w:t>
      </w:r>
      <w:proofErr w:type="spellEnd"/>
      <w:r w:rsidRPr="0016021D">
        <w:rPr>
          <w:rFonts w:ascii="Roboto" w:hAnsi="Roboto"/>
          <w:sz w:val="20"/>
        </w:rPr>
        <w:t xml:space="preserve"> </w:t>
      </w:r>
      <w:proofErr w:type="spellStart"/>
      <w:r w:rsidRPr="0016021D">
        <w:rPr>
          <w:rFonts w:ascii="Roboto" w:hAnsi="Roboto"/>
          <w:sz w:val="20"/>
        </w:rPr>
        <w:t>Ventricular</w:t>
      </w:r>
      <w:proofErr w:type="spellEnd"/>
      <w:r w:rsidRPr="0016021D">
        <w:rPr>
          <w:rFonts w:ascii="Roboto" w:hAnsi="Roboto"/>
          <w:sz w:val="20"/>
        </w:rPr>
        <w:t xml:space="preserve"> </w:t>
      </w:r>
      <w:proofErr w:type="spellStart"/>
      <w:r w:rsidRPr="0016021D">
        <w:rPr>
          <w:rFonts w:ascii="Roboto" w:hAnsi="Roboto"/>
          <w:sz w:val="20"/>
        </w:rPr>
        <w:t>Outflow</w:t>
      </w:r>
      <w:proofErr w:type="spellEnd"/>
      <w:r w:rsidRPr="0016021D">
        <w:rPr>
          <w:rFonts w:ascii="Roboto" w:hAnsi="Roboto"/>
          <w:sz w:val="20"/>
        </w:rPr>
        <w:t xml:space="preserve"> </w:t>
      </w:r>
      <w:proofErr w:type="spellStart"/>
      <w:r w:rsidRPr="0016021D">
        <w:rPr>
          <w:rFonts w:ascii="Roboto" w:hAnsi="Roboto"/>
          <w:sz w:val="20"/>
        </w:rPr>
        <w:t>Tract</w:t>
      </w:r>
      <w:proofErr w:type="spellEnd"/>
      <w:r w:rsidRPr="0016021D">
        <w:rPr>
          <w:rFonts w:ascii="Roboto" w:hAnsi="Roboto"/>
          <w:sz w:val="20"/>
        </w:rPr>
        <w:t xml:space="preserve"> Obstruction on </w:t>
      </w:r>
      <w:proofErr w:type="spellStart"/>
      <w:r w:rsidRPr="0016021D">
        <w:rPr>
          <w:rFonts w:ascii="Roboto" w:hAnsi="Roboto"/>
          <w:sz w:val="20"/>
        </w:rPr>
        <w:t>Clinical</w:t>
      </w:r>
      <w:proofErr w:type="spellEnd"/>
      <w:r w:rsidRPr="0016021D">
        <w:rPr>
          <w:rFonts w:ascii="Roboto" w:hAnsi="Roboto"/>
          <w:sz w:val="20"/>
        </w:rPr>
        <w:t xml:space="preserve"> </w:t>
      </w:r>
      <w:proofErr w:type="spellStart"/>
      <w:r w:rsidRPr="0016021D">
        <w:rPr>
          <w:rFonts w:ascii="Roboto" w:hAnsi="Roboto"/>
          <w:sz w:val="20"/>
        </w:rPr>
        <w:t>Outcome</w:t>
      </w:r>
      <w:proofErr w:type="spellEnd"/>
      <w:r w:rsidRPr="0016021D">
        <w:rPr>
          <w:rFonts w:ascii="Roboto" w:hAnsi="Roboto"/>
          <w:sz w:val="20"/>
        </w:rPr>
        <w:t xml:space="preserve">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r w:rsidRPr="0016021D">
        <w:rPr>
          <w:rFonts w:ascii="Roboto" w:hAnsi="Roboto"/>
          <w:i/>
          <w:iCs/>
          <w:sz w:val="20"/>
        </w:rPr>
        <w:t xml:space="preserve">N. </w:t>
      </w:r>
      <w:proofErr w:type="spellStart"/>
      <w:r w:rsidRPr="0016021D">
        <w:rPr>
          <w:rFonts w:ascii="Roboto" w:hAnsi="Roboto"/>
          <w:i/>
          <w:iCs/>
          <w:sz w:val="20"/>
        </w:rPr>
        <w:t>Engl</w:t>
      </w:r>
      <w:proofErr w:type="spellEnd"/>
      <w:r w:rsidRPr="0016021D">
        <w:rPr>
          <w:rFonts w:ascii="Roboto" w:hAnsi="Roboto"/>
          <w:i/>
          <w:iCs/>
          <w:sz w:val="20"/>
        </w:rPr>
        <w:t>. J. Med.</w:t>
      </w:r>
      <w:r w:rsidRPr="0016021D">
        <w:rPr>
          <w:rFonts w:ascii="Roboto" w:hAnsi="Roboto"/>
          <w:sz w:val="20"/>
        </w:rPr>
        <w:t xml:space="preserve"> </w:t>
      </w:r>
      <w:proofErr w:type="gramStart"/>
      <w:r w:rsidRPr="0016021D">
        <w:rPr>
          <w:rFonts w:ascii="Roboto" w:hAnsi="Roboto"/>
          <w:sz w:val="20"/>
        </w:rPr>
        <w:t>2003;348:295</w:t>
      </w:r>
      <w:proofErr w:type="gramEnd"/>
      <w:r w:rsidRPr="0016021D">
        <w:rPr>
          <w:rFonts w:ascii="Roboto" w:hAnsi="Roboto"/>
          <w:sz w:val="20"/>
        </w:rPr>
        <w:t xml:space="preserve">–303. </w:t>
      </w:r>
    </w:p>
    <w:p w14:paraId="63F071EE"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16. </w:t>
      </w:r>
      <w:r w:rsidRPr="0016021D">
        <w:rPr>
          <w:rFonts w:ascii="Roboto" w:hAnsi="Roboto"/>
          <w:sz w:val="20"/>
        </w:rPr>
        <w:tab/>
        <w:t xml:space="preserve">Harper AR, </w:t>
      </w:r>
      <w:proofErr w:type="spellStart"/>
      <w:r w:rsidRPr="0016021D">
        <w:rPr>
          <w:rFonts w:ascii="Roboto" w:hAnsi="Roboto"/>
          <w:sz w:val="20"/>
        </w:rPr>
        <w:t>Goel</w:t>
      </w:r>
      <w:proofErr w:type="spellEnd"/>
      <w:r w:rsidRPr="0016021D">
        <w:rPr>
          <w:rFonts w:ascii="Roboto" w:hAnsi="Roboto"/>
          <w:sz w:val="20"/>
        </w:rPr>
        <w:t xml:space="preserve"> A, Grace C, Thomson KL, Petersen SE, Xu X, </w:t>
      </w:r>
      <w:proofErr w:type="spellStart"/>
      <w:r w:rsidRPr="0016021D">
        <w:rPr>
          <w:rFonts w:ascii="Roboto" w:hAnsi="Roboto"/>
          <w:sz w:val="20"/>
        </w:rPr>
        <w:t>Waring</w:t>
      </w:r>
      <w:proofErr w:type="spellEnd"/>
      <w:r w:rsidRPr="0016021D">
        <w:rPr>
          <w:rFonts w:ascii="Roboto" w:hAnsi="Roboto"/>
          <w:sz w:val="20"/>
        </w:rPr>
        <w:t xml:space="preserve"> A, </w:t>
      </w:r>
      <w:proofErr w:type="spellStart"/>
      <w:r w:rsidRPr="0016021D">
        <w:rPr>
          <w:rFonts w:ascii="Roboto" w:hAnsi="Roboto"/>
          <w:sz w:val="20"/>
        </w:rPr>
        <w:t>Ormondroyd</w:t>
      </w:r>
      <w:proofErr w:type="spellEnd"/>
      <w:r w:rsidRPr="0016021D">
        <w:rPr>
          <w:rFonts w:ascii="Roboto" w:hAnsi="Roboto"/>
          <w:sz w:val="20"/>
        </w:rPr>
        <w:t xml:space="preserve"> E, Kramer CM, Ho CY, et al. Common </w:t>
      </w:r>
      <w:proofErr w:type="spellStart"/>
      <w:r w:rsidRPr="0016021D">
        <w:rPr>
          <w:rFonts w:ascii="Roboto" w:hAnsi="Roboto"/>
          <w:sz w:val="20"/>
        </w:rPr>
        <w:t>genetic</w:t>
      </w:r>
      <w:proofErr w:type="spellEnd"/>
      <w:r w:rsidRPr="0016021D">
        <w:rPr>
          <w:rFonts w:ascii="Roboto" w:hAnsi="Roboto"/>
          <w:sz w:val="20"/>
        </w:rPr>
        <w:t xml:space="preserve"> variants and </w:t>
      </w:r>
      <w:proofErr w:type="spellStart"/>
      <w:r w:rsidRPr="0016021D">
        <w:rPr>
          <w:rFonts w:ascii="Roboto" w:hAnsi="Roboto"/>
          <w:sz w:val="20"/>
        </w:rPr>
        <w:t>modifiable</w:t>
      </w:r>
      <w:proofErr w:type="spellEnd"/>
      <w:r w:rsidRPr="0016021D">
        <w:rPr>
          <w:rFonts w:ascii="Roboto" w:hAnsi="Roboto"/>
          <w:sz w:val="20"/>
        </w:rPr>
        <w:t xml:space="preserve"> </w:t>
      </w:r>
      <w:proofErr w:type="spellStart"/>
      <w:r w:rsidRPr="0016021D">
        <w:rPr>
          <w:rFonts w:ascii="Roboto" w:hAnsi="Roboto"/>
          <w:sz w:val="20"/>
        </w:rPr>
        <w:t>risk</w:t>
      </w:r>
      <w:proofErr w:type="spellEnd"/>
      <w:r w:rsidRPr="0016021D">
        <w:rPr>
          <w:rFonts w:ascii="Roboto" w:hAnsi="Roboto"/>
          <w:sz w:val="20"/>
        </w:rPr>
        <w:t xml:space="preserve"> factors underpin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susceptibility</w:t>
      </w:r>
      <w:proofErr w:type="spellEnd"/>
      <w:r w:rsidRPr="0016021D">
        <w:rPr>
          <w:rFonts w:ascii="Roboto" w:hAnsi="Roboto"/>
          <w:sz w:val="20"/>
        </w:rPr>
        <w:t xml:space="preserve"> and </w:t>
      </w:r>
      <w:proofErr w:type="spellStart"/>
      <w:r w:rsidRPr="0016021D">
        <w:rPr>
          <w:rFonts w:ascii="Roboto" w:hAnsi="Roboto"/>
          <w:sz w:val="20"/>
        </w:rPr>
        <w:t>expressivity</w:t>
      </w:r>
      <w:proofErr w:type="spellEnd"/>
      <w:r w:rsidRPr="0016021D">
        <w:rPr>
          <w:rFonts w:ascii="Roboto" w:hAnsi="Roboto"/>
          <w:sz w:val="20"/>
        </w:rPr>
        <w:t xml:space="preserve">. </w:t>
      </w:r>
      <w:r w:rsidRPr="0016021D">
        <w:rPr>
          <w:rFonts w:ascii="Roboto" w:hAnsi="Roboto"/>
          <w:i/>
          <w:iCs/>
          <w:sz w:val="20"/>
        </w:rPr>
        <w:t>Nat. Genet.</w:t>
      </w:r>
      <w:r w:rsidRPr="0016021D">
        <w:rPr>
          <w:rFonts w:ascii="Roboto" w:hAnsi="Roboto"/>
          <w:sz w:val="20"/>
        </w:rPr>
        <w:t xml:space="preserve"> </w:t>
      </w:r>
      <w:proofErr w:type="gramStart"/>
      <w:r w:rsidRPr="0016021D">
        <w:rPr>
          <w:rFonts w:ascii="Roboto" w:hAnsi="Roboto"/>
          <w:sz w:val="20"/>
        </w:rPr>
        <w:t>2021;53:135</w:t>
      </w:r>
      <w:proofErr w:type="gramEnd"/>
      <w:r w:rsidRPr="0016021D">
        <w:rPr>
          <w:rFonts w:ascii="Roboto" w:hAnsi="Roboto"/>
          <w:sz w:val="20"/>
        </w:rPr>
        <w:t xml:space="preserve">–142. </w:t>
      </w:r>
    </w:p>
    <w:p w14:paraId="1A4FA622"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17. </w:t>
      </w:r>
      <w:r w:rsidRPr="0016021D">
        <w:rPr>
          <w:rFonts w:ascii="Roboto" w:hAnsi="Roboto"/>
          <w:sz w:val="20"/>
        </w:rPr>
        <w:tab/>
        <w:t xml:space="preserve">de </w:t>
      </w:r>
      <w:proofErr w:type="spellStart"/>
      <w:r w:rsidRPr="0016021D">
        <w:rPr>
          <w:rFonts w:ascii="Roboto" w:hAnsi="Roboto"/>
          <w:sz w:val="20"/>
        </w:rPr>
        <w:t>Marvao</w:t>
      </w:r>
      <w:proofErr w:type="spellEnd"/>
      <w:r w:rsidRPr="0016021D">
        <w:rPr>
          <w:rFonts w:ascii="Roboto" w:hAnsi="Roboto"/>
          <w:sz w:val="20"/>
        </w:rPr>
        <w:t xml:space="preserve"> A, </w:t>
      </w:r>
      <w:proofErr w:type="spellStart"/>
      <w:r w:rsidRPr="0016021D">
        <w:rPr>
          <w:rFonts w:ascii="Roboto" w:hAnsi="Roboto"/>
          <w:sz w:val="20"/>
        </w:rPr>
        <w:t>Dawes</w:t>
      </w:r>
      <w:proofErr w:type="spellEnd"/>
      <w:r w:rsidRPr="0016021D">
        <w:rPr>
          <w:rFonts w:ascii="Roboto" w:hAnsi="Roboto"/>
          <w:sz w:val="20"/>
        </w:rPr>
        <w:t xml:space="preserve"> TJW, Shi W, </w:t>
      </w:r>
      <w:proofErr w:type="spellStart"/>
      <w:r w:rsidRPr="0016021D">
        <w:rPr>
          <w:rFonts w:ascii="Roboto" w:hAnsi="Roboto"/>
          <w:sz w:val="20"/>
        </w:rPr>
        <w:t>Durighel</w:t>
      </w:r>
      <w:proofErr w:type="spellEnd"/>
      <w:r w:rsidRPr="0016021D">
        <w:rPr>
          <w:rFonts w:ascii="Roboto" w:hAnsi="Roboto"/>
          <w:sz w:val="20"/>
        </w:rPr>
        <w:t xml:space="preserve"> G, </w:t>
      </w:r>
      <w:proofErr w:type="spellStart"/>
      <w:r w:rsidRPr="0016021D">
        <w:rPr>
          <w:rFonts w:ascii="Roboto" w:hAnsi="Roboto"/>
          <w:sz w:val="20"/>
        </w:rPr>
        <w:t>Rueckert</w:t>
      </w:r>
      <w:proofErr w:type="spellEnd"/>
      <w:r w:rsidRPr="0016021D">
        <w:rPr>
          <w:rFonts w:ascii="Roboto" w:hAnsi="Roboto"/>
          <w:sz w:val="20"/>
        </w:rPr>
        <w:t xml:space="preserve"> D, Cook SA, </w:t>
      </w:r>
      <w:proofErr w:type="spellStart"/>
      <w:r w:rsidRPr="0016021D">
        <w:rPr>
          <w:rFonts w:ascii="Roboto" w:hAnsi="Roboto"/>
          <w:sz w:val="20"/>
        </w:rPr>
        <w:t>O’Regan</w:t>
      </w:r>
      <w:proofErr w:type="spellEnd"/>
      <w:r w:rsidRPr="0016021D">
        <w:rPr>
          <w:rFonts w:ascii="Roboto" w:hAnsi="Roboto"/>
          <w:sz w:val="20"/>
        </w:rPr>
        <w:t xml:space="preserve"> DP. </w:t>
      </w:r>
      <w:proofErr w:type="spellStart"/>
      <w:r w:rsidRPr="0016021D">
        <w:rPr>
          <w:rFonts w:ascii="Roboto" w:hAnsi="Roboto"/>
          <w:sz w:val="20"/>
        </w:rPr>
        <w:t>Precursors</w:t>
      </w:r>
      <w:proofErr w:type="spellEnd"/>
      <w:r w:rsidRPr="0016021D">
        <w:rPr>
          <w:rFonts w:ascii="Roboto" w:hAnsi="Roboto"/>
          <w:sz w:val="20"/>
        </w:rPr>
        <w:t xml:space="preserve"> of </w:t>
      </w:r>
      <w:proofErr w:type="spellStart"/>
      <w:r w:rsidRPr="0016021D">
        <w:rPr>
          <w:rFonts w:ascii="Roboto" w:hAnsi="Roboto"/>
          <w:sz w:val="20"/>
        </w:rPr>
        <w:t>Hypertensive</w:t>
      </w:r>
      <w:proofErr w:type="spellEnd"/>
      <w:r w:rsidRPr="0016021D">
        <w:rPr>
          <w:rFonts w:ascii="Roboto" w:hAnsi="Roboto"/>
          <w:sz w:val="20"/>
        </w:rPr>
        <w:t xml:space="preserve"> Heart </w:t>
      </w:r>
      <w:proofErr w:type="spellStart"/>
      <w:r w:rsidRPr="0016021D">
        <w:rPr>
          <w:rFonts w:ascii="Roboto" w:hAnsi="Roboto"/>
          <w:sz w:val="20"/>
        </w:rPr>
        <w:t>Phenotype</w:t>
      </w:r>
      <w:proofErr w:type="spellEnd"/>
      <w:r w:rsidRPr="0016021D">
        <w:rPr>
          <w:rFonts w:ascii="Roboto" w:hAnsi="Roboto"/>
          <w:sz w:val="20"/>
        </w:rPr>
        <w:t xml:space="preserve"> </w:t>
      </w:r>
      <w:proofErr w:type="spellStart"/>
      <w:r w:rsidRPr="0016021D">
        <w:rPr>
          <w:rFonts w:ascii="Roboto" w:hAnsi="Roboto"/>
          <w:sz w:val="20"/>
        </w:rPr>
        <w:t>Develop</w:t>
      </w:r>
      <w:proofErr w:type="spellEnd"/>
      <w:r w:rsidRPr="0016021D">
        <w:rPr>
          <w:rFonts w:ascii="Roboto" w:hAnsi="Roboto"/>
          <w:sz w:val="20"/>
        </w:rPr>
        <w:t xml:space="preserve"> in </w:t>
      </w:r>
      <w:proofErr w:type="spellStart"/>
      <w:r w:rsidRPr="0016021D">
        <w:rPr>
          <w:rFonts w:ascii="Roboto" w:hAnsi="Roboto"/>
          <w:sz w:val="20"/>
        </w:rPr>
        <w:t>Healthy</w:t>
      </w:r>
      <w:proofErr w:type="spellEnd"/>
      <w:r w:rsidRPr="0016021D">
        <w:rPr>
          <w:rFonts w:ascii="Roboto" w:hAnsi="Roboto"/>
          <w:sz w:val="20"/>
        </w:rPr>
        <w:t xml:space="preserve"> </w:t>
      </w:r>
      <w:proofErr w:type="spellStart"/>
      <w:r w:rsidRPr="0016021D">
        <w:rPr>
          <w:rFonts w:ascii="Roboto" w:hAnsi="Roboto"/>
          <w:sz w:val="20"/>
        </w:rPr>
        <w:t>Adults</w:t>
      </w:r>
      <w:proofErr w:type="spellEnd"/>
      <w:r w:rsidRPr="0016021D">
        <w:rPr>
          <w:rFonts w:ascii="Roboto" w:hAnsi="Roboto"/>
          <w:sz w:val="20"/>
        </w:rPr>
        <w:t xml:space="preserve">: A High-Resolution 3D MRI </w:t>
      </w:r>
      <w:proofErr w:type="spellStart"/>
      <w:r w:rsidRPr="0016021D">
        <w:rPr>
          <w:rFonts w:ascii="Roboto" w:hAnsi="Roboto"/>
          <w:sz w:val="20"/>
        </w:rPr>
        <w:t>Study</w:t>
      </w:r>
      <w:proofErr w:type="spellEnd"/>
      <w:r w:rsidRPr="0016021D">
        <w:rPr>
          <w:rFonts w:ascii="Roboto" w:hAnsi="Roboto"/>
          <w:sz w:val="20"/>
        </w:rPr>
        <w:t xml:space="preserve">. </w:t>
      </w:r>
      <w:r w:rsidRPr="0016021D">
        <w:rPr>
          <w:rFonts w:ascii="Roboto" w:hAnsi="Roboto"/>
          <w:i/>
          <w:iCs/>
          <w:sz w:val="20"/>
        </w:rPr>
        <w:t xml:space="preserve">JACC </w:t>
      </w:r>
      <w:proofErr w:type="spellStart"/>
      <w:r w:rsidRPr="0016021D">
        <w:rPr>
          <w:rFonts w:ascii="Roboto" w:hAnsi="Roboto"/>
          <w:i/>
          <w:iCs/>
          <w:sz w:val="20"/>
        </w:rPr>
        <w:t>Cardiovasc</w:t>
      </w:r>
      <w:proofErr w:type="spellEnd"/>
      <w:r w:rsidRPr="0016021D">
        <w:rPr>
          <w:rFonts w:ascii="Roboto" w:hAnsi="Roboto"/>
          <w:i/>
          <w:iCs/>
          <w:sz w:val="20"/>
        </w:rPr>
        <w:t>. Imaging</w:t>
      </w:r>
      <w:r w:rsidRPr="0016021D">
        <w:rPr>
          <w:rFonts w:ascii="Roboto" w:hAnsi="Roboto"/>
          <w:sz w:val="20"/>
        </w:rPr>
        <w:t xml:space="preserve">. </w:t>
      </w:r>
      <w:proofErr w:type="gramStart"/>
      <w:r w:rsidRPr="0016021D">
        <w:rPr>
          <w:rFonts w:ascii="Roboto" w:hAnsi="Roboto"/>
          <w:sz w:val="20"/>
        </w:rPr>
        <w:t>2015;8:1260</w:t>
      </w:r>
      <w:proofErr w:type="gramEnd"/>
      <w:r w:rsidRPr="0016021D">
        <w:rPr>
          <w:rFonts w:ascii="Roboto" w:hAnsi="Roboto"/>
          <w:sz w:val="20"/>
        </w:rPr>
        <w:t xml:space="preserve">–1269. </w:t>
      </w:r>
    </w:p>
    <w:p w14:paraId="7CA524B0"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18. </w:t>
      </w:r>
      <w:r w:rsidRPr="0016021D">
        <w:rPr>
          <w:rFonts w:ascii="Roboto" w:hAnsi="Roboto"/>
          <w:sz w:val="20"/>
        </w:rPr>
        <w:tab/>
        <w:t xml:space="preserve">Marstrand P, Han L, Day SM, </w:t>
      </w:r>
      <w:proofErr w:type="spellStart"/>
      <w:r w:rsidRPr="0016021D">
        <w:rPr>
          <w:rFonts w:ascii="Roboto" w:hAnsi="Roboto"/>
          <w:sz w:val="20"/>
        </w:rPr>
        <w:t>Olivotto</w:t>
      </w:r>
      <w:proofErr w:type="spellEnd"/>
      <w:r w:rsidRPr="0016021D">
        <w:rPr>
          <w:rFonts w:ascii="Roboto" w:hAnsi="Roboto"/>
          <w:sz w:val="20"/>
        </w:rPr>
        <w:t xml:space="preserve"> I, Ashley EA, Michels M, Pereira AC, Wittekind SG, Helms A, </w:t>
      </w:r>
      <w:proofErr w:type="spellStart"/>
      <w:r w:rsidRPr="0016021D">
        <w:rPr>
          <w:rFonts w:ascii="Roboto" w:hAnsi="Roboto"/>
          <w:sz w:val="20"/>
        </w:rPr>
        <w:t>Saberi</w:t>
      </w:r>
      <w:proofErr w:type="spellEnd"/>
      <w:r w:rsidRPr="0016021D">
        <w:rPr>
          <w:rFonts w:ascii="Roboto" w:hAnsi="Roboto"/>
          <w:sz w:val="20"/>
        </w:rPr>
        <w:t xml:space="preserve"> S, et al.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With </w:t>
      </w:r>
      <w:proofErr w:type="spellStart"/>
      <w:r w:rsidRPr="0016021D">
        <w:rPr>
          <w:rFonts w:ascii="Roboto" w:hAnsi="Roboto"/>
          <w:sz w:val="20"/>
        </w:rPr>
        <w:t>Left</w:t>
      </w:r>
      <w:proofErr w:type="spellEnd"/>
      <w:r w:rsidRPr="0016021D">
        <w:rPr>
          <w:rFonts w:ascii="Roboto" w:hAnsi="Roboto"/>
          <w:sz w:val="20"/>
        </w:rPr>
        <w:t xml:space="preserve"> </w:t>
      </w:r>
      <w:proofErr w:type="spellStart"/>
      <w:r w:rsidRPr="0016021D">
        <w:rPr>
          <w:rFonts w:ascii="Roboto" w:hAnsi="Roboto"/>
          <w:sz w:val="20"/>
        </w:rPr>
        <w:t>Ventricular</w:t>
      </w:r>
      <w:proofErr w:type="spellEnd"/>
      <w:r w:rsidRPr="0016021D">
        <w:rPr>
          <w:rFonts w:ascii="Roboto" w:hAnsi="Roboto"/>
          <w:sz w:val="20"/>
        </w:rPr>
        <w:t xml:space="preserve"> </w:t>
      </w:r>
      <w:proofErr w:type="spellStart"/>
      <w:r w:rsidRPr="0016021D">
        <w:rPr>
          <w:rFonts w:ascii="Roboto" w:hAnsi="Roboto"/>
          <w:sz w:val="20"/>
        </w:rPr>
        <w:t>Systolic</w:t>
      </w:r>
      <w:proofErr w:type="spellEnd"/>
      <w:r w:rsidRPr="0016021D">
        <w:rPr>
          <w:rFonts w:ascii="Roboto" w:hAnsi="Roboto"/>
          <w:sz w:val="20"/>
        </w:rPr>
        <w:t xml:space="preserve"> </w:t>
      </w:r>
      <w:proofErr w:type="spellStart"/>
      <w:r w:rsidRPr="0016021D">
        <w:rPr>
          <w:rFonts w:ascii="Roboto" w:hAnsi="Roboto"/>
          <w:sz w:val="20"/>
        </w:rPr>
        <w:t>Dysfunction</w:t>
      </w:r>
      <w:proofErr w:type="spellEnd"/>
      <w:r w:rsidRPr="0016021D">
        <w:rPr>
          <w:rFonts w:ascii="Roboto" w:hAnsi="Roboto"/>
          <w:sz w:val="20"/>
        </w:rPr>
        <w:t xml:space="preserve">: </w:t>
      </w:r>
      <w:proofErr w:type="spellStart"/>
      <w:r w:rsidRPr="0016021D">
        <w:rPr>
          <w:rFonts w:ascii="Roboto" w:hAnsi="Roboto"/>
          <w:sz w:val="20"/>
        </w:rPr>
        <w:t>Insights</w:t>
      </w:r>
      <w:proofErr w:type="spellEnd"/>
      <w:r w:rsidRPr="0016021D">
        <w:rPr>
          <w:rFonts w:ascii="Roboto" w:hAnsi="Roboto"/>
          <w:sz w:val="20"/>
        </w:rPr>
        <w:t xml:space="preserve"> </w:t>
      </w:r>
      <w:r w:rsidRPr="0016021D">
        <w:rPr>
          <w:rFonts w:ascii="Roboto" w:hAnsi="Roboto"/>
          <w:sz w:val="20"/>
        </w:rPr>
        <w:lastRenderedPageBreak/>
        <w:t xml:space="preserve">From the </w:t>
      </w:r>
      <w:proofErr w:type="spellStart"/>
      <w:r w:rsidRPr="0016021D">
        <w:rPr>
          <w:rFonts w:ascii="Roboto" w:hAnsi="Roboto"/>
          <w:sz w:val="20"/>
        </w:rPr>
        <w:t>SHaRe</w:t>
      </w:r>
      <w:proofErr w:type="spellEnd"/>
      <w:r w:rsidRPr="0016021D">
        <w:rPr>
          <w:rFonts w:ascii="Roboto" w:hAnsi="Roboto"/>
          <w:sz w:val="20"/>
        </w:rPr>
        <w:t xml:space="preserve"> Registry. </w:t>
      </w:r>
      <w:proofErr w:type="spellStart"/>
      <w:r w:rsidRPr="0016021D">
        <w:rPr>
          <w:rFonts w:ascii="Roboto" w:hAnsi="Roboto"/>
          <w:i/>
          <w:iCs/>
          <w:sz w:val="20"/>
        </w:rPr>
        <w:t>Circulation</w:t>
      </w:r>
      <w:proofErr w:type="spellEnd"/>
      <w:r w:rsidRPr="0016021D">
        <w:rPr>
          <w:rFonts w:ascii="Roboto" w:hAnsi="Roboto"/>
          <w:sz w:val="20"/>
        </w:rPr>
        <w:t xml:space="preserve">. </w:t>
      </w:r>
      <w:proofErr w:type="gramStart"/>
      <w:r w:rsidRPr="0016021D">
        <w:rPr>
          <w:rFonts w:ascii="Roboto" w:hAnsi="Roboto"/>
          <w:sz w:val="20"/>
        </w:rPr>
        <w:t>2020;141:1371</w:t>
      </w:r>
      <w:proofErr w:type="gramEnd"/>
      <w:r w:rsidRPr="0016021D">
        <w:rPr>
          <w:rFonts w:ascii="Roboto" w:hAnsi="Roboto"/>
          <w:sz w:val="20"/>
        </w:rPr>
        <w:t xml:space="preserve">–1383. </w:t>
      </w:r>
    </w:p>
    <w:p w14:paraId="667D78EF"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19. </w:t>
      </w:r>
      <w:r w:rsidRPr="0016021D">
        <w:rPr>
          <w:rFonts w:ascii="Roboto" w:hAnsi="Roboto"/>
          <w:sz w:val="20"/>
        </w:rPr>
        <w:tab/>
      </w:r>
      <w:proofErr w:type="spellStart"/>
      <w:r w:rsidRPr="0016021D">
        <w:rPr>
          <w:rFonts w:ascii="Roboto" w:hAnsi="Roboto"/>
          <w:sz w:val="20"/>
        </w:rPr>
        <w:t>Alaiwi</w:t>
      </w:r>
      <w:proofErr w:type="spellEnd"/>
      <w:r w:rsidRPr="0016021D">
        <w:rPr>
          <w:rFonts w:ascii="Roboto" w:hAnsi="Roboto"/>
          <w:sz w:val="20"/>
        </w:rPr>
        <w:t xml:space="preserve"> SA, </w:t>
      </w:r>
      <w:proofErr w:type="spellStart"/>
      <w:r w:rsidRPr="0016021D">
        <w:rPr>
          <w:rFonts w:ascii="Roboto" w:hAnsi="Roboto"/>
          <w:sz w:val="20"/>
        </w:rPr>
        <w:t>Roston</w:t>
      </w:r>
      <w:proofErr w:type="spellEnd"/>
      <w:r w:rsidRPr="0016021D">
        <w:rPr>
          <w:rFonts w:ascii="Roboto" w:hAnsi="Roboto"/>
          <w:sz w:val="20"/>
        </w:rPr>
        <w:t xml:space="preserve"> TM, Marstrand P, </w:t>
      </w:r>
      <w:proofErr w:type="spellStart"/>
      <w:r w:rsidRPr="0016021D">
        <w:rPr>
          <w:rFonts w:ascii="Roboto" w:hAnsi="Roboto"/>
          <w:sz w:val="20"/>
        </w:rPr>
        <w:t>Claggett</w:t>
      </w:r>
      <w:proofErr w:type="spellEnd"/>
      <w:r w:rsidRPr="0016021D">
        <w:rPr>
          <w:rFonts w:ascii="Roboto" w:hAnsi="Roboto"/>
          <w:sz w:val="20"/>
        </w:rPr>
        <w:t xml:space="preserve"> BL, </w:t>
      </w:r>
      <w:proofErr w:type="spellStart"/>
      <w:r w:rsidRPr="0016021D">
        <w:rPr>
          <w:rFonts w:ascii="Roboto" w:hAnsi="Roboto"/>
          <w:sz w:val="20"/>
        </w:rPr>
        <w:t>Parikh</w:t>
      </w:r>
      <w:proofErr w:type="spellEnd"/>
      <w:r w:rsidRPr="0016021D">
        <w:rPr>
          <w:rFonts w:ascii="Roboto" w:hAnsi="Roboto"/>
          <w:sz w:val="20"/>
        </w:rPr>
        <w:t xml:space="preserve"> VN, Helms AS, </w:t>
      </w:r>
      <w:proofErr w:type="spellStart"/>
      <w:r w:rsidRPr="0016021D">
        <w:rPr>
          <w:rFonts w:ascii="Roboto" w:hAnsi="Roboto"/>
          <w:sz w:val="20"/>
        </w:rPr>
        <w:t>Ingles</w:t>
      </w:r>
      <w:proofErr w:type="spellEnd"/>
      <w:r w:rsidRPr="0016021D">
        <w:rPr>
          <w:rFonts w:ascii="Roboto" w:hAnsi="Roboto"/>
          <w:sz w:val="20"/>
        </w:rPr>
        <w:t xml:space="preserve"> J, </w:t>
      </w:r>
      <w:proofErr w:type="spellStart"/>
      <w:r w:rsidRPr="0016021D">
        <w:rPr>
          <w:rFonts w:ascii="Roboto" w:hAnsi="Roboto"/>
          <w:sz w:val="20"/>
        </w:rPr>
        <w:t>Lampert</w:t>
      </w:r>
      <w:proofErr w:type="spellEnd"/>
      <w:r w:rsidRPr="0016021D">
        <w:rPr>
          <w:rFonts w:ascii="Roboto" w:hAnsi="Roboto"/>
          <w:sz w:val="20"/>
        </w:rPr>
        <w:t xml:space="preserve"> R, </w:t>
      </w:r>
      <w:proofErr w:type="spellStart"/>
      <w:r w:rsidRPr="0016021D">
        <w:rPr>
          <w:rFonts w:ascii="Roboto" w:hAnsi="Roboto"/>
          <w:sz w:val="20"/>
        </w:rPr>
        <w:t>Lakdawala</w:t>
      </w:r>
      <w:proofErr w:type="spellEnd"/>
      <w:r w:rsidRPr="0016021D">
        <w:rPr>
          <w:rFonts w:ascii="Roboto" w:hAnsi="Roboto"/>
          <w:sz w:val="20"/>
        </w:rPr>
        <w:t xml:space="preserve"> NK, Michels M, et al. </w:t>
      </w:r>
      <w:proofErr w:type="spellStart"/>
      <w:r w:rsidRPr="0016021D">
        <w:rPr>
          <w:rFonts w:ascii="Roboto" w:hAnsi="Roboto"/>
          <w:sz w:val="20"/>
        </w:rPr>
        <w:t>Left</w:t>
      </w:r>
      <w:proofErr w:type="spellEnd"/>
      <w:r w:rsidRPr="0016021D">
        <w:rPr>
          <w:rFonts w:ascii="Roboto" w:hAnsi="Roboto"/>
          <w:sz w:val="20"/>
        </w:rPr>
        <w:t xml:space="preserve"> </w:t>
      </w:r>
      <w:proofErr w:type="spellStart"/>
      <w:r w:rsidRPr="0016021D">
        <w:rPr>
          <w:rFonts w:ascii="Roboto" w:hAnsi="Roboto"/>
          <w:sz w:val="20"/>
        </w:rPr>
        <w:t>Ventricular</w:t>
      </w:r>
      <w:proofErr w:type="spellEnd"/>
      <w:r w:rsidRPr="0016021D">
        <w:rPr>
          <w:rFonts w:ascii="Roboto" w:hAnsi="Roboto"/>
          <w:sz w:val="20"/>
        </w:rPr>
        <w:t xml:space="preserve"> </w:t>
      </w:r>
      <w:proofErr w:type="spellStart"/>
      <w:r w:rsidRPr="0016021D">
        <w:rPr>
          <w:rFonts w:ascii="Roboto" w:hAnsi="Roboto"/>
          <w:sz w:val="20"/>
        </w:rPr>
        <w:t>Systolic</w:t>
      </w:r>
      <w:proofErr w:type="spellEnd"/>
      <w:r w:rsidRPr="0016021D">
        <w:rPr>
          <w:rFonts w:ascii="Roboto" w:hAnsi="Roboto"/>
          <w:sz w:val="20"/>
        </w:rPr>
        <w:t xml:space="preserve"> </w:t>
      </w:r>
      <w:proofErr w:type="spellStart"/>
      <w:r w:rsidRPr="0016021D">
        <w:rPr>
          <w:rFonts w:ascii="Roboto" w:hAnsi="Roboto"/>
          <w:sz w:val="20"/>
        </w:rPr>
        <w:t>Dysfunction</w:t>
      </w:r>
      <w:proofErr w:type="spellEnd"/>
      <w:r w:rsidRPr="0016021D">
        <w:rPr>
          <w:rFonts w:ascii="Roboto" w:hAnsi="Roboto"/>
          <w:sz w:val="20"/>
        </w:rPr>
        <w:t xml:space="preserve"> in Patients </w:t>
      </w:r>
      <w:proofErr w:type="spellStart"/>
      <w:r w:rsidRPr="0016021D">
        <w:rPr>
          <w:rFonts w:ascii="Roboto" w:hAnsi="Roboto"/>
          <w:sz w:val="20"/>
        </w:rPr>
        <w:t>Diagnosed</w:t>
      </w:r>
      <w:proofErr w:type="spellEnd"/>
      <w:r w:rsidRPr="0016021D">
        <w:rPr>
          <w:rFonts w:ascii="Roboto" w:hAnsi="Roboto"/>
          <w:sz w:val="20"/>
        </w:rPr>
        <w:t xml:space="preserve"> With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During</w:t>
      </w:r>
      <w:proofErr w:type="spellEnd"/>
      <w:r w:rsidRPr="0016021D">
        <w:rPr>
          <w:rFonts w:ascii="Roboto" w:hAnsi="Roboto"/>
          <w:sz w:val="20"/>
        </w:rPr>
        <w:t xml:space="preserve"> </w:t>
      </w:r>
      <w:proofErr w:type="spellStart"/>
      <w:r w:rsidRPr="0016021D">
        <w:rPr>
          <w:rFonts w:ascii="Roboto" w:hAnsi="Roboto"/>
          <w:sz w:val="20"/>
        </w:rPr>
        <w:t>Childhood</w:t>
      </w:r>
      <w:proofErr w:type="spellEnd"/>
      <w:r w:rsidRPr="0016021D">
        <w:rPr>
          <w:rFonts w:ascii="Roboto" w:hAnsi="Roboto"/>
          <w:sz w:val="20"/>
        </w:rPr>
        <w:t xml:space="preserve">: </w:t>
      </w:r>
      <w:proofErr w:type="spellStart"/>
      <w:r w:rsidRPr="0016021D">
        <w:rPr>
          <w:rFonts w:ascii="Roboto" w:hAnsi="Roboto"/>
          <w:sz w:val="20"/>
        </w:rPr>
        <w:t>Insights</w:t>
      </w:r>
      <w:proofErr w:type="spellEnd"/>
      <w:r w:rsidRPr="0016021D">
        <w:rPr>
          <w:rFonts w:ascii="Roboto" w:hAnsi="Roboto"/>
          <w:sz w:val="20"/>
        </w:rPr>
        <w:t xml:space="preserve"> From the </w:t>
      </w:r>
      <w:proofErr w:type="spellStart"/>
      <w:r w:rsidRPr="0016021D">
        <w:rPr>
          <w:rFonts w:ascii="Roboto" w:hAnsi="Roboto"/>
          <w:sz w:val="20"/>
        </w:rPr>
        <w:t>SHaRe</w:t>
      </w:r>
      <w:proofErr w:type="spellEnd"/>
      <w:r w:rsidRPr="0016021D">
        <w:rPr>
          <w:rFonts w:ascii="Roboto" w:hAnsi="Roboto"/>
          <w:sz w:val="20"/>
        </w:rPr>
        <w:t xml:space="preserve"> Registry (</w:t>
      </w:r>
      <w:proofErr w:type="spellStart"/>
      <w:r w:rsidRPr="0016021D">
        <w:rPr>
          <w:rFonts w:ascii="Roboto" w:hAnsi="Roboto"/>
          <w:sz w:val="20"/>
        </w:rPr>
        <w:t>Sarcomeric</w:t>
      </w:r>
      <w:proofErr w:type="spellEnd"/>
      <w:r w:rsidRPr="0016021D">
        <w:rPr>
          <w:rFonts w:ascii="Roboto" w:hAnsi="Roboto"/>
          <w:sz w:val="20"/>
        </w:rPr>
        <w:t xml:space="preserve"> Human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i/>
          <w:iCs/>
          <w:sz w:val="20"/>
        </w:rPr>
        <w:t>Circulation</w:t>
      </w:r>
      <w:proofErr w:type="spellEnd"/>
      <w:r w:rsidRPr="0016021D">
        <w:rPr>
          <w:rFonts w:ascii="Roboto" w:hAnsi="Roboto"/>
          <w:sz w:val="20"/>
        </w:rPr>
        <w:t>. 2023;</w:t>
      </w:r>
    </w:p>
    <w:p w14:paraId="7695528C"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20. </w:t>
      </w:r>
      <w:r w:rsidRPr="0016021D">
        <w:rPr>
          <w:rFonts w:ascii="Roboto" w:hAnsi="Roboto"/>
          <w:sz w:val="20"/>
        </w:rPr>
        <w:tab/>
        <w:t xml:space="preserve">Siontis KC, Geske JB, </w:t>
      </w:r>
      <w:proofErr w:type="spellStart"/>
      <w:r w:rsidRPr="0016021D">
        <w:rPr>
          <w:rFonts w:ascii="Roboto" w:hAnsi="Roboto"/>
          <w:sz w:val="20"/>
        </w:rPr>
        <w:t>Ong</w:t>
      </w:r>
      <w:proofErr w:type="spellEnd"/>
      <w:r w:rsidRPr="0016021D">
        <w:rPr>
          <w:rFonts w:ascii="Roboto" w:hAnsi="Roboto"/>
          <w:sz w:val="20"/>
        </w:rPr>
        <w:t xml:space="preserve"> K, </w:t>
      </w:r>
      <w:proofErr w:type="spellStart"/>
      <w:r w:rsidRPr="0016021D">
        <w:rPr>
          <w:rFonts w:ascii="Roboto" w:hAnsi="Roboto"/>
          <w:sz w:val="20"/>
        </w:rPr>
        <w:t>Nishimura</w:t>
      </w:r>
      <w:proofErr w:type="spellEnd"/>
      <w:r w:rsidRPr="0016021D">
        <w:rPr>
          <w:rFonts w:ascii="Roboto" w:hAnsi="Roboto"/>
          <w:sz w:val="20"/>
        </w:rPr>
        <w:t xml:space="preserve"> RA, Ommen SR, </w:t>
      </w:r>
      <w:proofErr w:type="spellStart"/>
      <w:r w:rsidRPr="0016021D">
        <w:rPr>
          <w:rFonts w:ascii="Roboto" w:hAnsi="Roboto"/>
          <w:sz w:val="20"/>
        </w:rPr>
        <w:t>Gersh</w:t>
      </w:r>
      <w:proofErr w:type="spellEnd"/>
      <w:r w:rsidRPr="0016021D">
        <w:rPr>
          <w:rFonts w:ascii="Roboto" w:hAnsi="Roboto"/>
          <w:sz w:val="20"/>
        </w:rPr>
        <w:t xml:space="preserve"> BJ. </w:t>
      </w:r>
      <w:proofErr w:type="spellStart"/>
      <w:r w:rsidRPr="0016021D">
        <w:rPr>
          <w:rFonts w:ascii="Roboto" w:hAnsi="Roboto"/>
          <w:sz w:val="20"/>
        </w:rPr>
        <w:t>Atrial</w:t>
      </w:r>
      <w:proofErr w:type="spellEnd"/>
      <w:r w:rsidRPr="0016021D">
        <w:rPr>
          <w:rFonts w:ascii="Roboto" w:hAnsi="Roboto"/>
          <w:sz w:val="20"/>
        </w:rPr>
        <w:t xml:space="preserve"> fibrillation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prevalence</w:t>
      </w:r>
      <w:proofErr w:type="spellEnd"/>
      <w:r w:rsidRPr="0016021D">
        <w:rPr>
          <w:rFonts w:ascii="Roboto" w:hAnsi="Roboto"/>
          <w:sz w:val="20"/>
        </w:rPr>
        <w:t xml:space="preserve">, </w:t>
      </w:r>
      <w:proofErr w:type="spellStart"/>
      <w:r w:rsidRPr="0016021D">
        <w:rPr>
          <w:rFonts w:ascii="Roboto" w:hAnsi="Roboto"/>
          <w:sz w:val="20"/>
        </w:rPr>
        <w:t>clinical</w:t>
      </w:r>
      <w:proofErr w:type="spellEnd"/>
      <w:r w:rsidRPr="0016021D">
        <w:rPr>
          <w:rFonts w:ascii="Roboto" w:hAnsi="Roboto"/>
          <w:sz w:val="20"/>
        </w:rPr>
        <w:t xml:space="preserve"> </w:t>
      </w:r>
      <w:proofErr w:type="spellStart"/>
      <w:r w:rsidRPr="0016021D">
        <w:rPr>
          <w:rFonts w:ascii="Roboto" w:hAnsi="Roboto"/>
          <w:sz w:val="20"/>
        </w:rPr>
        <w:t>correlations</w:t>
      </w:r>
      <w:proofErr w:type="spellEnd"/>
      <w:r w:rsidRPr="0016021D">
        <w:rPr>
          <w:rFonts w:ascii="Roboto" w:hAnsi="Roboto"/>
          <w:sz w:val="20"/>
        </w:rPr>
        <w:t xml:space="preserve">, and </w:t>
      </w:r>
      <w:proofErr w:type="spellStart"/>
      <w:r w:rsidRPr="0016021D">
        <w:rPr>
          <w:rFonts w:ascii="Roboto" w:hAnsi="Roboto"/>
          <w:sz w:val="20"/>
        </w:rPr>
        <w:t>mortality</w:t>
      </w:r>
      <w:proofErr w:type="spellEnd"/>
      <w:r w:rsidRPr="0016021D">
        <w:rPr>
          <w:rFonts w:ascii="Roboto" w:hAnsi="Roboto"/>
          <w:sz w:val="20"/>
        </w:rPr>
        <w:t xml:space="preserve"> in a large high-</w:t>
      </w:r>
      <w:proofErr w:type="spellStart"/>
      <w:r w:rsidRPr="0016021D">
        <w:rPr>
          <w:rFonts w:ascii="Roboto" w:hAnsi="Roboto"/>
          <w:sz w:val="20"/>
        </w:rPr>
        <w:t>risk</w:t>
      </w:r>
      <w:proofErr w:type="spellEnd"/>
      <w:r w:rsidRPr="0016021D">
        <w:rPr>
          <w:rFonts w:ascii="Roboto" w:hAnsi="Roboto"/>
          <w:sz w:val="20"/>
        </w:rPr>
        <w:t xml:space="preserve"> population. </w:t>
      </w:r>
      <w:r w:rsidRPr="0016021D">
        <w:rPr>
          <w:rFonts w:ascii="Roboto" w:hAnsi="Roboto"/>
          <w:i/>
          <w:iCs/>
          <w:sz w:val="20"/>
        </w:rPr>
        <w:t xml:space="preserve">J. Am. Heart </w:t>
      </w:r>
      <w:proofErr w:type="spellStart"/>
      <w:r w:rsidRPr="0016021D">
        <w:rPr>
          <w:rFonts w:ascii="Roboto" w:hAnsi="Roboto"/>
          <w:i/>
          <w:iCs/>
          <w:sz w:val="20"/>
        </w:rPr>
        <w:t>Assoc</w:t>
      </w:r>
      <w:proofErr w:type="spellEnd"/>
      <w:r w:rsidRPr="0016021D">
        <w:rPr>
          <w:rFonts w:ascii="Roboto" w:hAnsi="Roboto"/>
          <w:i/>
          <w:iCs/>
          <w:sz w:val="20"/>
        </w:rPr>
        <w:t>.</w:t>
      </w:r>
      <w:r w:rsidRPr="0016021D">
        <w:rPr>
          <w:rFonts w:ascii="Roboto" w:hAnsi="Roboto"/>
          <w:sz w:val="20"/>
        </w:rPr>
        <w:t xml:space="preserve"> 2014;3:e001002. </w:t>
      </w:r>
    </w:p>
    <w:p w14:paraId="598CAA03"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21. </w:t>
      </w:r>
      <w:r w:rsidRPr="0016021D">
        <w:rPr>
          <w:rFonts w:ascii="Roboto" w:hAnsi="Roboto"/>
          <w:sz w:val="20"/>
        </w:rPr>
        <w:tab/>
      </w:r>
      <w:proofErr w:type="spellStart"/>
      <w:r w:rsidRPr="0016021D">
        <w:rPr>
          <w:rFonts w:ascii="Roboto" w:hAnsi="Roboto"/>
          <w:sz w:val="20"/>
        </w:rPr>
        <w:t>O’Mahony</w:t>
      </w:r>
      <w:proofErr w:type="spellEnd"/>
      <w:r w:rsidRPr="0016021D">
        <w:rPr>
          <w:rFonts w:ascii="Roboto" w:hAnsi="Roboto"/>
          <w:sz w:val="20"/>
        </w:rPr>
        <w:t xml:space="preserve"> C, </w:t>
      </w:r>
      <w:proofErr w:type="spellStart"/>
      <w:r w:rsidRPr="0016021D">
        <w:rPr>
          <w:rFonts w:ascii="Roboto" w:hAnsi="Roboto"/>
          <w:sz w:val="20"/>
        </w:rPr>
        <w:t>Jichi</w:t>
      </w:r>
      <w:proofErr w:type="spellEnd"/>
      <w:r w:rsidRPr="0016021D">
        <w:rPr>
          <w:rFonts w:ascii="Roboto" w:hAnsi="Roboto"/>
          <w:sz w:val="20"/>
        </w:rPr>
        <w:t xml:space="preserve"> F, </w:t>
      </w:r>
      <w:proofErr w:type="spellStart"/>
      <w:r w:rsidRPr="0016021D">
        <w:rPr>
          <w:rFonts w:ascii="Roboto" w:hAnsi="Roboto"/>
          <w:sz w:val="20"/>
        </w:rPr>
        <w:t>Pavlou</w:t>
      </w:r>
      <w:proofErr w:type="spellEnd"/>
      <w:r w:rsidRPr="0016021D">
        <w:rPr>
          <w:rFonts w:ascii="Roboto" w:hAnsi="Roboto"/>
          <w:sz w:val="20"/>
        </w:rPr>
        <w:t xml:space="preserve"> M, </w:t>
      </w:r>
      <w:proofErr w:type="spellStart"/>
      <w:r w:rsidRPr="0016021D">
        <w:rPr>
          <w:rFonts w:ascii="Roboto" w:hAnsi="Roboto"/>
          <w:sz w:val="20"/>
        </w:rPr>
        <w:t>Monserrat</w:t>
      </w:r>
      <w:proofErr w:type="spellEnd"/>
      <w:r w:rsidRPr="0016021D">
        <w:rPr>
          <w:rFonts w:ascii="Roboto" w:hAnsi="Roboto"/>
          <w:sz w:val="20"/>
        </w:rPr>
        <w:t xml:space="preserve"> L, </w:t>
      </w:r>
      <w:proofErr w:type="spellStart"/>
      <w:r w:rsidRPr="0016021D">
        <w:rPr>
          <w:rFonts w:ascii="Roboto" w:hAnsi="Roboto"/>
          <w:sz w:val="20"/>
        </w:rPr>
        <w:t>Anastasakis</w:t>
      </w:r>
      <w:proofErr w:type="spellEnd"/>
      <w:r w:rsidRPr="0016021D">
        <w:rPr>
          <w:rFonts w:ascii="Roboto" w:hAnsi="Roboto"/>
          <w:sz w:val="20"/>
        </w:rPr>
        <w:t xml:space="preserve"> A, </w:t>
      </w:r>
      <w:proofErr w:type="spellStart"/>
      <w:r w:rsidRPr="0016021D">
        <w:rPr>
          <w:rFonts w:ascii="Roboto" w:hAnsi="Roboto"/>
          <w:sz w:val="20"/>
        </w:rPr>
        <w:t>Rapezzi</w:t>
      </w:r>
      <w:proofErr w:type="spellEnd"/>
      <w:r w:rsidRPr="0016021D">
        <w:rPr>
          <w:rFonts w:ascii="Roboto" w:hAnsi="Roboto"/>
          <w:sz w:val="20"/>
        </w:rPr>
        <w:t xml:space="preserve"> C, </w:t>
      </w:r>
      <w:proofErr w:type="spellStart"/>
      <w:r w:rsidRPr="0016021D">
        <w:rPr>
          <w:rFonts w:ascii="Roboto" w:hAnsi="Roboto"/>
          <w:sz w:val="20"/>
        </w:rPr>
        <w:t>Biagini</w:t>
      </w:r>
      <w:proofErr w:type="spellEnd"/>
      <w:r w:rsidRPr="0016021D">
        <w:rPr>
          <w:rFonts w:ascii="Roboto" w:hAnsi="Roboto"/>
          <w:sz w:val="20"/>
        </w:rPr>
        <w:t xml:space="preserve"> E, </w:t>
      </w:r>
      <w:proofErr w:type="spellStart"/>
      <w:r w:rsidRPr="0016021D">
        <w:rPr>
          <w:rFonts w:ascii="Roboto" w:hAnsi="Roboto"/>
          <w:sz w:val="20"/>
        </w:rPr>
        <w:t>Gimeno</w:t>
      </w:r>
      <w:proofErr w:type="spellEnd"/>
      <w:r w:rsidRPr="0016021D">
        <w:rPr>
          <w:rFonts w:ascii="Roboto" w:hAnsi="Roboto"/>
          <w:sz w:val="20"/>
        </w:rPr>
        <w:t xml:space="preserve"> JR, </w:t>
      </w:r>
      <w:proofErr w:type="spellStart"/>
      <w:r w:rsidRPr="0016021D">
        <w:rPr>
          <w:rFonts w:ascii="Roboto" w:hAnsi="Roboto"/>
          <w:sz w:val="20"/>
        </w:rPr>
        <w:t>Limongelli</w:t>
      </w:r>
      <w:proofErr w:type="spellEnd"/>
      <w:r w:rsidRPr="0016021D">
        <w:rPr>
          <w:rFonts w:ascii="Roboto" w:hAnsi="Roboto"/>
          <w:sz w:val="20"/>
        </w:rPr>
        <w:t xml:space="preserve"> G, </w:t>
      </w:r>
      <w:proofErr w:type="spellStart"/>
      <w:r w:rsidRPr="0016021D">
        <w:rPr>
          <w:rFonts w:ascii="Roboto" w:hAnsi="Roboto"/>
          <w:sz w:val="20"/>
        </w:rPr>
        <w:t>McKenna</w:t>
      </w:r>
      <w:proofErr w:type="spellEnd"/>
      <w:r w:rsidRPr="0016021D">
        <w:rPr>
          <w:rFonts w:ascii="Roboto" w:hAnsi="Roboto"/>
          <w:sz w:val="20"/>
        </w:rPr>
        <w:t xml:space="preserve"> WJ, et al. A </w:t>
      </w:r>
      <w:proofErr w:type="spellStart"/>
      <w:r w:rsidRPr="0016021D">
        <w:rPr>
          <w:rFonts w:ascii="Roboto" w:hAnsi="Roboto"/>
          <w:sz w:val="20"/>
        </w:rPr>
        <w:t>novel</w:t>
      </w:r>
      <w:proofErr w:type="spellEnd"/>
      <w:r w:rsidRPr="0016021D">
        <w:rPr>
          <w:rFonts w:ascii="Roboto" w:hAnsi="Roboto"/>
          <w:sz w:val="20"/>
        </w:rPr>
        <w:t xml:space="preserve"> </w:t>
      </w:r>
      <w:proofErr w:type="spellStart"/>
      <w:r w:rsidRPr="0016021D">
        <w:rPr>
          <w:rFonts w:ascii="Roboto" w:hAnsi="Roboto"/>
          <w:sz w:val="20"/>
        </w:rPr>
        <w:t>clinical</w:t>
      </w:r>
      <w:proofErr w:type="spellEnd"/>
      <w:r w:rsidRPr="0016021D">
        <w:rPr>
          <w:rFonts w:ascii="Roboto" w:hAnsi="Roboto"/>
          <w:sz w:val="20"/>
        </w:rPr>
        <w:t xml:space="preserve"> </w:t>
      </w:r>
      <w:proofErr w:type="spellStart"/>
      <w:r w:rsidRPr="0016021D">
        <w:rPr>
          <w:rFonts w:ascii="Roboto" w:hAnsi="Roboto"/>
          <w:sz w:val="20"/>
        </w:rPr>
        <w:t>risk</w:t>
      </w:r>
      <w:proofErr w:type="spellEnd"/>
      <w:r w:rsidRPr="0016021D">
        <w:rPr>
          <w:rFonts w:ascii="Roboto" w:hAnsi="Roboto"/>
          <w:sz w:val="20"/>
        </w:rPr>
        <w:t xml:space="preserve"> </w:t>
      </w:r>
      <w:proofErr w:type="spellStart"/>
      <w:r w:rsidRPr="0016021D">
        <w:rPr>
          <w:rFonts w:ascii="Roboto" w:hAnsi="Roboto"/>
          <w:sz w:val="20"/>
        </w:rPr>
        <w:t>prediction</w:t>
      </w:r>
      <w:proofErr w:type="spellEnd"/>
      <w:r w:rsidRPr="0016021D">
        <w:rPr>
          <w:rFonts w:ascii="Roboto" w:hAnsi="Roboto"/>
          <w:sz w:val="20"/>
        </w:rPr>
        <w:t xml:space="preserve"> model for </w:t>
      </w:r>
      <w:proofErr w:type="spellStart"/>
      <w:r w:rsidRPr="0016021D">
        <w:rPr>
          <w:rFonts w:ascii="Roboto" w:hAnsi="Roboto"/>
          <w:sz w:val="20"/>
        </w:rPr>
        <w:t>sudden</w:t>
      </w:r>
      <w:proofErr w:type="spellEnd"/>
      <w:r w:rsidRPr="0016021D">
        <w:rPr>
          <w:rFonts w:ascii="Roboto" w:hAnsi="Roboto"/>
          <w:sz w:val="20"/>
        </w:rPr>
        <w:t xml:space="preserve"> </w:t>
      </w:r>
      <w:proofErr w:type="spellStart"/>
      <w:r w:rsidRPr="0016021D">
        <w:rPr>
          <w:rFonts w:ascii="Roboto" w:hAnsi="Roboto"/>
          <w:sz w:val="20"/>
        </w:rPr>
        <w:t>cardiac</w:t>
      </w:r>
      <w:proofErr w:type="spellEnd"/>
      <w:r w:rsidRPr="0016021D">
        <w:rPr>
          <w:rFonts w:ascii="Roboto" w:hAnsi="Roboto"/>
          <w:sz w:val="20"/>
        </w:rPr>
        <w:t xml:space="preserve"> </w:t>
      </w:r>
      <w:proofErr w:type="spellStart"/>
      <w:r w:rsidRPr="0016021D">
        <w:rPr>
          <w:rFonts w:ascii="Roboto" w:hAnsi="Roboto"/>
          <w:sz w:val="20"/>
        </w:rPr>
        <w:t>death</w:t>
      </w:r>
      <w:proofErr w:type="spellEnd"/>
      <w:r w:rsidRPr="0016021D">
        <w:rPr>
          <w:rFonts w:ascii="Roboto" w:hAnsi="Roboto"/>
          <w:sz w:val="20"/>
        </w:rPr>
        <w:t xml:space="preserve">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(HCM Risk-SCD). </w:t>
      </w:r>
      <w:proofErr w:type="spellStart"/>
      <w:r w:rsidRPr="0016021D">
        <w:rPr>
          <w:rFonts w:ascii="Roboto" w:hAnsi="Roboto"/>
          <w:i/>
          <w:iCs/>
          <w:sz w:val="20"/>
        </w:rPr>
        <w:t>Eur</w:t>
      </w:r>
      <w:proofErr w:type="spellEnd"/>
      <w:r w:rsidRPr="0016021D">
        <w:rPr>
          <w:rFonts w:ascii="Roboto" w:hAnsi="Roboto"/>
          <w:i/>
          <w:iCs/>
          <w:sz w:val="20"/>
        </w:rPr>
        <w:t>. Heart J.</w:t>
      </w:r>
      <w:r w:rsidRPr="0016021D">
        <w:rPr>
          <w:rFonts w:ascii="Roboto" w:hAnsi="Roboto"/>
          <w:sz w:val="20"/>
        </w:rPr>
        <w:t xml:space="preserve"> </w:t>
      </w:r>
      <w:proofErr w:type="gramStart"/>
      <w:r w:rsidRPr="0016021D">
        <w:rPr>
          <w:rFonts w:ascii="Roboto" w:hAnsi="Roboto"/>
          <w:sz w:val="20"/>
        </w:rPr>
        <w:t>2014;35:2010</w:t>
      </w:r>
      <w:proofErr w:type="gramEnd"/>
      <w:r w:rsidRPr="0016021D">
        <w:rPr>
          <w:rFonts w:ascii="Roboto" w:hAnsi="Roboto"/>
          <w:sz w:val="20"/>
        </w:rPr>
        <w:t xml:space="preserve">–2020. </w:t>
      </w:r>
    </w:p>
    <w:p w14:paraId="0463172D"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22. </w:t>
      </w:r>
      <w:r w:rsidRPr="0016021D">
        <w:rPr>
          <w:rFonts w:ascii="Roboto" w:hAnsi="Roboto"/>
          <w:sz w:val="20"/>
        </w:rPr>
        <w:tab/>
      </w:r>
      <w:proofErr w:type="spellStart"/>
      <w:r w:rsidRPr="0016021D">
        <w:rPr>
          <w:rFonts w:ascii="Roboto" w:hAnsi="Roboto"/>
          <w:sz w:val="20"/>
        </w:rPr>
        <w:t>O’Mahony</w:t>
      </w:r>
      <w:proofErr w:type="spellEnd"/>
      <w:r w:rsidRPr="0016021D">
        <w:rPr>
          <w:rFonts w:ascii="Roboto" w:hAnsi="Roboto"/>
          <w:sz w:val="20"/>
        </w:rPr>
        <w:t xml:space="preserve"> C, Akhtar MM, </w:t>
      </w:r>
      <w:proofErr w:type="spellStart"/>
      <w:r w:rsidRPr="0016021D">
        <w:rPr>
          <w:rFonts w:ascii="Roboto" w:hAnsi="Roboto"/>
          <w:sz w:val="20"/>
        </w:rPr>
        <w:t>Anastasiou</w:t>
      </w:r>
      <w:proofErr w:type="spellEnd"/>
      <w:r w:rsidRPr="0016021D">
        <w:rPr>
          <w:rFonts w:ascii="Roboto" w:hAnsi="Roboto"/>
          <w:sz w:val="20"/>
        </w:rPr>
        <w:t xml:space="preserve"> Z, </w:t>
      </w:r>
      <w:proofErr w:type="spellStart"/>
      <w:r w:rsidRPr="0016021D">
        <w:rPr>
          <w:rFonts w:ascii="Roboto" w:hAnsi="Roboto"/>
          <w:sz w:val="20"/>
        </w:rPr>
        <w:t>Guttmann</w:t>
      </w:r>
      <w:proofErr w:type="spellEnd"/>
      <w:r w:rsidRPr="0016021D">
        <w:rPr>
          <w:rFonts w:ascii="Roboto" w:hAnsi="Roboto"/>
          <w:sz w:val="20"/>
        </w:rPr>
        <w:t xml:space="preserve"> OP, </w:t>
      </w:r>
      <w:proofErr w:type="spellStart"/>
      <w:r w:rsidRPr="0016021D">
        <w:rPr>
          <w:rFonts w:ascii="Roboto" w:hAnsi="Roboto"/>
          <w:sz w:val="20"/>
        </w:rPr>
        <w:t>Vriesendorp</w:t>
      </w:r>
      <w:proofErr w:type="spellEnd"/>
      <w:r w:rsidRPr="0016021D">
        <w:rPr>
          <w:rFonts w:ascii="Roboto" w:hAnsi="Roboto"/>
          <w:sz w:val="20"/>
        </w:rPr>
        <w:t xml:space="preserve"> PA, Michels M, </w:t>
      </w:r>
      <w:proofErr w:type="spellStart"/>
      <w:r w:rsidRPr="0016021D">
        <w:rPr>
          <w:rFonts w:ascii="Roboto" w:hAnsi="Roboto"/>
          <w:sz w:val="20"/>
        </w:rPr>
        <w:t>Magrì</w:t>
      </w:r>
      <w:proofErr w:type="spellEnd"/>
      <w:r w:rsidRPr="0016021D">
        <w:rPr>
          <w:rFonts w:ascii="Roboto" w:hAnsi="Roboto"/>
          <w:sz w:val="20"/>
        </w:rPr>
        <w:t xml:space="preserve"> D, </w:t>
      </w:r>
      <w:proofErr w:type="spellStart"/>
      <w:r w:rsidRPr="0016021D">
        <w:rPr>
          <w:rFonts w:ascii="Roboto" w:hAnsi="Roboto"/>
          <w:sz w:val="20"/>
        </w:rPr>
        <w:t>Autore</w:t>
      </w:r>
      <w:proofErr w:type="spellEnd"/>
      <w:r w:rsidRPr="0016021D">
        <w:rPr>
          <w:rFonts w:ascii="Roboto" w:hAnsi="Roboto"/>
          <w:sz w:val="20"/>
        </w:rPr>
        <w:t xml:space="preserve"> C, </w:t>
      </w:r>
      <w:proofErr w:type="spellStart"/>
      <w:r w:rsidRPr="0016021D">
        <w:rPr>
          <w:rFonts w:ascii="Roboto" w:hAnsi="Roboto"/>
          <w:sz w:val="20"/>
        </w:rPr>
        <w:t>Fernández</w:t>
      </w:r>
      <w:proofErr w:type="spellEnd"/>
      <w:r w:rsidRPr="0016021D">
        <w:rPr>
          <w:rFonts w:ascii="Roboto" w:hAnsi="Roboto"/>
          <w:sz w:val="20"/>
        </w:rPr>
        <w:t xml:space="preserve"> A, </w:t>
      </w:r>
      <w:proofErr w:type="spellStart"/>
      <w:r w:rsidRPr="0016021D">
        <w:rPr>
          <w:rFonts w:ascii="Roboto" w:hAnsi="Roboto"/>
          <w:sz w:val="20"/>
        </w:rPr>
        <w:t>Ochoa</w:t>
      </w:r>
      <w:proofErr w:type="spellEnd"/>
      <w:r w:rsidRPr="0016021D">
        <w:rPr>
          <w:rFonts w:ascii="Roboto" w:hAnsi="Roboto"/>
          <w:sz w:val="20"/>
        </w:rPr>
        <w:t xml:space="preserve"> JP, et al. </w:t>
      </w:r>
      <w:proofErr w:type="spellStart"/>
      <w:r w:rsidRPr="0016021D">
        <w:rPr>
          <w:rFonts w:ascii="Roboto" w:hAnsi="Roboto"/>
          <w:sz w:val="20"/>
        </w:rPr>
        <w:t>Effectiveness</w:t>
      </w:r>
      <w:proofErr w:type="spellEnd"/>
      <w:r w:rsidRPr="0016021D">
        <w:rPr>
          <w:rFonts w:ascii="Roboto" w:hAnsi="Roboto"/>
          <w:sz w:val="20"/>
        </w:rPr>
        <w:t xml:space="preserve"> of the 2014 European Society of </w:t>
      </w:r>
      <w:proofErr w:type="spellStart"/>
      <w:r w:rsidRPr="0016021D">
        <w:rPr>
          <w:rFonts w:ascii="Roboto" w:hAnsi="Roboto"/>
          <w:sz w:val="20"/>
        </w:rPr>
        <w:t>Cardiology</w:t>
      </w:r>
      <w:proofErr w:type="spellEnd"/>
      <w:r w:rsidRPr="0016021D">
        <w:rPr>
          <w:rFonts w:ascii="Roboto" w:hAnsi="Roboto"/>
          <w:sz w:val="20"/>
        </w:rPr>
        <w:t xml:space="preserve"> guideline on </w:t>
      </w:r>
      <w:proofErr w:type="spellStart"/>
      <w:r w:rsidRPr="0016021D">
        <w:rPr>
          <w:rFonts w:ascii="Roboto" w:hAnsi="Roboto"/>
          <w:sz w:val="20"/>
        </w:rPr>
        <w:t>sudden</w:t>
      </w:r>
      <w:proofErr w:type="spellEnd"/>
      <w:r w:rsidRPr="0016021D">
        <w:rPr>
          <w:rFonts w:ascii="Roboto" w:hAnsi="Roboto"/>
          <w:sz w:val="20"/>
        </w:rPr>
        <w:t xml:space="preserve"> </w:t>
      </w:r>
      <w:proofErr w:type="spellStart"/>
      <w:r w:rsidRPr="0016021D">
        <w:rPr>
          <w:rFonts w:ascii="Roboto" w:hAnsi="Roboto"/>
          <w:sz w:val="20"/>
        </w:rPr>
        <w:t>cardiac</w:t>
      </w:r>
      <w:proofErr w:type="spellEnd"/>
      <w:r w:rsidRPr="0016021D">
        <w:rPr>
          <w:rFonts w:ascii="Roboto" w:hAnsi="Roboto"/>
          <w:sz w:val="20"/>
        </w:rPr>
        <w:t xml:space="preserve"> </w:t>
      </w:r>
      <w:proofErr w:type="spellStart"/>
      <w:r w:rsidRPr="0016021D">
        <w:rPr>
          <w:rFonts w:ascii="Roboto" w:hAnsi="Roboto"/>
          <w:sz w:val="20"/>
        </w:rPr>
        <w:t>death</w:t>
      </w:r>
      <w:proofErr w:type="spellEnd"/>
      <w:r w:rsidRPr="0016021D">
        <w:rPr>
          <w:rFonts w:ascii="Roboto" w:hAnsi="Roboto"/>
          <w:sz w:val="20"/>
        </w:rPr>
        <w:t xml:space="preserve">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a </w:t>
      </w:r>
      <w:proofErr w:type="spellStart"/>
      <w:r w:rsidRPr="0016021D">
        <w:rPr>
          <w:rFonts w:ascii="Roboto" w:hAnsi="Roboto"/>
          <w:sz w:val="20"/>
        </w:rPr>
        <w:t>systematic</w:t>
      </w:r>
      <w:proofErr w:type="spellEnd"/>
      <w:r w:rsidRPr="0016021D">
        <w:rPr>
          <w:rFonts w:ascii="Roboto" w:hAnsi="Roboto"/>
          <w:sz w:val="20"/>
        </w:rPr>
        <w:t xml:space="preserve"> </w:t>
      </w:r>
      <w:proofErr w:type="spellStart"/>
      <w:r w:rsidRPr="0016021D">
        <w:rPr>
          <w:rFonts w:ascii="Roboto" w:hAnsi="Roboto"/>
          <w:sz w:val="20"/>
        </w:rPr>
        <w:t>review</w:t>
      </w:r>
      <w:proofErr w:type="spellEnd"/>
      <w:r w:rsidRPr="0016021D">
        <w:rPr>
          <w:rFonts w:ascii="Roboto" w:hAnsi="Roboto"/>
          <w:sz w:val="20"/>
        </w:rPr>
        <w:t xml:space="preserve"> and </w:t>
      </w:r>
      <w:proofErr w:type="spellStart"/>
      <w:r w:rsidRPr="0016021D">
        <w:rPr>
          <w:rFonts w:ascii="Roboto" w:hAnsi="Roboto"/>
          <w:sz w:val="20"/>
        </w:rPr>
        <w:t>meta-analysis</w:t>
      </w:r>
      <w:proofErr w:type="spellEnd"/>
      <w:r w:rsidRPr="0016021D">
        <w:rPr>
          <w:rFonts w:ascii="Roboto" w:hAnsi="Roboto"/>
          <w:sz w:val="20"/>
        </w:rPr>
        <w:t xml:space="preserve">. </w:t>
      </w:r>
      <w:r w:rsidRPr="0016021D">
        <w:rPr>
          <w:rFonts w:ascii="Roboto" w:hAnsi="Roboto"/>
          <w:i/>
          <w:iCs/>
          <w:sz w:val="20"/>
        </w:rPr>
        <w:t>Heart Br. Card. Soc.</w:t>
      </w:r>
      <w:r w:rsidRPr="0016021D">
        <w:rPr>
          <w:rFonts w:ascii="Roboto" w:hAnsi="Roboto"/>
          <w:sz w:val="20"/>
        </w:rPr>
        <w:t xml:space="preserve"> </w:t>
      </w:r>
      <w:proofErr w:type="gramStart"/>
      <w:r w:rsidRPr="0016021D">
        <w:rPr>
          <w:rFonts w:ascii="Roboto" w:hAnsi="Roboto"/>
          <w:sz w:val="20"/>
        </w:rPr>
        <w:t>2019;105:623</w:t>
      </w:r>
      <w:proofErr w:type="gramEnd"/>
      <w:r w:rsidRPr="0016021D">
        <w:rPr>
          <w:rFonts w:ascii="Roboto" w:hAnsi="Roboto"/>
          <w:sz w:val="20"/>
        </w:rPr>
        <w:t xml:space="preserve">–631. </w:t>
      </w:r>
    </w:p>
    <w:p w14:paraId="687CC3E8" w14:textId="77777777" w:rsidR="0016021D" w:rsidRPr="0016021D" w:rsidRDefault="0016021D" w:rsidP="0016021D">
      <w:pPr>
        <w:widowControl w:val="0"/>
        <w:autoSpaceDE w:val="0"/>
        <w:autoSpaceDN w:val="0"/>
        <w:adjustRightInd w:val="0"/>
        <w:rPr>
          <w:rFonts w:ascii="Roboto" w:hAnsi="Roboto"/>
          <w:sz w:val="20"/>
        </w:rPr>
      </w:pPr>
      <w:r w:rsidRPr="0016021D">
        <w:rPr>
          <w:rFonts w:ascii="Roboto" w:hAnsi="Roboto"/>
          <w:sz w:val="20"/>
        </w:rPr>
        <w:t xml:space="preserve">23. </w:t>
      </w:r>
      <w:r w:rsidRPr="0016021D">
        <w:rPr>
          <w:rFonts w:ascii="Roboto" w:hAnsi="Roboto"/>
          <w:sz w:val="20"/>
        </w:rPr>
        <w:tab/>
      </w:r>
      <w:proofErr w:type="spellStart"/>
      <w:r w:rsidRPr="0016021D">
        <w:rPr>
          <w:rFonts w:ascii="Roboto" w:hAnsi="Roboto"/>
          <w:sz w:val="20"/>
        </w:rPr>
        <w:t>O’Mahony</w:t>
      </w:r>
      <w:proofErr w:type="spellEnd"/>
      <w:r w:rsidRPr="0016021D">
        <w:rPr>
          <w:rFonts w:ascii="Roboto" w:hAnsi="Roboto"/>
          <w:sz w:val="20"/>
        </w:rPr>
        <w:t xml:space="preserve"> C, </w:t>
      </w:r>
      <w:proofErr w:type="spellStart"/>
      <w:r w:rsidRPr="0016021D">
        <w:rPr>
          <w:rFonts w:ascii="Roboto" w:hAnsi="Roboto"/>
          <w:sz w:val="20"/>
        </w:rPr>
        <w:t>Jichi</w:t>
      </w:r>
      <w:proofErr w:type="spellEnd"/>
      <w:r w:rsidRPr="0016021D">
        <w:rPr>
          <w:rFonts w:ascii="Roboto" w:hAnsi="Roboto"/>
          <w:sz w:val="20"/>
        </w:rPr>
        <w:t xml:space="preserve"> F, Ommen SR, Christiaans I, </w:t>
      </w:r>
      <w:proofErr w:type="spellStart"/>
      <w:r w:rsidRPr="0016021D">
        <w:rPr>
          <w:rFonts w:ascii="Roboto" w:hAnsi="Roboto"/>
          <w:sz w:val="20"/>
        </w:rPr>
        <w:t>Arbustini</w:t>
      </w:r>
      <w:proofErr w:type="spellEnd"/>
      <w:r w:rsidRPr="0016021D">
        <w:rPr>
          <w:rFonts w:ascii="Roboto" w:hAnsi="Roboto"/>
          <w:sz w:val="20"/>
        </w:rPr>
        <w:t xml:space="preserve"> E, Garcia-Pavia P, </w:t>
      </w:r>
      <w:proofErr w:type="spellStart"/>
      <w:r w:rsidRPr="0016021D">
        <w:rPr>
          <w:rFonts w:ascii="Roboto" w:hAnsi="Roboto"/>
          <w:sz w:val="20"/>
        </w:rPr>
        <w:t>Cecchi</w:t>
      </w:r>
      <w:proofErr w:type="spellEnd"/>
      <w:r w:rsidRPr="0016021D">
        <w:rPr>
          <w:rFonts w:ascii="Roboto" w:hAnsi="Roboto"/>
          <w:sz w:val="20"/>
        </w:rPr>
        <w:t xml:space="preserve"> F, </w:t>
      </w:r>
      <w:proofErr w:type="spellStart"/>
      <w:r w:rsidRPr="0016021D">
        <w:rPr>
          <w:rFonts w:ascii="Roboto" w:hAnsi="Roboto"/>
          <w:sz w:val="20"/>
        </w:rPr>
        <w:t>Olivotto</w:t>
      </w:r>
      <w:proofErr w:type="spellEnd"/>
      <w:r w:rsidRPr="0016021D">
        <w:rPr>
          <w:rFonts w:ascii="Roboto" w:hAnsi="Roboto"/>
          <w:sz w:val="20"/>
        </w:rPr>
        <w:t xml:space="preserve"> I, </w:t>
      </w:r>
      <w:proofErr w:type="spellStart"/>
      <w:r w:rsidRPr="0016021D">
        <w:rPr>
          <w:rFonts w:ascii="Roboto" w:hAnsi="Roboto"/>
          <w:sz w:val="20"/>
        </w:rPr>
        <w:t>Kitaoka</w:t>
      </w:r>
      <w:proofErr w:type="spellEnd"/>
      <w:r w:rsidRPr="0016021D">
        <w:rPr>
          <w:rFonts w:ascii="Roboto" w:hAnsi="Roboto"/>
          <w:sz w:val="20"/>
        </w:rPr>
        <w:t xml:space="preserve"> H, </w:t>
      </w:r>
      <w:proofErr w:type="spellStart"/>
      <w:r w:rsidRPr="0016021D">
        <w:rPr>
          <w:rFonts w:ascii="Roboto" w:hAnsi="Roboto"/>
          <w:sz w:val="20"/>
        </w:rPr>
        <w:t>Gotsman</w:t>
      </w:r>
      <w:proofErr w:type="spellEnd"/>
      <w:r w:rsidRPr="0016021D">
        <w:rPr>
          <w:rFonts w:ascii="Roboto" w:hAnsi="Roboto"/>
          <w:sz w:val="20"/>
        </w:rPr>
        <w:t xml:space="preserve"> I, et al. An International </w:t>
      </w:r>
      <w:proofErr w:type="spellStart"/>
      <w:r w:rsidRPr="0016021D">
        <w:rPr>
          <w:rFonts w:ascii="Roboto" w:hAnsi="Roboto"/>
          <w:sz w:val="20"/>
        </w:rPr>
        <w:t>External</w:t>
      </w:r>
      <w:proofErr w:type="spellEnd"/>
      <w:r w:rsidRPr="0016021D">
        <w:rPr>
          <w:rFonts w:ascii="Roboto" w:hAnsi="Roboto"/>
          <w:sz w:val="20"/>
        </w:rPr>
        <w:t xml:space="preserve"> </w:t>
      </w:r>
      <w:proofErr w:type="spellStart"/>
      <w:r w:rsidRPr="0016021D">
        <w:rPr>
          <w:rFonts w:ascii="Roboto" w:hAnsi="Roboto"/>
          <w:sz w:val="20"/>
        </w:rPr>
        <w:t>Validation</w:t>
      </w:r>
      <w:proofErr w:type="spellEnd"/>
      <w:r w:rsidRPr="0016021D">
        <w:rPr>
          <w:rFonts w:ascii="Roboto" w:hAnsi="Roboto"/>
          <w:sz w:val="20"/>
        </w:rPr>
        <w:t xml:space="preserve"> </w:t>
      </w:r>
      <w:proofErr w:type="spellStart"/>
      <w:r w:rsidRPr="0016021D">
        <w:rPr>
          <w:rFonts w:ascii="Roboto" w:hAnsi="Roboto"/>
          <w:sz w:val="20"/>
        </w:rPr>
        <w:t>Study</w:t>
      </w:r>
      <w:proofErr w:type="spellEnd"/>
      <w:r w:rsidRPr="0016021D">
        <w:rPr>
          <w:rFonts w:ascii="Roboto" w:hAnsi="Roboto"/>
          <w:sz w:val="20"/>
        </w:rPr>
        <w:t xml:space="preserve"> of the 2014 European Society of </w:t>
      </w:r>
      <w:proofErr w:type="spellStart"/>
      <w:r w:rsidRPr="0016021D">
        <w:rPr>
          <w:rFonts w:ascii="Roboto" w:hAnsi="Roboto"/>
          <w:sz w:val="20"/>
        </w:rPr>
        <w:t>Cardiology</w:t>
      </w:r>
      <w:proofErr w:type="spellEnd"/>
      <w:r w:rsidRPr="0016021D">
        <w:rPr>
          <w:rFonts w:ascii="Roboto" w:hAnsi="Roboto"/>
          <w:sz w:val="20"/>
        </w:rPr>
        <w:t xml:space="preserve"> Guideline on </w:t>
      </w:r>
      <w:proofErr w:type="spellStart"/>
      <w:r w:rsidRPr="0016021D">
        <w:rPr>
          <w:rFonts w:ascii="Roboto" w:hAnsi="Roboto"/>
          <w:sz w:val="20"/>
        </w:rPr>
        <w:t>Sudden</w:t>
      </w:r>
      <w:proofErr w:type="spellEnd"/>
      <w:r w:rsidRPr="0016021D">
        <w:rPr>
          <w:rFonts w:ascii="Roboto" w:hAnsi="Roboto"/>
          <w:sz w:val="20"/>
        </w:rPr>
        <w:t xml:space="preserve"> </w:t>
      </w:r>
      <w:proofErr w:type="spellStart"/>
      <w:r w:rsidRPr="0016021D">
        <w:rPr>
          <w:rFonts w:ascii="Roboto" w:hAnsi="Roboto"/>
          <w:sz w:val="20"/>
        </w:rPr>
        <w:t>Cardiac</w:t>
      </w:r>
      <w:proofErr w:type="spellEnd"/>
      <w:r w:rsidRPr="0016021D">
        <w:rPr>
          <w:rFonts w:ascii="Roboto" w:hAnsi="Roboto"/>
          <w:sz w:val="20"/>
        </w:rPr>
        <w:t xml:space="preserve"> Death </w:t>
      </w:r>
      <w:proofErr w:type="spellStart"/>
      <w:r w:rsidRPr="0016021D">
        <w:rPr>
          <w:rFonts w:ascii="Roboto" w:hAnsi="Roboto"/>
          <w:sz w:val="20"/>
        </w:rPr>
        <w:t>Prevention</w:t>
      </w:r>
      <w:proofErr w:type="spellEnd"/>
      <w:r w:rsidRPr="0016021D">
        <w:rPr>
          <w:rFonts w:ascii="Roboto" w:hAnsi="Roboto"/>
          <w:sz w:val="20"/>
        </w:rPr>
        <w:t xml:space="preserve"> in </w:t>
      </w:r>
      <w:proofErr w:type="spellStart"/>
      <w:r w:rsidRPr="0016021D">
        <w:rPr>
          <w:rFonts w:ascii="Roboto" w:hAnsi="Roboto"/>
          <w:sz w:val="20"/>
        </w:rPr>
        <w:t>Hypertrophic</w:t>
      </w:r>
      <w:proofErr w:type="spellEnd"/>
      <w:r w:rsidRPr="0016021D">
        <w:rPr>
          <w:rFonts w:ascii="Roboto" w:hAnsi="Roboto"/>
          <w:sz w:val="20"/>
        </w:rPr>
        <w:t xml:space="preserve"> </w:t>
      </w:r>
      <w:proofErr w:type="spellStart"/>
      <w:r w:rsidRPr="0016021D">
        <w:rPr>
          <w:rFonts w:ascii="Roboto" w:hAnsi="Roboto"/>
          <w:sz w:val="20"/>
        </w:rPr>
        <w:t>Cardiomyopathy</w:t>
      </w:r>
      <w:proofErr w:type="spellEnd"/>
      <w:r w:rsidRPr="0016021D">
        <w:rPr>
          <w:rFonts w:ascii="Roboto" w:hAnsi="Roboto"/>
          <w:sz w:val="20"/>
        </w:rPr>
        <w:t xml:space="preserve"> (</w:t>
      </w:r>
      <w:proofErr w:type="spellStart"/>
      <w:r w:rsidRPr="0016021D">
        <w:rPr>
          <w:rFonts w:ascii="Roboto" w:hAnsi="Roboto"/>
          <w:sz w:val="20"/>
        </w:rPr>
        <w:t>Evidence</w:t>
      </w:r>
      <w:proofErr w:type="spellEnd"/>
      <w:r w:rsidRPr="0016021D">
        <w:rPr>
          <w:rFonts w:ascii="Roboto" w:hAnsi="Roboto"/>
          <w:sz w:val="20"/>
        </w:rPr>
        <w:t xml:space="preserve"> from HCM). </w:t>
      </w:r>
      <w:proofErr w:type="spellStart"/>
      <w:r w:rsidRPr="0016021D">
        <w:rPr>
          <w:rFonts w:ascii="Roboto" w:hAnsi="Roboto"/>
          <w:i/>
          <w:iCs/>
          <w:sz w:val="20"/>
        </w:rPr>
        <w:t>Circulation</w:t>
      </w:r>
      <w:proofErr w:type="spellEnd"/>
      <w:r w:rsidRPr="0016021D">
        <w:rPr>
          <w:rFonts w:ascii="Roboto" w:hAnsi="Roboto"/>
          <w:sz w:val="20"/>
        </w:rPr>
        <w:t xml:space="preserve">. </w:t>
      </w:r>
      <w:proofErr w:type="gramStart"/>
      <w:r w:rsidRPr="0016021D">
        <w:rPr>
          <w:rFonts w:ascii="Roboto" w:hAnsi="Roboto"/>
          <w:sz w:val="20"/>
        </w:rPr>
        <w:t>2017;CIRCULATIONAHA</w:t>
      </w:r>
      <w:proofErr w:type="gramEnd"/>
      <w:r w:rsidRPr="0016021D">
        <w:rPr>
          <w:rFonts w:ascii="Roboto" w:hAnsi="Roboto"/>
          <w:sz w:val="20"/>
        </w:rPr>
        <w:t xml:space="preserve">.117.030437. </w:t>
      </w:r>
    </w:p>
    <w:p w14:paraId="355283DB" w14:textId="7934C1F2"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lastRenderedPageBreak/>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237662B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082</w:t>
            </w:r>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239B3418"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r w:rsidR="003341D7" w:rsidRPr="005A6421">
              <w:rPr>
                <w:rFonts w:ascii="Roboto" w:eastAsia="Helvetica" w:hAnsi="Roboto"/>
                <w:color w:val="000000"/>
                <w:sz w:val="21"/>
                <w:szCs w:val="21"/>
              </w:rPr>
              <w:t>3</w:t>
            </w:r>
            <w:r w:rsidRPr="005A6421">
              <w:rPr>
                <w:rFonts w:ascii="Roboto" w:eastAsia="Helvetica" w:hAnsi="Roboto"/>
                <w:color w:val="000000"/>
                <w:sz w:val="21"/>
                <w:szCs w:val="21"/>
              </w:rPr>
              <w:t>,</w:t>
            </w:r>
            <w:r w:rsidR="003341D7" w:rsidRPr="005A6421">
              <w:rPr>
                <w:rFonts w:ascii="Roboto" w:eastAsia="Helvetica" w:hAnsi="Roboto"/>
                <w:color w:val="000000"/>
                <w:sz w:val="21"/>
                <w:szCs w:val="21"/>
              </w:rPr>
              <w:t>038</w:t>
            </w:r>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142A35E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1,328 (43%)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32623602"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1,092 (36%)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3C850B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38.1 [22.6, 51.0]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7627282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337E0B">
              <w:rPr>
                <w:rFonts w:ascii="Roboto" w:hAnsi="Roboto" w:cs="Segoe UI"/>
                <w:color w:val="333333"/>
                <w:sz w:val="21"/>
                <w:szCs w:val="21"/>
              </w:rPr>
              <w:t>54.3 [42.5, 63.7]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573D68DE"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r w:rsidR="005A6421" w:rsidRPr="005A6421">
              <w:rPr>
                <w:rFonts w:ascii="Roboto" w:hAnsi="Roboto" w:cs="Segoe UI"/>
                <w:color w:val="333333"/>
                <w:sz w:val="21"/>
                <w:szCs w:val="21"/>
              </w:rPr>
              <w:t>6</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40365C60"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r w:rsidR="005A6421" w:rsidRPr="005A6421">
              <w:rPr>
                <w:rFonts w:ascii="Roboto" w:hAnsi="Roboto" w:cs="Segoe UI"/>
                <w:color w:val="333333"/>
                <w:sz w:val="21"/>
                <w:szCs w:val="21"/>
              </w:rPr>
              <w:t>8</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r w:rsidR="005A6421"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0082AB1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2,449 (79%)</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2FEB42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2,886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337E0B" w:rsidRDefault="005A6421" w:rsidP="005A6421">
            <w:pPr>
              <w:pBdr>
                <w:top w:val="none" w:sz="0" w:space="0" w:color="000000"/>
                <w:left w:val="none" w:sz="0" w:space="0" w:color="000000"/>
                <w:bottom w:val="none" w:sz="0" w:space="0" w:color="000000"/>
                <w:right w:val="none" w:sz="0" w:space="0" w:color="000000"/>
              </w:pBdr>
              <w:ind w:left="100" w:right="100"/>
              <w:rPr>
                <w:rFonts w:ascii="Roboto" w:eastAsia="Helvetica" w:hAnsi="Roboto"/>
                <w:color w:val="000000"/>
                <w:sz w:val="21"/>
                <w:szCs w:val="21"/>
                <w:lang w:val="en-US"/>
              </w:rPr>
            </w:pPr>
            <w:r w:rsidRPr="00337E0B">
              <w:rPr>
                <w:rFonts w:ascii="Roboto" w:eastAsia="Helvetica" w:hAnsi="Roboto"/>
                <w:color w:val="000000"/>
                <w:sz w:val="21"/>
                <w:szCs w:val="21"/>
                <w:lang w:val="en-US"/>
              </w:rPr>
              <w:t xml:space="preserve">  HCM diagnos</w:t>
            </w:r>
            <w:r w:rsidR="00A74DF5" w:rsidRPr="00337E0B">
              <w:rPr>
                <w:rFonts w:ascii="Roboto" w:eastAsia="Helvetica" w:hAnsi="Roboto"/>
                <w:color w:val="000000"/>
                <w:sz w:val="21"/>
                <w:szCs w:val="21"/>
                <w:lang w:val="en-US"/>
              </w:rPr>
              <w:t>ed</w:t>
            </w:r>
            <w:r w:rsidRPr="00337E0B">
              <w:rPr>
                <w:rFonts w:ascii="Roboto" w:eastAsia="Helvetica" w:hAnsi="Roboto"/>
                <w:color w:val="000000"/>
                <w:sz w:val="21"/>
                <w:szCs w:val="21"/>
                <w:lang w:val="en-US"/>
              </w:rPr>
              <w:t xml:space="preserve"> </w:t>
            </w:r>
            <w:r w:rsidR="00A74DF5" w:rsidRPr="00337E0B">
              <w:rPr>
                <w:rFonts w:ascii="Roboto" w:eastAsia="Helvetica" w:hAnsi="Roboto"/>
                <w:color w:val="000000"/>
                <w:sz w:val="21"/>
                <w:szCs w:val="21"/>
                <w:lang w:val="en-US"/>
              </w:rPr>
              <w:t>in childhood (18 years)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550 (18%)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175 (6%)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Pr>
                <w:rFonts w:ascii="Roboto" w:hAnsi="Roboto" w:cs="Segoe UI"/>
                <w:color w:val="333333"/>
                <w:sz w:val="21"/>
                <w:szCs w:val="21"/>
              </w:rPr>
              <w:t>&lt;0.001</w:t>
            </w:r>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217F3A">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6F505C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2,665 (86%)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78E89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2,462 (81%)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0D15D5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93 (3.0%)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199CD5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161 (5.3%)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30BD63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101 (3.3%)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6C8BD0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115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4ABADB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8 (0.3%)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7D731D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444A25C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6B97E58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5 (0.2%)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217F3A">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3D4D92F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3 (&lt;0.1%)</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640C9B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r w:rsidRPr="00337E0B">
              <w:rPr>
                <w:rFonts w:ascii="Roboto" w:hAnsi="Roboto" w:cs="Segoe UI"/>
                <w:color w:val="333333"/>
                <w:sz w:val="21"/>
                <w:szCs w:val="21"/>
              </w:rPr>
              <w:t>4 (0.1%)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52BDE6D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208 (6.7%)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5A4C89A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288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4549F8E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11F8DA4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r w:rsidR="005A6421" w:rsidRPr="005A6421">
              <w:rPr>
                <w:rFonts w:ascii="Roboto" w:hAnsi="Roboto" w:cs="Segoe UI"/>
                <w:color w:val="333333"/>
                <w:sz w:val="21"/>
                <w:szCs w:val="21"/>
              </w:rPr>
              <w:t>3</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r w:rsidR="005A6421" w:rsidRPr="005A6421">
              <w:rPr>
                <w:rFonts w:ascii="Roboto" w:hAnsi="Roboto" w:cs="Segoe UI"/>
                <w:color w:val="333333"/>
                <w:sz w:val="21"/>
                <w:szCs w:val="21"/>
              </w:rPr>
              <w:t>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2D34AE7C"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r w:rsidR="005A6421" w:rsidRPr="005A6421">
              <w:rPr>
                <w:rFonts w:ascii="Roboto" w:hAnsi="Roboto" w:cs="Segoe UI"/>
                <w:color w:val="333333"/>
                <w:sz w:val="21"/>
                <w:szCs w:val="21"/>
              </w:rPr>
              <w:t>7.</w:t>
            </w:r>
            <w:r w:rsidRPr="005A6421">
              <w:rPr>
                <w:rFonts w:ascii="Roboto" w:hAnsi="Roboto" w:cs="Segoe UI"/>
                <w:color w:val="333333"/>
                <w:sz w:val="21"/>
                <w:szCs w:val="21"/>
              </w:rPr>
              <w:t xml:space="preserve">8 </w:t>
            </w:r>
            <w:r w:rsidR="00164A03" w:rsidRPr="005A6421">
              <w:rPr>
                <w:rFonts w:ascii="Roboto" w:hAnsi="Roboto" w:cs="Segoe UI"/>
                <w:color w:val="333333"/>
                <w:sz w:val="21"/>
                <w:szCs w:val="21"/>
              </w:rPr>
              <w:t>[</w:t>
            </w:r>
            <w:r w:rsidRPr="005A6421">
              <w:rPr>
                <w:rFonts w:ascii="Roboto" w:hAnsi="Roboto" w:cs="Segoe UI"/>
                <w:color w:val="333333"/>
                <w:sz w:val="21"/>
                <w:szCs w:val="21"/>
              </w:rPr>
              <w:t>2</w:t>
            </w:r>
            <w:r w:rsidR="005A6421" w:rsidRPr="005A6421">
              <w:rPr>
                <w:rFonts w:ascii="Roboto" w:hAnsi="Roboto" w:cs="Segoe UI"/>
                <w:color w:val="333333"/>
                <w:sz w:val="21"/>
                <w:szCs w:val="21"/>
              </w:rPr>
              <w:t>4</w:t>
            </w:r>
            <w:r w:rsidRPr="005A6421">
              <w:rPr>
                <w:rFonts w:ascii="Roboto" w:hAnsi="Roboto" w:cs="Segoe UI"/>
                <w:color w:val="333333"/>
                <w:sz w:val="21"/>
                <w:szCs w:val="21"/>
              </w:rPr>
              <w:t>.</w:t>
            </w:r>
            <w:r w:rsidR="005A6421" w:rsidRPr="005A6421">
              <w:rPr>
                <w:rFonts w:ascii="Roboto" w:hAnsi="Roboto" w:cs="Segoe UI"/>
                <w:color w:val="333333"/>
                <w:sz w:val="21"/>
                <w:szCs w:val="21"/>
              </w:rPr>
              <w:t>8</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r w:rsidR="005A6421" w:rsidRPr="005A6421">
              <w:rPr>
                <w:rFonts w:ascii="Roboto" w:hAnsi="Roboto" w:cs="Segoe UI"/>
                <w:color w:val="333333"/>
                <w:sz w:val="21"/>
                <w:szCs w:val="21"/>
              </w:rPr>
              <w:t>1</w:t>
            </w:r>
            <w:r w:rsidRPr="005A6421">
              <w:rPr>
                <w:rFonts w:ascii="Roboto" w:hAnsi="Roboto" w:cs="Segoe UI"/>
                <w:color w:val="333333"/>
                <w:sz w:val="21"/>
                <w:szCs w:val="21"/>
              </w:rPr>
              <w:t>.</w:t>
            </w:r>
            <w:r w:rsidR="005A6421" w:rsidRPr="005A6421">
              <w:rPr>
                <w:rFonts w:ascii="Roboto" w:hAnsi="Roboto" w:cs="Segoe UI"/>
                <w:color w:val="333333"/>
                <w:sz w:val="21"/>
                <w:szCs w:val="21"/>
              </w:rPr>
              <w:t>9</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40E322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r w:rsidR="005A6421" w:rsidRPr="005A6421">
              <w:rPr>
                <w:rFonts w:ascii="Roboto" w:hAnsi="Roboto" w:cs="Segoe UI"/>
                <w:color w:val="333333"/>
                <w:sz w:val="21"/>
                <w:szCs w:val="21"/>
              </w:rPr>
              <w:t>2</w:t>
            </w:r>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r w:rsidR="005A6421" w:rsidRPr="005A6421">
              <w:rPr>
                <w:rFonts w:ascii="Roboto" w:hAnsi="Roboto" w:cs="Segoe UI"/>
                <w:color w:val="333333"/>
                <w:sz w:val="21"/>
                <w:szCs w:val="21"/>
              </w:rPr>
              <w:t>3</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24EF1AF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w:t>
            </w:r>
            <w:r w:rsidR="006A6C59" w:rsidRPr="005A6421">
              <w:rPr>
                <w:rFonts w:ascii="Roboto" w:hAnsi="Roboto" w:cs="Segoe UI"/>
                <w:color w:val="333333"/>
                <w:sz w:val="21"/>
                <w:szCs w:val="21"/>
              </w:rPr>
              <w:t>.</w:t>
            </w:r>
            <w:r w:rsidRPr="005A6421">
              <w:rPr>
                <w:rFonts w:ascii="Roboto" w:hAnsi="Roboto" w:cs="Segoe UI"/>
                <w:color w:val="333333"/>
                <w:sz w:val="21"/>
                <w:szCs w:val="21"/>
              </w:rPr>
              <w:t>99</w:t>
            </w:r>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r w:rsidRPr="005A6421">
              <w:rPr>
                <w:rFonts w:ascii="Roboto" w:hAnsi="Roboto" w:cs="Segoe UI"/>
                <w:color w:val="333333"/>
                <w:sz w:val="21"/>
                <w:szCs w:val="21"/>
              </w:rPr>
              <w:t>1</w:t>
            </w:r>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r w:rsidRPr="005A6421">
              <w:rPr>
                <w:rFonts w:ascii="Roboto" w:hAnsi="Roboto" w:cs="Segoe UI"/>
                <w:color w:val="333333"/>
                <w:sz w:val="21"/>
                <w:szCs w:val="21"/>
              </w:rPr>
              <w:t>7</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384454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63.6 ± 10.3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107E5BC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65.3 ± 9.2</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5A934B1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&lt;0.001</w:t>
            </w:r>
          </w:p>
        </w:tc>
      </w:tr>
      <w:tr w:rsidR="005A6421" w:rsidRPr="00DB6D77" w14:paraId="22C424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C57E" w14:textId="5FB57A5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706 (23%)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68C8" w14:textId="5024320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1,208 (40%)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2C65" w14:textId="17A0142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40.3 ± 10.5</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1395" w14:textId="73310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41.0 ± 9.5</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FC65" w14:textId="3B78725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6A6C59" w:rsidRPr="00935B32"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16C7C7B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628 (20%)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09460D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1,345 (44%)</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5F6E92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393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300819B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400 (13%)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41D060F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0.6</w:t>
            </w:r>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7224E6D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312 (10%)</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0CB9347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273 (9.0%)</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81E185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0.13</w:t>
            </w:r>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75987F0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85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64EC7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116 (3.8%)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738FE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0.020</w:t>
            </w:r>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09777E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396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7DE085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156 (5.1%)</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297542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87 (2.8%)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1275837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48 (1.6%)</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4142140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1F07EEB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202 (6.6%)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0E5CF07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264 (8.7%)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1E80E75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0.002</w:t>
            </w:r>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523872C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112 (3.6%)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5A97817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51 (1.7%)</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022" w14:textId="014EE89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5 (0.8%)</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74022" w14:textId="4B3E607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 (0.3%)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32A4" w14:textId="3308A7F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0.003</w:t>
            </w:r>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5302" w14:textId="6E20FD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179 (9.6%)</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598F" w14:textId="02B6B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83 (4.3%)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41D" w14:textId="3596E87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245 (13%)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F1146" w14:textId="796123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151 (7.8%)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2B906" w14:textId="1EA1A94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1,435 (77%)</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DE6" w14:textId="3AE7694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1,701 (88%)</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337E0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DE21" w14:textId="5ABD840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1,223</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6B02" w14:textId="337F01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337E0B">
              <w:rPr>
                <w:rFonts w:ascii="Roboto" w:hAnsi="Roboto" w:cs="Segoe UI"/>
                <w:color w:val="333333"/>
                <w:sz w:val="21"/>
                <w:szCs w:val="21"/>
              </w:rPr>
              <w:t>1,103</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337E0B">
        <w:trPr>
          <w:jc w:val="center"/>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97D89E" w14:textId="4B75CFD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2.30 (1.50, 3.80)</w:t>
            </w:r>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5DF2BA" w14:textId="34A15D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337E0B">
              <w:rPr>
                <w:rFonts w:ascii="Roboto" w:hAnsi="Roboto" w:cs="Segoe UI"/>
                <w:color w:val="333333"/>
                <w:sz w:val="21"/>
                <w:szCs w:val="21"/>
              </w:rPr>
              <w:t>1.80 (1.30, 2.70)</w:t>
            </w:r>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935B32"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935B32"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58"/>
        <w:gridCol w:w="2527"/>
        <w:gridCol w:w="2542"/>
        <w:gridCol w:w="1114"/>
      </w:tblGrid>
      <w:tr w:rsidR="006A6C59" w:rsidRPr="00935B32"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All-cause and cause-</w:t>
            </w:r>
            <w:commentRangeStart w:id="244"/>
            <w:r w:rsidRPr="007C4859">
              <w:rPr>
                <w:rFonts w:ascii="Roboto" w:hAnsi="Roboto" w:cs="Segoe UI"/>
                <w:color w:val="333333"/>
                <w:lang w:val="en-US"/>
              </w:rPr>
              <w:t>specific</w:t>
            </w:r>
            <w:commentRangeEnd w:id="244"/>
            <w:r w:rsidR="00535359">
              <w:rPr>
                <w:rStyle w:val="Kommentarhenvisning"/>
                <w:lang w:val="en-US" w:eastAsia="en-US"/>
              </w:rPr>
              <w:commentReference w:id="244"/>
            </w:r>
            <w:r w:rsidRPr="007C4859">
              <w:rPr>
                <w:rFonts w:ascii="Roboto" w:hAnsi="Roboto" w:cs="Segoe UI"/>
                <w:color w:val="333333"/>
                <w:lang w:val="en-US"/>
              </w:rPr>
              <w:t xml:space="preserve">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553739BC" w:rsidR="006A6C59" w:rsidRPr="005534C8" w:rsidRDefault="006A6C59" w:rsidP="007C4859">
            <w:pPr>
              <w:spacing w:line="360" w:lineRule="auto"/>
              <w:rPr>
                <w:rFonts w:ascii="Roboto" w:hAnsi="Roboto" w:cs="Segoe UI"/>
                <w:caps/>
                <w:color w:val="A9A9A9"/>
                <w:sz w:val="22"/>
                <w:szCs w:val="22"/>
                <w:lang w:val="en-US"/>
              </w:rPr>
            </w:pP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2E5EA1FB"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082</w:t>
            </w:r>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2F7A0A4D"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r w:rsidR="006A6C59" w:rsidRPr="007C4859">
              <w:rPr>
                <w:rFonts w:ascii="Roboto" w:hAnsi="Roboto" w:cs="Segoe UI"/>
                <w:caps/>
                <w:color w:val="A9A9A9"/>
                <w:sz w:val="22"/>
                <w:szCs w:val="22"/>
              </w:rPr>
              <w:t xml:space="preserve">, N = </w:t>
            </w:r>
            <w:r w:rsidR="00A74DF5">
              <w:rPr>
                <w:rFonts w:ascii="Roboto" w:hAnsi="Roboto" w:cs="Segoe UI"/>
                <w:caps/>
                <w:color w:val="A9A9A9"/>
                <w:sz w:val="22"/>
                <w:szCs w:val="22"/>
              </w:rPr>
              <w:t>3</w:t>
            </w:r>
            <w:r w:rsidR="006A6C59" w:rsidRPr="007C4859">
              <w:rPr>
                <w:rFonts w:ascii="Roboto" w:hAnsi="Roboto" w:cs="Segoe UI"/>
                <w:caps/>
                <w:color w:val="A9A9A9"/>
                <w:sz w:val="22"/>
                <w:szCs w:val="22"/>
              </w:rPr>
              <w:t>,</w:t>
            </w:r>
            <w:r w:rsidR="00A74DF5">
              <w:rPr>
                <w:rFonts w:ascii="Roboto" w:hAnsi="Roboto" w:cs="Segoe UI"/>
                <w:caps/>
                <w:color w:val="A9A9A9"/>
                <w:sz w:val="22"/>
                <w:szCs w:val="22"/>
              </w:rPr>
              <w:t>038</w:t>
            </w:r>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77E9FBD8"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r w:rsidR="00802A2D">
              <w:rPr>
                <w:rFonts w:ascii="Roboto" w:hAnsi="Roboto" w:cs="Segoe UI"/>
                <w:color w:val="333333"/>
                <w:sz w:val="22"/>
                <w:szCs w:val="22"/>
              </w:rPr>
              <w:t>20</w:t>
            </w:r>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5E78A9CD"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r w:rsidR="00802A2D">
              <w:rPr>
                <w:rFonts w:ascii="Roboto" w:hAnsi="Roboto" w:cs="Segoe UI"/>
                <w:color w:val="333333"/>
                <w:sz w:val="22"/>
                <w:szCs w:val="22"/>
              </w:rPr>
              <w:t>5</w:t>
            </w:r>
            <w:r w:rsidRPr="007C4859">
              <w:rPr>
                <w:rFonts w:ascii="Roboto" w:hAnsi="Roboto" w:cs="Segoe UI"/>
                <w:color w:val="333333"/>
                <w:sz w:val="22"/>
                <w:szCs w:val="22"/>
              </w:rPr>
              <w:t xml:space="preserve"> (9.</w:t>
            </w:r>
            <w:r w:rsidR="00802A2D">
              <w:rPr>
                <w:rFonts w:ascii="Roboto" w:hAnsi="Roboto" w:cs="Segoe UI"/>
                <w:color w:val="333333"/>
                <w:sz w:val="22"/>
                <w:szCs w:val="22"/>
              </w:rPr>
              <w:t>4</w:t>
            </w:r>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56170D90"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r w:rsidR="00802A2D">
              <w:rPr>
                <w:rFonts w:ascii="Roboto" w:hAnsi="Roboto" w:cs="Segoe UI"/>
                <w:color w:val="333333"/>
                <w:sz w:val="22"/>
                <w:szCs w:val="22"/>
              </w:rPr>
              <w:t>20</w:t>
            </w:r>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4D704353"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r w:rsidR="00802A2D"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45C3AE93"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00DC643A">
              <w:rPr>
                <w:rFonts w:ascii="Roboto" w:hAnsi="Roboto" w:cs="Segoe UI"/>
                <w:i/>
                <w:iCs/>
                <w:color w:val="333333"/>
                <w:sz w:val="22"/>
                <w:szCs w:val="22"/>
              </w:rPr>
              <w:t>Other</w:t>
            </w:r>
            <w:proofErr w:type="spellEnd"/>
            <w:r w:rsidR="00DC643A">
              <w:rPr>
                <w:rFonts w:ascii="Roboto" w:hAnsi="Roboto" w:cs="Segoe UI"/>
                <w:i/>
                <w:iCs/>
                <w:color w:val="333333"/>
                <w:sz w:val="22"/>
                <w:szCs w:val="22"/>
              </w:rPr>
              <w:t xml:space="preserve"> n</w:t>
            </w:r>
            <w:r w:rsidRPr="007C4859">
              <w:rPr>
                <w:rFonts w:ascii="Roboto" w:hAnsi="Roboto" w:cs="Segoe UI"/>
                <w:i/>
                <w:iCs/>
                <w:color w:val="333333"/>
                <w:sz w:val="22"/>
                <w:szCs w:val="22"/>
              </w:rPr>
              <w:t>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66D3A436"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124 (39%)</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604F9C62"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185 (65%)</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F0D1823" w:rsidR="00A74DF5" w:rsidRPr="007C4859" w:rsidRDefault="00A74DF5" w:rsidP="000315ED">
            <w:pPr>
              <w:spacing w:line="360" w:lineRule="auto"/>
              <w:ind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00083068">
              <w:rPr>
                <w:rFonts w:ascii="Roboto" w:hAnsi="Roboto" w:cs="Segoe UI"/>
                <w:i/>
                <w:iCs/>
                <w:color w:val="333333"/>
                <w:sz w:val="22"/>
                <w:szCs w:val="22"/>
              </w:rPr>
              <w:t>Unknown</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692F439A"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(8.1%)</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55414947"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18 (6.3%)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38BED144" w:rsidR="00A74DF5" w:rsidRPr="007C4859" w:rsidRDefault="00DC643A" w:rsidP="00A74DF5">
            <w:pPr>
              <w:spacing w:line="360" w:lineRule="auto"/>
              <w:ind w:left="150" w:right="150"/>
              <w:jc w:val="center"/>
              <w:rPr>
                <w:rFonts w:ascii="Roboto" w:hAnsi="Roboto" w:cs="Segoe UI"/>
                <w:color w:val="333333"/>
                <w:sz w:val="22"/>
                <w:szCs w:val="22"/>
              </w:rPr>
            </w:pPr>
            <w:r>
              <w:rPr>
                <w:rFonts w:ascii="Roboto" w:hAnsi="Roboto" w:cs="Segoe UI"/>
                <w:color w:val="333333"/>
                <w:sz w:val="22"/>
                <w:szCs w:val="22"/>
              </w:rPr>
              <w:t>0.29</w:t>
            </w: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44A51CE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r w:rsidR="00A74DF5" w:rsidRPr="00CC3CDB">
              <w:rPr>
                <w:rFonts w:ascii="Roboto" w:hAnsi="Roboto" w:cs="Segoe UI"/>
                <w:color w:val="333333"/>
                <w:sz w:val="22"/>
                <w:szCs w:val="22"/>
              </w:rPr>
              <w:t>5</w:t>
            </w:r>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0D53C522"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r w:rsidR="00A74DF5" w:rsidRPr="00CC3CDB">
              <w:rPr>
                <w:rFonts w:ascii="Roboto" w:hAnsi="Roboto" w:cs="Segoe UI"/>
                <w:color w:val="333333"/>
                <w:sz w:val="22"/>
                <w:szCs w:val="22"/>
              </w:rPr>
              <w:t>4</w:t>
            </w:r>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61BE67B1"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63 (20%)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7AE1ED78" w:rsidR="00A74DF5" w:rsidRPr="00CC3CDB" w:rsidRDefault="00A74DF5" w:rsidP="00A74DF5">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26 (9.1%)</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rFonts w:ascii="Roboto" w:hAnsi="Roboto" w:cs="Segoe UI"/>
                <w:i/>
                <w:iCs/>
                <w:color w:val="333333"/>
                <w:sz w:val="22"/>
                <w:szCs w:val="22"/>
              </w:rPr>
            </w:pPr>
            <w:r>
              <w:rPr>
                <w:rFonts w:ascii="Roboto" w:hAnsi="Roboto" w:cs="Segoe UI"/>
                <w:i/>
                <w:iCs/>
                <w:color w:val="333333"/>
                <w:sz w:val="22"/>
                <w:szCs w:val="22"/>
              </w:rPr>
              <w:t xml:space="preserve">    Stroke</w:t>
            </w: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5 (1.6%)</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9 (3.2%)</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48601924"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15 (4.7%)</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29B1605B" w:rsidR="00CC3CDB" w:rsidRPr="00CC3CDB" w:rsidRDefault="00CC3CDB" w:rsidP="00CC3CDB">
            <w:pPr>
              <w:spacing w:line="360" w:lineRule="auto"/>
              <w:ind w:left="150" w:right="150"/>
              <w:jc w:val="center"/>
              <w:rPr>
                <w:rFonts w:ascii="Roboto" w:hAnsi="Roboto" w:cs="Segoe UI"/>
                <w:color w:val="333333"/>
                <w:sz w:val="22"/>
                <w:szCs w:val="22"/>
              </w:rPr>
            </w:pPr>
            <w:r w:rsidRPr="00337E0B">
              <w:rPr>
                <w:rFonts w:ascii="Roboto" w:hAnsi="Roboto" w:cs="Segoe UI"/>
                <w:color w:val="333333"/>
                <w:sz w:val="22"/>
                <w:szCs w:val="22"/>
              </w:rPr>
              <w:t>8 (2.8%)</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3C77838" w:rsidR="00B24EA1" w:rsidRPr="005534C8" w:rsidRDefault="00DC643A" w:rsidP="0042223C">
      <w:pPr>
        <w:tabs>
          <w:tab w:val="left" w:pos="2650"/>
        </w:tabs>
        <w:spacing w:line="360" w:lineRule="auto"/>
        <w:rPr>
          <w:rFonts w:ascii="Roboto" w:hAnsi="Roboto"/>
          <w:color w:val="000000"/>
          <w:sz w:val="22"/>
          <w:szCs w:val="22"/>
          <w:lang w:val="en-US"/>
        </w:rPr>
      </w:pPr>
      <w:r w:rsidRPr="008346CE">
        <w:rPr>
          <w:rFonts w:ascii="Roboto" w:hAnsi="Roboto"/>
          <w:b/>
          <w:bCs/>
          <w:color w:val="000000"/>
          <w:sz w:val="22"/>
          <w:szCs w:val="22"/>
          <w:lang w:val="en-US"/>
        </w:rPr>
        <w:t xml:space="preserve">Legend: </w:t>
      </w:r>
      <w:r w:rsidRPr="008346CE">
        <w:rPr>
          <w:rFonts w:ascii="Roboto" w:hAnsi="Roboto"/>
          <w:color w:val="000000"/>
          <w:sz w:val="22"/>
          <w:szCs w:val="22"/>
          <w:lang w:val="en-US"/>
        </w:rPr>
        <w:t xml:space="preserve">Comparison of all‐cause and cause‐specific mortality in patients with </w:t>
      </w:r>
      <w:proofErr w:type="spellStart"/>
      <w:proofErr w:type="gram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and</w:t>
      </w:r>
      <w:proofErr w:type="gramEnd"/>
      <w:r w:rsidRPr="008346CE">
        <w:rPr>
          <w:rFonts w:ascii="Roboto" w:hAnsi="Roboto"/>
          <w:color w:val="000000"/>
          <w:sz w:val="22"/>
          <w:szCs w:val="22"/>
          <w:lang w:val="en-US"/>
        </w:rPr>
        <w:t xml:space="preserve"> non‐</w:t>
      </w:r>
      <w:proofErr w:type="spellStart"/>
      <w:r w:rsidRPr="008346CE">
        <w:rPr>
          <w:rFonts w:ascii="Roboto" w:hAnsi="Roboto"/>
          <w:color w:val="000000"/>
          <w:sz w:val="22"/>
          <w:szCs w:val="22"/>
          <w:lang w:val="en-US"/>
        </w:rPr>
        <w:t>sarcomeric</w:t>
      </w:r>
      <w:proofErr w:type="spellEnd"/>
      <w:r w:rsidRPr="008346CE">
        <w:rPr>
          <w:rFonts w:ascii="Roboto" w:hAnsi="Roboto"/>
          <w:color w:val="000000"/>
          <w:sz w:val="22"/>
          <w:szCs w:val="22"/>
          <w:lang w:val="en-US"/>
        </w:rPr>
        <w:t xml:space="preserve"> hypertrophic cardiomyopathy (HCM). Values are number of deaths (percentage) within each group</w:t>
      </w:r>
      <w:r w:rsidR="0042223C" w:rsidRPr="008346CE">
        <w:rPr>
          <w:rFonts w:ascii="Roboto" w:hAnsi="Roboto"/>
          <w:color w:val="000000"/>
          <w:sz w:val="22"/>
          <w:szCs w:val="22"/>
          <w:lang w:val="en-US"/>
        </w:rPr>
        <w:t xml:space="preserve">. The first row (all‐cause mortality) indicates the percentage of the entire cohort who died. The remaining rows reflect the distribution of causes among those who died in each </w:t>
      </w:r>
      <w:proofErr w:type="spellStart"/>
      <w:proofErr w:type="gramStart"/>
      <w:r w:rsidR="0042223C" w:rsidRPr="008346CE">
        <w:rPr>
          <w:rFonts w:ascii="Roboto" w:hAnsi="Roboto"/>
          <w:color w:val="000000"/>
          <w:sz w:val="22"/>
          <w:szCs w:val="22"/>
          <w:lang w:val="en-US"/>
        </w:rPr>
        <w:t>group..</w:t>
      </w:r>
      <w:proofErr w:type="gramEnd"/>
      <w:r w:rsidRPr="008346CE">
        <w:rPr>
          <w:rFonts w:ascii="Roboto" w:hAnsi="Roboto"/>
          <w:color w:val="000000"/>
          <w:sz w:val="22"/>
          <w:szCs w:val="22"/>
          <w:lang w:val="en-US"/>
        </w:rPr>
        <w:t>The</w:t>
      </w:r>
      <w:proofErr w:type="spellEnd"/>
      <w:r w:rsidRPr="008346CE">
        <w:rPr>
          <w:rFonts w:ascii="Roboto" w:hAnsi="Roboto"/>
          <w:color w:val="000000"/>
          <w:sz w:val="22"/>
          <w:szCs w:val="22"/>
          <w:lang w:val="en-US"/>
        </w:rPr>
        <w:t xml:space="preserve"> “Unknown” category encompasses deaths for which no definitive cause was established. </w:t>
      </w:r>
      <w:r w:rsidRPr="005534C8">
        <w:rPr>
          <w:rFonts w:ascii="Roboto" w:hAnsi="Roboto"/>
          <w:color w:val="000000"/>
          <w:sz w:val="22"/>
          <w:szCs w:val="22"/>
          <w:lang w:val="en-US"/>
        </w:rPr>
        <w:t xml:space="preserve">P-values were calculated for differences in proportions between the two groups. </w:t>
      </w: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Default="004C0055" w:rsidP="007401B1">
      <w:pPr>
        <w:tabs>
          <w:tab w:val="left" w:pos="2650"/>
        </w:tabs>
        <w:spacing w:line="480" w:lineRule="auto"/>
        <w:rPr>
          <w:rFonts w:ascii="Roboto" w:hAnsi="Roboto"/>
          <w:b/>
          <w:bCs/>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5B87E6BF" w14:textId="5022D2E4" w:rsidR="007944C9" w:rsidRPr="001F2967" w:rsidRDefault="007944C9" w:rsidP="007401B1">
      <w:pPr>
        <w:tabs>
          <w:tab w:val="left" w:pos="2650"/>
        </w:tabs>
        <w:spacing w:line="480" w:lineRule="auto"/>
        <w:rPr>
          <w:rFonts w:ascii="Roboto" w:hAnsi="Roboto"/>
          <w:lang w:val="en-US"/>
        </w:rPr>
      </w:pPr>
      <w:r>
        <w:rPr>
          <w:rFonts w:ascii="Roboto" w:hAnsi="Roboto"/>
          <w:noProof/>
          <w:lang w:val="en-US"/>
          <w14:ligatures w14:val="standardContextual"/>
        </w:rPr>
        <w:drawing>
          <wp:inline distT="0" distB="0" distL="0" distR="0" wp14:anchorId="63014B4B" wp14:editId="3227EC41">
            <wp:extent cx="6058535" cy="4848860"/>
            <wp:effectExtent l="0" t="0" r="0" b="2540"/>
            <wp:docPr id="225013447" name="Billede 1" descr="Et billede, der indeholder tekst, skærmbilled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3447" name="Billede 1" descr="Et billede, der indeholder tekst, skærmbillede, nummer/tal&#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14:paraId="71B096CB" w14:textId="0F19846E" w:rsidR="004C0055" w:rsidRPr="007C4859" w:rsidRDefault="00B14185" w:rsidP="002E4BE9">
      <w:pPr>
        <w:tabs>
          <w:tab w:val="left" w:pos="2650"/>
        </w:tabs>
        <w:spacing w:line="480" w:lineRule="auto"/>
        <w:rPr>
          <w:rFonts w:ascii="Roboto" w:hAnsi="Roboto"/>
          <w:lang w:val="en-US"/>
        </w:rPr>
      </w:pPr>
      <w:r w:rsidRPr="007C4859">
        <w:rPr>
          <w:rFonts w:ascii="Roboto" w:hAnsi="Roboto"/>
          <w:b/>
          <w:bCs/>
          <w:sz w:val="22"/>
          <w:szCs w:val="22"/>
          <w:lang w:val="en-US"/>
        </w:rPr>
        <w:t xml:space="preserve">Legend: </w:t>
      </w:r>
      <w:r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w:t>
      </w:r>
      <w:proofErr w:type="gramStart"/>
      <w:r w:rsidR="000F6E5D" w:rsidRPr="007C4859">
        <w:rPr>
          <w:rFonts w:ascii="Roboto" w:hAnsi="Roboto"/>
          <w:sz w:val="22"/>
          <w:szCs w:val="22"/>
          <w:lang w:val="en-US"/>
        </w:rPr>
        <w:t>x-axis</w:t>
      </w:r>
      <w:proofErr w:type="gramEnd"/>
      <w:r w:rsidR="000F6E5D" w:rsidRPr="007C4859">
        <w:rPr>
          <w:rFonts w:ascii="Roboto" w:hAnsi="Roboto"/>
          <w:sz w:val="22"/>
          <w:szCs w:val="22"/>
          <w:lang w:val="en-US"/>
        </w:rPr>
        <w:t xml:space="preserve">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471F7107" w14:textId="77777777" w:rsidR="00CE073C" w:rsidRPr="0084459B" w:rsidRDefault="00D5141C" w:rsidP="00CE073C">
      <w:pPr>
        <w:suppressLineNumbers/>
        <w:spacing w:after="160" w:line="259" w:lineRule="auto"/>
        <w:rPr>
          <w:rFonts w:ascii="Roboto" w:hAnsi="Roboto"/>
          <w:b/>
          <w:bCs/>
        </w:rPr>
      </w:pPr>
      <w:proofErr w:type="spellStart"/>
      <w:r w:rsidRPr="0084459B">
        <w:rPr>
          <w:rFonts w:ascii="Roboto" w:hAnsi="Roboto"/>
          <w:b/>
          <w:bCs/>
        </w:rPr>
        <w:lastRenderedPageBreak/>
        <w:t>Figure</w:t>
      </w:r>
      <w:proofErr w:type="spellEnd"/>
      <w:r w:rsidRPr="0084459B">
        <w:rPr>
          <w:rFonts w:ascii="Roboto" w:hAnsi="Roboto"/>
          <w:b/>
          <w:bCs/>
        </w:rPr>
        <w:t xml:space="preserve"> </w:t>
      </w:r>
      <w:r w:rsidR="004754E7" w:rsidRPr="0084459B">
        <w:rPr>
          <w:rFonts w:ascii="Roboto" w:hAnsi="Roboto"/>
          <w:b/>
          <w:bCs/>
        </w:rPr>
        <w:t>2</w:t>
      </w:r>
      <w:r w:rsidRPr="0084459B">
        <w:rPr>
          <w:rFonts w:ascii="Roboto" w:hAnsi="Roboto"/>
        </w:rPr>
        <w:t xml:space="preserve"> </w:t>
      </w:r>
      <w:r w:rsidR="00CE073C">
        <w:rPr>
          <w:rFonts w:ascii="Roboto" w:hAnsi="Roboto"/>
          <w:b/>
          <w:bCs/>
          <w:noProof/>
          <w14:ligatures w14:val="standardContextual"/>
        </w:rPr>
        <w:drawing>
          <wp:inline distT="0" distB="0" distL="0" distR="0" wp14:anchorId="5C6446F9" wp14:editId="2597DAF5">
            <wp:extent cx="6058535" cy="4440555"/>
            <wp:effectExtent l="0" t="0" r="0" b="4445"/>
            <wp:docPr id="229862388" name="Billede 1" descr="Et billede, der indeholder tekst, skærmbilled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388" name="Billede 1" descr="Et billede, der indeholder tekst, skærmbillede, diagram, Kurve&#10;&#10;Indhold genereret af kunstig intelligens kan være fork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14:paraId="1C3FF08A" w14:textId="77777777" w:rsidR="00CE073C" w:rsidRPr="001529A1" w:rsidRDefault="00CE073C" w:rsidP="008346CE">
      <w:pPr>
        <w:suppressLineNumbers/>
        <w:ind w:left="-270"/>
        <w:rPr>
          <w:rFonts w:ascii="Roboto" w:hAnsi="Roboto"/>
          <w:sz w:val="22"/>
          <w:szCs w:val="22"/>
          <w:lang w:val="en-US"/>
        </w:rPr>
      </w:pPr>
      <w:commentRangeStart w:id="245"/>
      <w:r w:rsidRPr="001529A1">
        <w:rPr>
          <w:rFonts w:ascii="Roboto" w:hAnsi="Roboto"/>
          <w:b/>
          <w:bCs/>
          <w:sz w:val="22"/>
          <w:szCs w:val="22"/>
          <w:lang w:val="en-US"/>
        </w:rPr>
        <w:t>Legend</w:t>
      </w:r>
      <w:commentRangeEnd w:id="245"/>
      <w:r w:rsidR="009520DB">
        <w:rPr>
          <w:rStyle w:val="Kommentarhenvisning"/>
          <w:lang w:val="en-US" w:eastAsia="en-US"/>
        </w:rPr>
        <w:commentReference w:id="245"/>
      </w:r>
      <w:r w:rsidRPr="001529A1">
        <w:rPr>
          <w:rFonts w:ascii="Roboto" w:hAnsi="Roboto"/>
          <w:b/>
          <w:bCs/>
          <w:sz w:val="22"/>
          <w:szCs w:val="22"/>
          <w:lang w:val="en-US"/>
        </w:rPr>
        <w:t>:</w:t>
      </w:r>
      <w:r w:rsidRPr="001529A1">
        <w:rPr>
          <w:rFonts w:ascii="Roboto" w:hAnsi="Roboto"/>
          <w:sz w:val="22"/>
          <w:szCs w:val="22"/>
          <w:lang w:val="en-US"/>
        </w:rPr>
        <w:t xml:space="preserve"> Incidence of arrhythmias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versus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excluding patients diagnosed with these events prior to or at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visit. Panel </w:t>
      </w:r>
      <w:r w:rsidRPr="001529A1">
        <w:rPr>
          <w:rFonts w:ascii="Roboto" w:hAnsi="Roboto"/>
          <w:b/>
          <w:bCs/>
          <w:sz w:val="22"/>
          <w:szCs w:val="22"/>
          <w:lang w:val="en-US"/>
        </w:rPr>
        <w:t>A</w:t>
      </w:r>
      <w:r w:rsidRPr="001529A1">
        <w:rPr>
          <w:rFonts w:ascii="Roboto" w:hAnsi="Roboto"/>
          <w:sz w:val="22"/>
          <w:szCs w:val="22"/>
          <w:lang w:val="en-US"/>
        </w:rPr>
        <w:t xml:space="preserve"> shows the cumulative incidence of atrial fibrillation during follow-up, including numbers at risk,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pink)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w:t>
      </w:r>
      <w:proofErr w:type="spellStart"/>
      <w:r w:rsidRPr="001529A1">
        <w:rPr>
          <w:rFonts w:ascii="Roboto" w:hAnsi="Roboto"/>
          <w:sz w:val="22"/>
          <w:szCs w:val="22"/>
          <w:lang w:val="en-US"/>
        </w:rPr>
        <w:t>Sarc</w:t>
      </w:r>
      <w:proofErr w:type="spellEnd"/>
      <w:r w:rsidRPr="001529A1">
        <w:rPr>
          <w:rFonts w:ascii="Roboto" w:hAnsi="Roboto"/>
          <w:sz w:val="22"/>
          <w:szCs w:val="22"/>
          <w:lang w:val="en-US"/>
        </w:rPr>
        <w:t>-, blue) HCM. Overall, the cumulative incidence is similar between the two groups, with a trend towards a higher rate in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B</w:t>
      </w:r>
      <w:r w:rsidRPr="001529A1">
        <w:rPr>
          <w:rFonts w:ascii="Roboto" w:hAnsi="Roboto"/>
          <w:sz w:val="22"/>
          <w:szCs w:val="22"/>
          <w:lang w:val="en-US"/>
        </w:rPr>
        <w:t xml:space="preserve"> shows the age-specific incidence (ASI) rates of atrial fibrillation during follow-up, including accumulated years at risk, in the two groups. Incidence rates are numerically higher for patients with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in all investigated groups, reaching statistical significance in the three youngest age-groups, and with a highly significant increased age-standardized incidence (ASI)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(grey shading). </w:t>
      </w:r>
      <w:proofErr w:type="gramStart"/>
      <w:r w:rsidRPr="001529A1">
        <w:rPr>
          <w:rFonts w:ascii="Roboto" w:hAnsi="Roboto"/>
          <w:sz w:val="22"/>
          <w:szCs w:val="22"/>
          <w:lang w:val="en-US"/>
        </w:rPr>
        <w:t xml:space="preserve">Panel </w:t>
      </w:r>
      <w:r w:rsidRPr="001529A1">
        <w:rPr>
          <w:rFonts w:ascii="Roboto" w:hAnsi="Roboto"/>
          <w:b/>
          <w:bCs/>
          <w:sz w:val="22"/>
          <w:szCs w:val="22"/>
          <w:lang w:val="en-US"/>
        </w:rPr>
        <w:t>C</w:t>
      </w:r>
      <w:r w:rsidRPr="001529A1">
        <w:rPr>
          <w:rFonts w:ascii="Roboto" w:hAnsi="Roboto"/>
          <w:sz w:val="22"/>
          <w:szCs w:val="22"/>
          <w:lang w:val="en-US"/>
        </w:rPr>
        <w:t>,</w:t>
      </w:r>
      <w:proofErr w:type="gramEnd"/>
      <w:r w:rsidRPr="001529A1">
        <w:rPr>
          <w:rFonts w:ascii="Roboto" w:hAnsi="Roboto"/>
          <w:sz w:val="22"/>
          <w:szCs w:val="22"/>
          <w:lang w:val="en-US"/>
        </w:rPr>
        <w:t xml:space="preserve"> shows the cumulative incidence of the composite ventricular arrhythmia outcome since </w:t>
      </w:r>
      <w:r>
        <w:rPr>
          <w:rFonts w:ascii="Roboto" w:hAnsi="Roboto"/>
          <w:sz w:val="22"/>
          <w:szCs w:val="22"/>
          <w:lang w:val="en-US"/>
        </w:rPr>
        <w:t>first</w:t>
      </w:r>
      <w:r w:rsidRPr="001529A1">
        <w:rPr>
          <w:rFonts w:ascii="Roboto" w:hAnsi="Roboto"/>
          <w:sz w:val="22"/>
          <w:szCs w:val="22"/>
          <w:lang w:val="en-US"/>
        </w:rPr>
        <w:t xml:space="preserve"> </w:t>
      </w:r>
      <w:proofErr w:type="spellStart"/>
      <w:r w:rsidRPr="001529A1">
        <w:rPr>
          <w:rFonts w:ascii="Roboto" w:hAnsi="Roboto"/>
          <w:sz w:val="22"/>
          <w:szCs w:val="22"/>
          <w:lang w:val="en-US"/>
        </w:rPr>
        <w:t>SHaRe</w:t>
      </w:r>
      <w:proofErr w:type="spellEnd"/>
      <w:r w:rsidRPr="001529A1">
        <w:rPr>
          <w:rFonts w:ascii="Roboto" w:hAnsi="Roboto"/>
          <w:sz w:val="22"/>
          <w:szCs w:val="22"/>
          <w:lang w:val="en-US"/>
        </w:rPr>
        <w:t xml:space="preserve"> evaluation,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and non-</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showing that there is a higher cumulative incidence in </w:t>
      </w:r>
      <w:proofErr w:type="spellStart"/>
      <w:r w:rsidRPr="001529A1">
        <w:rPr>
          <w:rFonts w:ascii="Roboto" w:hAnsi="Roboto"/>
          <w:sz w:val="22"/>
          <w:szCs w:val="22"/>
          <w:lang w:val="en-US"/>
        </w:rPr>
        <w:t>sarcomeric</w:t>
      </w:r>
      <w:proofErr w:type="spellEnd"/>
      <w:r w:rsidRPr="001529A1">
        <w:rPr>
          <w:rFonts w:ascii="Roboto" w:hAnsi="Roboto"/>
          <w:sz w:val="22"/>
          <w:szCs w:val="22"/>
          <w:lang w:val="en-US"/>
        </w:rPr>
        <w:t xml:space="preserve"> HCM. Panel </w:t>
      </w:r>
      <w:r w:rsidRPr="001529A1">
        <w:rPr>
          <w:rFonts w:ascii="Roboto" w:hAnsi="Roboto"/>
          <w:b/>
          <w:bCs/>
          <w:sz w:val="22"/>
          <w:szCs w:val="22"/>
          <w:lang w:val="en-US"/>
        </w:rPr>
        <w:t>D.</w:t>
      </w:r>
      <w:r w:rsidRPr="001529A1">
        <w:rPr>
          <w:rFonts w:ascii="Roboto" w:hAnsi="Roboto"/>
          <w:sz w:val="22"/>
          <w:szCs w:val="22"/>
          <w:lang w:val="en-US"/>
        </w:rPr>
        <w:t xml:space="preserve"> Shows the age-specific incidence rate of the composite ventricular arrhythmia outcome, including total person-years at risk in each age-group. The age-standardized incidence rate has been added as the final group. </w:t>
      </w:r>
      <w:commentRangeStart w:id="246"/>
      <w:r w:rsidRPr="001529A1">
        <w:rPr>
          <w:rFonts w:ascii="Roboto" w:hAnsi="Roboto"/>
          <w:sz w:val="22"/>
          <w:szCs w:val="22"/>
          <w:lang w:val="en-US"/>
        </w:rPr>
        <w:t>Overall, the largest difference in incidence of this outcome occurs in the group of patients older than 65 years</w:t>
      </w:r>
      <w:commentRangeEnd w:id="246"/>
      <w:r w:rsidR="008F22DF">
        <w:rPr>
          <w:rStyle w:val="Kommentarhenvisning"/>
          <w:lang w:val="en-US" w:eastAsia="en-US"/>
        </w:rPr>
        <w:commentReference w:id="246"/>
      </w:r>
      <w:r w:rsidRPr="001529A1">
        <w:rPr>
          <w:rFonts w:ascii="Roboto" w:hAnsi="Roboto"/>
          <w:sz w:val="22"/>
          <w:szCs w:val="22"/>
          <w:lang w:val="en-US"/>
        </w:rPr>
        <w:t>.</w:t>
      </w:r>
    </w:p>
    <w:p w14:paraId="05734FEF" w14:textId="71536F42" w:rsidR="00CE073C" w:rsidRPr="005534C8" w:rsidRDefault="00CE073C">
      <w:pPr>
        <w:rPr>
          <w:rFonts w:ascii="Roboto" w:hAnsi="Roboto"/>
          <w:lang w:val="en-US"/>
        </w:rPr>
      </w:pPr>
      <w:r w:rsidRPr="005534C8">
        <w:rPr>
          <w:rFonts w:ascii="Roboto" w:hAnsi="Roboto"/>
          <w:lang w:val="en-US"/>
        </w:rPr>
        <w:br w:type="page"/>
      </w:r>
    </w:p>
    <w:p w14:paraId="28E02439" w14:textId="446759E1" w:rsidR="00D5141C" w:rsidRPr="008346CE" w:rsidRDefault="00CE073C" w:rsidP="0067560E">
      <w:pPr>
        <w:spacing w:line="276" w:lineRule="auto"/>
        <w:rPr>
          <w:rFonts w:ascii="Roboto" w:hAnsi="Roboto"/>
          <w:b/>
          <w:bCs/>
        </w:rPr>
      </w:pPr>
      <w:proofErr w:type="spellStart"/>
      <w:r w:rsidRPr="008346CE">
        <w:rPr>
          <w:rFonts w:ascii="Roboto" w:hAnsi="Roboto"/>
          <w:b/>
          <w:bCs/>
        </w:rPr>
        <w:lastRenderedPageBreak/>
        <w:t>Figure</w:t>
      </w:r>
      <w:proofErr w:type="spellEnd"/>
      <w:r w:rsidRPr="008346CE">
        <w:rPr>
          <w:rFonts w:ascii="Roboto" w:hAnsi="Roboto"/>
          <w:b/>
          <w:bCs/>
        </w:rPr>
        <w:t xml:space="preserve"> 3</w:t>
      </w:r>
    </w:p>
    <w:p w14:paraId="7615BF38" w14:textId="6EAAAA44" w:rsidR="00EF599A" w:rsidRDefault="00EF599A" w:rsidP="0067560E">
      <w:pPr>
        <w:spacing w:line="276" w:lineRule="auto"/>
        <w:rPr>
          <w:rFonts w:ascii="Roboto" w:hAnsi="Roboto"/>
        </w:rPr>
      </w:pPr>
      <w:r>
        <w:rPr>
          <w:rFonts w:ascii="Roboto" w:hAnsi="Roboto"/>
          <w:noProof/>
          <w14:ligatures w14:val="standardContextual"/>
        </w:rPr>
        <w:drawing>
          <wp:inline distT="0" distB="0" distL="0" distR="0" wp14:anchorId="2452D8D5" wp14:editId="6E218E1D">
            <wp:extent cx="5216789" cy="7174523"/>
            <wp:effectExtent l="0" t="0" r="3175" b="1270"/>
            <wp:docPr id="14971555" name="Billede 2" descr="Et billede, der indeholder tekst, skærmbillede, diagram,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55" name="Billede 2" descr="Et billede, der indeholder tekst, skærmbillede, diagram, linje/række&#10;&#10;Indhold genereret af kunstig intelligens kan være forker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2613" cy="7265050"/>
                    </a:xfrm>
                    <a:prstGeom prst="rect">
                      <a:avLst/>
                    </a:prstGeom>
                  </pic:spPr>
                </pic:pic>
              </a:graphicData>
            </a:graphic>
          </wp:inline>
        </w:drawing>
      </w: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10F6B17" w:rsidR="005F2993" w:rsidRDefault="005F2993" w:rsidP="001D711A">
      <w:pPr>
        <w:spacing w:line="480" w:lineRule="auto"/>
        <w:rPr>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CE073C">
        <w:rPr>
          <w:rFonts w:ascii="Roboto" w:hAnsi="Roboto"/>
          <w:b/>
          <w:bCs/>
        </w:rPr>
        <w:t>4</w:t>
      </w:r>
      <w:r>
        <w:rPr>
          <w:rFonts w:ascii="Roboto" w:hAnsi="Roboto"/>
          <w:b/>
          <w:bCs/>
        </w:rPr>
        <w:t>:</w:t>
      </w:r>
    </w:p>
    <w:p w14:paraId="53B40924" w14:textId="10C228D9" w:rsidR="009A3504" w:rsidRDefault="009A3504" w:rsidP="001D711A">
      <w:pPr>
        <w:spacing w:line="480" w:lineRule="auto"/>
        <w:rPr>
          <w:rFonts w:ascii="Roboto" w:hAnsi="Roboto"/>
          <w:b/>
          <w:bCs/>
        </w:rPr>
      </w:pPr>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19"/>
                    <a:stretch>
                      <a:fillRect/>
                    </a:stretch>
                  </pic:blipFill>
                  <pic:spPr>
                    <a:xfrm>
                      <a:off x="0" y="0"/>
                      <a:ext cx="6058535" cy="4427855"/>
                    </a:xfrm>
                    <a:prstGeom prst="rect">
                      <a:avLst/>
                    </a:prstGeom>
                  </pic:spPr>
                </pic:pic>
              </a:graphicData>
            </a:graphic>
          </wp:inline>
        </w:drawing>
      </w:r>
    </w:p>
    <w:p w14:paraId="3263708D" w14:textId="304BCFB4" w:rsidR="00E27B32" w:rsidRPr="007C4859" w:rsidRDefault="005F2993" w:rsidP="00337E0B">
      <w:pPr>
        <w:spacing w:line="480" w:lineRule="auto"/>
        <w:rPr>
          <w:rFonts w:ascii="Roboto" w:hAnsi="Roboto"/>
          <w:sz w:val="22"/>
          <w:szCs w:val="22"/>
          <w:lang w:val="en-US"/>
        </w:rPr>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478BFAA4" w:rsidR="00AC2A89" w:rsidRDefault="00E27B32" w:rsidP="0067560E">
      <w:pPr>
        <w:spacing w:line="480" w:lineRule="auto"/>
        <w:rPr>
          <w:rFonts w:ascii="Roboto" w:hAnsi="Roboto"/>
          <w:b/>
          <w:bCs/>
          <w:lang w:val="en-US"/>
        </w:rPr>
      </w:pPr>
      <w:r w:rsidRPr="00AC2A89">
        <w:rPr>
          <w:rFonts w:ascii="Roboto" w:hAnsi="Roboto"/>
          <w:b/>
          <w:bCs/>
          <w:lang w:val="en-US"/>
        </w:rPr>
        <w:lastRenderedPageBreak/>
        <w:t xml:space="preserve">Figure </w:t>
      </w:r>
      <w:r w:rsidR="00CE073C">
        <w:rPr>
          <w:rFonts w:ascii="Roboto" w:hAnsi="Roboto"/>
          <w:b/>
          <w:bCs/>
          <w:lang w:val="en-US"/>
        </w:rPr>
        <w:t>5</w:t>
      </w:r>
      <w:r w:rsidRPr="00AC2A89">
        <w:rPr>
          <w:rFonts w:ascii="Roboto" w:hAnsi="Roboto"/>
          <w:b/>
          <w:bCs/>
          <w:lang w:val="en-US"/>
        </w:rPr>
        <w:t>:</w:t>
      </w:r>
    </w:p>
    <w:p w14:paraId="6C23E893" w14:textId="3E77BE5E" w:rsidR="00244FC1" w:rsidRDefault="00244FC1" w:rsidP="0067560E">
      <w:pPr>
        <w:spacing w:line="480" w:lineRule="auto"/>
        <w:rPr>
          <w:rFonts w:ascii="Roboto" w:hAnsi="Roboto"/>
          <w:b/>
          <w:bCs/>
          <w:lang w:val="en-US"/>
        </w:rPr>
      </w:pPr>
      <w:r>
        <w:rPr>
          <w:rFonts w:ascii="Roboto" w:hAnsi="Roboto"/>
          <w:b/>
          <w:bCs/>
          <w:noProof/>
          <w:lang w:val="en-US"/>
          <w14:ligatures w14:val="standardContextual"/>
        </w:rPr>
        <w:drawing>
          <wp:inline distT="0" distB="0" distL="0" distR="0" wp14:anchorId="12CF020E" wp14:editId="12EB2231">
            <wp:extent cx="6058535" cy="4765040"/>
            <wp:effectExtent l="0" t="0" r="0" b="0"/>
            <wp:docPr id="14329946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664" name="Billede 1432994664"/>
                    <pic:cNvPicPr/>
                  </pic:nvPicPr>
                  <pic:blipFill>
                    <a:blip r:embed="rId20"/>
                    <a:stretch>
                      <a:fillRect/>
                    </a:stretch>
                  </pic:blipFill>
                  <pic:spPr>
                    <a:xfrm>
                      <a:off x="0" y="0"/>
                      <a:ext cx="6058535" cy="4765040"/>
                    </a:xfrm>
                    <a:prstGeom prst="rect">
                      <a:avLst/>
                    </a:prstGeom>
                  </pic:spPr>
                </pic:pic>
              </a:graphicData>
            </a:graphic>
          </wp:inline>
        </w:drawing>
      </w:r>
    </w:p>
    <w:p w14:paraId="595B75AA" w14:textId="14FCD9DB"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 xml:space="preserve">(written in </w:t>
      </w:r>
      <w:r w:rsidR="009520DB">
        <w:rPr>
          <w:rFonts w:ascii="Roboto" w:hAnsi="Roboto"/>
          <w:sz w:val="22"/>
          <w:szCs w:val="22"/>
          <w:lang w:val="en-US"/>
        </w:rPr>
        <w:t>italic</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The effect ratio</w:t>
      </w:r>
      <w:r w:rsidR="003B3617">
        <w:rPr>
          <w:rFonts w:ascii="Roboto" w:hAnsi="Roboto"/>
          <w:sz w:val="22"/>
          <w:szCs w:val="22"/>
          <w:lang w:val="en-US"/>
        </w:rPr>
        <w:t>s</w:t>
      </w:r>
      <w:r w:rsidR="00F63312">
        <w:rPr>
          <w:rFonts w:ascii="Roboto" w:hAnsi="Roboto"/>
          <w:sz w:val="22"/>
          <w:szCs w:val="22"/>
          <w:lang w:val="en-US"/>
        </w:rPr>
        <w:t xml:space="preserve"> of the interaction are given in text along with the p for interaction on the </w:t>
      </w:r>
      <w:proofErr w:type="gramStart"/>
      <w:r w:rsidR="00F63312">
        <w:rPr>
          <w:rFonts w:ascii="Roboto" w:hAnsi="Roboto"/>
          <w:sz w:val="22"/>
          <w:szCs w:val="22"/>
          <w:lang w:val="en-US"/>
        </w:rPr>
        <w:t>right hand</w:t>
      </w:r>
      <w:proofErr w:type="gramEnd"/>
      <w:r w:rsidR="00F63312">
        <w:rPr>
          <w:rFonts w:ascii="Roboto" w:hAnsi="Roboto"/>
          <w:sz w:val="22"/>
          <w:szCs w:val="22"/>
          <w:lang w:val="en-US"/>
        </w:rPr>
        <w:t xml:space="preserve">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hristoffer Vissing" w:date="2025-03-18T14:43:00Z" w:initials="CRV">
    <w:p w14:paraId="6D27A446" w14:textId="77777777" w:rsidR="00B02E6C" w:rsidRDefault="00B02E6C" w:rsidP="00B02E6C">
      <w:r>
        <w:rPr>
          <w:rStyle w:val="Kommentarhenvisning"/>
        </w:rPr>
        <w:annotationRef/>
      </w:r>
      <w:r>
        <w:rPr>
          <w:sz w:val="20"/>
          <w:szCs w:val="20"/>
          <w:lang w:val="en-US" w:eastAsia="en-US"/>
        </w:rPr>
        <w:t>Or something like ”Trajectories in Hypertrophic Cardiomyopathy: How Genetics and Comorbidities Shape Outcomes”</w:t>
      </w:r>
    </w:p>
  </w:comment>
  <w:comment w:id="11" w:author="Ho, Carolyn Y.,MD" w:date="2025-03-23T10:56:00Z" w:initials="HCY">
    <w:p w14:paraId="13B73206" w14:textId="77777777" w:rsidR="00357D74" w:rsidRDefault="00357D74">
      <w:r>
        <w:rPr>
          <w:rStyle w:val="Kommentarhenvisning"/>
        </w:rPr>
        <w:annotationRef/>
      </w:r>
      <w:r>
        <w:rPr>
          <w:sz w:val="20"/>
          <w:szCs w:val="20"/>
          <w:lang w:val="en-US" w:eastAsia="en-US"/>
        </w:rPr>
        <w:t>ALL:</w:t>
      </w:r>
    </w:p>
    <w:p w14:paraId="7E1A964B" w14:textId="7606C6A6" w:rsidR="00357D74" w:rsidRDefault="00357D74" w:rsidP="00357D74">
      <w:pPr>
        <w:pStyle w:val="Kommentartekst"/>
      </w:pPr>
      <w:r>
        <w:t>Please make suggestions for snappy title</w:t>
      </w:r>
    </w:p>
  </w:comment>
  <w:comment w:id="12" w:author="Ho, Carolyn Y.,MD" w:date="2025-03-23T11:15:00Z" w:initials="HCY">
    <w:p w14:paraId="79EB66D9" w14:textId="77777777" w:rsidR="003B3617" w:rsidRDefault="00055DBA">
      <w:r>
        <w:rPr>
          <w:rStyle w:val="Kommentarhenvisning"/>
        </w:rPr>
        <w:annotationRef/>
      </w:r>
      <w:r w:rsidR="003B3617">
        <w:rPr>
          <w:sz w:val="20"/>
          <w:szCs w:val="20"/>
          <w:lang w:val="en-US" w:eastAsia="en-US"/>
        </w:rPr>
        <w:t>ALL:</w:t>
      </w:r>
    </w:p>
    <w:p w14:paraId="56D59B20" w14:textId="77777777" w:rsidR="003B3617" w:rsidRDefault="003B3617">
      <w:r>
        <w:rPr>
          <w:sz w:val="20"/>
          <w:szCs w:val="20"/>
          <w:lang w:val="en-US" w:eastAsia="en-US"/>
        </w:rPr>
        <w:t xml:space="preserve">How can we improve novelty? </w:t>
      </w:r>
      <w:r>
        <w:rPr>
          <w:sz w:val="20"/>
          <w:szCs w:val="20"/>
          <w:lang w:val="en-US" w:eastAsia="en-US"/>
        </w:rPr>
        <w:cr/>
        <w:t>Several of the threads of this paper (sarc worse than non-sarc; obesity and HTN contributing to dz) have been looked at individually but we are looking more holistically here??</w:t>
      </w:r>
    </w:p>
    <w:p w14:paraId="5BAD040C" w14:textId="77777777" w:rsidR="003B3617" w:rsidRDefault="003B3617"/>
    <w:p w14:paraId="64C75E2B" w14:textId="17813001" w:rsidR="00055DBA" w:rsidRDefault="003B3617" w:rsidP="003B3617">
      <w:pPr>
        <w:pStyle w:val="Kommentartekst"/>
      </w:pPr>
      <w:r>
        <w:t>Should we flip to emphasize non-sarc being more mild rather than sarc being more severe??</w:t>
      </w:r>
    </w:p>
  </w:comment>
  <w:comment w:id="13" w:author="Henning Bundgaard" w:date="2025-03-25T13:30:00Z" w:initials="HB">
    <w:p w14:paraId="2C70C227" w14:textId="77777777" w:rsidR="00141163" w:rsidRDefault="00BA2B72">
      <w:pPr>
        <w:pStyle w:val="Kommentartekst"/>
      </w:pPr>
      <w:r>
        <w:rPr>
          <w:rStyle w:val="Kommentarhenvisning"/>
        </w:rPr>
        <w:annotationRef/>
      </w:r>
      <w:r w:rsidR="00141163">
        <w:t>Or</w:t>
      </w:r>
    </w:p>
    <w:p w14:paraId="7CD51CB8" w14:textId="77777777" w:rsidR="00141163" w:rsidRDefault="00141163">
      <w:pPr>
        <w:pStyle w:val="Kommentartekst"/>
      </w:pPr>
      <w:r>
        <w:t xml:space="preserve">Sarcomeric Hypertrophic Cardiomyopathy is Associated with Worse Clinical Outcomes Than Non-Sarcomeric Forms </w:t>
      </w:r>
    </w:p>
    <w:p w14:paraId="16BBB4C9" w14:textId="77777777" w:rsidR="00141163" w:rsidRDefault="00141163">
      <w:pPr>
        <w:pStyle w:val="Kommentartekst"/>
      </w:pPr>
      <w:r>
        <w:t>Or</w:t>
      </w:r>
    </w:p>
    <w:p w14:paraId="3A1332E6" w14:textId="77777777" w:rsidR="00141163" w:rsidRDefault="00141163">
      <w:pPr>
        <w:pStyle w:val="Kommentartekst"/>
      </w:pPr>
      <w:r>
        <w:t>Worse outcome in sarcomeric compared to non-sarcomeric hypertrophic cardiomyopathy</w:t>
      </w:r>
    </w:p>
    <w:p w14:paraId="0D947E05" w14:textId="77777777" w:rsidR="00141163" w:rsidRDefault="00141163">
      <w:pPr>
        <w:pStyle w:val="Kommentartekst"/>
      </w:pPr>
      <w:r>
        <w:t>Or</w:t>
      </w:r>
    </w:p>
    <w:p w14:paraId="14B33ED7" w14:textId="77777777" w:rsidR="00141163" w:rsidRDefault="00141163">
      <w:pPr>
        <w:pStyle w:val="Kommentartekst"/>
      </w:pPr>
      <w:r>
        <w:t>If hypertrophic cardiomyopathy - pray (or hope/wish) that it is non-sarcomeric … 😊</w:t>
      </w:r>
    </w:p>
    <w:p w14:paraId="3B7E7A59" w14:textId="77777777" w:rsidR="00141163" w:rsidRDefault="00141163">
      <w:pPr>
        <w:pStyle w:val="Kommentartekst"/>
      </w:pPr>
      <w:r>
        <w:t>Or from chat gbt</w:t>
      </w:r>
    </w:p>
    <w:p w14:paraId="7E2883AB" w14:textId="77777777" w:rsidR="00141163" w:rsidRDefault="00141163">
      <w:pPr>
        <w:pStyle w:val="Kommentartekst"/>
        <w:numPr>
          <w:ilvl w:val="0"/>
          <w:numId w:val="25"/>
        </w:numPr>
      </w:pPr>
      <w:r>
        <w:rPr>
          <w:b/>
          <w:bCs/>
        </w:rPr>
        <w:t>"Genes Matter: Worse Outcomes in Sarcomeric HCM"</w:t>
      </w:r>
    </w:p>
    <w:p w14:paraId="73502111" w14:textId="77777777" w:rsidR="00141163" w:rsidRDefault="00141163">
      <w:pPr>
        <w:pStyle w:val="Kommentartekst"/>
        <w:numPr>
          <w:ilvl w:val="0"/>
          <w:numId w:val="25"/>
        </w:numPr>
      </w:pPr>
      <w:r>
        <w:rPr>
          <w:b/>
          <w:bCs/>
        </w:rPr>
        <w:t>"Not All HCM Is Equal: Sarcomeric Forms Carry Higher Risk"</w:t>
      </w:r>
    </w:p>
    <w:p w14:paraId="64118362" w14:textId="77777777" w:rsidR="00141163" w:rsidRDefault="00141163">
      <w:pPr>
        <w:pStyle w:val="Kommentartekst"/>
        <w:numPr>
          <w:ilvl w:val="0"/>
          <w:numId w:val="25"/>
        </w:numPr>
      </w:pPr>
      <w:r>
        <w:rPr>
          <w:b/>
          <w:bCs/>
        </w:rPr>
        <w:t>"Sarcomeric HCM: A Genetic Marker of Poor Prognosis"</w:t>
      </w:r>
    </w:p>
    <w:p w14:paraId="0EEA2A56" w14:textId="77777777" w:rsidR="00141163" w:rsidRDefault="00141163">
      <w:pPr>
        <w:pStyle w:val="Kommentartekst"/>
        <w:numPr>
          <w:ilvl w:val="0"/>
          <w:numId w:val="25"/>
        </w:numPr>
      </w:pPr>
      <w:r>
        <w:rPr>
          <w:b/>
          <w:bCs/>
        </w:rPr>
        <w:t>"When the Genes Strike: Sarcomeric HCM Has Worse Outcomes"</w:t>
      </w:r>
    </w:p>
    <w:p w14:paraId="57FE7B09" w14:textId="77777777" w:rsidR="00141163" w:rsidRDefault="00141163" w:rsidP="00217F3A">
      <w:pPr>
        <w:pStyle w:val="Kommentartekst"/>
        <w:numPr>
          <w:ilvl w:val="0"/>
          <w:numId w:val="25"/>
        </w:numPr>
      </w:pPr>
      <w:r>
        <w:rPr>
          <w:b/>
          <w:bCs/>
        </w:rPr>
        <w:t>"Sarcomeric vs Non-Sarcomeric HCM: A Tale of Two Prognoses"</w:t>
      </w:r>
    </w:p>
  </w:comment>
  <w:comment w:id="14" w:author="iacopo olivotto" w:date="2025-04-02T21:37:00Z" w:initials="io">
    <w:p w14:paraId="6B9A0733" w14:textId="77777777" w:rsidR="004929D2" w:rsidRDefault="004929D2" w:rsidP="004929D2">
      <w:pPr>
        <w:pStyle w:val="Kommentartekst"/>
      </w:pPr>
      <w:r>
        <w:rPr>
          <w:rStyle w:val="Kommentarhenvisning"/>
        </w:rPr>
        <w:annotationRef/>
      </w:r>
      <w:r>
        <w:t>Many of these would be more apt for an editorial than a paper. I would suggest something like“Comparison of long-term trajectories and outcome of sarcomeric versus non-sarcomeric HCM: the role of comorbidities. “</w:t>
      </w:r>
    </w:p>
  </w:comment>
  <w:comment w:id="15" w:author="Lampert, Rachel" w:date="2025-04-03T08:50:00Z" w:initials="RL">
    <w:p w14:paraId="324880AA" w14:textId="77777777" w:rsidR="00D0466C" w:rsidRDefault="00E55540" w:rsidP="00D0466C">
      <w:pPr>
        <w:pStyle w:val="Kommentartekst"/>
      </w:pPr>
      <w:r>
        <w:rPr>
          <w:rStyle w:val="Kommentarhenvisning"/>
        </w:rPr>
        <w:annotationRef/>
      </w:r>
      <w:r w:rsidR="00D0466C">
        <w:t>Agree with Iacopo—don’t want overly snappy for a data paper.”Long term trajectories of sarcomeric vs nonsarcomeric HCM:  Role of co-morbidities”?</w:t>
      </w:r>
    </w:p>
    <w:p w14:paraId="53BF4C6C" w14:textId="77777777" w:rsidR="00D0466C" w:rsidRDefault="00D0466C" w:rsidP="00D0466C">
      <w:pPr>
        <w:pStyle w:val="Kommentartekst"/>
      </w:pPr>
      <w:r>
        <w:t>Dont generally put “comparison” or “investigating” in title, also trajectory and outcome pretty similar?</w:t>
      </w:r>
    </w:p>
  </w:comment>
  <w:comment w:id="16" w:author="Belinda Gray" w:date="2025-04-06T12:27:00Z" w:initials="BD">
    <w:p w14:paraId="4B385C00" w14:textId="77777777" w:rsidR="00873FE8" w:rsidRDefault="00873FE8" w:rsidP="00873FE8">
      <w:r>
        <w:rPr>
          <w:rStyle w:val="Kommentarhenvisning"/>
        </w:rPr>
        <w:annotationRef/>
      </w:r>
      <w:r>
        <w:rPr>
          <w:color w:val="000000"/>
          <w:sz w:val="20"/>
          <w:szCs w:val="20"/>
          <w:lang w:val="en-US" w:eastAsia="en-US"/>
        </w:rPr>
        <w:t>I think its ok to highlight the key findings in the title</w:t>
      </w:r>
    </w:p>
    <w:p w14:paraId="3D710F66" w14:textId="77777777" w:rsidR="00873FE8" w:rsidRDefault="00873FE8" w:rsidP="00873FE8">
      <w:r>
        <w:rPr>
          <w:color w:val="000000"/>
          <w:sz w:val="20"/>
          <w:szCs w:val="20"/>
          <w:lang w:val="en-US" w:eastAsia="en-US"/>
        </w:rPr>
        <w:t>“Long term outcomes of sarcomeric vs nonsarcomeric HCM: influence of genetics and comorbidites in clinical phenotype and risk stratification</w:t>
      </w:r>
    </w:p>
  </w:comment>
  <w:comment w:id="29" w:author="Belinda Gray" w:date="2025-04-06T12:32:00Z" w:initials="BD">
    <w:p w14:paraId="018300A7" w14:textId="77777777" w:rsidR="003B7FA4" w:rsidRDefault="003B7FA4" w:rsidP="003B7FA4">
      <w:r>
        <w:rPr>
          <w:rStyle w:val="Kommentarhenvisning"/>
        </w:rPr>
        <w:annotationRef/>
      </w:r>
      <w:r>
        <w:rPr>
          <w:color w:val="000000"/>
          <w:sz w:val="20"/>
          <w:szCs w:val="20"/>
          <w:lang w:val="en-US" w:eastAsia="en-US"/>
        </w:rPr>
        <w:t>I don’t know if we should state this here as a few rows down in results we say that 50% are sarcomeric so it seems a bit contradictory</w:t>
      </w:r>
    </w:p>
  </w:comment>
  <w:comment w:id="46" w:author="Christoffer Vissing" w:date="2025-04-08T15:43:00Z" w:initials="CRV">
    <w:p w14:paraId="3A783F63" w14:textId="77777777" w:rsidR="000B5DA3" w:rsidRDefault="000B5DA3" w:rsidP="000B5DA3">
      <w:r>
        <w:rPr>
          <w:rStyle w:val="Kommentarhenvisning"/>
        </w:rPr>
        <w:annotationRef/>
      </w:r>
      <w:r>
        <w:rPr>
          <w:sz w:val="20"/>
          <w:szCs w:val="20"/>
          <w:lang w:val="en-US" w:eastAsia="en-US"/>
        </w:rPr>
        <w:t xml:space="preserve">VP lavede ændring hvor hun indsatte følgende fra genetic background: “”and comorbidities on the disease progression of patients who carry them </w:t>
      </w:r>
    </w:p>
  </w:comment>
  <w:comment w:id="73" w:author="Ho, Carolyn Y.,MD" w:date="2025-02-09T16:35:00Z" w:initials="HCY">
    <w:p w14:paraId="59654F7F" w14:textId="37DE311F" w:rsidR="00036093" w:rsidRDefault="00036093">
      <w:r>
        <w:rPr>
          <w:rStyle w:val="Kommentarhenvisning"/>
        </w:rPr>
        <w:annotationRef/>
      </w:r>
      <w:r>
        <w:rPr>
          <w:sz w:val="20"/>
          <w:szCs w:val="20"/>
          <w:lang w:val="en-US" w:eastAsia="en-US"/>
        </w:rPr>
        <w:t xml:space="preserve">Need to de-emphasize obstruction and non-sarc. This is not new and if emphasized, we will be criticized for lacking novelty. </w:t>
      </w:r>
    </w:p>
    <w:p w14:paraId="6BA51AA3" w14:textId="1EA799A0" w:rsidR="00036093" w:rsidRDefault="00036093" w:rsidP="00036093">
      <w:pPr>
        <w:pStyle w:val="Kommentartekst"/>
      </w:pPr>
      <w:r>
        <w:t>HCMR made a big deal about this even though it wasn’t news with their publication either.</w:t>
      </w:r>
    </w:p>
  </w:comment>
  <w:comment w:id="74" w:author="Christoffer Vissing" w:date="2025-03-13T15:42:00Z" w:initials="CRV">
    <w:p w14:paraId="699C5B79" w14:textId="77777777" w:rsidR="001871E9" w:rsidRDefault="001871E9" w:rsidP="001871E9">
      <w:r>
        <w:rPr>
          <w:rStyle w:val="Kommentarhenvisning"/>
        </w:rPr>
        <w:annotationRef/>
      </w:r>
      <w:r>
        <w:rPr>
          <w:sz w:val="20"/>
          <w:szCs w:val="20"/>
          <w:lang w:val="en-US" w:eastAsia="en-US"/>
        </w:rPr>
        <w:t>Do you think we should delete here or just leave as is?</w:t>
      </w:r>
    </w:p>
  </w:comment>
  <w:comment w:id="75" w:author="Lampert, Rachel" w:date="2025-04-03T08:54:00Z" w:initials="RL">
    <w:p w14:paraId="3B84B4F4" w14:textId="77777777" w:rsidR="00E55540" w:rsidRDefault="00E55540" w:rsidP="00E55540">
      <w:pPr>
        <w:pStyle w:val="Kommentartekst"/>
      </w:pPr>
      <w:r>
        <w:rPr>
          <w:rStyle w:val="Kommentarhenvisning"/>
        </w:rPr>
        <w:annotationRef/>
      </w:r>
      <w:r>
        <w:t>Would not delete, I think works as one in a list</w:t>
      </w:r>
    </w:p>
  </w:comment>
  <w:comment w:id="76" w:author="Christoffer Vissing" w:date="2025-04-12T07:59:00Z" w:initials="CRV">
    <w:p w14:paraId="15FC81D7" w14:textId="77777777" w:rsidR="009E4A4E" w:rsidRDefault="009E4A4E" w:rsidP="009E4A4E">
      <w:r>
        <w:rPr>
          <w:rStyle w:val="Kommentarhenvisning"/>
        </w:rPr>
        <w:annotationRef/>
      </w:r>
      <w:r>
        <w:rPr>
          <w:sz w:val="20"/>
          <w:szCs w:val="20"/>
          <w:lang w:val="en-US" w:eastAsia="en-US"/>
        </w:rPr>
        <w:t>VP</w:t>
      </w:r>
    </w:p>
    <w:p w14:paraId="293C3FAC" w14:textId="77777777" w:rsidR="009E4A4E" w:rsidRDefault="009E4A4E" w:rsidP="009E4A4E">
      <w:r>
        <w:rPr>
          <w:sz w:val="20"/>
          <w:szCs w:val="20"/>
          <w:lang w:val="en-US" w:eastAsia="en-US"/>
        </w:rPr>
        <w:t>I would vote for delete. This is known and it’s why you’re doing the study.</w:t>
      </w:r>
    </w:p>
  </w:comment>
  <w:comment w:id="77" w:author="Christoffer Vissing" w:date="2025-04-12T08:00:00Z" w:initials="CRV">
    <w:p w14:paraId="42C6E181" w14:textId="77777777" w:rsidR="009E4A4E" w:rsidRDefault="009E4A4E" w:rsidP="009E4A4E">
      <w:r>
        <w:rPr>
          <w:rStyle w:val="Kommentarhenvisning"/>
        </w:rPr>
        <w:annotationRef/>
      </w:r>
      <w:r>
        <w:rPr>
          <w:sz w:val="20"/>
          <w:szCs w:val="20"/>
          <w:lang w:val="en-US" w:eastAsia="en-US"/>
        </w:rPr>
        <w:t>VP 2</w:t>
      </w:r>
    </w:p>
    <w:p w14:paraId="41A079A7" w14:textId="77777777" w:rsidR="009E4A4E" w:rsidRDefault="009E4A4E" w:rsidP="009E4A4E">
      <w:r>
        <w:rPr>
          <w:sz w:val="20"/>
          <w:szCs w:val="20"/>
          <w:lang w:val="en-US" w:eastAsia="en-US"/>
        </w:rPr>
        <w:t>instead would name these known comorbidities as the specific ones you tested BECAUSE of SHaRe’s prior work in the intro/methods</w:t>
      </w:r>
    </w:p>
  </w:comment>
  <w:comment w:id="69" w:author="Anna Axelsson Raja" w:date="2025-03-29T07:37:00Z" w:initials="AAX">
    <w:p w14:paraId="75A01FF6" w14:textId="5B32C99E" w:rsidR="00935B32" w:rsidRDefault="00935B32" w:rsidP="00935B32">
      <w:r>
        <w:rPr>
          <w:rStyle w:val="Kommentarhenvisning"/>
        </w:rPr>
        <w:annotationRef/>
      </w:r>
      <w:r>
        <w:rPr>
          <w:color w:val="000000"/>
          <w:sz w:val="20"/>
          <w:szCs w:val="20"/>
          <w:lang w:val="en-US" w:eastAsia="en-US"/>
        </w:rPr>
        <w:t>Why place this sentence in between outcomes? Suggest before or after.</w:t>
      </w:r>
    </w:p>
  </w:comment>
  <w:comment w:id="85" w:author="Christoffer Vissing" w:date="2025-04-08T15:43:00Z" w:initials="CRV">
    <w:p w14:paraId="0CB251C1" w14:textId="77777777" w:rsidR="000B5DA3" w:rsidRDefault="000B5DA3" w:rsidP="000B5DA3">
      <w:r>
        <w:rPr>
          <w:rStyle w:val="Kommentarhenvisning"/>
        </w:rPr>
        <w:annotationRef/>
      </w:r>
      <w:r>
        <w:rPr>
          <w:sz w:val="20"/>
          <w:szCs w:val="20"/>
          <w:lang w:val="en-US" w:eastAsia="en-US"/>
        </w:rPr>
        <w:t>From VP</w:t>
      </w:r>
    </w:p>
    <w:p w14:paraId="5DFE2DE0" w14:textId="77777777" w:rsidR="000B5DA3" w:rsidRDefault="000B5DA3" w:rsidP="000B5DA3">
      <w:r>
        <w:rPr>
          <w:sz w:val="20"/>
          <w:szCs w:val="20"/>
          <w:lang w:val="en-US" w:eastAsia="en-US"/>
        </w:rPr>
        <w:t>not sure I would bring in polygenic risk here so specifically; actually I wonder if the conclusion could be less a summary of the results and more what you think they might mean clinically. e.g., if I have a non-sarcomeric vs sarcomeric patient in front of me, what would these results suggest I should do differently for them? Perhaps “ While sarcomeric-HCM is associated with worse overall outcomes, hypertension and obesity are more prevalent in the non-sarcomeric HCM population. This indicates a causative role for these modifiable risk factors in this subset of patients, and suggests that non-sarcomeric patients may benefit from treatment for HTN and obesity.  Sarcomeric-HCM patients should continue to undergo vigilant monitoring for HF and life threatening arrhythmias.</w:t>
      </w:r>
    </w:p>
  </w:comment>
  <w:comment w:id="100" w:author="Christoffer Vissing" w:date="2025-04-12T07:52:00Z" w:initials="CRV">
    <w:p w14:paraId="220F4C04" w14:textId="77777777" w:rsidR="009E4A4E" w:rsidRDefault="009E4A4E" w:rsidP="009E4A4E">
      <w:r>
        <w:rPr>
          <w:rStyle w:val="Kommentarhenvisning"/>
        </w:rPr>
        <w:annotationRef/>
      </w:r>
      <w:r>
        <w:rPr>
          <w:sz w:val="20"/>
          <w:szCs w:val="20"/>
          <w:lang w:val="en-US" w:eastAsia="en-US"/>
        </w:rPr>
        <w:t>JI suggestede female sex… look into that</w:t>
      </w:r>
    </w:p>
  </w:comment>
  <w:comment w:id="104" w:author="iacopo olivotto" w:date="2025-04-02T21:39:00Z" w:initials="io">
    <w:p w14:paraId="2AD0603F" w14:textId="7CFC16E6" w:rsidR="004929D2" w:rsidRDefault="004929D2" w:rsidP="004929D2">
      <w:pPr>
        <w:pStyle w:val="Kommentartekst"/>
      </w:pPr>
      <w:r>
        <w:rPr>
          <w:rStyle w:val="Kommentarhenvisning"/>
        </w:rPr>
        <w:annotationRef/>
      </w:r>
      <w:r>
        <w:t>Enhances novelty</w:t>
      </w:r>
    </w:p>
  </w:comment>
  <w:comment w:id="105" w:author="Lampert, Rachel" w:date="2025-04-03T09:06:00Z" w:initials="RL">
    <w:p w14:paraId="5A78DD1A" w14:textId="77777777" w:rsidR="00822DD1" w:rsidRDefault="00822DD1" w:rsidP="00822DD1">
      <w:pPr>
        <w:pStyle w:val="Kommentartekst"/>
      </w:pPr>
      <w:r>
        <w:rPr>
          <w:rStyle w:val="Kommentarhenvisning"/>
        </w:rPr>
        <w:annotationRef/>
      </w:r>
      <w:r>
        <w:t>Would enhance further by changing to “across the lifespan”</w:t>
      </w:r>
    </w:p>
  </w:comment>
  <w:comment w:id="122" w:author="iacopo olivotto" w:date="2025-04-02T21:50:00Z" w:initials="io">
    <w:p w14:paraId="214EDFEF" w14:textId="2C007858" w:rsidR="00A4078D" w:rsidRDefault="00A4078D" w:rsidP="00A4078D">
      <w:pPr>
        <w:pStyle w:val="Kommentartekst"/>
      </w:pPr>
      <w:r>
        <w:rPr>
          <w:rStyle w:val="Kommentarhenvisning"/>
        </w:rPr>
        <w:annotationRef/>
      </w:r>
      <w:r>
        <w:t xml:space="preserve">This is confusing, as it includes clinical and instrumental features as well as outcomes, I think we need to divide the 2. See also my comment below re: LVOTO in the results. </w:t>
      </w:r>
    </w:p>
  </w:comment>
  <w:comment w:id="123" w:author="Lampert, Rachel" w:date="2025-04-03T09:09:00Z" w:initials="RL">
    <w:p w14:paraId="271FB3B8" w14:textId="77777777" w:rsidR="007D6E9F" w:rsidRDefault="007D6E9F" w:rsidP="007D6E9F">
      <w:pPr>
        <w:pStyle w:val="Kommentartekst"/>
      </w:pPr>
      <w:r>
        <w:rPr>
          <w:rStyle w:val="Kommentarhenvisning"/>
        </w:rPr>
        <w:annotationRef/>
      </w:r>
      <w:r>
        <w:t>Agree need to divide into clinical characteristics and outcomes</w:t>
      </w:r>
    </w:p>
  </w:comment>
  <w:comment w:id="129" w:author="Henning Bundgaard" w:date="2025-03-25T13:34:00Z" w:initials="HB">
    <w:p w14:paraId="6A06ACBE" w14:textId="50B16417" w:rsidR="00BA2B72" w:rsidRDefault="00BA2B72" w:rsidP="00217F3A">
      <w:pPr>
        <w:pStyle w:val="Kommentartekst"/>
      </w:pPr>
      <w:r>
        <w:rPr>
          <w:rStyle w:val="Kommentarhenvisning"/>
        </w:rPr>
        <w:annotationRef/>
      </w:r>
      <w:r>
        <w:t>Interesting - reported specifically?</w:t>
      </w:r>
    </w:p>
  </w:comment>
  <w:comment w:id="195" w:author="iacopo olivotto" w:date="2025-04-02T21:49:00Z" w:initials="io">
    <w:p w14:paraId="35AAD2BA" w14:textId="77777777" w:rsidR="00A4078D" w:rsidRDefault="00A4078D" w:rsidP="00A4078D">
      <w:pPr>
        <w:pStyle w:val="Kommentartekst"/>
      </w:pPr>
      <w:r>
        <w:rPr>
          <w:rStyle w:val="Kommentarhenvisning"/>
        </w:rPr>
        <w:annotationRef/>
      </w:r>
      <w:r>
        <w:t xml:space="preserve">I am uneasy with the concept of LVOTO as an event. It is an unfavorable clinical feature, but can occur at any stage and disappear spontaneously. This belongs to the previous paragraph. </w:t>
      </w:r>
    </w:p>
  </w:comment>
  <w:comment w:id="196" w:author="Christoffer Vissing" w:date="2025-04-22T15:40:00Z" w:initials="CRV">
    <w:p w14:paraId="54727A5C" w14:textId="77777777" w:rsidR="009520DB" w:rsidRDefault="009520DB" w:rsidP="009520DB">
      <w:r>
        <w:rPr>
          <w:rStyle w:val="Kommentarhenvisning"/>
        </w:rPr>
        <w:annotationRef/>
      </w:r>
      <w:r>
        <w:rPr>
          <w:sz w:val="20"/>
          <w:szCs w:val="20"/>
          <w:lang w:val="en-US" w:eastAsia="en-US"/>
        </w:rPr>
        <w:t>JS</w:t>
      </w:r>
    </w:p>
    <w:p w14:paraId="697BE2E3" w14:textId="77777777" w:rsidR="009520DB" w:rsidRDefault="009520DB" w:rsidP="009520DB">
      <w:r>
        <w:rPr>
          <w:sz w:val="20"/>
          <w:szCs w:val="20"/>
          <w:lang w:val="en-US" w:eastAsia="en-US"/>
        </w:rPr>
        <w:t>Agree, although an important aspect of characterization and clinical treatment. I assume we only require one measurement &gt; 30 mmHg to be classified as obstructive.  Obviously, meds and many other factors can modify this.</w:t>
      </w:r>
    </w:p>
  </w:comment>
  <w:comment w:id="207" w:author="iacopo olivotto" w:date="2025-04-02T22:03:00Z" w:initials="io">
    <w:p w14:paraId="7A9D02E3" w14:textId="1A38C427" w:rsidR="00535359" w:rsidRDefault="00535359" w:rsidP="00535359">
      <w:pPr>
        <w:pStyle w:val="Kommentartekst"/>
      </w:pPr>
      <w:r>
        <w:rPr>
          <w:rStyle w:val="Kommentarhenvisning"/>
        </w:rPr>
        <w:annotationRef/>
      </w:r>
      <w:r>
        <w:t>I think we need a specific analysis to show the impact of sex here. Sarc HCM are more frequently women, more susceptible to HF. Is the difference in mortality still relevant when sex-adjusted?</w:t>
      </w:r>
    </w:p>
  </w:comment>
  <w:comment w:id="208" w:author="iacopo olivotto" w:date="2025-04-02T22:05:00Z" w:initials="io">
    <w:p w14:paraId="19E887B4" w14:textId="77777777" w:rsidR="00C00F0C" w:rsidRDefault="00535359" w:rsidP="00C00F0C">
      <w:pPr>
        <w:pStyle w:val="Kommentartekst"/>
      </w:pPr>
      <w:r>
        <w:rPr>
          <w:rStyle w:val="Kommentarhenvisning"/>
        </w:rPr>
        <w:annotationRef/>
      </w:r>
      <w:r w:rsidR="00C00F0C">
        <w:t>I am afraid that using LVOTO and AF first as an endpoint and then as a modifier does not work… it looks inconsistent. I think LVOTO belongs here, it is a modifier, while AF is more of an outcome</w:t>
      </w:r>
    </w:p>
  </w:comment>
  <w:comment w:id="209" w:author="Christoffer Vissing" w:date="2025-04-22T15:41:00Z" w:initials="CRV">
    <w:p w14:paraId="403A2964" w14:textId="77777777" w:rsidR="009520DB" w:rsidRDefault="009520DB" w:rsidP="009520DB">
      <w:r>
        <w:rPr>
          <w:rStyle w:val="Kommentarhenvisning"/>
        </w:rPr>
        <w:annotationRef/>
      </w:r>
      <w:r>
        <w:rPr>
          <w:sz w:val="20"/>
          <w:szCs w:val="20"/>
          <w:lang w:val="en-US" w:eastAsia="en-US"/>
        </w:rPr>
        <w:t>JS</w:t>
      </w:r>
    </w:p>
    <w:p w14:paraId="3D79DEDA" w14:textId="77777777" w:rsidR="009520DB" w:rsidRDefault="009520DB" w:rsidP="009520DB">
      <w:r>
        <w:rPr>
          <w:sz w:val="20"/>
          <w:szCs w:val="20"/>
          <w:lang w:val="en-US" w:eastAsia="en-US"/>
        </w:rPr>
        <w:t>Agree-- need to consider further. LVSD seems like more of an outcome, too, but could see it both ways.</w:t>
      </w:r>
    </w:p>
  </w:comment>
  <w:comment w:id="210" w:author="Christoffer Vissing" w:date="2025-05-13T22:10:00Z" w:initials="CRV">
    <w:p w14:paraId="0CC9AEF1" w14:textId="77777777" w:rsidR="000D2A8A" w:rsidRDefault="000D2A8A" w:rsidP="000D2A8A">
      <w:r>
        <w:rPr>
          <w:rStyle w:val="Kommentarhenvisning"/>
        </w:rPr>
        <w:annotationRef/>
      </w:r>
      <w:r>
        <w:rPr>
          <w:sz w:val="20"/>
          <w:szCs w:val="20"/>
          <w:lang w:val="en-US" w:eastAsia="en-US"/>
        </w:rPr>
        <w:t>@Carolyn, in my mind our approach makes perfect sense and I’m not really inclined to change any of this… What do you think?</w:t>
      </w:r>
    </w:p>
  </w:comment>
  <w:comment w:id="211" w:author="iacopo olivotto" w:date="2025-04-02T22:16:00Z" w:initials="io">
    <w:p w14:paraId="035E4EF8" w14:textId="3C708ACA" w:rsidR="00C00F0C" w:rsidRDefault="00C00F0C" w:rsidP="00C00F0C">
      <w:pPr>
        <w:pStyle w:val="Kommentartekst"/>
      </w:pPr>
      <w:r>
        <w:rPr>
          <w:rStyle w:val="Kommentarhenvisning"/>
        </w:rPr>
        <w:annotationRef/>
      </w:r>
      <w:r>
        <w:t xml:space="preserve">Even though these are not entirely novel concepts, the difference is impressive. </w:t>
      </w:r>
    </w:p>
  </w:comment>
  <w:comment w:id="212" w:author="iacopo olivotto" w:date="2025-04-02T22:16:00Z" w:initials="io">
    <w:p w14:paraId="6ECC33F8" w14:textId="77777777" w:rsidR="00C00F0C" w:rsidRDefault="00C00F0C" w:rsidP="00C00F0C">
      <w:pPr>
        <w:pStyle w:val="Kommentartekst"/>
      </w:pPr>
      <w:r>
        <w:rPr>
          <w:rStyle w:val="Kommentarhenvisning"/>
        </w:rPr>
        <w:annotationRef/>
      </w:r>
      <w:r>
        <w:t>See comment above</w:t>
      </w:r>
    </w:p>
  </w:comment>
  <w:comment w:id="213" w:author="Christoffer Vissing" w:date="2025-04-22T15:41:00Z" w:initials="CRV">
    <w:p w14:paraId="668D77C7" w14:textId="77777777" w:rsidR="009520DB" w:rsidRDefault="009520DB" w:rsidP="009520DB">
      <w:r>
        <w:rPr>
          <w:rStyle w:val="Kommentarhenvisning"/>
        </w:rPr>
        <w:annotationRef/>
      </w:r>
      <w:r>
        <w:rPr>
          <w:sz w:val="20"/>
          <w:szCs w:val="20"/>
          <w:lang w:val="en-US" w:eastAsia="en-US"/>
        </w:rPr>
        <w:t>JS</w:t>
      </w:r>
    </w:p>
    <w:p w14:paraId="41E2453D" w14:textId="77777777" w:rsidR="009520DB" w:rsidRDefault="009520DB" w:rsidP="009520DB">
      <w:r>
        <w:rPr>
          <w:sz w:val="20"/>
          <w:szCs w:val="20"/>
          <w:lang w:val="en-US" w:eastAsia="en-US"/>
        </w:rPr>
        <w:t>Better to just discuss in terms of prevalence-?  As before, there are challenges to characterizing it in terms of an event.</w:t>
      </w:r>
    </w:p>
  </w:comment>
  <w:comment w:id="214" w:author="Christoffer Vissing" w:date="2025-04-08T15:46:00Z" w:initials="CRV">
    <w:p w14:paraId="7B9AA19F" w14:textId="0E27739B" w:rsidR="009E4A4E" w:rsidRDefault="000B5DA3" w:rsidP="009E4A4E">
      <w:r>
        <w:rPr>
          <w:rStyle w:val="Kommentarhenvisning"/>
        </w:rPr>
        <w:annotationRef/>
      </w:r>
      <w:r w:rsidR="009E4A4E">
        <w:rPr>
          <w:sz w:val="20"/>
          <w:szCs w:val="20"/>
          <w:lang w:val="en-US" w:eastAsia="en-US"/>
        </w:rPr>
        <w:t xml:space="preserve">VP </w:t>
      </w:r>
      <w:r w:rsidR="009E4A4E">
        <w:rPr>
          <w:sz w:val="20"/>
          <w:szCs w:val="20"/>
          <w:lang w:val="en-US" w:eastAsia="en-US"/>
        </w:rPr>
        <w:cr/>
        <w:t>probably should say why we think that is? Is that because we’re pulling out the segment with other comorbidities here so they die from something else non-HCM? or is it because we’re not powered to find the difference (This might be what reviewers will think unless we give them a better reason?)</w:t>
      </w:r>
    </w:p>
  </w:comment>
  <w:comment w:id="216" w:author="iacopo olivotto" w:date="2025-04-02T22:17:00Z" w:initials="io">
    <w:p w14:paraId="047E5FF7" w14:textId="0479E7B8" w:rsidR="00C00F0C" w:rsidRDefault="00C00F0C" w:rsidP="00C00F0C">
      <w:pPr>
        <w:pStyle w:val="Kommentartekst"/>
      </w:pPr>
      <w:r>
        <w:rPr>
          <w:rStyle w:val="Kommentarhenvisning"/>
        </w:rPr>
        <w:annotationRef/>
      </w:r>
      <w:r>
        <w:t>In the presence of a polygenic background?</w:t>
      </w:r>
    </w:p>
  </w:comment>
  <w:comment w:id="215" w:author="Christoffer Vissing" w:date="2025-04-08T15:47:00Z" w:initials="CRV">
    <w:p w14:paraId="0F879A00" w14:textId="77777777" w:rsidR="007F0426" w:rsidRDefault="007F0426" w:rsidP="007F0426">
      <w:r>
        <w:rPr>
          <w:rStyle w:val="Kommentarhenvisning"/>
        </w:rPr>
        <w:annotationRef/>
      </w:r>
      <w:r>
        <w:rPr>
          <w:sz w:val="20"/>
          <w:szCs w:val="20"/>
          <w:lang w:val="en-US" w:eastAsia="en-US"/>
        </w:rPr>
        <w:t xml:space="preserve">From VP </w:t>
      </w:r>
    </w:p>
    <w:p w14:paraId="580B6A49" w14:textId="77777777" w:rsidR="007F0426" w:rsidRDefault="007F0426" w:rsidP="007F0426">
      <w:r>
        <w:rPr>
          <w:sz w:val="20"/>
          <w:szCs w:val="20"/>
          <w:lang w:val="en-US" w:eastAsia="en-US"/>
        </w:rPr>
        <w:t>was this association with the diagnosis itself or also wall thickness?</w:t>
      </w:r>
    </w:p>
  </w:comment>
  <w:comment w:id="217" w:author="Lampert, Rachel" w:date="2025-04-03T09:30:00Z" w:initials="RL">
    <w:p w14:paraId="10BAF42C" w14:textId="77777777" w:rsidR="00D0466C" w:rsidRDefault="00D0466C" w:rsidP="00D0466C">
      <w:pPr>
        <w:pStyle w:val="Kommentartekst"/>
      </w:pPr>
      <w:r>
        <w:rPr>
          <w:rStyle w:val="Kommentarhenvisning"/>
        </w:rPr>
        <w:annotationRef/>
      </w:r>
      <w:r>
        <w:t>This is the analysis we are presenting at HRS, paper in progress</w:t>
      </w:r>
    </w:p>
  </w:comment>
  <w:comment w:id="218" w:author="Christoffer Vissing" w:date="2025-04-22T15:43:00Z" w:initials="CRV">
    <w:p w14:paraId="4F41EFB0" w14:textId="77777777" w:rsidR="00D42B8E" w:rsidRDefault="009520DB" w:rsidP="00D42B8E">
      <w:r>
        <w:rPr>
          <w:rStyle w:val="Kommentarhenvisning"/>
        </w:rPr>
        <w:annotationRef/>
      </w:r>
      <w:r w:rsidR="00D42B8E">
        <w:rPr>
          <w:sz w:val="20"/>
          <w:szCs w:val="20"/>
          <w:lang w:val="en-US" w:eastAsia="en-US"/>
        </w:rPr>
        <w:t>SD</w:t>
      </w:r>
      <w:r w:rsidR="00D42B8E">
        <w:rPr>
          <w:sz w:val="20"/>
          <w:szCs w:val="20"/>
          <w:lang w:val="en-US" w:eastAsia="en-US"/>
        </w:rPr>
        <w:cr/>
        <w:t>Would this wording be better and not take away the novelty from the study that Sara is doing?</w:t>
      </w:r>
    </w:p>
    <w:p w14:paraId="2F9506C9" w14:textId="77777777" w:rsidR="00D42B8E" w:rsidRDefault="00D42B8E" w:rsidP="00D42B8E"/>
    <w:p w14:paraId="03320A51" w14:textId="77777777" w:rsidR="00D42B8E" w:rsidRDefault="00D42B8E" w:rsidP="00D42B8E">
      <w:r>
        <w:rPr>
          <w:sz w:val="20"/>
          <w:szCs w:val="20"/>
          <w:lang w:val="en-US" w:eastAsia="en-US"/>
        </w:rPr>
        <w:t>Og så har hun omskrevet til</w:t>
      </w:r>
    </w:p>
    <w:p w14:paraId="31C268DE" w14:textId="77777777" w:rsidR="00D42B8E" w:rsidRDefault="00D42B8E" w:rsidP="00D42B8E">
      <w:r>
        <w:rPr>
          <w:color w:val="000000"/>
          <w:sz w:val="20"/>
          <w:szCs w:val="20"/>
          <w:lang w:val="en-US" w:eastAsia="en-US"/>
        </w:rPr>
        <w:t>For ventricular arrhythmias, the increased relative risk in patients with sarcomeric compared to non-sarcomeric HCM</w:t>
      </w:r>
      <w:r>
        <w:rPr>
          <w:color w:val="0000ED"/>
          <w:sz w:val="20"/>
          <w:szCs w:val="20"/>
          <w:u w:val="single"/>
          <w:lang w:val="en-US" w:eastAsia="en-US"/>
        </w:rPr>
        <w:t>[io1]</w:t>
      </w:r>
      <w:r>
        <w:rPr>
          <w:color w:val="000000"/>
          <w:sz w:val="20"/>
          <w:szCs w:val="20"/>
          <w:lang w:val="en-US" w:eastAsia="en-US"/>
        </w:rPr>
        <w:t>  was accentuated at older ages</w:t>
      </w:r>
    </w:p>
    <w:p w14:paraId="0A3DE346" w14:textId="77777777" w:rsidR="00D42B8E" w:rsidRDefault="00D42B8E" w:rsidP="00D42B8E"/>
    <w:p w14:paraId="034497A6" w14:textId="77777777" w:rsidR="00D42B8E" w:rsidRDefault="00D42B8E" w:rsidP="00D42B8E">
      <w:r>
        <w:rPr>
          <w:color w:val="000000"/>
          <w:sz w:val="20"/>
          <w:szCs w:val="20"/>
          <w:lang w:val="en-US" w:eastAsia="en-US"/>
        </w:rPr>
        <w:t> </w:t>
      </w:r>
      <w:r>
        <w:rPr>
          <w:color w:val="0000ED"/>
          <w:sz w:val="20"/>
          <w:szCs w:val="20"/>
          <w:u w:val="single"/>
          <w:lang w:val="en-US" w:eastAsia="en-US"/>
        </w:rPr>
        <w:t>[io1]</w:t>
      </w:r>
      <w:r>
        <w:rPr>
          <w:color w:val="000000"/>
          <w:sz w:val="20"/>
          <w:szCs w:val="20"/>
          <w:lang w:val="en-US" w:eastAsia="en-US"/>
        </w:rPr>
        <w:t>Interesting</w:t>
      </w:r>
    </w:p>
    <w:p w14:paraId="760A717F" w14:textId="77777777" w:rsidR="00D42B8E" w:rsidRDefault="00D42B8E" w:rsidP="00D42B8E"/>
  </w:comment>
  <w:comment w:id="223" w:author="Lampert, Rachel" w:date="2025-04-03T09:32:00Z" w:initials="RL">
    <w:p w14:paraId="74EDCE0A" w14:textId="77777777" w:rsidR="00D0466C" w:rsidRDefault="00D0466C" w:rsidP="00D0466C">
      <w:pPr>
        <w:pStyle w:val="Kommentartekst"/>
      </w:pPr>
      <w:r>
        <w:rPr>
          <w:rStyle w:val="Kommentarhenvisning"/>
        </w:rPr>
        <w:annotationRef/>
      </w:r>
      <w:r>
        <w:t>This sounds interesting but I don’t know what it is, nor why it was present in other studies but not in ours.  Maybe expand into a sentence here?</w:t>
      </w:r>
    </w:p>
  </w:comment>
  <w:comment w:id="224" w:author="Christoffer Vissing" w:date="2025-04-12T07:56:00Z" w:initials="CRV">
    <w:p w14:paraId="4213D867" w14:textId="77777777" w:rsidR="009E4A4E" w:rsidRDefault="009E4A4E" w:rsidP="009E4A4E">
      <w:r>
        <w:rPr>
          <w:rStyle w:val="Kommentarhenvisning"/>
        </w:rPr>
        <w:annotationRef/>
      </w:r>
      <w:r>
        <w:rPr>
          <w:sz w:val="20"/>
          <w:szCs w:val="20"/>
          <w:lang w:val="en-US" w:eastAsia="en-US"/>
        </w:rPr>
        <w:t>VP</w:t>
      </w:r>
    </w:p>
    <w:p w14:paraId="3D4C90F9" w14:textId="77777777" w:rsidR="009E4A4E" w:rsidRDefault="009E4A4E" w:rsidP="009E4A4E">
      <w:r>
        <w:rPr>
          <w:sz w:val="20"/>
          <w:szCs w:val="20"/>
          <w:lang w:val="en-US" w:eastAsia="en-US"/>
        </w:rPr>
        <w:t>yeah I agree I would spend fewer words here describing what you found (was already reported in results), and spend a couple more words expounding on what the influence of immortal time bias here and how and why you were able to examine this question with less of it</w:t>
      </w:r>
    </w:p>
  </w:comment>
  <w:comment w:id="244" w:author="iacopo olivotto" w:date="2025-04-02T22:00:00Z" w:initials="io">
    <w:p w14:paraId="7A29D09C" w14:textId="64C68688" w:rsidR="00535359" w:rsidRDefault="00535359" w:rsidP="00535359">
      <w:pPr>
        <w:pStyle w:val="Kommentartekst"/>
      </w:pPr>
      <w:r>
        <w:rPr>
          <w:rStyle w:val="Kommentarhenvisning"/>
        </w:rPr>
        <w:annotationRef/>
      </w:r>
      <w:r>
        <w:t>The % in this table are confusing… because the denominator changes between the first row and the other rows</w:t>
      </w:r>
    </w:p>
  </w:comment>
  <w:comment w:id="245" w:author="Christoffer Vissing" w:date="2025-04-22T15:45:00Z" w:initials="CRV">
    <w:p w14:paraId="270F3656" w14:textId="77777777" w:rsidR="009520DB" w:rsidRDefault="009520DB" w:rsidP="009520DB">
      <w:r>
        <w:rPr>
          <w:rStyle w:val="Kommentarhenvisning"/>
        </w:rPr>
        <w:annotationRef/>
      </w:r>
      <w:r>
        <w:rPr>
          <w:sz w:val="20"/>
          <w:szCs w:val="20"/>
          <w:lang w:val="en-US" w:eastAsia="en-US"/>
        </w:rPr>
        <w:t>SD</w:t>
      </w:r>
    </w:p>
    <w:p w14:paraId="687B6717" w14:textId="77777777" w:rsidR="009520DB" w:rsidRDefault="009520DB" w:rsidP="009520DB">
      <w:r>
        <w:rPr>
          <w:sz w:val="20"/>
          <w:szCs w:val="20"/>
          <w:lang w:val="en-US" w:eastAsia="en-US"/>
        </w:rPr>
        <w:t>Hard to read the Sarc+ and Sarc - partly for size and partly for light color</w:t>
      </w:r>
    </w:p>
  </w:comment>
  <w:comment w:id="246" w:author="Belinda Gray" w:date="2025-04-06T13:23:00Z" w:initials="BD">
    <w:p w14:paraId="3B014873" w14:textId="746110A5" w:rsidR="008F22DF" w:rsidRDefault="008F22DF" w:rsidP="008F22DF">
      <w:r>
        <w:rPr>
          <w:rStyle w:val="Kommentarhenvisning"/>
        </w:rPr>
        <w:annotationRef/>
      </w:r>
      <w:r>
        <w:rPr>
          <w:color w:val="000000"/>
          <w:sz w:val="20"/>
          <w:szCs w:val="20"/>
          <w:lang w:val="en-US" w:eastAsia="en-US"/>
        </w:rPr>
        <w:t xml:space="preserve">This is really interesting and quite a striking difference. I know we do have a comment in the discussion but I wonder if we need another sentence, and whether we should include in the key clinical implications- one could argue these &gt;65+ nonsarc patients probably don’t need a defib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7A446" w15:done="0"/>
  <w15:commentEx w15:paraId="7E1A964B" w15:paraIdParent="6D27A446" w15:done="0"/>
  <w15:commentEx w15:paraId="64C75E2B" w15:paraIdParent="6D27A446" w15:done="0"/>
  <w15:commentEx w15:paraId="57FE7B09" w15:paraIdParent="6D27A446" w15:done="0"/>
  <w15:commentEx w15:paraId="6B9A0733" w15:paraIdParent="6D27A446" w15:done="0"/>
  <w15:commentEx w15:paraId="53BF4C6C" w15:paraIdParent="6D27A446" w15:done="0"/>
  <w15:commentEx w15:paraId="3D710F66" w15:paraIdParent="6D27A446" w15:done="0"/>
  <w15:commentEx w15:paraId="018300A7" w15:done="0"/>
  <w15:commentEx w15:paraId="3A783F63" w15:done="0"/>
  <w15:commentEx w15:paraId="6BA51AA3" w15:done="0"/>
  <w15:commentEx w15:paraId="699C5B79" w15:paraIdParent="6BA51AA3" w15:done="0"/>
  <w15:commentEx w15:paraId="3B84B4F4" w15:paraIdParent="6BA51AA3" w15:done="0"/>
  <w15:commentEx w15:paraId="293C3FAC" w15:paraIdParent="6BA51AA3" w15:done="0"/>
  <w15:commentEx w15:paraId="41A079A7" w15:paraIdParent="6BA51AA3" w15:done="0"/>
  <w15:commentEx w15:paraId="75A01FF6" w15:done="0"/>
  <w15:commentEx w15:paraId="5DFE2DE0" w15:done="0"/>
  <w15:commentEx w15:paraId="220F4C04" w15:done="0"/>
  <w15:commentEx w15:paraId="2AD0603F" w15:done="0"/>
  <w15:commentEx w15:paraId="5A78DD1A" w15:paraIdParent="2AD0603F" w15:done="0"/>
  <w15:commentEx w15:paraId="214EDFEF" w15:done="0"/>
  <w15:commentEx w15:paraId="271FB3B8" w15:paraIdParent="214EDFEF" w15:done="0"/>
  <w15:commentEx w15:paraId="6A06ACBE" w15:done="0"/>
  <w15:commentEx w15:paraId="35AAD2BA" w15:done="0"/>
  <w15:commentEx w15:paraId="697BE2E3" w15:paraIdParent="35AAD2BA" w15:done="0"/>
  <w15:commentEx w15:paraId="7A9D02E3" w15:done="0"/>
  <w15:commentEx w15:paraId="19E887B4" w15:done="0"/>
  <w15:commentEx w15:paraId="3D79DEDA" w15:paraIdParent="19E887B4" w15:done="0"/>
  <w15:commentEx w15:paraId="0CC9AEF1" w15:paraIdParent="19E887B4" w15:done="0"/>
  <w15:commentEx w15:paraId="035E4EF8" w15:done="0"/>
  <w15:commentEx w15:paraId="6ECC33F8" w15:done="0"/>
  <w15:commentEx w15:paraId="41E2453D" w15:done="0"/>
  <w15:commentEx w15:paraId="7B9AA19F" w15:done="0"/>
  <w15:commentEx w15:paraId="047E5FF7" w15:done="0"/>
  <w15:commentEx w15:paraId="580B6A49" w15:done="0"/>
  <w15:commentEx w15:paraId="10BAF42C" w15:done="0"/>
  <w15:commentEx w15:paraId="760A717F" w15:paraIdParent="10BAF42C" w15:done="0"/>
  <w15:commentEx w15:paraId="74EDCE0A" w15:done="0"/>
  <w15:commentEx w15:paraId="3D4C90F9" w15:paraIdParent="74EDCE0A" w15:done="0"/>
  <w15:commentEx w15:paraId="7A29D09C" w15:done="0"/>
  <w15:commentEx w15:paraId="687B6717" w15:done="0"/>
  <w15:commentEx w15:paraId="3B0148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732281" w16cex:dateUtc="2025-03-18T13:43:00Z"/>
  <w16cex:commentExtensible w16cex:durableId="2B8A6776" w16cex:dateUtc="2025-03-23T14:56:00Z"/>
  <w16cex:commentExtensible w16cex:durableId="2B8A6BC6" w16cex:dateUtc="2025-03-23T15:15:00Z"/>
  <w16cex:commentExtensible w16cex:durableId="2B8D2E8C" w16cex:dateUtc="2025-03-25T12:30:00Z"/>
  <w16cex:commentExtensible w16cex:durableId="2B982CAC" w16cex:dateUtc="2025-04-02T19:37:00Z"/>
  <w16cex:commentExtensible w16cex:durableId="542FD2B9" w16cex:dateUtc="2025-04-03T12:50:00Z"/>
  <w16cex:commentExtensible w16cex:durableId="0B084AA5" w16cex:dateUtc="2025-04-06T08:27:00Z"/>
  <w16cex:commentExtensible w16cex:durableId="2FDB474C" w16cex:dateUtc="2025-04-06T08:32:00Z"/>
  <w16cex:commentExtensible w16cex:durableId="73744C20" w16cex:dateUtc="2025-04-08T13:43:00Z"/>
  <w16cex:commentExtensible w16cex:durableId="2B5357BA" w16cex:dateUtc="2025-02-09T21:35:00Z"/>
  <w16cex:commentExtensible w16cex:durableId="30F0F75C" w16cex:dateUtc="2025-03-13T14:42:00Z"/>
  <w16cex:commentExtensible w16cex:durableId="06F07DF2" w16cex:dateUtc="2025-04-03T12:54:00Z"/>
  <w16cex:commentExtensible w16cex:durableId="7B27D7DC" w16cex:dateUtc="2025-04-12T05:59:00Z"/>
  <w16cex:commentExtensible w16cex:durableId="1E8C67BC" w16cex:dateUtc="2025-04-12T06:00:00Z"/>
  <w16cex:commentExtensible w16cex:durableId="61F81323" w16cex:dateUtc="2025-03-29T06:37:00Z"/>
  <w16cex:commentExtensible w16cex:durableId="088A4E06" w16cex:dateUtc="2025-04-08T13:43:00Z"/>
  <w16cex:commentExtensible w16cex:durableId="6404012F" w16cex:dateUtc="2025-04-12T05:52:00Z"/>
  <w16cex:commentExtensible w16cex:durableId="2B982D0B" w16cex:dateUtc="2025-04-02T19:39:00Z"/>
  <w16cex:commentExtensible w16cex:durableId="2307086C" w16cex:dateUtc="2025-04-03T13:06:00Z"/>
  <w16cex:commentExtensible w16cex:durableId="2B982FA0" w16cex:dateUtc="2025-04-02T19:50:00Z"/>
  <w16cex:commentExtensible w16cex:durableId="724F9B2D" w16cex:dateUtc="2025-04-03T13:09:00Z"/>
  <w16cex:commentExtensible w16cex:durableId="2B8D2F71" w16cex:dateUtc="2025-03-25T12:34:00Z"/>
  <w16cex:commentExtensible w16cex:durableId="2B982F59" w16cex:dateUtc="2025-04-02T19:49:00Z"/>
  <w16cex:commentExtensible w16cex:durableId="20E2F5A4" w16cex:dateUtc="2025-04-22T13:40:00Z"/>
  <w16cex:commentExtensible w16cex:durableId="2B9832B3" w16cex:dateUtc="2025-04-02T20:03:00Z"/>
  <w16cex:commentExtensible w16cex:durableId="2B98332C" w16cex:dateUtc="2025-04-02T20:05:00Z"/>
  <w16cex:commentExtensible w16cex:durableId="2F60EC0D" w16cex:dateUtc="2025-04-22T13:41:00Z"/>
  <w16cex:commentExtensible w16cex:durableId="402A34DA" w16cex:dateUtc="2025-05-13T20:10:00Z"/>
  <w16cex:commentExtensible w16cex:durableId="2B9835A3" w16cex:dateUtc="2025-04-02T20:16:00Z"/>
  <w16cex:commentExtensible w16cex:durableId="2B9835BB" w16cex:dateUtc="2025-04-02T20:16:00Z"/>
  <w16cex:commentExtensible w16cex:durableId="28543DE8" w16cex:dateUtc="2025-04-22T13:41:00Z"/>
  <w16cex:commentExtensible w16cex:durableId="226DBAF7" w16cex:dateUtc="2025-04-08T13:46:00Z"/>
  <w16cex:commentExtensible w16cex:durableId="2B9835F2" w16cex:dateUtc="2025-04-02T20:17:00Z"/>
  <w16cex:commentExtensible w16cex:durableId="6DB88FA5" w16cex:dateUtc="2025-04-08T13:47:00Z"/>
  <w16cex:commentExtensible w16cex:durableId="2125A33C" w16cex:dateUtc="2025-04-03T13:30:00Z"/>
  <w16cex:commentExtensible w16cex:durableId="7E5A779A" w16cex:dateUtc="2025-04-22T13:43:00Z"/>
  <w16cex:commentExtensible w16cex:durableId="5DB8530B" w16cex:dateUtc="2025-04-03T13:32:00Z"/>
  <w16cex:commentExtensible w16cex:durableId="60574AE1" w16cex:dateUtc="2025-04-12T05:56:00Z"/>
  <w16cex:commentExtensible w16cex:durableId="2B9831F0" w16cex:dateUtc="2025-04-02T20:00:00Z"/>
  <w16cex:commentExtensible w16cex:durableId="37B144A1" w16cex:dateUtc="2025-04-22T13:45:00Z"/>
  <w16cex:commentExtensible w16cex:durableId="39F138FB" w16cex:dateUtc="2025-04-06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7A446" w16cid:durableId="3D732281"/>
  <w16cid:commentId w16cid:paraId="7E1A964B" w16cid:durableId="2B8A6776"/>
  <w16cid:commentId w16cid:paraId="64C75E2B" w16cid:durableId="2B8A6BC6"/>
  <w16cid:commentId w16cid:paraId="57FE7B09" w16cid:durableId="2B8D2E8C"/>
  <w16cid:commentId w16cid:paraId="6B9A0733" w16cid:durableId="2B982CAC"/>
  <w16cid:commentId w16cid:paraId="53BF4C6C" w16cid:durableId="542FD2B9"/>
  <w16cid:commentId w16cid:paraId="3D710F66" w16cid:durableId="0B084AA5"/>
  <w16cid:commentId w16cid:paraId="018300A7" w16cid:durableId="2FDB474C"/>
  <w16cid:commentId w16cid:paraId="3A783F63" w16cid:durableId="73744C20"/>
  <w16cid:commentId w16cid:paraId="6BA51AA3" w16cid:durableId="2B5357BA"/>
  <w16cid:commentId w16cid:paraId="699C5B79" w16cid:durableId="30F0F75C"/>
  <w16cid:commentId w16cid:paraId="3B84B4F4" w16cid:durableId="06F07DF2"/>
  <w16cid:commentId w16cid:paraId="293C3FAC" w16cid:durableId="7B27D7DC"/>
  <w16cid:commentId w16cid:paraId="41A079A7" w16cid:durableId="1E8C67BC"/>
  <w16cid:commentId w16cid:paraId="75A01FF6" w16cid:durableId="61F81323"/>
  <w16cid:commentId w16cid:paraId="5DFE2DE0" w16cid:durableId="088A4E06"/>
  <w16cid:commentId w16cid:paraId="220F4C04" w16cid:durableId="6404012F"/>
  <w16cid:commentId w16cid:paraId="2AD0603F" w16cid:durableId="2B982D0B"/>
  <w16cid:commentId w16cid:paraId="5A78DD1A" w16cid:durableId="2307086C"/>
  <w16cid:commentId w16cid:paraId="214EDFEF" w16cid:durableId="2B982FA0"/>
  <w16cid:commentId w16cid:paraId="271FB3B8" w16cid:durableId="724F9B2D"/>
  <w16cid:commentId w16cid:paraId="6A06ACBE" w16cid:durableId="2B8D2F71"/>
  <w16cid:commentId w16cid:paraId="35AAD2BA" w16cid:durableId="2B982F59"/>
  <w16cid:commentId w16cid:paraId="697BE2E3" w16cid:durableId="20E2F5A4"/>
  <w16cid:commentId w16cid:paraId="7A9D02E3" w16cid:durableId="2B9832B3"/>
  <w16cid:commentId w16cid:paraId="19E887B4" w16cid:durableId="2B98332C"/>
  <w16cid:commentId w16cid:paraId="3D79DEDA" w16cid:durableId="2F60EC0D"/>
  <w16cid:commentId w16cid:paraId="0CC9AEF1" w16cid:durableId="402A34DA"/>
  <w16cid:commentId w16cid:paraId="035E4EF8" w16cid:durableId="2B9835A3"/>
  <w16cid:commentId w16cid:paraId="6ECC33F8" w16cid:durableId="2B9835BB"/>
  <w16cid:commentId w16cid:paraId="41E2453D" w16cid:durableId="28543DE8"/>
  <w16cid:commentId w16cid:paraId="7B9AA19F" w16cid:durableId="226DBAF7"/>
  <w16cid:commentId w16cid:paraId="047E5FF7" w16cid:durableId="2B9835F2"/>
  <w16cid:commentId w16cid:paraId="580B6A49" w16cid:durableId="6DB88FA5"/>
  <w16cid:commentId w16cid:paraId="10BAF42C" w16cid:durableId="2125A33C"/>
  <w16cid:commentId w16cid:paraId="760A717F" w16cid:durableId="7E5A779A"/>
  <w16cid:commentId w16cid:paraId="74EDCE0A" w16cid:durableId="5DB8530B"/>
  <w16cid:commentId w16cid:paraId="3D4C90F9" w16cid:durableId="60574AE1"/>
  <w16cid:commentId w16cid:paraId="7A29D09C" w16cid:durableId="2B9831F0"/>
  <w16cid:commentId w16cid:paraId="687B6717" w16cid:durableId="37B144A1"/>
  <w16cid:commentId w16cid:paraId="3B014873" w16cid:durableId="39F13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EDC2F" w14:textId="77777777" w:rsidR="004D5082" w:rsidRDefault="004D5082">
      <w:r>
        <w:separator/>
      </w:r>
    </w:p>
  </w:endnote>
  <w:endnote w:type="continuationSeparator" w:id="0">
    <w:p w14:paraId="468ABF8B" w14:textId="77777777" w:rsidR="004D5082" w:rsidRDefault="004D50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52459853"/>
      <w:docPartObj>
        <w:docPartGallery w:val="Page Numbers (Bottom of Page)"/>
        <w:docPartUnique/>
      </w:docPartObj>
    </w:sdtPr>
    <w:sdtContent>
      <w:p w14:paraId="2E52998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217F3A">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447351201"/>
      <w:docPartObj>
        <w:docPartGallery w:val="Page Numbers (Bottom of Page)"/>
        <w:docPartUnique/>
      </w:docPartObj>
    </w:sdtPr>
    <w:sdtContent>
      <w:p w14:paraId="52769EB4"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217F3A">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355334408"/>
      <w:docPartObj>
        <w:docPartGallery w:val="Page Numbers (Bottom of Page)"/>
        <w:docPartUnique/>
      </w:docPartObj>
    </w:sdtPr>
    <w:sdtContent>
      <w:p w14:paraId="62B1227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217F3A">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510806176"/>
      <w:docPartObj>
        <w:docPartGallery w:val="Page Numbers (Bottom of Page)"/>
        <w:docPartUnique/>
      </w:docPartObj>
    </w:sdtPr>
    <w:sdtContent>
      <w:p w14:paraId="07DA5C48" w14:textId="77777777" w:rsidR="00FE26BF" w:rsidRDefault="001B3DE8" w:rsidP="00217F3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217F3A">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312B5" w14:textId="77777777" w:rsidR="004D5082" w:rsidRDefault="004D5082">
      <w:r>
        <w:separator/>
      </w:r>
    </w:p>
  </w:footnote>
  <w:footnote w:type="continuationSeparator" w:id="0">
    <w:p w14:paraId="6C543C5C" w14:textId="77777777" w:rsidR="004D5082" w:rsidRDefault="004D50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534BB"/>
    <w:multiLevelType w:val="hybridMultilevel"/>
    <w:tmpl w:val="49F842C8"/>
    <w:lvl w:ilvl="0" w:tplc="64826AA6">
      <w:start w:val="1"/>
      <w:numFmt w:val="decimal"/>
      <w:lvlText w:val="%1."/>
      <w:lvlJc w:val="left"/>
      <w:pPr>
        <w:ind w:left="1440" w:hanging="360"/>
      </w:pPr>
    </w:lvl>
    <w:lvl w:ilvl="1" w:tplc="FBDA7EF4">
      <w:start w:val="1"/>
      <w:numFmt w:val="decimal"/>
      <w:lvlText w:val="%2."/>
      <w:lvlJc w:val="left"/>
      <w:pPr>
        <w:ind w:left="1440" w:hanging="360"/>
      </w:pPr>
    </w:lvl>
    <w:lvl w:ilvl="2" w:tplc="DD9C300A">
      <w:start w:val="1"/>
      <w:numFmt w:val="decimal"/>
      <w:lvlText w:val="%3."/>
      <w:lvlJc w:val="left"/>
      <w:pPr>
        <w:ind w:left="1440" w:hanging="360"/>
      </w:pPr>
    </w:lvl>
    <w:lvl w:ilvl="3" w:tplc="618CA8C0">
      <w:start w:val="1"/>
      <w:numFmt w:val="decimal"/>
      <w:lvlText w:val="%4."/>
      <w:lvlJc w:val="left"/>
      <w:pPr>
        <w:ind w:left="1440" w:hanging="360"/>
      </w:pPr>
    </w:lvl>
    <w:lvl w:ilvl="4" w:tplc="7C4E3882">
      <w:start w:val="1"/>
      <w:numFmt w:val="decimal"/>
      <w:lvlText w:val="%5."/>
      <w:lvlJc w:val="left"/>
      <w:pPr>
        <w:ind w:left="1440" w:hanging="360"/>
      </w:pPr>
    </w:lvl>
    <w:lvl w:ilvl="5" w:tplc="4DAACF1A">
      <w:start w:val="1"/>
      <w:numFmt w:val="decimal"/>
      <w:lvlText w:val="%6."/>
      <w:lvlJc w:val="left"/>
      <w:pPr>
        <w:ind w:left="1440" w:hanging="360"/>
      </w:pPr>
    </w:lvl>
    <w:lvl w:ilvl="6" w:tplc="BF6E5E0C">
      <w:start w:val="1"/>
      <w:numFmt w:val="decimal"/>
      <w:lvlText w:val="%7."/>
      <w:lvlJc w:val="left"/>
      <w:pPr>
        <w:ind w:left="1440" w:hanging="360"/>
      </w:pPr>
    </w:lvl>
    <w:lvl w:ilvl="7" w:tplc="66F43B10">
      <w:start w:val="1"/>
      <w:numFmt w:val="decimal"/>
      <w:lvlText w:val="%8."/>
      <w:lvlJc w:val="left"/>
      <w:pPr>
        <w:ind w:left="1440" w:hanging="360"/>
      </w:pPr>
    </w:lvl>
    <w:lvl w:ilvl="8" w:tplc="36FE01F6">
      <w:start w:val="1"/>
      <w:numFmt w:val="decimal"/>
      <w:lvlText w:val="%9."/>
      <w:lvlJc w:val="left"/>
      <w:pPr>
        <w:ind w:left="1440" w:hanging="360"/>
      </w:pPr>
    </w:lvl>
  </w:abstractNum>
  <w:abstractNum w:abstractNumId="1"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4"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F2FEC"/>
    <w:multiLevelType w:val="hybridMultilevel"/>
    <w:tmpl w:val="67628ABC"/>
    <w:lvl w:ilvl="0" w:tplc="DDB4F7E2">
      <w:start w:val="1"/>
      <w:numFmt w:val="decimal"/>
      <w:lvlText w:val="%1."/>
      <w:lvlJc w:val="left"/>
      <w:pPr>
        <w:ind w:left="1440" w:hanging="360"/>
      </w:pPr>
    </w:lvl>
    <w:lvl w:ilvl="1" w:tplc="309AFAAC">
      <w:start w:val="1"/>
      <w:numFmt w:val="decimal"/>
      <w:lvlText w:val="%2."/>
      <w:lvlJc w:val="left"/>
      <w:pPr>
        <w:ind w:left="1440" w:hanging="360"/>
      </w:pPr>
    </w:lvl>
    <w:lvl w:ilvl="2" w:tplc="28C8E8AA">
      <w:start w:val="1"/>
      <w:numFmt w:val="decimal"/>
      <w:lvlText w:val="%3."/>
      <w:lvlJc w:val="left"/>
      <w:pPr>
        <w:ind w:left="1440" w:hanging="360"/>
      </w:pPr>
    </w:lvl>
    <w:lvl w:ilvl="3" w:tplc="448E9000">
      <w:start w:val="1"/>
      <w:numFmt w:val="decimal"/>
      <w:lvlText w:val="%4."/>
      <w:lvlJc w:val="left"/>
      <w:pPr>
        <w:ind w:left="1440" w:hanging="360"/>
      </w:pPr>
    </w:lvl>
    <w:lvl w:ilvl="4" w:tplc="D4682704">
      <w:start w:val="1"/>
      <w:numFmt w:val="decimal"/>
      <w:lvlText w:val="%5."/>
      <w:lvlJc w:val="left"/>
      <w:pPr>
        <w:ind w:left="1440" w:hanging="360"/>
      </w:pPr>
    </w:lvl>
    <w:lvl w:ilvl="5" w:tplc="50FC4E22">
      <w:start w:val="1"/>
      <w:numFmt w:val="decimal"/>
      <w:lvlText w:val="%6."/>
      <w:lvlJc w:val="left"/>
      <w:pPr>
        <w:ind w:left="1440" w:hanging="360"/>
      </w:pPr>
    </w:lvl>
    <w:lvl w:ilvl="6" w:tplc="0532A100">
      <w:start w:val="1"/>
      <w:numFmt w:val="decimal"/>
      <w:lvlText w:val="%7."/>
      <w:lvlJc w:val="left"/>
      <w:pPr>
        <w:ind w:left="1440" w:hanging="360"/>
      </w:pPr>
    </w:lvl>
    <w:lvl w:ilvl="7" w:tplc="2EEA13AE">
      <w:start w:val="1"/>
      <w:numFmt w:val="decimal"/>
      <w:lvlText w:val="%8."/>
      <w:lvlJc w:val="left"/>
      <w:pPr>
        <w:ind w:left="1440" w:hanging="360"/>
      </w:pPr>
    </w:lvl>
    <w:lvl w:ilvl="8" w:tplc="7CBC9DD2">
      <w:start w:val="1"/>
      <w:numFmt w:val="decimal"/>
      <w:lvlText w:val="%9."/>
      <w:lvlJc w:val="left"/>
      <w:pPr>
        <w:ind w:left="1440" w:hanging="360"/>
      </w:pPr>
    </w:lvl>
  </w:abstractNum>
  <w:abstractNum w:abstractNumId="7"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8"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3"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4"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269504390">
    <w:abstractNumId w:val="8"/>
  </w:num>
  <w:num w:numId="2" w16cid:durableId="1063411885">
    <w:abstractNumId w:val="17"/>
  </w:num>
  <w:num w:numId="3" w16cid:durableId="1773160572">
    <w:abstractNumId w:val="5"/>
  </w:num>
  <w:num w:numId="4" w16cid:durableId="243490909">
    <w:abstractNumId w:val="11"/>
  </w:num>
  <w:num w:numId="5" w16cid:durableId="2042242835">
    <w:abstractNumId w:val="20"/>
  </w:num>
  <w:num w:numId="6" w16cid:durableId="1421835524">
    <w:abstractNumId w:val="22"/>
  </w:num>
  <w:num w:numId="7" w16cid:durableId="1588541301">
    <w:abstractNumId w:val="21"/>
  </w:num>
  <w:num w:numId="8" w16cid:durableId="1884049637">
    <w:abstractNumId w:val="10"/>
  </w:num>
  <w:num w:numId="9" w16cid:durableId="986932088">
    <w:abstractNumId w:val="14"/>
  </w:num>
  <w:num w:numId="10" w16cid:durableId="542862076">
    <w:abstractNumId w:val="16"/>
  </w:num>
  <w:num w:numId="11" w16cid:durableId="787898309">
    <w:abstractNumId w:val="15"/>
  </w:num>
  <w:num w:numId="12" w16cid:durableId="1638561538">
    <w:abstractNumId w:val="1"/>
  </w:num>
  <w:num w:numId="13" w16cid:durableId="577441233">
    <w:abstractNumId w:val="9"/>
  </w:num>
  <w:num w:numId="14" w16cid:durableId="1657302281">
    <w:abstractNumId w:val="18"/>
  </w:num>
  <w:num w:numId="15" w16cid:durableId="836766509">
    <w:abstractNumId w:val="24"/>
  </w:num>
  <w:num w:numId="16" w16cid:durableId="836120177">
    <w:abstractNumId w:val="23"/>
  </w:num>
  <w:num w:numId="17" w16cid:durableId="1847401987">
    <w:abstractNumId w:val="19"/>
  </w:num>
  <w:num w:numId="18" w16cid:durableId="14962518">
    <w:abstractNumId w:val="4"/>
  </w:num>
  <w:num w:numId="19" w16cid:durableId="772436879">
    <w:abstractNumId w:val="2"/>
  </w:num>
  <w:num w:numId="20" w16cid:durableId="1731073719">
    <w:abstractNumId w:val="3"/>
  </w:num>
  <w:num w:numId="21" w16cid:durableId="1930380730">
    <w:abstractNumId w:val="13"/>
  </w:num>
  <w:num w:numId="22" w16cid:durableId="1854764420">
    <w:abstractNumId w:val="12"/>
  </w:num>
  <w:num w:numId="23" w16cid:durableId="342511304">
    <w:abstractNumId w:val="7"/>
  </w:num>
  <w:num w:numId="24" w16cid:durableId="1028216759">
    <w:abstractNumId w:val="0"/>
  </w:num>
  <w:num w:numId="25" w16cid:durableId="1051258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ffer Vissing">
    <w15:presenceInfo w15:providerId="None" w15:userId="Christoffer Vissing"/>
  </w15:person>
  <w15:person w15:author="Anna Axelsson Raja">
    <w15:presenceInfo w15:providerId="None" w15:userId="Anna Axelsson Raja"/>
  </w15:person>
  <w15:person w15:author="Ho, Carolyn Y.,MD">
    <w15:presenceInfo w15:providerId="AD" w15:userId="S::cho@bwh.harvard.edu::fb697271-ea8d-4cac-b506-842628907a6b"/>
  </w15:person>
  <w15:person w15:author="Henning Bundgaard">
    <w15:presenceInfo w15:providerId="AD" w15:userId="S::Henning.Bundgaard@regionh.dk::1195010c-4fd6-4905-acae-046056440be6"/>
  </w15:person>
  <w15:person w15:author="iacopo olivotto">
    <w15:presenceInfo w15:providerId="Windows Live" w15:userId="dd6cf14adc9dd3a6"/>
  </w15:person>
  <w15:person w15:author="Lampert, Rachel">
    <w15:presenceInfo w15:providerId="AD" w15:userId="S::rachel.lampert@yale.edu::34ae2e04-fef6-4a5e-b21b-602b8e8c8d89"/>
  </w15:person>
  <w15:person w15:author="Belinda Gray">
    <w15:presenceInfo w15:providerId="AD" w15:userId="S::belinda.gray@sydney.edu.au::aa244531-3826-43ad-a158-15d783d701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714"/>
    <w:rsid w:val="00021CE6"/>
    <w:rsid w:val="00025604"/>
    <w:rsid w:val="000261EC"/>
    <w:rsid w:val="0002713B"/>
    <w:rsid w:val="0003136F"/>
    <w:rsid w:val="000315ED"/>
    <w:rsid w:val="00031C83"/>
    <w:rsid w:val="00036093"/>
    <w:rsid w:val="00036BA5"/>
    <w:rsid w:val="00037938"/>
    <w:rsid w:val="00037B48"/>
    <w:rsid w:val="00040F1C"/>
    <w:rsid w:val="0004148E"/>
    <w:rsid w:val="0004277A"/>
    <w:rsid w:val="00044362"/>
    <w:rsid w:val="0004497C"/>
    <w:rsid w:val="00045C43"/>
    <w:rsid w:val="00045FF8"/>
    <w:rsid w:val="000472A7"/>
    <w:rsid w:val="00047633"/>
    <w:rsid w:val="00051EAF"/>
    <w:rsid w:val="00055DBA"/>
    <w:rsid w:val="00056EEB"/>
    <w:rsid w:val="00060459"/>
    <w:rsid w:val="000629A9"/>
    <w:rsid w:val="00064F02"/>
    <w:rsid w:val="00066095"/>
    <w:rsid w:val="0006687E"/>
    <w:rsid w:val="00070043"/>
    <w:rsid w:val="00071707"/>
    <w:rsid w:val="00071ECC"/>
    <w:rsid w:val="00073741"/>
    <w:rsid w:val="0007751F"/>
    <w:rsid w:val="00080A63"/>
    <w:rsid w:val="00083068"/>
    <w:rsid w:val="0008357F"/>
    <w:rsid w:val="00087C51"/>
    <w:rsid w:val="000958D0"/>
    <w:rsid w:val="00096AB2"/>
    <w:rsid w:val="000A01EC"/>
    <w:rsid w:val="000A2466"/>
    <w:rsid w:val="000A45A1"/>
    <w:rsid w:val="000B140C"/>
    <w:rsid w:val="000B5DA3"/>
    <w:rsid w:val="000B753D"/>
    <w:rsid w:val="000B76C9"/>
    <w:rsid w:val="000C157F"/>
    <w:rsid w:val="000C5E36"/>
    <w:rsid w:val="000C5F50"/>
    <w:rsid w:val="000C6486"/>
    <w:rsid w:val="000C64C0"/>
    <w:rsid w:val="000D0076"/>
    <w:rsid w:val="000D2A8A"/>
    <w:rsid w:val="000D3354"/>
    <w:rsid w:val="000D4738"/>
    <w:rsid w:val="000E24D6"/>
    <w:rsid w:val="000E33AA"/>
    <w:rsid w:val="000E3A07"/>
    <w:rsid w:val="000E754A"/>
    <w:rsid w:val="000F2218"/>
    <w:rsid w:val="000F3B75"/>
    <w:rsid w:val="000F4019"/>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163"/>
    <w:rsid w:val="00141347"/>
    <w:rsid w:val="00147EC8"/>
    <w:rsid w:val="00152E8D"/>
    <w:rsid w:val="00153C85"/>
    <w:rsid w:val="00154659"/>
    <w:rsid w:val="0016021D"/>
    <w:rsid w:val="00164A03"/>
    <w:rsid w:val="0016572F"/>
    <w:rsid w:val="00167E21"/>
    <w:rsid w:val="00171B3C"/>
    <w:rsid w:val="001748BF"/>
    <w:rsid w:val="001749CA"/>
    <w:rsid w:val="0018036F"/>
    <w:rsid w:val="00184BB2"/>
    <w:rsid w:val="001852DF"/>
    <w:rsid w:val="00185626"/>
    <w:rsid w:val="001871E9"/>
    <w:rsid w:val="00187E3F"/>
    <w:rsid w:val="00190371"/>
    <w:rsid w:val="00191A92"/>
    <w:rsid w:val="00192803"/>
    <w:rsid w:val="0019303B"/>
    <w:rsid w:val="00193C32"/>
    <w:rsid w:val="001977C7"/>
    <w:rsid w:val="0019798E"/>
    <w:rsid w:val="001A1D95"/>
    <w:rsid w:val="001A2D03"/>
    <w:rsid w:val="001A566B"/>
    <w:rsid w:val="001A603B"/>
    <w:rsid w:val="001A6523"/>
    <w:rsid w:val="001B3DE8"/>
    <w:rsid w:val="001C061F"/>
    <w:rsid w:val="001C070C"/>
    <w:rsid w:val="001C44CF"/>
    <w:rsid w:val="001C5964"/>
    <w:rsid w:val="001D30C0"/>
    <w:rsid w:val="001D428D"/>
    <w:rsid w:val="001D4E4E"/>
    <w:rsid w:val="001D711A"/>
    <w:rsid w:val="001D766A"/>
    <w:rsid w:val="001E0DCC"/>
    <w:rsid w:val="001E27DC"/>
    <w:rsid w:val="001E38CF"/>
    <w:rsid w:val="001E4447"/>
    <w:rsid w:val="001E5A55"/>
    <w:rsid w:val="001E6208"/>
    <w:rsid w:val="001E72A7"/>
    <w:rsid w:val="001E7F65"/>
    <w:rsid w:val="001F2967"/>
    <w:rsid w:val="001F5C3A"/>
    <w:rsid w:val="00200626"/>
    <w:rsid w:val="00201C66"/>
    <w:rsid w:val="0020331D"/>
    <w:rsid w:val="0020425B"/>
    <w:rsid w:val="002045AA"/>
    <w:rsid w:val="00205ABD"/>
    <w:rsid w:val="00205DC2"/>
    <w:rsid w:val="00214E3D"/>
    <w:rsid w:val="00215F74"/>
    <w:rsid w:val="00217F3A"/>
    <w:rsid w:val="00223E49"/>
    <w:rsid w:val="00224206"/>
    <w:rsid w:val="00226DDB"/>
    <w:rsid w:val="002270D2"/>
    <w:rsid w:val="0023131F"/>
    <w:rsid w:val="002321E8"/>
    <w:rsid w:val="00233E4F"/>
    <w:rsid w:val="00234724"/>
    <w:rsid w:val="00234D5E"/>
    <w:rsid w:val="00235157"/>
    <w:rsid w:val="00236409"/>
    <w:rsid w:val="00241DE5"/>
    <w:rsid w:val="0024227C"/>
    <w:rsid w:val="00244FC1"/>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9C2"/>
    <w:rsid w:val="002B3BD2"/>
    <w:rsid w:val="002B3BF8"/>
    <w:rsid w:val="002B44B5"/>
    <w:rsid w:val="002B5172"/>
    <w:rsid w:val="002B6640"/>
    <w:rsid w:val="002B6FD8"/>
    <w:rsid w:val="002B7FC3"/>
    <w:rsid w:val="002C1AB4"/>
    <w:rsid w:val="002C308A"/>
    <w:rsid w:val="002C4FB9"/>
    <w:rsid w:val="002C6DC5"/>
    <w:rsid w:val="002C7D53"/>
    <w:rsid w:val="002D51B3"/>
    <w:rsid w:val="002E43B4"/>
    <w:rsid w:val="002E48E9"/>
    <w:rsid w:val="002E4BE9"/>
    <w:rsid w:val="002E513F"/>
    <w:rsid w:val="002F2FB6"/>
    <w:rsid w:val="002F3B21"/>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2674"/>
    <w:rsid w:val="003341D7"/>
    <w:rsid w:val="00334C63"/>
    <w:rsid w:val="00335B40"/>
    <w:rsid w:val="00337E0B"/>
    <w:rsid w:val="00341B85"/>
    <w:rsid w:val="0034252B"/>
    <w:rsid w:val="00345718"/>
    <w:rsid w:val="00345914"/>
    <w:rsid w:val="00350333"/>
    <w:rsid w:val="00351DC9"/>
    <w:rsid w:val="00352840"/>
    <w:rsid w:val="00353802"/>
    <w:rsid w:val="00353BD0"/>
    <w:rsid w:val="00356624"/>
    <w:rsid w:val="00357D74"/>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5895"/>
    <w:rsid w:val="00397258"/>
    <w:rsid w:val="0039793A"/>
    <w:rsid w:val="003A41F5"/>
    <w:rsid w:val="003A633A"/>
    <w:rsid w:val="003B08C6"/>
    <w:rsid w:val="003B159A"/>
    <w:rsid w:val="003B3617"/>
    <w:rsid w:val="003B5E2A"/>
    <w:rsid w:val="003B7FA4"/>
    <w:rsid w:val="003C0184"/>
    <w:rsid w:val="003C0A32"/>
    <w:rsid w:val="003C1656"/>
    <w:rsid w:val="003C2490"/>
    <w:rsid w:val="003C3095"/>
    <w:rsid w:val="003C33E1"/>
    <w:rsid w:val="003D3D16"/>
    <w:rsid w:val="003D3DB4"/>
    <w:rsid w:val="003D4478"/>
    <w:rsid w:val="003D5112"/>
    <w:rsid w:val="003D54E2"/>
    <w:rsid w:val="003D6095"/>
    <w:rsid w:val="003D647E"/>
    <w:rsid w:val="003E2EB5"/>
    <w:rsid w:val="003E33A6"/>
    <w:rsid w:val="003E58A3"/>
    <w:rsid w:val="003E5F73"/>
    <w:rsid w:val="003E6385"/>
    <w:rsid w:val="003E79BB"/>
    <w:rsid w:val="003E7F02"/>
    <w:rsid w:val="003F0B99"/>
    <w:rsid w:val="003F641C"/>
    <w:rsid w:val="00400129"/>
    <w:rsid w:val="00406508"/>
    <w:rsid w:val="00406573"/>
    <w:rsid w:val="00407FC1"/>
    <w:rsid w:val="0041170E"/>
    <w:rsid w:val="004125E5"/>
    <w:rsid w:val="0041288F"/>
    <w:rsid w:val="00413FB0"/>
    <w:rsid w:val="0042223C"/>
    <w:rsid w:val="00422DA9"/>
    <w:rsid w:val="004235C4"/>
    <w:rsid w:val="00426080"/>
    <w:rsid w:val="00430B72"/>
    <w:rsid w:val="00431AEB"/>
    <w:rsid w:val="0043207B"/>
    <w:rsid w:val="00433852"/>
    <w:rsid w:val="00433EF5"/>
    <w:rsid w:val="00436E9C"/>
    <w:rsid w:val="004373F9"/>
    <w:rsid w:val="00441CD3"/>
    <w:rsid w:val="00442031"/>
    <w:rsid w:val="0044370D"/>
    <w:rsid w:val="00443736"/>
    <w:rsid w:val="00444074"/>
    <w:rsid w:val="004451B2"/>
    <w:rsid w:val="0044712F"/>
    <w:rsid w:val="00451BCA"/>
    <w:rsid w:val="004536C1"/>
    <w:rsid w:val="00455F41"/>
    <w:rsid w:val="00457278"/>
    <w:rsid w:val="00460447"/>
    <w:rsid w:val="004614A4"/>
    <w:rsid w:val="00461516"/>
    <w:rsid w:val="00461927"/>
    <w:rsid w:val="004629A8"/>
    <w:rsid w:val="004636E0"/>
    <w:rsid w:val="004640FE"/>
    <w:rsid w:val="00464E82"/>
    <w:rsid w:val="00472249"/>
    <w:rsid w:val="0047289B"/>
    <w:rsid w:val="00473475"/>
    <w:rsid w:val="004754E7"/>
    <w:rsid w:val="00475C49"/>
    <w:rsid w:val="00476968"/>
    <w:rsid w:val="0048195E"/>
    <w:rsid w:val="00482E50"/>
    <w:rsid w:val="004871C9"/>
    <w:rsid w:val="004877E1"/>
    <w:rsid w:val="004908BF"/>
    <w:rsid w:val="0049191A"/>
    <w:rsid w:val="004929D2"/>
    <w:rsid w:val="00493348"/>
    <w:rsid w:val="004A06DA"/>
    <w:rsid w:val="004A1BC5"/>
    <w:rsid w:val="004A1EC3"/>
    <w:rsid w:val="004B6FE6"/>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5082"/>
    <w:rsid w:val="004D6A60"/>
    <w:rsid w:val="004E12E1"/>
    <w:rsid w:val="004E262F"/>
    <w:rsid w:val="004E3197"/>
    <w:rsid w:val="004E4251"/>
    <w:rsid w:val="004F1BE0"/>
    <w:rsid w:val="004F3AFA"/>
    <w:rsid w:val="004F4BF9"/>
    <w:rsid w:val="004F61B7"/>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359"/>
    <w:rsid w:val="00535BD8"/>
    <w:rsid w:val="0053705B"/>
    <w:rsid w:val="0054323F"/>
    <w:rsid w:val="00545CED"/>
    <w:rsid w:val="00547A32"/>
    <w:rsid w:val="00551AF1"/>
    <w:rsid w:val="00551BFA"/>
    <w:rsid w:val="005534C8"/>
    <w:rsid w:val="00554798"/>
    <w:rsid w:val="005559AF"/>
    <w:rsid w:val="00556B72"/>
    <w:rsid w:val="005664EA"/>
    <w:rsid w:val="00567A14"/>
    <w:rsid w:val="00570290"/>
    <w:rsid w:val="00574638"/>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2ED0"/>
    <w:rsid w:val="005E3EFD"/>
    <w:rsid w:val="005E42C7"/>
    <w:rsid w:val="005E755E"/>
    <w:rsid w:val="005F2993"/>
    <w:rsid w:val="005F3FDD"/>
    <w:rsid w:val="005F5AC0"/>
    <w:rsid w:val="00602B0C"/>
    <w:rsid w:val="0060437B"/>
    <w:rsid w:val="006071EB"/>
    <w:rsid w:val="00615203"/>
    <w:rsid w:val="006174CC"/>
    <w:rsid w:val="0062278A"/>
    <w:rsid w:val="006231BB"/>
    <w:rsid w:val="00625C27"/>
    <w:rsid w:val="00625F3A"/>
    <w:rsid w:val="00626F13"/>
    <w:rsid w:val="00627F19"/>
    <w:rsid w:val="00630307"/>
    <w:rsid w:val="00630A55"/>
    <w:rsid w:val="00632C1C"/>
    <w:rsid w:val="00633B91"/>
    <w:rsid w:val="0063463C"/>
    <w:rsid w:val="006368C7"/>
    <w:rsid w:val="00636E22"/>
    <w:rsid w:val="00636ED5"/>
    <w:rsid w:val="0064123F"/>
    <w:rsid w:val="006414B3"/>
    <w:rsid w:val="00641A39"/>
    <w:rsid w:val="0064270F"/>
    <w:rsid w:val="0064335B"/>
    <w:rsid w:val="00646167"/>
    <w:rsid w:val="006463CE"/>
    <w:rsid w:val="0065030C"/>
    <w:rsid w:val="00651604"/>
    <w:rsid w:val="00652B2A"/>
    <w:rsid w:val="00653619"/>
    <w:rsid w:val="00655663"/>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67A4"/>
    <w:rsid w:val="006B7AE7"/>
    <w:rsid w:val="006B7D1A"/>
    <w:rsid w:val="006C51D5"/>
    <w:rsid w:val="006D0A92"/>
    <w:rsid w:val="006D4A13"/>
    <w:rsid w:val="006D4B43"/>
    <w:rsid w:val="006D51BB"/>
    <w:rsid w:val="006D62AB"/>
    <w:rsid w:val="006D75C8"/>
    <w:rsid w:val="006E30BF"/>
    <w:rsid w:val="006E4348"/>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040E"/>
    <w:rsid w:val="0073692A"/>
    <w:rsid w:val="007401B1"/>
    <w:rsid w:val="00746DF7"/>
    <w:rsid w:val="0074716C"/>
    <w:rsid w:val="00753492"/>
    <w:rsid w:val="007544D9"/>
    <w:rsid w:val="00754B2F"/>
    <w:rsid w:val="00755D3B"/>
    <w:rsid w:val="00757421"/>
    <w:rsid w:val="00762103"/>
    <w:rsid w:val="007621F1"/>
    <w:rsid w:val="007625E0"/>
    <w:rsid w:val="00766CA7"/>
    <w:rsid w:val="007744F0"/>
    <w:rsid w:val="007747EB"/>
    <w:rsid w:val="007748D5"/>
    <w:rsid w:val="00777B45"/>
    <w:rsid w:val="00780625"/>
    <w:rsid w:val="007811CD"/>
    <w:rsid w:val="00781AD2"/>
    <w:rsid w:val="00782C80"/>
    <w:rsid w:val="00783844"/>
    <w:rsid w:val="00783E74"/>
    <w:rsid w:val="00784843"/>
    <w:rsid w:val="00790484"/>
    <w:rsid w:val="0079278C"/>
    <w:rsid w:val="00792807"/>
    <w:rsid w:val="00792D0E"/>
    <w:rsid w:val="007944C9"/>
    <w:rsid w:val="00797C2D"/>
    <w:rsid w:val="007A45DD"/>
    <w:rsid w:val="007A5844"/>
    <w:rsid w:val="007A7CE5"/>
    <w:rsid w:val="007B1E2E"/>
    <w:rsid w:val="007B24D0"/>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E9F"/>
    <w:rsid w:val="007D6F28"/>
    <w:rsid w:val="007E2C25"/>
    <w:rsid w:val="007E5235"/>
    <w:rsid w:val="007F0426"/>
    <w:rsid w:val="007F100A"/>
    <w:rsid w:val="007F1BAE"/>
    <w:rsid w:val="007F51E8"/>
    <w:rsid w:val="007F62AC"/>
    <w:rsid w:val="007F67CF"/>
    <w:rsid w:val="0080039F"/>
    <w:rsid w:val="00800A37"/>
    <w:rsid w:val="00801D10"/>
    <w:rsid w:val="00802A2D"/>
    <w:rsid w:val="00803FC0"/>
    <w:rsid w:val="00805030"/>
    <w:rsid w:val="00805553"/>
    <w:rsid w:val="008065FD"/>
    <w:rsid w:val="00806C50"/>
    <w:rsid w:val="00810083"/>
    <w:rsid w:val="00812D9A"/>
    <w:rsid w:val="0081550F"/>
    <w:rsid w:val="008229ED"/>
    <w:rsid w:val="00822DD1"/>
    <w:rsid w:val="00823A13"/>
    <w:rsid w:val="00827161"/>
    <w:rsid w:val="0082771C"/>
    <w:rsid w:val="00830E6F"/>
    <w:rsid w:val="0083228C"/>
    <w:rsid w:val="00832D41"/>
    <w:rsid w:val="00833357"/>
    <w:rsid w:val="008346CE"/>
    <w:rsid w:val="0084063E"/>
    <w:rsid w:val="008410A5"/>
    <w:rsid w:val="00841781"/>
    <w:rsid w:val="008417BA"/>
    <w:rsid w:val="00842AF6"/>
    <w:rsid w:val="0084459B"/>
    <w:rsid w:val="008455B8"/>
    <w:rsid w:val="00850A68"/>
    <w:rsid w:val="00850C14"/>
    <w:rsid w:val="00851E75"/>
    <w:rsid w:val="008539EC"/>
    <w:rsid w:val="00856846"/>
    <w:rsid w:val="008575FD"/>
    <w:rsid w:val="00861776"/>
    <w:rsid w:val="00861833"/>
    <w:rsid w:val="00862521"/>
    <w:rsid w:val="00866EF8"/>
    <w:rsid w:val="00867A97"/>
    <w:rsid w:val="0087104C"/>
    <w:rsid w:val="00873FE8"/>
    <w:rsid w:val="00875D58"/>
    <w:rsid w:val="0087775A"/>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093"/>
    <w:rsid w:val="008E21C5"/>
    <w:rsid w:val="008E5B00"/>
    <w:rsid w:val="008E6C1A"/>
    <w:rsid w:val="008E6D08"/>
    <w:rsid w:val="008E71EB"/>
    <w:rsid w:val="008F135E"/>
    <w:rsid w:val="008F22DF"/>
    <w:rsid w:val="008F58BC"/>
    <w:rsid w:val="008F6EC6"/>
    <w:rsid w:val="00900D32"/>
    <w:rsid w:val="00901942"/>
    <w:rsid w:val="00903497"/>
    <w:rsid w:val="0090368F"/>
    <w:rsid w:val="0090387A"/>
    <w:rsid w:val="00906BE0"/>
    <w:rsid w:val="00907D0E"/>
    <w:rsid w:val="00922895"/>
    <w:rsid w:val="00923EF4"/>
    <w:rsid w:val="00924D34"/>
    <w:rsid w:val="009266D2"/>
    <w:rsid w:val="00934456"/>
    <w:rsid w:val="00934540"/>
    <w:rsid w:val="00935B32"/>
    <w:rsid w:val="0093697B"/>
    <w:rsid w:val="00941C96"/>
    <w:rsid w:val="009426C3"/>
    <w:rsid w:val="00942716"/>
    <w:rsid w:val="00945228"/>
    <w:rsid w:val="0094582D"/>
    <w:rsid w:val="00945B98"/>
    <w:rsid w:val="009470FC"/>
    <w:rsid w:val="009520DB"/>
    <w:rsid w:val="00954CA0"/>
    <w:rsid w:val="00957565"/>
    <w:rsid w:val="009577E5"/>
    <w:rsid w:val="00960A37"/>
    <w:rsid w:val="0096305C"/>
    <w:rsid w:val="00964632"/>
    <w:rsid w:val="00966B05"/>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B464D"/>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3057"/>
    <w:rsid w:val="009E41E7"/>
    <w:rsid w:val="009E4605"/>
    <w:rsid w:val="009E4A4E"/>
    <w:rsid w:val="009E5EFB"/>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078D"/>
    <w:rsid w:val="00A4134E"/>
    <w:rsid w:val="00A43ABA"/>
    <w:rsid w:val="00A45595"/>
    <w:rsid w:val="00A56582"/>
    <w:rsid w:val="00A5713E"/>
    <w:rsid w:val="00A62DC8"/>
    <w:rsid w:val="00A64C92"/>
    <w:rsid w:val="00A728AE"/>
    <w:rsid w:val="00A74DF5"/>
    <w:rsid w:val="00A751D0"/>
    <w:rsid w:val="00A76EE4"/>
    <w:rsid w:val="00A77028"/>
    <w:rsid w:val="00A776BA"/>
    <w:rsid w:val="00A81610"/>
    <w:rsid w:val="00A85FE9"/>
    <w:rsid w:val="00A947DB"/>
    <w:rsid w:val="00A95177"/>
    <w:rsid w:val="00A961C0"/>
    <w:rsid w:val="00A964E5"/>
    <w:rsid w:val="00A9693F"/>
    <w:rsid w:val="00AA0497"/>
    <w:rsid w:val="00AA4526"/>
    <w:rsid w:val="00AA4BBF"/>
    <w:rsid w:val="00AA65AF"/>
    <w:rsid w:val="00AA67A5"/>
    <w:rsid w:val="00AA77DE"/>
    <w:rsid w:val="00AA7BBD"/>
    <w:rsid w:val="00AB003F"/>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2E6C"/>
    <w:rsid w:val="00B04425"/>
    <w:rsid w:val="00B06391"/>
    <w:rsid w:val="00B136D1"/>
    <w:rsid w:val="00B13D40"/>
    <w:rsid w:val="00B14185"/>
    <w:rsid w:val="00B14D85"/>
    <w:rsid w:val="00B15850"/>
    <w:rsid w:val="00B215FC"/>
    <w:rsid w:val="00B24956"/>
    <w:rsid w:val="00B24EA1"/>
    <w:rsid w:val="00B26E80"/>
    <w:rsid w:val="00B30771"/>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2B72"/>
    <w:rsid w:val="00BA44FB"/>
    <w:rsid w:val="00BA5910"/>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D6426"/>
    <w:rsid w:val="00BE00E6"/>
    <w:rsid w:val="00BE1095"/>
    <w:rsid w:val="00BE1405"/>
    <w:rsid w:val="00BE15DA"/>
    <w:rsid w:val="00BE17D1"/>
    <w:rsid w:val="00BE2439"/>
    <w:rsid w:val="00BE2D5C"/>
    <w:rsid w:val="00BE445B"/>
    <w:rsid w:val="00BF182A"/>
    <w:rsid w:val="00BF1DE4"/>
    <w:rsid w:val="00BF5909"/>
    <w:rsid w:val="00BF7244"/>
    <w:rsid w:val="00C009C7"/>
    <w:rsid w:val="00C00C90"/>
    <w:rsid w:val="00C00F0C"/>
    <w:rsid w:val="00C01E6A"/>
    <w:rsid w:val="00C0216A"/>
    <w:rsid w:val="00C02764"/>
    <w:rsid w:val="00C02CAE"/>
    <w:rsid w:val="00C02DC8"/>
    <w:rsid w:val="00C039B8"/>
    <w:rsid w:val="00C07642"/>
    <w:rsid w:val="00C113BB"/>
    <w:rsid w:val="00C114B4"/>
    <w:rsid w:val="00C11D6C"/>
    <w:rsid w:val="00C17C44"/>
    <w:rsid w:val="00C17E0A"/>
    <w:rsid w:val="00C20A75"/>
    <w:rsid w:val="00C21997"/>
    <w:rsid w:val="00C22745"/>
    <w:rsid w:val="00C2582C"/>
    <w:rsid w:val="00C25949"/>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789"/>
    <w:rsid w:val="00CD5D89"/>
    <w:rsid w:val="00CD5EA9"/>
    <w:rsid w:val="00CD6850"/>
    <w:rsid w:val="00CD6BB0"/>
    <w:rsid w:val="00CD7900"/>
    <w:rsid w:val="00CE073C"/>
    <w:rsid w:val="00CE171D"/>
    <w:rsid w:val="00CE4003"/>
    <w:rsid w:val="00CE536D"/>
    <w:rsid w:val="00CF1786"/>
    <w:rsid w:val="00CF5CE8"/>
    <w:rsid w:val="00CF65F0"/>
    <w:rsid w:val="00CF7939"/>
    <w:rsid w:val="00D005DC"/>
    <w:rsid w:val="00D01BF0"/>
    <w:rsid w:val="00D04008"/>
    <w:rsid w:val="00D0466C"/>
    <w:rsid w:val="00D04DBA"/>
    <w:rsid w:val="00D06A7A"/>
    <w:rsid w:val="00D11238"/>
    <w:rsid w:val="00D11CD7"/>
    <w:rsid w:val="00D12475"/>
    <w:rsid w:val="00D14050"/>
    <w:rsid w:val="00D21631"/>
    <w:rsid w:val="00D21E8D"/>
    <w:rsid w:val="00D3112F"/>
    <w:rsid w:val="00D3206F"/>
    <w:rsid w:val="00D33261"/>
    <w:rsid w:val="00D35FAB"/>
    <w:rsid w:val="00D37B4E"/>
    <w:rsid w:val="00D42B8E"/>
    <w:rsid w:val="00D50E7D"/>
    <w:rsid w:val="00D5141C"/>
    <w:rsid w:val="00D5159C"/>
    <w:rsid w:val="00D519C3"/>
    <w:rsid w:val="00D51E41"/>
    <w:rsid w:val="00D52FCA"/>
    <w:rsid w:val="00D54922"/>
    <w:rsid w:val="00D55B18"/>
    <w:rsid w:val="00D57B5A"/>
    <w:rsid w:val="00D57C6D"/>
    <w:rsid w:val="00D57E00"/>
    <w:rsid w:val="00D60C85"/>
    <w:rsid w:val="00D61824"/>
    <w:rsid w:val="00D62892"/>
    <w:rsid w:val="00D62A05"/>
    <w:rsid w:val="00D62A43"/>
    <w:rsid w:val="00D64535"/>
    <w:rsid w:val="00D657E5"/>
    <w:rsid w:val="00D66F04"/>
    <w:rsid w:val="00D710F5"/>
    <w:rsid w:val="00D7731C"/>
    <w:rsid w:val="00D803C7"/>
    <w:rsid w:val="00D80E46"/>
    <w:rsid w:val="00D81999"/>
    <w:rsid w:val="00D81F8A"/>
    <w:rsid w:val="00D83727"/>
    <w:rsid w:val="00D84162"/>
    <w:rsid w:val="00D8498A"/>
    <w:rsid w:val="00D8701C"/>
    <w:rsid w:val="00D875F7"/>
    <w:rsid w:val="00D87B3B"/>
    <w:rsid w:val="00D9650E"/>
    <w:rsid w:val="00DA0C00"/>
    <w:rsid w:val="00DA50F5"/>
    <w:rsid w:val="00DA5B65"/>
    <w:rsid w:val="00DA67FA"/>
    <w:rsid w:val="00DA7CE3"/>
    <w:rsid w:val="00DB173C"/>
    <w:rsid w:val="00DB6201"/>
    <w:rsid w:val="00DB6D77"/>
    <w:rsid w:val="00DC3C24"/>
    <w:rsid w:val="00DC643A"/>
    <w:rsid w:val="00DC7E3B"/>
    <w:rsid w:val="00DD0515"/>
    <w:rsid w:val="00DD0DC9"/>
    <w:rsid w:val="00DD117D"/>
    <w:rsid w:val="00DD175D"/>
    <w:rsid w:val="00DD195A"/>
    <w:rsid w:val="00DD3FCE"/>
    <w:rsid w:val="00DD6282"/>
    <w:rsid w:val="00DD6616"/>
    <w:rsid w:val="00DD7732"/>
    <w:rsid w:val="00DE0059"/>
    <w:rsid w:val="00DE0329"/>
    <w:rsid w:val="00DE4FBA"/>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47986"/>
    <w:rsid w:val="00E5117D"/>
    <w:rsid w:val="00E55540"/>
    <w:rsid w:val="00E610EA"/>
    <w:rsid w:val="00E63955"/>
    <w:rsid w:val="00E63A7D"/>
    <w:rsid w:val="00E651EC"/>
    <w:rsid w:val="00E66BD0"/>
    <w:rsid w:val="00E6782D"/>
    <w:rsid w:val="00E71D9E"/>
    <w:rsid w:val="00E7231C"/>
    <w:rsid w:val="00E74355"/>
    <w:rsid w:val="00E8033B"/>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1107"/>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599A"/>
    <w:rsid w:val="00EF6167"/>
    <w:rsid w:val="00F00275"/>
    <w:rsid w:val="00F026B8"/>
    <w:rsid w:val="00F026C2"/>
    <w:rsid w:val="00F032C8"/>
    <w:rsid w:val="00F03C90"/>
    <w:rsid w:val="00F0537B"/>
    <w:rsid w:val="00F06DAE"/>
    <w:rsid w:val="00F07211"/>
    <w:rsid w:val="00F134D8"/>
    <w:rsid w:val="00F1430D"/>
    <w:rsid w:val="00F14A52"/>
    <w:rsid w:val="00F15144"/>
    <w:rsid w:val="00F20191"/>
    <w:rsid w:val="00F2147A"/>
    <w:rsid w:val="00F2266C"/>
    <w:rsid w:val="00F2577C"/>
    <w:rsid w:val="00F30EB7"/>
    <w:rsid w:val="00F329E5"/>
    <w:rsid w:val="00F33950"/>
    <w:rsid w:val="00F35B91"/>
    <w:rsid w:val="00F35BBE"/>
    <w:rsid w:val="00F35D8B"/>
    <w:rsid w:val="00F37E68"/>
    <w:rsid w:val="00F406CB"/>
    <w:rsid w:val="00F422FE"/>
    <w:rsid w:val="00F4254E"/>
    <w:rsid w:val="00F43420"/>
    <w:rsid w:val="00F450A0"/>
    <w:rsid w:val="00F4549D"/>
    <w:rsid w:val="00F47FD9"/>
    <w:rsid w:val="00F51D8D"/>
    <w:rsid w:val="00F53BED"/>
    <w:rsid w:val="00F54EFA"/>
    <w:rsid w:val="00F55054"/>
    <w:rsid w:val="00F5636F"/>
    <w:rsid w:val="00F63312"/>
    <w:rsid w:val="00F6627E"/>
    <w:rsid w:val="00F704D4"/>
    <w:rsid w:val="00F70620"/>
    <w:rsid w:val="00F748ED"/>
    <w:rsid w:val="00F76D41"/>
    <w:rsid w:val="00F77426"/>
    <w:rsid w:val="00F775AF"/>
    <w:rsid w:val="00F826AF"/>
    <w:rsid w:val="00F8500F"/>
    <w:rsid w:val="00F85112"/>
    <w:rsid w:val="00F85441"/>
    <w:rsid w:val="00F87F9D"/>
    <w:rsid w:val="00F904AB"/>
    <w:rsid w:val="00F9152D"/>
    <w:rsid w:val="00F924CE"/>
    <w:rsid w:val="00F947A3"/>
    <w:rsid w:val="00F9674B"/>
    <w:rsid w:val="00FA0FD1"/>
    <w:rsid w:val="00FA3F42"/>
    <w:rsid w:val="00FA685D"/>
    <w:rsid w:val="00FA7714"/>
    <w:rsid w:val="00FB109B"/>
    <w:rsid w:val="00FB1A93"/>
    <w:rsid w:val="00FB2A36"/>
    <w:rsid w:val="00FB797F"/>
    <w:rsid w:val="00FC3A44"/>
    <w:rsid w:val="00FC5FC2"/>
    <w:rsid w:val="00FC69AD"/>
    <w:rsid w:val="00FC716E"/>
    <w:rsid w:val="00FC7180"/>
    <w:rsid w:val="00FD4F8B"/>
    <w:rsid w:val="00FE233A"/>
    <w:rsid w:val="00FE26BF"/>
    <w:rsid w:val="00FE3DA1"/>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docId w15:val="{7BF7B05C-A793-4EE6-8463-4FB7701B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 w:type="character" w:styleId="Fremhv">
    <w:name w:val="Emphasis"/>
    <w:basedOn w:val="Standardskrifttypeiafsnit"/>
    <w:uiPriority w:val="20"/>
    <w:qFormat/>
    <w:rsid w:val="003C3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171603553">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401149426">
      <w:bodyDiv w:val="1"/>
      <w:marLeft w:val="0"/>
      <w:marRight w:val="0"/>
      <w:marTop w:val="0"/>
      <w:marBottom w:val="0"/>
      <w:divBdr>
        <w:top w:val="none" w:sz="0" w:space="0" w:color="auto"/>
        <w:left w:val="none" w:sz="0" w:space="0" w:color="auto"/>
        <w:bottom w:val="none" w:sz="0" w:space="0" w:color="auto"/>
        <w:right w:val="none" w:sz="0" w:space="0" w:color="auto"/>
      </w:divBdr>
    </w:div>
    <w:div w:id="444807325">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christoffer.rasmus.vissing.01@regionh" TargetMode="External"/><Relationship Id="rId18" Type="http://schemas.openxmlformats.org/officeDocument/2006/relationships/image" Target="media/image3.tiff"/><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mailto:cho@bwh.harvard.edu" TargetMode="External"/><Relationship Id="rId17" Type="http://schemas.openxmlformats.org/officeDocument/2006/relationships/image" Target="media/image2.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3.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4.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28</Pages>
  <Words>19153</Words>
  <Characters>116838</Characters>
  <Application>Microsoft Office Word</Application>
  <DocSecurity>0</DocSecurity>
  <Lines>973</Lines>
  <Paragraphs>271</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Manager/>
  <Company/>
  <LinksUpToDate>false</LinksUpToDate>
  <CharactersWithSpaces>135720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5</cp:revision>
  <dcterms:created xsi:type="dcterms:W3CDTF">2025-05-12T12:56:00Z</dcterms:created>
  <dcterms:modified xsi:type="dcterms:W3CDTF">2025-05-13T20:46:00Z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id="hmqySaYv"/&gt;&lt;style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