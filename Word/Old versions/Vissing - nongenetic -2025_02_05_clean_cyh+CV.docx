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2DA75E4E" w:rsidR="001D711A" w:rsidRPr="00907D0E" w:rsidRDefault="00500C2A" w:rsidP="00F35D8B">
      <w:pPr>
        <w:jc w:val="center"/>
        <w:rPr>
          <w:rFonts w:ascii="Roboto" w:hAnsi="Roboto"/>
          <w:b/>
          <w:bCs/>
          <w:lang w:val="en-US"/>
        </w:rPr>
      </w:pPr>
      <w:r>
        <w:rPr>
          <w:rFonts w:ascii="Roboto" w:hAnsi="Roboto"/>
          <w:b/>
          <w:bCs/>
          <w:lang w:val="en-US"/>
        </w:rPr>
        <w:t>Disease Modifiers</w:t>
      </w:r>
      <w:r w:rsidR="00DD6616">
        <w:rPr>
          <w:rFonts w:ascii="Roboto" w:hAnsi="Roboto"/>
          <w:b/>
          <w:bCs/>
          <w:lang w:val="en-US"/>
        </w:rPr>
        <w:t xml:space="preserve"> and Outcomes</w:t>
      </w:r>
      <w:r w:rsidRPr="00500C2A">
        <w:rPr>
          <w:rFonts w:ascii="Roboto" w:hAnsi="Roboto"/>
          <w:b/>
          <w:bCs/>
          <w:lang w:val="en-US"/>
        </w:rPr>
        <w:t xml:space="preserve"> in Hypertrophic Cardiomyopathy</w:t>
      </w:r>
      <w:r>
        <w:rPr>
          <w:rFonts w:ascii="Roboto" w:hAnsi="Roboto"/>
          <w:b/>
          <w:bCs/>
          <w:lang w:val="en-US"/>
        </w:rPr>
        <w:t xml:space="preserve"> </w:t>
      </w:r>
      <w:proofErr w:type="gramStart"/>
      <w:r>
        <w:rPr>
          <w:rFonts w:ascii="Roboto" w:hAnsi="Roboto"/>
          <w:b/>
          <w:bCs/>
          <w:lang w:val="en-US"/>
        </w:rPr>
        <w:t>With</w:t>
      </w:r>
      <w:proofErr w:type="gramEnd"/>
      <w:r>
        <w:rPr>
          <w:rFonts w:ascii="Roboto" w:hAnsi="Roboto"/>
          <w:b/>
          <w:bCs/>
          <w:lang w:val="en-US"/>
        </w:rPr>
        <w:t xml:space="preserve"> and Without </w:t>
      </w:r>
      <w:r w:rsidRPr="00500C2A">
        <w:rPr>
          <w:rFonts w:ascii="Roboto" w:hAnsi="Roboto"/>
          <w:b/>
          <w:bCs/>
          <w:lang w:val="en-US"/>
        </w:rPr>
        <w:t>Sarcomer</w:t>
      </w:r>
      <w:r>
        <w:rPr>
          <w:rFonts w:ascii="Roboto" w:hAnsi="Roboto"/>
          <w:b/>
          <w:bCs/>
          <w:lang w:val="en-US"/>
        </w:rPr>
        <w:t>e Variants</w:t>
      </w:r>
      <w:r w:rsidR="00F35D8B" w:rsidRPr="00907D0E">
        <w:rPr>
          <w:rFonts w:ascii="Roboto" w:hAnsi="Roboto"/>
          <w:b/>
          <w:bCs/>
          <w:lang w:val="en-US"/>
        </w:rPr>
        <w:t xml:space="preserve"> </w:t>
      </w:r>
    </w:p>
    <w:p w14:paraId="5E548908" w14:textId="2A2BF6AA"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 xml:space="preserve">Jodie Ingles, PhD; Belinda Gray, MD;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w:t>
      </w:r>
      <w:r w:rsidR="002F3B21" w:rsidRPr="00DB6D77">
        <w:rPr>
          <w:rFonts w:ascii="Roboto" w:hAnsi="Roboto" w:cs="Times"/>
          <w:sz w:val="18"/>
          <w:szCs w:val="18"/>
        </w:rPr>
        <w:t xml:space="preserve">Iacopo </w:t>
      </w:r>
      <w:proofErr w:type="spellStart"/>
      <w:r w:rsidR="002F3B21" w:rsidRPr="00DB6D77">
        <w:rPr>
          <w:rFonts w:ascii="Roboto" w:hAnsi="Roboto" w:cs="Times"/>
          <w:sz w:val="18"/>
          <w:szCs w:val="18"/>
        </w:rPr>
        <w:t>Olivotto</w:t>
      </w:r>
      <w:proofErr w:type="spellEnd"/>
      <w:r w:rsidR="002F3B21" w:rsidRPr="00DB6D77">
        <w:rPr>
          <w:rFonts w:ascii="Roboto" w:hAnsi="Roboto" w:cs="Times"/>
          <w:sz w:val="18"/>
          <w:szCs w:val="18"/>
        </w:rPr>
        <w:t>,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A3386D7" w14:textId="5F4EBAF1" w:rsidR="00CE073C" w:rsidRPr="00945228" w:rsidDel="00CE073C" w:rsidRDefault="001D711A" w:rsidP="001D711A">
      <w:pPr>
        <w:rPr>
          <w:del w:id="1" w:author="Christoffer Vissing" w:date="2025-03-13T15:38:00Z" w16du:dateUtc="2025-03-13T14:38:00Z"/>
          <w:rFonts w:ascii="Roboto" w:hAnsi="Roboto"/>
          <w:sz w:val="18"/>
          <w:szCs w:val="18"/>
          <w:lang w:val="en-US"/>
        </w:rPr>
      </w:pPr>
      <w:del w:id="2" w:author="Christoffer Vissing" w:date="2025-03-13T15:38:00Z" w16du:dateUtc="2025-03-13T14:38:00Z">
        <w:r w:rsidRPr="00945228" w:rsidDel="00CE073C">
          <w:rPr>
            <w:rFonts w:ascii="Roboto" w:hAnsi="Roboto"/>
            <w:sz w:val="18"/>
            <w:szCs w:val="18"/>
            <w:lang w:val="en-US"/>
          </w:rPr>
          <w:delText>Centre for Population Genomics,</w:delText>
        </w:r>
      </w:del>
      <w:del w:id="3" w:author="Christoffer Vissing" w:date="2025-03-13T15:39:00Z" w16du:dateUtc="2025-03-13T14:39:00Z">
        <w:r w:rsidRPr="00945228" w:rsidDel="001871E9">
          <w:rPr>
            <w:rFonts w:ascii="Roboto" w:hAnsi="Roboto"/>
            <w:sz w:val="18"/>
            <w:szCs w:val="18"/>
            <w:lang w:val="en-US"/>
          </w:rPr>
          <w:delText xml:space="preserve"> Garvan Institute of Medical Research and University of New South Wales, Sydney, Australia (J.I.)</w:delText>
        </w:r>
      </w:del>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ins w:id="4" w:author="Christoffer Vissing" w:date="2025-03-13T15:39:00Z" w16du:dateUtc="2025-03-13T14:39:00Z"/>
          <w:rFonts w:ascii="Roboto" w:hAnsi="Roboto"/>
          <w:sz w:val="18"/>
          <w:szCs w:val="18"/>
          <w:lang w:val="en-US"/>
        </w:rPr>
      </w:pPr>
      <w:ins w:id="5" w:author="Christoffer Vissing" w:date="2025-03-13T15:39:00Z" w16du:dateUtc="2025-03-13T14:39:00Z">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ins>
    </w:p>
    <w:p w14:paraId="7615C0B2" w14:textId="2EF25BAB" w:rsidR="001871E9" w:rsidRDefault="001871E9" w:rsidP="001D711A">
      <w:pPr>
        <w:rPr>
          <w:ins w:id="6" w:author="Christoffer Vissing" w:date="2025-03-13T15:39:00Z" w16du:dateUtc="2025-03-13T14:39:00Z"/>
          <w:rFonts w:ascii="Roboto" w:hAnsi="Roboto"/>
          <w:sz w:val="18"/>
          <w:szCs w:val="18"/>
          <w:lang w:val="en-US"/>
        </w:rPr>
      </w:pPr>
      <w:ins w:id="7" w:author="Christoffer Vissing" w:date="2025-03-13T15:38:00Z" w16du:dateUtc="2025-03-13T14:38:00Z">
        <w:r w:rsidRPr="001871E9">
          <w:rPr>
            <w:rFonts w:ascii="Roboto" w:hAnsi="Roboto"/>
            <w:sz w:val="18"/>
            <w:szCs w:val="18"/>
            <w:lang w:val="en-US"/>
          </w:rPr>
          <w:t>Faculty of Medicine and Health, The University of Sydney, Australia; Department of Cardiology, Royal Prince Alfred Hospital, Sydney, Australia</w:t>
        </w:r>
      </w:ins>
      <w:ins w:id="8" w:author="Christoffer Vissing" w:date="2025-03-13T15:39:00Z" w16du:dateUtc="2025-03-13T14:39:00Z">
        <w:r>
          <w:rPr>
            <w:rFonts w:ascii="Roboto" w:hAnsi="Roboto"/>
            <w:sz w:val="18"/>
            <w:szCs w:val="18"/>
            <w:lang w:val="en-US"/>
          </w:rPr>
          <w:t xml:space="preserve"> (B.G)</w:t>
        </w:r>
      </w:ins>
    </w:p>
    <w:p w14:paraId="773039E7" w14:textId="65E3789E" w:rsidR="001D711A" w:rsidRPr="00945228" w:rsidDel="001871E9" w:rsidRDefault="002F3B21" w:rsidP="001D711A">
      <w:pPr>
        <w:rPr>
          <w:del w:id="9" w:author="Christoffer Vissing" w:date="2025-03-13T15:39:00Z" w16du:dateUtc="2025-03-13T14:39:00Z"/>
          <w:rFonts w:ascii="Roboto" w:hAnsi="Roboto"/>
          <w:sz w:val="18"/>
          <w:szCs w:val="18"/>
          <w:lang w:val="en-US"/>
        </w:rPr>
      </w:pPr>
      <w:ins w:id="10" w:author="Ho, Carolyn Y.,MD" w:date="2025-02-09T16:21:00Z">
        <w:del w:id="11" w:author="Christoffer Vissing" w:date="2025-03-13T15:39:00Z" w16du:dateUtc="2025-03-13T14:39:00Z">
          <w:r w:rsidDel="001871E9">
            <w:rPr>
              <w:rFonts w:ascii="Roboto" w:hAnsi="Roboto"/>
              <w:sz w:val="18"/>
              <w:szCs w:val="18"/>
              <w:lang w:val="en-US"/>
            </w:rPr>
            <w:delText>**Jodie and Belinda institutional info**</w:delText>
          </w:r>
        </w:del>
      </w:ins>
      <w:del w:id="12" w:author="Christoffer Vissing" w:date="2025-03-13T15:39:00Z" w16du:dateUtc="2025-03-13T14:39:00Z">
        <w:r w:rsidR="001D711A" w:rsidRPr="00945228" w:rsidDel="001871E9">
          <w:rPr>
            <w:rFonts w:ascii="Roboto" w:hAnsi="Roboto"/>
            <w:sz w:val="18"/>
            <w:szCs w:val="18"/>
            <w:lang w:val="en-US"/>
          </w:rPr>
          <w:delText>Agnes Ginges Centre for Molecular Cardiology at Centenary Institute, University of Sydney, Australia (C.S.).</w:delText>
        </w:r>
      </w:del>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A776BA" w:rsidRDefault="001D711A" w:rsidP="001D711A">
      <w:pPr>
        <w:pStyle w:val="Ingenafstand"/>
        <w:rPr>
          <w:rFonts w:ascii="Roboto" w:hAnsi="Roboto" w:cs="Times New Roman"/>
          <w:sz w:val="18"/>
          <w:szCs w:val="18"/>
          <w:rPrChange w:id="13" w:author="Christoffer Vissing" w:date="2025-03-06T15:09:00Z" w16du:dateUtc="2025-03-06T14:09:00Z">
            <w:rPr>
              <w:rFonts w:ascii="Roboto" w:hAnsi="Roboto" w:cs="Times New Roman"/>
              <w:sz w:val="18"/>
              <w:szCs w:val="18"/>
              <w:lang w:val="da-DK"/>
            </w:rPr>
          </w:rPrChange>
        </w:rPr>
      </w:pPr>
      <w:r w:rsidRPr="00A776BA">
        <w:rPr>
          <w:rFonts w:ascii="Roboto" w:hAnsi="Roboto" w:cs="Times New Roman"/>
          <w:sz w:val="18"/>
          <w:szCs w:val="18"/>
          <w:rPrChange w:id="14" w:author="Christoffer Vissing" w:date="2025-03-06T15:09:00Z" w16du:dateUtc="2025-03-06T14:09:00Z">
            <w:rPr>
              <w:rFonts w:ascii="Roboto" w:hAnsi="Roboto" w:cs="Times New Roman"/>
              <w:sz w:val="18"/>
              <w:szCs w:val="18"/>
              <w:lang w:val="da-DK"/>
            </w:rPr>
          </w:rPrChange>
        </w:rPr>
        <w:t xml:space="preserve">Email: </w:t>
      </w:r>
      <w:r w:rsidR="00EF6167">
        <w:fldChar w:fldCharType="begin"/>
      </w:r>
      <w:r w:rsidR="00EF6167" w:rsidRPr="00A776BA">
        <w:instrText>HYPERLINK "mailto:christoffer.rasmus.vissing.01@regionh"</w:instrText>
      </w:r>
      <w:r w:rsidR="00EF6167">
        <w:fldChar w:fldCharType="separate"/>
      </w:r>
      <w:r w:rsidR="00EF6167" w:rsidRPr="00A776BA">
        <w:rPr>
          <w:rStyle w:val="Hyperlink"/>
          <w:rFonts w:ascii="Roboto" w:hAnsi="Roboto" w:cs="Times New Roman"/>
          <w:sz w:val="18"/>
          <w:szCs w:val="18"/>
          <w:rPrChange w:id="15" w:author="Christoffer Vissing" w:date="2025-03-06T15:09:00Z" w16du:dateUtc="2025-03-06T14:09:00Z">
            <w:rPr>
              <w:rStyle w:val="Hyperlink"/>
              <w:rFonts w:ascii="Roboto" w:hAnsi="Roboto" w:cs="Times New Roman"/>
              <w:sz w:val="18"/>
              <w:szCs w:val="18"/>
              <w:lang w:val="da-DK"/>
            </w:rPr>
          </w:rPrChange>
        </w:rPr>
        <w:t>christoffer.rasmus.vissing.01@regionh</w:t>
      </w:r>
      <w:r w:rsidR="00EF6167">
        <w:fldChar w:fldCharType="end"/>
      </w:r>
      <w:r w:rsidRPr="00A776BA">
        <w:rPr>
          <w:rFonts w:ascii="Roboto" w:hAnsi="Roboto" w:cs="Times New Roman"/>
          <w:sz w:val="18"/>
          <w:szCs w:val="18"/>
          <w:rPrChange w:id="16" w:author="Christoffer Vissing" w:date="2025-03-06T15:09:00Z" w16du:dateUtc="2025-03-06T14:09:00Z">
            <w:rPr>
              <w:rFonts w:ascii="Roboto" w:hAnsi="Roboto" w:cs="Times New Roman"/>
              <w:sz w:val="18"/>
              <w:szCs w:val="18"/>
              <w:lang w:val="da-DK"/>
            </w:rPr>
          </w:rPrChange>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9"/>
          <w:footerReference w:type="default" r:id="rId10"/>
          <w:pgSz w:w="12240" w:h="15840"/>
          <w:pgMar w:top="1440" w:right="1440" w:bottom="992" w:left="1259" w:header="720" w:footer="720" w:gutter="0"/>
          <w:cols w:space="720"/>
          <w:titlePg/>
          <w:docGrid w:linePitch="360"/>
        </w:sectPr>
      </w:pPr>
      <w:bookmarkStart w:id="1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547829FE"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r w:rsidR="003E79BB">
        <w:rPr>
          <w:rFonts w:ascii="Roboto" w:hAnsi="Roboto"/>
          <w:sz w:val="22"/>
          <w:szCs w:val="22"/>
          <w:lang w:val="en-US"/>
        </w:rPr>
        <w:t xml:space="preserve">Although </w:t>
      </w:r>
      <w:r w:rsidR="00476968">
        <w:rPr>
          <w:rFonts w:ascii="Roboto" w:hAnsi="Roboto"/>
          <w:sz w:val="22"/>
          <w:szCs w:val="22"/>
          <w:lang w:val="en-US"/>
        </w:rPr>
        <w:t xml:space="preserve">genetic background is recognized to influence </w:t>
      </w:r>
      <w:r w:rsidR="003E79BB">
        <w:rPr>
          <w:rFonts w:ascii="Roboto" w:hAnsi="Roboto"/>
          <w:sz w:val="22"/>
          <w:szCs w:val="22"/>
          <w:lang w:val="en-US"/>
        </w:rPr>
        <w:t>c</w:t>
      </w:r>
      <w:r w:rsidR="004C6F6D" w:rsidRPr="00945228">
        <w:rPr>
          <w:rFonts w:ascii="Roboto" w:hAnsi="Roboto"/>
          <w:sz w:val="22"/>
          <w:szCs w:val="22"/>
          <w:lang w:val="en-US"/>
        </w:rPr>
        <w:t xml:space="preserve">linical </w:t>
      </w:r>
      <w:r w:rsidR="00476968">
        <w:rPr>
          <w:rFonts w:ascii="Roboto" w:hAnsi="Roboto"/>
          <w:sz w:val="22"/>
          <w:szCs w:val="22"/>
          <w:lang w:val="en-US"/>
        </w:rPr>
        <w:t>outcomes</w:t>
      </w:r>
      <w:r w:rsidR="003E79BB">
        <w:rPr>
          <w:rFonts w:ascii="Roboto" w:hAnsi="Roboto"/>
          <w:sz w:val="22"/>
          <w:szCs w:val="22"/>
          <w:lang w:val="en-US"/>
        </w:rPr>
        <w:t>,</w:t>
      </w:r>
      <w:r w:rsidR="0041288F">
        <w:rPr>
          <w:rFonts w:ascii="Roboto" w:hAnsi="Roboto"/>
          <w:sz w:val="22"/>
          <w:szCs w:val="22"/>
          <w:lang w:val="en-US"/>
        </w:rPr>
        <w:t xml:space="preserve"> granular</w:t>
      </w:r>
      <w:r w:rsidR="003E79BB">
        <w:rPr>
          <w:rFonts w:ascii="Roboto" w:hAnsi="Roboto"/>
          <w:sz w:val="22"/>
          <w:szCs w:val="22"/>
          <w:lang w:val="en-US"/>
        </w:rPr>
        <w:t xml:space="preserve"> </w:t>
      </w:r>
      <w:r w:rsidR="00476968">
        <w:rPr>
          <w:rFonts w:ascii="Roboto" w:hAnsi="Roboto"/>
          <w:sz w:val="22"/>
          <w:szCs w:val="22"/>
          <w:lang w:val="en-US"/>
        </w:rPr>
        <w:t>details regarding how genetics</w:t>
      </w:r>
      <w:r w:rsidR="003E79BB">
        <w:rPr>
          <w:rFonts w:ascii="Roboto" w:hAnsi="Roboto"/>
          <w:sz w:val="22"/>
          <w:szCs w:val="22"/>
          <w:lang w:val="en-US"/>
        </w:rPr>
        <w:t xml:space="preserve"> </w:t>
      </w:r>
      <w:r w:rsidR="000C5E36">
        <w:rPr>
          <w:rFonts w:ascii="Roboto" w:hAnsi="Roboto"/>
          <w:sz w:val="22"/>
          <w:szCs w:val="22"/>
          <w:lang w:val="en-US"/>
        </w:rPr>
        <w:t xml:space="preserve">impact </w:t>
      </w:r>
      <w:r w:rsidR="008E1D94">
        <w:rPr>
          <w:rFonts w:ascii="Roboto" w:hAnsi="Roboto"/>
          <w:sz w:val="22"/>
          <w:szCs w:val="22"/>
          <w:lang w:val="en-US"/>
        </w:rPr>
        <w:t xml:space="preserve">cardiovascular </w:t>
      </w:r>
      <w:proofErr w:type="gramStart"/>
      <w:r w:rsidR="008E1D94">
        <w:rPr>
          <w:rFonts w:ascii="Roboto" w:hAnsi="Roboto"/>
          <w:sz w:val="22"/>
          <w:szCs w:val="22"/>
          <w:lang w:val="en-US"/>
        </w:rPr>
        <w:t>comorbidities</w:t>
      </w:r>
      <w:proofErr w:type="gramEnd"/>
      <w:r w:rsidR="00B970ED">
        <w:rPr>
          <w:rFonts w:ascii="Roboto" w:hAnsi="Roboto"/>
          <w:sz w:val="22"/>
          <w:szCs w:val="22"/>
          <w:lang w:val="en-US"/>
        </w:rPr>
        <w:t xml:space="preserve"> </w:t>
      </w:r>
      <w:r w:rsidR="000C5E36">
        <w:rPr>
          <w:rFonts w:ascii="Roboto" w:hAnsi="Roboto"/>
          <w:sz w:val="22"/>
          <w:szCs w:val="22"/>
          <w:lang w:val="en-US"/>
        </w:rPr>
        <w:t xml:space="preserve">and </w:t>
      </w:r>
      <w:r w:rsidR="00476968">
        <w:rPr>
          <w:rFonts w:ascii="Roboto" w:hAnsi="Roboto"/>
          <w:sz w:val="22"/>
          <w:szCs w:val="22"/>
          <w:lang w:val="en-US"/>
        </w:rPr>
        <w:t xml:space="preserve">the temporal sequence of </w:t>
      </w:r>
      <w:r w:rsidR="00B970ED" w:rsidRPr="0064335B">
        <w:rPr>
          <w:rFonts w:ascii="Roboto" w:hAnsi="Roboto"/>
          <w:sz w:val="22"/>
          <w:szCs w:val="22"/>
          <w:lang w:val="en-US"/>
        </w:rPr>
        <w:t>events</w:t>
      </w:r>
      <w:r w:rsidR="003E79BB">
        <w:rPr>
          <w:rFonts w:ascii="Roboto" w:hAnsi="Roboto"/>
          <w:sz w:val="22"/>
          <w:szCs w:val="22"/>
          <w:lang w:val="en-US"/>
        </w:rPr>
        <w:t xml:space="preserve"> are 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516A982E"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44E4C98F"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r w:rsidR="0041288F">
        <w:rPr>
          <w:rFonts w:ascii="Roboto" w:hAnsi="Roboto"/>
          <w:sz w:val="22"/>
          <w:szCs w:val="22"/>
          <w:lang w:val="en-US"/>
        </w:rPr>
        <w:t>, 50%</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 50%)</w:t>
      </w:r>
      <w:r w:rsidR="00AE60F7" w:rsidRPr="00907D0E">
        <w:rPr>
          <w:rFonts w:ascii="Roboto" w:hAnsi="Roboto"/>
          <w:sz w:val="22"/>
          <w:szCs w:val="22"/>
          <w:lang w:val="en-US"/>
        </w:rPr>
        <w:t>.</w:t>
      </w:r>
      <w:r w:rsidR="006A5983" w:rsidRPr="00907D0E">
        <w:rPr>
          <w:rFonts w:ascii="Roboto" w:hAnsi="Roboto"/>
          <w:sz w:val="22"/>
          <w:szCs w:val="22"/>
          <w:lang w:val="en-US"/>
        </w:rPr>
        <w:t xml:space="preserve"> </w:t>
      </w:r>
      <w:r w:rsidR="00003735">
        <w:rPr>
          <w:rFonts w:ascii="Roboto" w:hAnsi="Roboto"/>
          <w:sz w:val="22"/>
          <w:szCs w:val="22"/>
          <w:lang w:val="en-US"/>
        </w:rPr>
        <w:t>Conversely, obesity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18"/>
      <w:commentRangeStart w:id="19"/>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18"/>
      <w:r w:rsidR="00036093">
        <w:rPr>
          <w:rStyle w:val="Kommentarhenvisning"/>
          <w:lang w:val="en-US" w:eastAsia="en-US"/>
        </w:rPr>
        <w:commentReference w:id="18"/>
      </w:r>
      <w:commentRangeEnd w:id="19"/>
      <w:r w:rsidR="001871E9">
        <w:rPr>
          <w:rStyle w:val="Kommentarhenvisning"/>
          <w:lang w:val="en-US" w:eastAsia="en-US"/>
        </w:rPr>
        <w:commentReference w:id="19"/>
      </w:r>
      <w:r w:rsidR="003D3D16" w:rsidRPr="00B14D85">
        <w:rPr>
          <w:rFonts w:ascii="Roboto" w:hAnsi="Roboto"/>
          <w:sz w:val="22"/>
          <w:szCs w:val="22"/>
          <w:lang w:val="en-US"/>
        </w:rPr>
        <w:t>.</w:t>
      </w:r>
    </w:p>
    <w:p w14:paraId="3BF2D74D" w14:textId="471CB79D"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 xml:space="preserve">between groups (10.4% vs. 9.4%); however,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r w:rsidR="003E79BB">
        <w:rPr>
          <w:rFonts w:ascii="Roboto" w:hAnsi="Roboto"/>
          <w:sz w:val="22"/>
          <w:szCs w:val="22"/>
          <w:lang w:val="en-US"/>
        </w:rPr>
        <w:t>largely driven by</w:t>
      </w:r>
      <w:r w:rsidR="003D3D16" w:rsidRPr="00B14D85">
        <w:rPr>
          <w:rFonts w:ascii="Roboto" w:hAnsi="Roboto"/>
          <w:sz w:val="22"/>
          <w:szCs w:val="22"/>
          <w:lang w:val="en-US"/>
        </w:rPr>
        <w:t xml:space="preserve"> </w:t>
      </w:r>
      <w:ins w:id="20" w:author="Christoffer Vissing" w:date="2025-03-13T15:40:00Z" w16du:dateUtc="2025-03-13T14:40:00Z">
        <w:r w:rsidR="001871E9">
          <w:rPr>
            <w:rFonts w:ascii="Roboto" w:hAnsi="Roboto"/>
            <w:sz w:val="22"/>
            <w:szCs w:val="22"/>
            <w:lang w:val="en-US"/>
          </w:rPr>
          <w:t xml:space="preserve">more </w:t>
        </w:r>
      </w:ins>
      <w:r w:rsidR="003D3D16" w:rsidRPr="00B14D85">
        <w:rPr>
          <w:rFonts w:ascii="Roboto" w:hAnsi="Roboto"/>
          <w:sz w:val="22"/>
          <w:szCs w:val="22"/>
          <w:lang w:val="en-US"/>
        </w:rPr>
        <w:t xml:space="preserve">sudden cardiac death </w:t>
      </w:r>
      <w:del w:id="21" w:author="Christoffer Vissing" w:date="2025-03-13T15:39:00Z" w16du:dateUtc="2025-03-13T14:39:00Z">
        <w:r w:rsidR="003D3D16" w:rsidRPr="00B14D85" w:rsidDel="001871E9">
          <w:rPr>
            <w:rFonts w:ascii="Roboto" w:hAnsi="Roboto"/>
            <w:sz w:val="22"/>
            <w:szCs w:val="22"/>
            <w:lang w:val="en-US"/>
          </w:rPr>
          <w:delText xml:space="preserve">or </w:delText>
        </w:r>
      </w:del>
      <w:ins w:id="22" w:author="Christoffer Vissing" w:date="2025-03-13T15:39:00Z" w16du:dateUtc="2025-03-13T14:39:00Z">
        <w:r w:rsidR="001871E9">
          <w:rPr>
            <w:rFonts w:ascii="Roboto" w:hAnsi="Roboto"/>
            <w:sz w:val="22"/>
            <w:szCs w:val="22"/>
            <w:lang w:val="en-US"/>
          </w:rPr>
          <w:t>and</w:t>
        </w:r>
        <w:r w:rsidR="001871E9" w:rsidRPr="00B14D85">
          <w:rPr>
            <w:rFonts w:ascii="Roboto" w:hAnsi="Roboto"/>
            <w:sz w:val="22"/>
            <w:szCs w:val="22"/>
            <w:lang w:val="en-US"/>
          </w:rPr>
          <w:t xml:space="preserve"> </w:t>
        </w:r>
      </w:ins>
      <w:r w:rsidR="003D3D16" w:rsidRPr="00B14D85">
        <w:rPr>
          <w:rFonts w:ascii="Roboto" w:hAnsi="Roboto"/>
          <w:sz w:val="22"/>
          <w:szCs w:val="22"/>
          <w:lang w:val="en-US"/>
        </w:rPr>
        <w:t>heart failure</w:t>
      </w:r>
      <w:ins w:id="23" w:author="Christoffer Vissing" w:date="2025-03-13T15:39:00Z" w16du:dateUtc="2025-03-13T14:39:00Z">
        <w:r w:rsidR="001871E9">
          <w:rPr>
            <w:rFonts w:ascii="Roboto" w:hAnsi="Roboto"/>
            <w:sz w:val="22"/>
            <w:szCs w:val="22"/>
            <w:lang w:val="en-US"/>
          </w:rPr>
          <w:t>.</w:t>
        </w:r>
      </w:ins>
      <w:del w:id="24" w:author="Christoffer Vissing" w:date="2025-03-13T15:39:00Z" w16du:dateUtc="2025-03-13T14:39:00Z">
        <w:r w:rsidR="003D3D16" w:rsidRPr="00B14D85" w:rsidDel="001871E9">
          <w:rPr>
            <w:rFonts w:ascii="Roboto" w:hAnsi="Roboto"/>
            <w:sz w:val="22"/>
            <w:szCs w:val="22"/>
            <w:lang w:val="en-US"/>
          </w:rPr>
          <w:delText xml:space="preserve"> (OR 2.86 [CI 2.05-4.06], p&lt;0.001).</w:delText>
        </w:r>
      </w:del>
    </w:p>
    <w:p w14:paraId="0577037B" w14:textId="1ACE7316"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 xml:space="preserve">adverse outcomes, including increased risk of LV systolic dysfunction (HR 2.89 [CI 2.37-3.53]), ventricular arrhythmias (HR 3.17 [CI 2.40-4.20]), and mortality (HR 2.03 [CI 1.72-2.41]). Interaction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ins w:id="25" w:author="Christoffer Vissing" w:date="2025-03-13T15:40:00Z" w16du:dateUtc="2025-03-13T14:40:00Z">
        <w:r w:rsidR="001871E9">
          <w:rPr>
            <w:rFonts w:ascii="Roboto" w:hAnsi="Roboto"/>
            <w:sz w:val="22"/>
            <w:szCs w:val="22"/>
            <w:lang w:val="en-US"/>
          </w:rPr>
          <w:t xml:space="preserve"> (both </w:t>
        </w:r>
      </w:ins>
      <w:ins w:id="26" w:author="Christoffer Vissing" w:date="2025-03-13T15:41:00Z" w16du:dateUtc="2025-03-13T14:41:00Z">
        <w:r w:rsidR="001871E9">
          <w:rPr>
            <w:rFonts w:ascii="Roboto" w:hAnsi="Roboto"/>
            <w:sz w:val="22"/>
            <w:szCs w:val="22"/>
            <w:lang w:val="en-US"/>
          </w:rPr>
          <w:t>p&lt;0.01)</w:t>
        </w:r>
      </w:ins>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77BE9740"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27" w:name="_Hlk177378457"/>
      <w:bookmarkEnd w:id="17"/>
      <w:r w:rsidR="0087775A">
        <w:rPr>
          <w:rFonts w:ascii="Roboto" w:hAnsi="Roboto"/>
          <w:sz w:val="22"/>
          <w:szCs w:val="22"/>
          <w:lang w:val="en-US"/>
        </w:rPr>
        <w:t xml:space="preserve"> </w:t>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27"/>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 </w:t>
      </w:r>
      <w:r w:rsidR="00703EA6" w:rsidRPr="008C0952">
        <w:rPr>
          <w:rFonts w:ascii="Roboto" w:hAnsi="Roboto"/>
          <w:sz w:val="22"/>
          <w:szCs w:val="22"/>
          <w:lang w:val="en-US"/>
        </w:rPr>
        <w:t xml:space="preserve">These findings </w:t>
      </w:r>
      <w:r w:rsidR="00205DC2">
        <w:rPr>
          <w:rFonts w:ascii="Roboto" w:hAnsi="Roboto"/>
          <w:sz w:val="22"/>
          <w:szCs w:val="22"/>
          <w:lang w:val="en-US"/>
        </w:rPr>
        <w:t xml:space="preserve">underscore the value of </w:t>
      </w:r>
      <w:r w:rsidR="0087775A">
        <w:rPr>
          <w:rFonts w:ascii="Roboto" w:hAnsi="Roboto"/>
          <w:sz w:val="22"/>
          <w:szCs w:val="22"/>
          <w:lang w:val="en-US"/>
        </w:rPr>
        <w:t xml:space="preserve">considering </w:t>
      </w:r>
      <w:r w:rsidR="00205DC2">
        <w:rPr>
          <w:rFonts w:ascii="Roboto" w:hAnsi="Roboto"/>
          <w:sz w:val="22"/>
          <w:szCs w:val="22"/>
          <w:lang w:val="en-US"/>
        </w:rPr>
        <w:t xml:space="preserve">genotype- and </w:t>
      </w:r>
      <w:r w:rsidR="0087775A">
        <w:rPr>
          <w:rFonts w:ascii="Roboto" w:hAnsi="Roboto"/>
          <w:sz w:val="22"/>
          <w:szCs w:val="22"/>
          <w:lang w:val="en-US"/>
        </w:rPr>
        <w:t>comorbidities when managing patients with HCM</w:t>
      </w:r>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B136398" w:rsidR="006E4348" w:rsidRDefault="006E4348" w:rsidP="00201C66">
      <w:pPr>
        <w:pStyle w:val="Listeafsnit"/>
        <w:numPr>
          <w:ilvl w:val="0"/>
          <w:numId w:val="21"/>
        </w:numPr>
        <w:spacing w:line="480" w:lineRule="auto"/>
        <w:rPr>
          <w:rFonts w:ascii="Roboto" w:hAnsi="Roboto"/>
          <w:sz w:val="22"/>
          <w:szCs w:val="22"/>
        </w:rPr>
      </w:pPr>
      <w:r>
        <w:rPr>
          <w:rFonts w:ascii="Roboto" w:hAnsi="Roboto"/>
          <w:sz w:val="22"/>
          <w:szCs w:val="22"/>
        </w:rPr>
        <w:t>Genetic status influence</w:t>
      </w:r>
      <w:r w:rsidR="0087775A">
        <w:rPr>
          <w:rFonts w:ascii="Roboto" w:hAnsi="Roboto"/>
          <w:sz w:val="22"/>
          <w:szCs w:val="22"/>
        </w:rPr>
        <w:t>d</w:t>
      </w:r>
      <w:r>
        <w:rPr>
          <w:rFonts w:ascii="Roboto" w:hAnsi="Roboto"/>
          <w:sz w:val="22"/>
          <w:szCs w:val="22"/>
        </w:rPr>
        <w:t xml:space="preserve"> </w:t>
      </w:r>
      <w:r w:rsidR="0087775A">
        <w:rPr>
          <w:rFonts w:ascii="Roboto" w:hAnsi="Roboto"/>
          <w:sz w:val="22"/>
          <w:szCs w:val="22"/>
        </w:rPr>
        <w:t xml:space="preserve">clinical </w:t>
      </w:r>
      <w:r>
        <w:rPr>
          <w:rFonts w:ascii="Roboto" w:hAnsi="Roboto"/>
          <w:sz w:val="22"/>
          <w:szCs w:val="22"/>
        </w:rPr>
        <w:t xml:space="preserve">trajectories, with earlier </w:t>
      </w:r>
      <w:r w:rsidR="0087775A">
        <w:rPr>
          <w:rFonts w:ascii="Roboto" w:hAnsi="Roboto"/>
          <w:sz w:val="22"/>
          <w:szCs w:val="22"/>
        </w:rPr>
        <w:t xml:space="preserve">disease </w:t>
      </w:r>
      <w:r>
        <w:rPr>
          <w:rFonts w:ascii="Roboto" w:hAnsi="Roboto"/>
          <w:sz w:val="22"/>
          <w:szCs w:val="22"/>
        </w:rPr>
        <w:t>onset</w:t>
      </w:r>
      <w:r w:rsidR="0087775A">
        <w:rPr>
          <w:rFonts w:ascii="Roboto" w:hAnsi="Roboto"/>
          <w:sz w:val="22"/>
          <w:szCs w:val="22"/>
        </w:rPr>
        <w:t xml:space="preserve">, </w:t>
      </w:r>
      <w:r>
        <w:rPr>
          <w:rFonts w:ascii="Roboto" w:hAnsi="Roboto"/>
          <w:sz w:val="22"/>
          <w:szCs w:val="22"/>
        </w:rPr>
        <w:t>more arrhythmias (both atrial and ventricular)</w:t>
      </w:r>
      <w:r w:rsidR="0087775A">
        <w:rPr>
          <w:rFonts w:ascii="Roboto" w:hAnsi="Roboto"/>
          <w:sz w:val="22"/>
          <w:szCs w:val="22"/>
        </w:rPr>
        <w:t>, and a higher burden of heart failure</w:t>
      </w:r>
      <w:r>
        <w:rPr>
          <w:rFonts w:ascii="Roboto" w:hAnsi="Roboto"/>
          <w:sz w:val="22"/>
          <w:szCs w:val="22"/>
        </w:rPr>
        <w:t xml:space="preserve"> in</w:t>
      </w:r>
      <w:r w:rsidR="0087775A">
        <w:rPr>
          <w:rFonts w:ascii="Roboto" w:hAnsi="Roboto"/>
          <w:sz w:val="22"/>
          <w:szCs w:val="22"/>
        </w:rPr>
        <w:t xml:space="preserve"> patients with</w:t>
      </w:r>
      <w:r>
        <w:rPr>
          <w:rFonts w:ascii="Roboto" w:hAnsi="Roboto"/>
          <w:sz w:val="22"/>
          <w:szCs w:val="22"/>
        </w:rPr>
        <w:t xml:space="preserve"> </w:t>
      </w:r>
      <w:proofErr w:type="spellStart"/>
      <w:r>
        <w:rPr>
          <w:rFonts w:ascii="Roboto" w:hAnsi="Roboto"/>
          <w:sz w:val="22"/>
          <w:szCs w:val="22"/>
        </w:rPr>
        <w:t>sarcomeric</w:t>
      </w:r>
      <w:proofErr w:type="spellEnd"/>
      <w:r>
        <w:rPr>
          <w:rFonts w:ascii="Roboto" w:hAnsi="Roboto"/>
          <w:sz w:val="22"/>
          <w:szCs w:val="22"/>
        </w:rPr>
        <w:t xml:space="preserve"> HCM. </w:t>
      </w:r>
    </w:p>
    <w:p w14:paraId="6431026B" w14:textId="244E7976" w:rsidR="00D8498A" w:rsidDel="001871E9" w:rsidRDefault="0087775A" w:rsidP="00201C66">
      <w:pPr>
        <w:pStyle w:val="Listeafsnit"/>
        <w:numPr>
          <w:ilvl w:val="0"/>
          <w:numId w:val="21"/>
        </w:numPr>
        <w:spacing w:line="480" w:lineRule="auto"/>
        <w:rPr>
          <w:del w:id="28" w:author="Christoffer Vissing" w:date="2025-03-13T15:42:00Z" w16du:dateUtc="2025-03-13T14:42:00Z"/>
          <w:rFonts w:ascii="Roboto" w:hAnsi="Roboto"/>
          <w:sz w:val="22"/>
          <w:szCs w:val="22"/>
        </w:rPr>
      </w:pPr>
      <w:del w:id="29" w:author="Christoffer Vissing" w:date="2025-03-13T15:42:00Z" w16du:dateUtc="2025-03-13T14:42:00Z">
        <w:r w:rsidDel="001871E9">
          <w:rPr>
            <w:rFonts w:ascii="Roboto" w:hAnsi="Roboto"/>
            <w:sz w:val="22"/>
            <w:szCs w:val="22"/>
          </w:rPr>
          <w:delText>A</w:delText>
        </w:r>
        <w:r w:rsidR="006E4348" w:rsidDel="001871E9">
          <w:rPr>
            <w:rFonts w:ascii="Roboto" w:hAnsi="Roboto"/>
            <w:sz w:val="22"/>
            <w:szCs w:val="22"/>
          </w:rPr>
          <w:delText xml:space="preserve"> higher prevalence of hypertension, obesity and obstructive physiology </w:delText>
        </w:r>
        <w:r w:rsidDel="001871E9">
          <w:rPr>
            <w:rFonts w:ascii="Roboto" w:hAnsi="Roboto"/>
            <w:sz w:val="22"/>
            <w:szCs w:val="22"/>
          </w:rPr>
          <w:delText>was associated with</w:delText>
        </w:r>
        <w:r w:rsidR="006E4348" w:rsidDel="001871E9">
          <w:rPr>
            <w:rFonts w:ascii="Roboto" w:hAnsi="Roboto"/>
            <w:sz w:val="22"/>
            <w:szCs w:val="22"/>
          </w:rPr>
          <w:delText xml:space="preserve"> non-sarcomeric HCM, suggesting </w:delText>
        </w:r>
        <w:r w:rsidR="006E4348" w:rsidRPr="006E4348" w:rsidDel="001871E9">
          <w:rPr>
            <w:rFonts w:ascii="Roboto" w:hAnsi="Roboto"/>
            <w:sz w:val="22"/>
            <w:szCs w:val="22"/>
          </w:rPr>
          <w:delText xml:space="preserve">these comorbidities may be part of the causal pathway for </w:delText>
        </w:r>
        <w:r w:rsidDel="001871E9">
          <w:rPr>
            <w:rFonts w:ascii="Roboto" w:hAnsi="Roboto"/>
            <w:sz w:val="22"/>
            <w:szCs w:val="22"/>
          </w:rPr>
          <w:delText>disease</w:delText>
        </w:r>
        <w:r w:rsidR="006E4348" w:rsidRPr="006E4348" w:rsidDel="001871E9">
          <w:rPr>
            <w:rFonts w:ascii="Roboto" w:hAnsi="Roboto"/>
            <w:sz w:val="22"/>
            <w:szCs w:val="22"/>
          </w:rPr>
          <w:delText xml:space="preserve"> in this subgroup</w:delText>
        </w:r>
        <w:r w:rsidR="006E4348" w:rsidDel="001871E9">
          <w:rPr>
            <w:rFonts w:ascii="Roboto" w:hAnsi="Roboto"/>
            <w:sz w:val="22"/>
            <w:szCs w:val="22"/>
          </w:rPr>
          <w:delText>.</w:delText>
        </w:r>
      </w:del>
    </w:p>
    <w:p w14:paraId="47369C09" w14:textId="298DA2F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7775A">
        <w:rPr>
          <w:rFonts w:ascii="Roboto" w:hAnsi="Roboto"/>
          <w:sz w:val="22"/>
          <w:szCs w:val="22"/>
        </w:rPr>
        <w:t>but associated with</w:t>
      </w:r>
      <w:r>
        <w:rPr>
          <w:rFonts w:ascii="Roboto" w:hAnsi="Roboto"/>
          <w:sz w:val="22"/>
          <w:szCs w:val="22"/>
        </w:rPr>
        <w:t xml:space="preserve">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728E9DDA" w:rsidR="002F7734" w:rsidRPr="006231BB" w:rsidRDefault="0087775A" w:rsidP="00083D4B">
      <w:pPr>
        <w:pStyle w:val="Listeafsnit"/>
        <w:numPr>
          <w:ilvl w:val="0"/>
          <w:numId w:val="21"/>
        </w:numPr>
        <w:spacing w:line="480" w:lineRule="auto"/>
        <w:rPr>
          <w:rFonts w:ascii="Roboto" w:hAnsi="Roboto"/>
          <w:b/>
          <w:bCs/>
          <w:sz w:val="22"/>
          <w:szCs w:val="22"/>
        </w:rPr>
      </w:pPr>
      <w:r>
        <w:rPr>
          <w:rFonts w:ascii="Roboto" w:hAnsi="Roboto"/>
          <w:sz w:val="22"/>
          <w:szCs w:val="22"/>
        </w:rPr>
        <w:t>Younger age at death and double the</w:t>
      </w:r>
      <w:r w:rsidRPr="002F7734">
        <w:rPr>
          <w:rFonts w:ascii="Roboto" w:hAnsi="Roboto"/>
          <w:sz w:val="22"/>
          <w:szCs w:val="22"/>
        </w:rPr>
        <w:t xml:space="preserve"> </w:t>
      </w:r>
      <w:r w:rsidR="002F7734" w:rsidRPr="002F7734">
        <w:rPr>
          <w:rFonts w:ascii="Roboto" w:hAnsi="Roboto"/>
          <w:sz w:val="22"/>
          <w:szCs w:val="22"/>
        </w:rPr>
        <w:t xml:space="preserve">risk of HCM-related mortality </w:t>
      </w:r>
      <w:r>
        <w:rPr>
          <w:rFonts w:ascii="Roboto" w:hAnsi="Roboto"/>
          <w:sz w:val="22"/>
          <w:szCs w:val="22"/>
        </w:rPr>
        <w:t>was seen in</w:t>
      </w:r>
      <w:r w:rsidR="002F7734" w:rsidRPr="002F7734">
        <w:rPr>
          <w:rFonts w:ascii="Roboto" w:hAnsi="Roboto"/>
          <w:sz w:val="22"/>
          <w:szCs w:val="22"/>
        </w:rPr>
        <w:t xml:space="preserve"> patients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 compared to non-</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45B4C773"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5C715426"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emphasizing the need for aggressive management and suggesting a potential causal link</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25C6276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a more granular understanding of the differences in cardiovascular outcomes, their temporal </w:t>
      </w:r>
      <w:r w:rsidR="007E2C25">
        <w:rPr>
          <w:rFonts w:ascii="Roboto" w:hAnsi="Roboto"/>
          <w:sz w:val="22"/>
          <w:szCs w:val="22"/>
          <w:lang w:val="en-US"/>
        </w:rPr>
        <w:t>relationship</w:t>
      </w:r>
      <w:r w:rsidR="004A1EC3">
        <w:rPr>
          <w:rFonts w:ascii="Roboto" w:hAnsi="Roboto"/>
          <w:sz w:val="22"/>
          <w:szCs w:val="22"/>
          <w:lang w:val="en-US"/>
        </w:rPr>
        <w:t xml:space="preserve">, and the impact of comorbidities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3CDF6E04"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w:t>
      </w:r>
      <w:r w:rsidR="007E2C25">
        <w:rPr>
          <w:rFonts w:ascii="Roboto" w:hAnsi="Roboto"/>
          <w:sz w:val="22"/>
          <w:szCs w:val="22"/>
          <w:lang w:val="en-US"/>
        </w:rPr>
        <w:t>inform</w:t>
      </w:r>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C6015B"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20008880"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31"/>
      <w:commentRangeStart w:id="32"/>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del w:id="33" w:author="Christoffer Vissing" w:date="2025-03-06T15:14:00Z" w16du:dateUtc="2025-03-06T14:14:00Z">
        <w:r w:rsidR="00E17DAA" w:rsidDel="00A776BA">
          <w:rPr>
            <w:rFonts w:ascii="Roboto" w:hAnsi="Roboto"/>
            <w:sz w:val="22"/>
            <w:szCs w:val="22"/>
            <w:lang w:val="en-US"/>
          </w:rPr>
          <w:delText>,</w:delText>
        </w:r>
        <w:r w:rsidR="00B00CE6" w:rsidDel="00A776BA">
          <w:rPr>
            <w:rFonts w:ascii="Roboto" w:hAnsi="Roboto"/>
            <w:sz w:val="22"/>
            <w:szCs w:val="22"/>
            <w:lang w:val="en-US"/>
          </w:rPr>
          <w:delText xml:space="preserve"> while</w:delText>
        </w:r>
        <w:r w:rsidR="00DD3FCE" w:rsidDel="00A776BA">
          <w:rPr>
            <w:rFonts w:ascii="Roboto" w:hAnsi="Roboto"/>
            <w:sz w:val="22"/>
            <w:szCs w:val="22"/>
            <w:lang w:val="en-US"/>
          </w:rPr>
          <w:delText xml:space="preserve"> </w:delText>
        </w:r>
        <w:r w:rsidR="003341D7" w:rsidDel="00A776BA">
          <w:rPr>
            <w:rFonts w:ascii="Roboto" w:hAnsi="Roboto"/>
            <w:sz w:val="22"/>
            <w:szCs w:val="22"/>
            <w:lang w:val="en-US"/>
          </w:rPr>
          <w:delText xml:space="preserve">152 </w:delText>
        </w:r>
        <w:r w:rsidR="00A728AE" w:rsidDel="00A776BA">
          <w:rPr>
            <w:rFonts w:ascii="Roboto" w:hAnsi="Roboto"/>
            <w:sz w:val="22"/>
            <w:szCs w:val="22"/>
            <w:lang w:val="en-US"/>
          </w:rPr>
          <w:delText>(2%)</w:delText>
        </w:r>
        <w:r w:rsidR="00DD3FCE" w:rsidDel="00A776BA">
          <w:rPr>
            <w:rFonts w:ascii="Roboto" w:hAnsi="Roboto"/>
            <w:sz w:val="22"/>
            <w:szCs w:val="22"/>
            <w:lang w:val="en-US"/>
          </w:rPr>
          <w:delText xml:space="preserve"> </w:delText>
        </w:r>
        <w:r w:rsidR="00B00CE6" w:rsidDel="00A776BA">
          <w:rPr>
            <w:rFonts w:ascii="Roboto" w:hAnsi="Roboto"/>
            <w:sz w:val="22"/>
            <w:szCs w:val="22"/>
            <w:lang w:val="en-US"/>
          </w:rPr>
          <w:delText>were</w:delText>
        </w:r>
        <w:r w:rsidR="00DD3FCE" w:rsidDel="00A776BA">
          <w:rPr>
            <w:rFonts w:ascii="Roboto" w:hAnsi="Roboto"/>
            <w:sz w:val="22"/>
            <w:szCs w:val="22"/>
            <w:lang w:val="en-US"/>
          </w:rPr>
          <w:delText xml:space="preserve"> younger than 18 </w:delText>
        </w:r>
        <w:r w:rsidR="00E30477" w:rsidDel="00A776BA">
          <w:rPr>
            <w:rFonts w:ascii="Roboto" w:hAnsi="Roboto"/>
            <w:sz w:val="22"/>
            <w:szCs w:val="22"/>
            <w:lang w:val="en-US"/>
          </w:rPr>
          <w:delText>years</w:delText>
        </w:r>
        <w:commentRangeEnd w:id="31"/>
        <w:r w:rsidR="00F53BED" w:rsidDel="00A776BA">
          <w:rPr>
            <w:rStyle w:val="Kommentarhenvisning"/>
            <w:lang w:val="en-US" w:eastAsia="en-US"/>
          </w:rPr>
          <w:commentReference w:id="31"/>
        </w:r>
      </w:del>
      <w:commentRangeEnd w:id="32"/>
      <w:r w:rsidR="00A776BA">
        <w:rPr>
          <w:rStyle w:val="Kommentarhenvisning"/>
          <w:lang w:val="en-US" w:eastAsia="en-US"/>
        </w:rPr>
        <w:commentReference w:id="32"/>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175BB7A7"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7143C08A" w14:textId="08CB9F2C" w:rsidR="0064123F" w:rsidRPr="003A41F5" w:rsidRDefault="001E0DCC" w:rsidP="00D12475">
      <w:pPr>
        <w:spacing w:line="480" w:lineRule="auto"/>
        <w:rPr>
          <w:rFonts w:ascii="Roboto" w:hAnsi="Roboto"/>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r w:rsidR="00856846">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ins w:id="34" w:author="Christoffer Vissing" w:date="2025-03-13T15:32:00Z" w16du:dateUtc="2025-03-13T14:32:00Z">
        <w:r w:rsidR="00CE073C">
          <w:rPr>
            <w:rFonts w:ascii="Roboto" w:hAnsi="Roboto"/>
            <w:b/>
            <w:bCs/>
            <w:sz w:val="22"/>
            <w:szCs w:val="22"/>
            <w:lang w:val="en-US"/>
          </w:rPr>
          <w:t>S</w:t>
        </w:r>
      </w:ins>
      <w:del w:id="35" w:author="Christoffer Vissing" w:date="2025-03-13T15:32:00Z" w16du:dateUtc="2025-03-13T14:32:00Z">
        <w:r w:rsidR="00BC7409" w:rsidDel="00CE073C">
          <w:rPr>
            <w:rFonts w:ascii="Roboto" w:hAnsi="Roboto"/>
            <w:b/>
            <w:bCs/>
            <w:sz w:val="22"/>
            <w:szCs w:val="22"/>
            <w:lang w:val="en-US"/>
          </w:rPr>
          <w:delText>s</w:delText>
        </w:r>
      </w:del>
      <w:r w:rsidR="00BC7409">
        <w:rPr>
          <w:rFonts w:ascii="Roboto" w:hAnsi="Roboto"/>
          <w:b/>
          <w:bCs/>
          <w:sz w:val="22"/>
          <w:szCs w:val="22"/>
          <w:lang w:val="en-US"/>
        </w:rPr>
        <w:t xml:space="preserve">upplementary </w:t>
      </w:r>
      <w:del w:id="36" w:author="Christoffer Vissing" w:date="2025-03-13T15:32:00Z" w16du:dateUtc="2025-03-13T14:32:00Z">
        <w:r w:rsidR="00BC7409" w:rsidDel="00CE073C">
          <w:rPr>
            <w:rFonts w:ascii="Roboto" w:hAnsi="Roboto"/>
            <w:b/>
            <w:bCs/>
            <w:sz w:val="22"/>
            <w:szCs w:val="22"/>
            <w:lang w:val="en-US"/>
          </w:rPr>
          <w:delText>f</w:delText>
        </w:r>
      </w:del>
      <w:ins w:id="37" w:author="Christoffer Vissing" w:date="2025-03-13T15:32:00Z" w16du:dateUtc="2025-03-13T14:32:00Z">
        <w:r w:rsidR="00CE073C">
          <w:rPr>
            <w:rFonts w:ascii="Roboto" w:hAnsi="Roboto"/>
            <w:b/>
            <w:bCs/>
            <w:sz w:val="22"/>
            <w:szCs w:val="22"/>
            <w:lang w:val="en-US"/>
          </w:rPr>
          <w:t>F</w:t>
        </w:r>
      </w:ins>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593FBBFD"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del w:id="38" w:author="Christoffer Vissing" w:date="2025-03-13T15:30:00Z" w16du:dateUtc="2025-03-13T14:30:00Z">
        <w:r w:rsidR="00DF5988" w:rsidRPr="003A41F5" w:rsidDel="00CE073C">
          <w:rPr>
            <w:rFonts w:ascii="Roboto" w:hAnsi="Roboto"/>
            <w:sz w:val="22"/>
            <w:szCs w:val="22"/>
            <w:lang w:val="en-US"/>
          </w:rPr>
          <w:delText xml:space="preserve"> atrial fibrillation</w:delText>
        </w:r>
        <w:r w:rsidR="00A175F9" w:rsidRPr="003A41F5" w:rsidDel="00CE073C">
          <w:rPr>
            <w:rFonts w:ascii="Roboto" w:hAnsi="Roboto"/>
            <w:sz w:val="22"/>
            <w:szCs w:val="22"/>
            <w:lang w:val="en-US"/>
          </w:rPr>
          <w:delText>,</w:delText>
        </w:r>
      </w:del>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ins w:id="39" w:author="Christoffer Vissing" w:date="2025-03-13T15:31:00Z" w16du:dateUtc="2025-03-13T14:31:00Z">
        <w:r w:rsidR="00CE073C">
          <w:rPr>
            <w:rFonts w:ascii="Roboto" w:hAnsi="Roboto"/>
            <w:sz w:val="22"/>
            <w:szCs w:val="22"/>
            <w:lang w:val="en-US"/>
          </w:rPr>
          <w:t xml:space="preserve"> higher age-standardized incidence of atrial fibrillation and</w:t>
        </w:r>
      </w:ins>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ins w:id="40" w:author="Christoffer Vissing" w:date="2025-03-13T15:31:00Z" w16du:dateUtc="2025-03-13T14:31:00Z">
        <w:r w:rsidR="00CE073C" w:rsidRPr="00CE073C">
          <w:rPr>
            <w:rFonts w:ascii="Roboto" w:hAnsi="Roboto"/>
            <w:b/>
            <w:bCs/>
            <w:sz w:val="22"/>
            <w:szCs w:val="22"/>
            <w:lang w:val="en-US"/>
            <w:rPrChange w:id="41" w:author="Christoffer Vissing" w:date="2025-03-13T15:31:00Z" w16du:dateUtc="2025-03-13T14:31:00Z">
              <w:rPr>
                <w:rFonts w:ascii="Roboto" w:hAnsi="Roboto"/>
                <w:sz w:val="22"/>
                <w:szCs w:val="22"/>
                <w:lang w:val="en-US"/>
              </w:rPr>
            </w:rPrChange>
          </w:rPr>
          <w:t>Figure 2</w:t>
        </w:r>
        <w:r w:rsidR="00CE073C">
          <w:rPr>
            <w:rFonts w:ascii="Roboto" w:hAnsi="Roboto"/>
            <w:sz w:val="22"/>
            <w:szCs w:val="22"/>
            <w:lang w:val="en-US"/>
          </w:rPr>
          <w:t xml:space="preserve"> and </w:t>
        </w:r>
      </w:ins>
      <w:ins w:id="42" w:author="Christoffer Vissing" w:date="2025-03-13T15:32:00Z" w16du:dateUtc="2025-03-13T14:32:00Z">
        <w:r w:rsidR="00CE073C">
          <w:rPr>
            <w:rFonts w:ascii="Roboto" w:hAnsi="Roboto"/>
            <w:b/>
            <w:bCs/>
            <w:sz w:val="22"/>
            <w:szCs w:val="22"/>
            <w:lang w:val="en-US"/>
          </w:rPr>
          <w:t>S</w:t>
        </w:r>
      </w:ins>
      <w:del w:id="43" w:author="Christoffer Vissing" w:date="2025-03-13T15:32:00Z" w16du:dateUtc="2025-03-13T14:32:00Z">
        <w:r w:rsidR="00BC7409" w:rsidDel="00CE073C">
          <w:rPr>
            <w:rFonts w:ascii="Roboto" w:hAnsi="Roboto"/>
            <w:b/>
            <w:bCs/>
            <w:sz w:val="22"/>
            <w:szCs w:val="22"/>
            <w:lang w:val="en-US"/>
          </w:rPr>
          <w:delText>s</w:delText>
        </w:r>
      </w:del>
      <w:r w:rsidR="00BC7409">
        <w:rPr>
          <w:rFonts w:ascii="Roboto" w:hAnsi="Roboto"/>
          <w:b/>
          <w:bCs/>
          <w:sz w:val="22"/>
          <w:szCs w:val="22"/>
          <w:lang w:val="en-US"/>
        </w:rPr>
        <w:t xml:space="preserve">upplementary </w:t>
      </w:r>
      <w:del w:id="44" w:author="Christoffer Vissing" w:date="2025-03-13T15:32:00Z" w16du:dateUtc="2025-03-13T14:32:00Z">
        <w:r w:rsidR="00BC7409" w:rsidDel="00CE073C">
          <w:rPr>
            <w:rFonts w:ascii="Roboto" w:hAnsi="Roboto"/>
            <w:b/>
            <w:bCs/>
            <w:sz w:val="22"/>
            <w:szCs w:val="22"/>
            <w:lang w:val="en-US"/>
          </w:rPr>
          <w:delText>f</w:delText>
        </w:r>
      </w:del>
      <w:ins w:id="45" w:author="Christoffer Vissing" w:date="2025-03-13T15:32:00Z" w16du:dateUtc="2025-03-13T14:32:00Z">
        <w:r w:rsidR="00CE073C">
          <w:rPr>
            <w:rFonts w:ascii="Roboto" w:hAnsi="Roboto"/>
            <w:b/>
            <w:bCs/>
            <w:sz w:val="22"/>
            <w:szCs w:val="22"/>
            <w:lang w:val="en-US"/>
          </w:rPr>
          <w:t>F</w:t>
        </w:r>
      </w:ins>
      <w:r w:rsidR="00BC7409">
        <w:rPr>
          <w:rFonts w:ascii="Roboto" w:hAnsi="Roboto"/>
          <w:b/>
          <w:bCs/>
          <w:sz w:val="22"/>
          <w:szCs w:val="22"/>
          <w:lang w:val="en-US"/>
        </w:rPr>
        <w:t>igure</w:t>
      </w:r>
      <w:del w:id="46" w:author="Christoffer Vissing" w:date="2025-03-13T15:31:00Z" w16du:dateUtc="2025-03-13T14:31:00Z">
        <w:r w:rsidR="003C2490" w:rsidDel="00CE073C">
          <w:rPr>
            <w:rFonts w:ascii="Roboto" w:hAnsi="Roboto"/>
            <w:b/>
            <w:bCs/>
            <w:sz w:val="22"/>
            <w:szCs w:val="22"/>
            <w:lang w:val="en-US"/>
          </w:rPr>
          <w:delText>s</w:delText>
        </w:r>
      </w:del>
      <w:r w:rsidR="00BC7409">
        <w:rPr>
          <w:rFonts w:ascii="Roboto" w:hAnsi="Roboto"/>
          <w:b/>
          <w:bCs/>
          <w:sz w:val="22"/>
          <w:szCs w:val="22"/>
          <w:lang w:val="en-US"/>
        </w:rPr>
        <w:t xml:space="preserve"> 2</w:t>
      </w:r>
      <w:del w:id="47" w:author="Christoffer Vissing" w:date="2025-03-13T15:31:00Z" w16du:dateUtc="2025-03-13T14:31:00Z">
        <w:r w:rsidR="00BC7409" w:rsidDel="00CE073C">
          <w:rPr>
            <w:rFonts w:ascii="Roboto" w:hAnsi="Roboto"/>
            <w:b/>
            <w:bCs/>
            <w:sz w:val="22"/>
            <w:szCs w:val="22"/>
            <w:lang w:val="en-US"/>
          </w:rPr>
          <w:delText>-3</w:delText>
        </w:r>
      </w:del>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del w:id="48" w:author="Christoffer Vissing" w:date="2025-03-13T15:31:00Z" w16du:dateUtc="2025-03-13T14:31:00Z">
        <w:r w:rsidR="00205ABD" w:rsidDel="00CE073C">
          <w:rPr>
            <w:rFonts w:ascii="Roboto" w:hAnsi="Roboto"/>
            <w:b/>
            <w:bCs/>
            <w:sz w:val="22"/>
            <w:szCs w:val="22"/>
            <w:lang w:val="en-US"/>
          </w:rPr>
          <w:delText>supplementary f</w:delText>
        </w:r>
      </w:del>
      <w:ins w:id="49" w:author="Christoffer Vissing" w:date="2025-03-13T15:32:00Z" w16du:dateUtc="2025-03-13T14:32:00Z">
        <w:r w:rsidR="00CE073C">
          <w:rPr>
            <w:rFonts w:ascii="Roboto" w:hAnsi="Roboto"/>
            <w:b/>
            <w:bCs/>
            <w:sz w:val="22"/>
            <w:szCs w:val="22"/>
            <w:lang w:val="en-US"/>
          </w:rPr>
          <w:t>F</w:t>
        </w:r>
      </w:ins>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del w:id="50" w:author="Christoffer Vissing" w:date="2025-03-13T15:32:00Z" w16du:dateUtc="2025-03-13T14:32:00Z">
        <w:r w:rsidR="00205ABD" w:rsidDel="00CE073C">
          <w:rPr>
            <w:rFonts w:ascii="Roboto" w:hAnsi="Roboto"/>
            <w:b/>
            <w:bCs/>
            <w:sz w:val="22"/>
            <w:szCs w:val="22"/>
            <w:lang w:val="en-US"/>
          </w:rPr>
          <w:delText>s</w:delText>
        </w:r>
      </w:del>
      <w:ins w:id="51" w:author="Christoffer Vissing" w:date="2025-03-13T15:32:00Z" w16du:dateUtc="2025-03-13T14:32:00Z">
        <w:r w:rsidR="00CE073C">
          <w:rPr>
            <w:rFonts w:ascii="Roboto" w:hAnsi="Roboto"/>
            <w:b/>
            <w:bCs/>
            <w:sz w:val="22"/>
            <w:szCs w:val="22"/>
            <w:lang w:val="en-US"/>
          </w:rPr>
          <w:t>S</w:t>
        </w:r>
      </w:ins>
      <w:r w:rsidR="00205ABD">
        <w:rPr>
          <w:rFonts w:ascii="Roboto" w:hAnsi="Roboto"/>
          <w:b/>
          <w:bCs/>
          <w:sz w:val="22"/>
          <w:szCs w:val="22"/>
          <w:lang w:val="en-US"/>
        </w:rPr>
        <w:t xml:space="preserve">upplementary </w:t>
      </w:r>
      <w:del w:id="52" w:author="Christoffer Vissing" w:date="2025-03-13T15:32:00Z" w16du:dateUtc="2025-03-13T14:32:00Z">
        <w:r w:rsidR="00205ABD" w:rsidDel="00CE073C">
          <w:rPr>
            <w:rFonts w:ascii="Roboto" w:hAnsi="Roboto"/>
            <w:b/>
            <w:bCs/>
            <w:sz w:val="22"/>
            <w:szCs w:val="22"/>
            <w:lang w:val="en-US"/>
          </w:rPr>
          <w:delText>f</w:delText>
        </w:r>
      </w:del>
      <w:ins w:id="53" w:author="Christoffer Vissing" w:date="2025-03-13T15:32:00Z" w16du:dateUtc="2025-03-13T14:32:00Z">
        <w:r w:rsidR="00CE073C">
          <w:rPr>
            <w:rFonts w:ascii="Roboto" w:hAnsi="Roboto"/>
            <w:b/>
            <w:bCs/>
            <w:sz w:val="22"/>
            <w:szCs w:val="22"/>
            <w:lang w:val="en-US"/>
          </w:rPr>
          <w:t>F</w:t>
        </w:r>
      </w:ins>
      <w:r w:rsidR="00205ABD">
        <w:rPr>
          <w:rFonts w:ascii="Roboto" w:hAnsi="Roboto"/>
          <w:b/>
          <w:bCs/>
          <w:sz w:val="22"/>
          <w:szCs w:val="22"/>
          <w:lang w:val="en-US"/>
        </w:rPr>
        <w:t xml:space="preserve">igure </w:t>
      </w:r>
      <w:del w:id="54" w:author="Christoffer Vissing" w:date="2025-03-13T15:32:00Z" w16du:dateUtc="2025-03-13T14:32:00Z">
        <w:r w:rsidR="00205ABD" w:rsidDel="00CE073C">
          <w:rPr>
            <w:rFonts w:ascii="Roboto" w:hAnsi="Roboto"/>
            <w:b/>
            <w:bCs/>
            <w:sz w:val="22"/>
            <w:szCs w:val="22"/>
            <w:lang w:val="en-US"/>
          </w:rPr>
          <w:delText>3</w:delText>
        </w:r>
      </w:del>
      <w:ins w:id="55" w:author="Christoffer Vissing" w:date="2025-03-13T15:32:00Z" w16du:dateUtc="2025-03-13T14:32:00Z">
        <w:r w:rsidR="00CE073C">
          <w:rPr>
            <w:rFonts w:ascii="Roboto" w:hAnsi="Roboto"/>
            <w:b/>
            <w:bCs/>
            <w:sz w:val="22"/>
            <w:szCs w:val="22"/>
            <w:lang w:val="en-US"/>
          </w:rPr>
          <w:t>2</w:t>
        </w:r>
      </w:ins>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3C2148B6"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for all-cause mortality</w:t>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lastRenderedPageBreak/>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del w:id="56" w:author="Christoffer Vissing" w:date="2025-03-13T15:32:00Z" w16du:dateUtc="2025-03-13T14:32:00Z">
        <w:r w:rsidR="00973BA9" w:rsidDel="00CE073C">
          <w:rPr>
            <w:rFonts w:ascii="Roboto" w:hAnsi="Roboto"/>
            <w:b/>
            <w:bCs/>
            <w:sz w:val="22"/>
            <w:szCs w:val="22"/>
            <w:lang w:val="en-US"/>
          </w:rPr>
          <w:delText>2</w:delText>
        </w:r>
        <w:r w:rsidRPr="00DF613E" w:rsidDel="00CE073C">
          <w:rPr>
            <w:rFonts w:ascii="Roboto" w:hAnsi="Roboto"/>
            <w:sz w:val="22"/>
            <w:szCs w:val="22"/>
            <w:lang w:val="en-US"/>
          </w:rPr>
          <w:delText>.</w:delText>
        </w:r>
      </w:del>
      <w:ins w:id="57" w:author="Christoffer Vissing" w:date="2025-03-13T15:32:00Z" w16du:dateUtc="2025-03-13T14:32:00Z">
        <w:r w:rsidR="00CE073C">
          <w:rPr>
            <w:rFonts w:ascii="Roboto" w:hAnsi="Roboto"/>
            <w:b/>
            <w:bCs/>
            <w:sz w:val="22"/>
            <w:szCs w:val="22"/>
            <w:lang w:val="en-US"/>
          </w:rPr>
          <w:t>3</w:t>
        </w:r>
      </w:ins>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23242273"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del w:id="58" w:author="Christoffer Vissing" w:date="2025-03-13T15:34:00Z" w16du:dateUtc="2025-03-13T14:34:00Z">
        <w:r w:rsidR="00973BA9" w:rsidDel="00CE073C">
          <w:rPr>
            <w:rFonts w:ascii="Roboto" w:hAnsi="Roboto"/>
            <w:b/>
            <w:bCs/>
            <w:sz w:val="22"/>
            <w:szCs w:val="22"/>
            <w:lang w:val="en-US"/>
          </w:rPr>
          <w:delText>3</w:delText>
        </w:r>
      </w:del>
      <w:ins w:id="59" w:author="Christoffer Vissing" w:date="2025-03-13T15:34:00Z" w16du:dateUtc="2025-03-13T14:34:00Z">
        <w:r w:rsidR="00CE073C">
          <w:rPr>
            <w:rFonts w:ascii="Roboto" w:hAnsi="Roboto"/>
            <w:b/>
            <w:bCs/>
            <w:sz w:val="22"/>
            <w:szCs w:val="22"/>
            <w:lang w:val="en-US"/>
          </w:rPr>
          <w:t>4</w:t>
        </w:r>
      </w:ins>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ins w:id="60" w:author="Christoffer Vissing" w:date="2025-03-13T15:50:00Z" w16du:dateUtc="2025-03-13T14:50:00Z"/>
          <w:rFonts w:ascii="Roboto" w:hAnsi="Roboto"/>
          <w:sz w:val="22"/>
          <w:szCs w:val="22"/>
          <w:lang w:val="en-US"/>
        </w:rPr>
      </w:pPr>
    </w:p>
    <w:p w14:paraId="3B41CC17" w14:textId="2DA82B86" w:rsidR="003C33E1" w:rsidRDefault="003C33E1" w:rsidP="00D51E41">
      <w:pPr>
        <w:spacing w:line="480" w:lineRule="auto"/>
        <w:rPr>
          <w:ins w:id="61" w:author="Christoffer Vissing" w:date="2025-03-13T15:49:00Z" w16du:dateUtc="2025-03-13T14:49:00Z"/>
          <w:rFonts w:ascii="Roboto" w:hAnsi="Roboto"/>
          <w:sz w:val="22"/>
          <w:szCs w:val="22"/>
          <w:lang w:val="en-US"/>
        </w:rPr>
      </w:pPr>
      <w:ins w:id="62" w:author="Christoffer Vissing" w:date="2025-03-13T15:51:00Z" w16du:dateUtc="2025-03-13T14:51:00Z">
        <w:r>
          <w:rPr>
            <w:rFonts w:ascii="Roboto" w:hAnsi="Roboto"/>
            <w:sz w:val="22"/>
            <w:szCs w:val="22"/>
            <w:lang w:val="en-US"/>
          </w:rPr>
          <w:lastRenderedPageBreak/>
          <w:t xml:space="preserve">An </w:t>
        </w:r>
      </w:ins>
      <w:del w:id="63" w:author="Christoffer Vissing" w:date="2025-03-13T15:51:00Z" w16du:dateUtc="2025-03-13T14:51:00Z">
        <w:r w:rsidR="00DA5B65" w:rsidRPr="00431AEB" w:rsidDel="003C33E1">
          <w:rPr>
            <w:rFonts w:ascii="Roboto" w:hAnsi="Roboto"/>
            <w:sz w:val="22"/>
            <w:szCs w:val="22"/>
            <w:lang w:val="en-US"/>
          </w:rPr>
          <w:delText>I</w:delText>
        </w:r>
      </w:del>
      <w:ins w:id="64" w:author="Christoffer Vissing" w:date="2025-03-13T15:51:00Z" w16du:dateUtc="2025-03-13T14:51:00Z">
        <w:r>
          <w:rPr>
            <w:rFonts w:ascii="Roboto" w:hAnsi="Roboto"/>
            <w:sz w:val="22"/>
            <w:szCs w:val="22"/>
            <w:lang w:val="en-US"/>
          </w:rPr>
          <w:t>i</w:t>
        </w:r>
      </w:ins>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ins w:id="65" w:author="Christoffer Vissing" w:date="2025-03-13T15:51:00Z" w16du:dateUtc="2025-03-13T14:51:00Z">
        <w:r>
          <w:rPr>
            <w:rFonts w:ascii="Roboto" w:hAnsi="Roboto"/>
            <w:sz w:val="22"/>
            <w:szCs w:val="22"/>
            <w:lang w:val="en-US"/>
          </w:rPr>
          <w:t xml:space="preserve">disease modifiers on </w:t>
        </w:r>
      </w:ins>
      <w:del w:id="66" w:author="Christoffer Vissing" w:date="2025-03-13T15:51:00Z" w16du:dateUtc="2025-03-13T14:51:00Z">
        <w:r w:rsidR="00BC0D22" w:rsidRPr="00040F1C" w:rsidDel="003C33E1">
          <w:rPr>
            <w:rFonts w:ascii="Roboto" w:hAnsi="Roboto"/>
            <w:sz w:val="22"/>
            <w:szCs w:val="22"/>
            <w:lang w:val="en-US"/>
          </w:rPr>
          <w:delText>modifier</w:delText>
        </w:r>
        <w:r w:rsidR="00040F1C" w:rsidDel="003C33E1">
          <w:rPr>
            <w:rFonts w:ascii="Roboto" w:hAnsi="Roboto"/>
            <w:sz w:val="22"/>
            <w:szCs w:val="22"/>
            <w:lang w:val="en-US"/>
          </w:rPr>
          <w:delText>-</w:delText>
        </w:r>
      </w:del>
      <w:r w:rsidR="00554798" w:rsidRPr="00040F1C">
        <w:rPr>
          <w:rFonts w:ascii="Roboto" w:hAnsi="Roboto"/>
          <w:sz w:val="22"/>
          <w:szCs w:val="22"/>
          <w:lang w:val="en-US"/>
        </w:rPr>
        <w:t>outcome</w:t>
      </w:r>
      <w:ins w:id="67" w:author="Christoffer Vissing" w:date="2025-03-13T15:51:00Z" w16du:dateUtc="2025-03-13T14:51:00Z">
        <w:r>
          <w:rPr>
            <w:rFonts w:ascii="Roboto" w:hAnsi="Roboto"/>
            <w:sz w:val="22"/>
            <w:szCs w:val="22"/>
            <w:lang w:val="en-US"/>
          </w:rPr>
          <w:t>s</w:t>
        </w:r>
      </w:ins>
      <w:del w:id="68" w:author="Christoffer Vissing" w:date="2025-03-13T15:51:00Z" w16du:dateUtc="2025-03-13T14:51:00Z">
        <w:r w:rsidR="00554798" w:rsidRPr="00040F1C" w:rsidDel="003C33E1">
          <w:rPr>
            <w:rFonts w:ascii="Roboto" w:hAnsi="Roboto"/>
            <w:sz w:val="22"/>
            <w:szCs w:val="22"/>
            <w:lang w:val="en-US"/>
          </w:rPr>
          <w:delText xml:space="preserve"> pairs</w:delText>
        </w:r>
      </w:del>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ins w:id="69" w:author="Christoffer Vissing" w:date="2025-03-13T15:34:00Z" w16du:dateUtc="2025-03-13T14:34:00Z">
        <w:r w:rsidR="00CE073C">
          <w:rPr>
            <w:rFonts w:ascii="Roboto" w:hAnsi="Roboto"/>
            <w:b/>
            <w:bCs/>
            <w:sz w:val="22"/>
            <w:szCs w:val="22"/>
            <w:lang w:val="en-US"/>
          </w:rPr>
          <w:t>5</w:t>
        </w:r>
      </w:ins>
      <w:del w:id="70" w:author="Christoffer Vissing" w:date="2025-03-13T15:34:00Z" w16du:dateUtc="2025-03-13T14:34:00Z">
        <w:r w:rsidR="00973BA9" w:rsidDel="00CE073C">
          <w:rPr>
            <w:rFonts w:ascii="Roboto" w:hAnsi="Roboto"/>
            <w:b/>
            <w:bCs/>
            <w:sz w:val="22"/>
            <w:szCs w:val="22"/>
            <w:lang w:val="en-US"/>
          </w:rPr>
          <w:delText>4</w:delText>
        </w:r>
      </w:del>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ins w:id="71" w:author="Christoffer Vissing" w:date="2025-03-13T15:52:00Z" w16du:dateUtc="2025-03-13T14:52:00Z">
        <w:r>
          <w:rPr>
            <w:rFonts w:ascii="Roboto" w:hAnsi="Roboto"/>
            <w:sz w:val="22"/>
            <w:szCs w:val="22"/>
            <w:lang w:val="en-US"/>
          </w:rPr>
          <w:t>. Only pairs in</w:t>
        </w:r>
      </w:ins>
      <w:ins w:id="72" w:author="Christoffer Vissing" w:date="2025-03-06T15:44:00Z" w16du:dateUtc="2025-03-06T14:44:00Z">
        <w:r w:rsidR="00244FC1">
          <w:rPr>
            <w:rFonts w:ascii="Roboto" w:hAnsi="Roboto"/>
            <w:sz w:val="22"/>
            <w:szCs w:val="22"/>
            <w:lang w:val="en-US"/>
          </w:rPr>
          <w:t xml:space="preserve"> which genetic status had a significant interaction</w:t>
        </w:r>
      </w:ins>
      <w:ins w:id="73" w:author="Christoffer Vissing" w:date="2025-03-13T15:52:00Z" w16du:dateUtc="2025-03-13T14:52:00Z">
        <w:r>
          <w:rPr>
            <w:rFonts w:ascii="Roboto" w:hAnsi="Roboto"/>
            <w:sz w:val="22"/>
            <w:szCs w:val="22"/>
            <w:lang w:val="en-US"/>
          </w:rPr>
          <w:t xml:space="preserve"> </w:t>
        </w:r>
        <w:proofErr w:type="spellStart"/>
        <w:r>
          <w:rPr>
            <w:rFonts w:ascii="Roboto" w:hAnsi="Roboto"/>
            <w:sz w:val="22"/>
            <w:szCs w:val="22"/>
            <w:lang w:val="en-US"/>
          </w:rPr>
          <w:t>ar</w:t>
        </w:r>
        <w:proofErr w:type="spellEnd"/>
        <w:r>
          <w:rPr>
            <w:rFonts w:ascii="Roboto" w:hAnsi="Roboto"/>
            <w:sz w:val="22"/>
            <w:szCs w:val="22"/>
            <w:lang w:val="en-US"/>
          </w:rPr>
          <w:t xml:space="preserve"> included in </w:t>
        </w:r>
        <w:r w:rsidRPr="003C33E1">
          <w:rPr>
            <w:rFonts w:ascii="Roboto" w:hAnsi="Roboto"/>
            <w:b/>
            <w:bCs/>
            <w:sz w:val="22"/>
            <w:szCs w:val="22"/>
            <w:lang w:val="en-US"/>
            <w:rPrChange w:id="74" w:author="Christoffer Vissing" w:date="2025-03-13T15:52:00Z" w16du:dateUtc="2025-03-13T14:52:00Z">
              <w:rPr>
                <w:rFonts w:ascii="Roboto" w:hAnsi="Roboto"/>
                <w:sz w:val="22"/>
                <w:szCs w:val="22"/>
                <w:lang w:val="en-US"/>
              </w:rPr>
            </w:rPrChange>
          </w:rPr>
          <w:t>Figure 5</w:t>
        </w:r>
      </w:ins>
      <w:r w:rsidR="00DA5B65" w:rsidRPr="00040F1C">
        <w:rPr>
          <w:rFonts w:ascii="Roboto" w:hAnsi="Roboto"/>
          <w:sz w:val="22"/>
          <w:szCs w:val="22"/>
          <w:lang w:val="en-US"/>
        </w:rPr>
        <w:t>.</w:t>
      </w:r>
      <w:r w:rsidR="00934456">
        <w:rPr>
          <w:rFonts w:ascii="Roboto" w:hAnsi="Roboto"/>
          <w:sz w:val="22"/>
          <w:szCs w:val="22"/>
          <w:lang w:val="en-US"/>
        </w:rPr>
        <w:t xml:space="preserve"> </w:t>
      </w:r>
      <w:ins w:id="75" w:author="Christoffer Vissing" w:date="2025-03-13T15:49:00Z" w16du:dateUtc="2025-03-13T14:49:00Z">
        <w:r w:rsidRPr="003C33E1">
          <w:rPr>
            <w:rFonts w:ascii="Roboto" w:hAnsi="Roboto"/>
            <w:sz w:val="22"/>
            <w:szCs w:val="22"/>
            <w:lang w:val="en-US"/>
          </w:rPr>
          <w:t xml:space="preserve">The reported effect ratios represent how much more (or less) each exposure affected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compared with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ins>
    </w:p>
    <w:p w14:paraId="460283A7" w14:textId="2754DCF9" w:rsidR="009B21C5" w:rsidRPr="00431AEB" w:rsidRDefault="003C33E1" w:rsidP="00D51E41">
      <w:pPr>
        <w:spacing w:line="480" w:lineRule="auto"/>
        <w:rPr>
          <w:rFonts w:ascii="Roboto" w:hAnsi="Roboto"/>
          <w:sz w:val="22"/>
          <w:szCs w:val="22"/>
          <w:lang w:val="en-US"/>
        </w:rPr>
      </w:pPr>
      <w:ins w:id="76" w:author="Christoffer Vissing" w:date="2025-03-13T15:49:00Z" w16du:dateUtc="2025-03-13T14:49:00Z">
        <w:r w:rsidRPr="003C33E1">
          <w:rPr>
            <w:rFonts w:ascii="Roboto" w:hAnsi="Roboto"/>
            <w:sz w:val="22"/>
            <w:szCs w:val="22"/>
            <w:lang w:val="en-US"/>
          </w:rPr>
          <w:t xml:space="preserve">Across all significant interactions, the effect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ins>
      <w:del w:id="77" w:author="Christoffer Vissing" w:date="2025-03-13T15:49:00Z" w16du:dateUtc="2025-03-13T14:49:00Z">
        <w:r w:rsidR="0052778E" w:rsidDel="003C33E1">
          <w:rPr>
            <w:rFonts w:ascii="Roboto" w:hAnsi="Roboto"/>
            <w:sz w:val="22"/>
            <w:szCs w:val="22"/>
            <w:lang w:val="en-US"/>
          </w:rPr>
          <w:delText>E</w:delText>
        </w:r>
        <w:r w:rsidR="00934456" w:rsidDel="003C33E1">
          <w:rPr>
            <w:rFonts w:ascii="Roboto" w:hAnsi="Roboto"/>
            <w:sz w:val="22"/>
            <w:szCs w:val="22"/>
            <w:lang w:val="en-US"/>
          </w:rPr>
          <w:delText>ffect ratios</w:delText>
        </w:r>
        <w:r w:rsidR="0052778E" w:rsidDel="003C33E1">
          <w:rPr>
            <w:rFonts w:ascii="Roboto" w:hAnsi="Roboto"/>
            <w:sz w:val="22"/>
            <w:szCs w:val="22"/>
            <w:lang w:val="en-US"/>
          </w:rPr>
          <w:delText xml:space="preserve"> </w:delText>
        </w:r>
        <w:r w:rsidR="00215F74" w:rsidDel="003C33E1">
          <w:rPr>
            <w:rFonts w:ascii="Roboto" w:hAnsi="Roboto"/>
            <w:sz w:val="22"/>
            <w:szCs w:val="22"/>
            <w:lang w:val="en-US"/>
          </w:rPr>
          <w:delText>reflect</w:delText>
        </w:r>
        <w:r w:rsidR="00934456" w:rsidDel="003C33E1">
          <w:rPr>
            <w:rFonts w:ascii="Roboto" w:hAnsi="Roboto"/>
            <w:sz w:val="22"/>
            <w:szCs w:val="22"/>
            <w:lang w:val="en-US"/>
          </w:rPr>
          <w:delText xml:space="preserve"> the differential impact of the exposure in sarcomeric versus non-sarcomeric HCM.</w:delText>
        </w:r>
        <w:r w:rsidR="003C3095" w:rsidDel="003C33E1">
          <w:rPr>
            <w:rFonts w:ascii="Roboto" w:hAnsi="Roboto"/>
            <w:sz w:val="22"/>
            <w:szCs w:val="22"/>
            <w:lang w:val="en-US"/>
          </w:rPr>
          <w:delText xml:space="preserve"> </w:delText>
        </w:r>
      </w:del>
      <w:ins w:id="78" w:author="Christoffer Vissing" w:date="2025-03-13T15:53:00Z" w16du:dateUtc="2025-03-13T14:53:00Z">
        <w:r>
          <w:rPr>
            <w:rFonts w:ascii="Roboto" w:hAnsi="Roboto"/>
            <w:sz w:val="22"/>
            <w:szCs w:val="22"/>
            <w:lang w:val="en-US"/>
          </w:rPr>
          <w:t>, with</w:t>
        </w:r>
      </w:ins>
      <w:ins w:id="79" w:author="Christoffer Vissing" w:date="2025-03-13T15:46:00Z" w16du:dateUtc="2025-03-13T14:46:00Z">
        <w:r w:rsidR="001871E9">
          <w:rPr>
            <w:rFonts w:ascii="Roboto" w:hAnsi="Roboto"/>
            <w:sz w:val="22"/>
            <w:szCs w:val="22"/>
            <w:lang w:val="en-US"/>
          </w:rPr>
          <w:t xml:space="preserve"> </w:t>
        </w:r>
      </w:ins>
      <w:commentRangeStart w:id="80"/>
      <w:commentRangeStart w:id="81"/>
      <w:del w:id="82" w:author="Christoffer Vissing" w:date="2025-03-13T15:53:00Z" w16du:dateUtc="2025-03-13T14:53:00Z">
        <w:r w:rsidR="00215F74" w:rsidRPr="00431AEB" w:rsidDel="003C33E1">
          <w:rPr>
            <w:rFonts w:ascii="Roboto" w:hAnsi="Roboto"/>
            <w:sz w:val="22"/>
            <w:szCs w:val="22"/>
            <w:lang w:val="en-US"/>
          </w:rPr>
          <w:delText>T</w:delText>
        </w:r>
      </w:del>
      <w:ins w:id="83" w:author="Christoffer Vissing" w:date="2025-03-13T15:53:00Z" w16du:dateUtc="2025-03-13T14:53:00Z">
        <w:r>
          <w:rPr>
            <w:rFonts w:ascii="Roboto" w:hAnsi="Roboto"/>
            <w:sz w:val="22"/>
            <w:szCs w:val="22"/>
            <w:lang w:val="en-US"/>
          </w:rPr>
          <w:t>t</w:t>
        </w:r>
      </w:ins>
      <w:r w:rsidR="00215F74" w:rsidRPr="00431AEB">
        <w:rPr>
          <w:rFonts w:ascii="Roboto" w:hAnsi="Roboto"/>
          <w:sz w:val="22"/>
          <w:szCs w:val="22"/>
          <w:lang w:val="en-US"/>
        </w:rPr>
        <w:t xml:space="preserve">he largest interaction effects </w:t>
      </w:r>
      <w:del w:id="84" w:author="Christoffer Vissing" w:date="2025-03-13T15:53:00Z" w16du:dateUtc="2025-03-13T14:53:00Z">
        <w:r w:rsidR="00215F74" w:rsidRPr="00431AEB" w:rsidDel="003C33E1">
          <w:rPr>
            <w:rFonts w:ascii="Roboto" w:hAnsi="Roboto"/>
            <w:sz w:val="22"/>
            <w:szCs w:val="22"/>
            <w:lang w:val="en-US"/>
          </w:rPr>
          <w:delText xml:space="preserve">were </w:delText>
        </w:r>
      </w:del>
      <w:r w:rsidR="00215F74" w:rsidRPr="00431AEB">
        <w:rPr>
          <w:rFonts w:ascii="Roboto" w:hAnsi="Roboto"/>
          <w:sz w:val="22"/>
          <w:szCs w:val="22"/>
          <w:lang w:val="en-US"/>
        </w:rPr>
        <w:t>found for atrial fibrillation</w:t>
      </w:r>
      <w:r w:rsidR="00215F74">
        <w:rPr>
          <w:rFonts w:ascii="Roboto" w:hAnsi="Roboto"/>
          <w:sz w:val="22"/>
          <w:szCs w:val="22"/>
          <w:lang w:val="en-US"/>
        </w:rPr>
        <w:t>.</w:t>
      </w:r>
      <w:ins w:id="85" w:author="Christoffer Vissing" w:date="2025-03-13T15:53:00Z" w16du:dateUtc="2025-03-13T14:53:00Z">
        <w:r>
          <w:rPr>
            <w:rFonts w:ascii="Roboto" w:hAnsi="Roboto"/>
            <w:sz w:val="22"/>
            <w:szCs w:val="22"/>
            <w:lang w:val="en-US"/>
          </w:rPr>
          <w:t xml:space="preserve"> Specifically,</w:t>
        </w:r>
      </w:ins>
      <w:r w:rsidR="00215F74">
        <w:rPr>
          <w:rFonts w:ascii="Roboto" w:hAnsi="Roboto"/>
          <w:sz w:val="22"/>
          <w:szCs w:val="22"/>
          <w:lang w:val="en-US"/>
        </w:rPr>
        <w:t xml:space="preserve"> </w:t>
      </w:r>
      <w:del w:id="86" w:author="Christoffer Vissing" w:date="2025-03-13T15:53:00Z" w16du:dateUtc="2025-03-13T14:53:00Z">
        <w:r w:rsidR="00215F74" w:rsidDel="003C33E1">
          <w:rPr>
            <w:rFonts w:ascii="Roboto" w:hAnsi="Roboto"/>
            <w:sz w:val="22"/>
            <w:szCs w:val="22"/>
            <w:lang w:val="en-US"/>
          </w:rPr>
          <w:delText xml:space="preserve">In sarcomeric relative to non-sarcomeric HCM, </w:delText>
        </w:r>
      </w:del>
      <w:r w:rsidR="00215F74">
        <w:rPr>
          <w:rFonts w:ascii="Roboto" w:hAnsi="Roboto"/>
          <w:sz w:val="22"/>
          <w:szCs w:val="22"/>
          <w:lang w:val="en-US"/>
        </w:rPr>
        <w:t xml:space="preserve">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for the</w:t>
      </w:r>
      <w:r w:rsidR="00215F74" w:rsidRPr="00431AEB">
        <w:rPr>
          <w:rFonts w:ascii="Roboto" w:hAnsi="Roboto"/>
          <w:sz w:val="22"/>
          <w:szCs w:val="22"/>
          <w:lang w:val="en-US"/>
        </w:rPr>
        <w:t xml:space="preserve"> 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outcomes</w:t>
      </w:r>
      <w:ins w:id="87" w:author="Christoffer Vissing" w:date="2025-03-13T15:54:00Z" w16du:dateUtc="2025-03-13T14:54:00Z">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ins>
      <w:r w:rsidR="00215F74" w:rsidRPr="00431AEB">
        <w:rPr>
          <w:rFonts w:ascii="Roboto" w:hAnsi="Roboto"/>
          <w:sz w:val="22"/>
          <w:szCs w:val="22"/>
          <w:lang w:val="en-US"/>
        </w:rPr>
        <w:t xml:space="preserve">. </w:t>
      </w:r>
      <w:ins w:id="88" w:author="Christoffer Vissing" w:date="2025-03-13T15:54:00Z" w16du:dateUtc="2025-03-13T14:54:00Z">
        <w:r>
          <w:rPr>
            <w:rFonts w:ascii="Roboto" w:hAnsi="Roboto"/>
            <w:sz w:val="22"/>
            <w:szCs w:val="22"/>
            <w:lang w:val="en-US"/>
          </w:rPr>
          <w:t xml:space="preserve">Likewise, </w:t>
        </w:r>
      </w:ins>
      <w:r w:rsidR="0054323F" w:rsidRPr="00431AEB">
        <w:rPr>
          <w:rFonts w:ascii="Roboto" w:hAnsi="Roboto"/>
          <w:sz w:val="22"/>
          <w:szCs w:val="22"/>
          <w:lang w:val="en-US"/>
        </w:rPr>
        <w:t>LV systolic dysfunction conferred</w:t>
      </w:r>
      <w:ins w:id="89" w:author="Christoffer Vissing" w:date="2025-03-13T15:54:00Z" w16du:dateUtc="2025-03-13T14:54:00Z">
        <w:r>
          <w:rPr>
            <w:rFonts w:ascii="Roboto" w:hAnsi="Roboto"/>
            <w:sz w:val="22"/>
            <w:szCs w:val="22"/>
            <w:lang w:val="en-US"/>
          </w:rPr>
          <w:t xml:space="preserve"> a</w:t>
        </w:r>
      </w:ins>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del w:id="90" w:author="Christoffer Vissing" w:date="2025-03-13T15:54:00Z" w16du:dateUtc="2025-03-13T14:54:00Z">
        <w:r w:rsidR="0054323F" w:rsidRPr="00431AEB" w:rsidDel="003C33E1">
          <w:rPr>
            <w:rFonts w:ascii="Roboto" w:hAnsi="Roboto"/>
            <w:sz w:val="22"/>
            <w:szCs w:val="22"/>
            <w:lang w:val="en-US"/>
          </w:rPr>
          <w:delText xml:space="preserve">regarding </w:delText>
        </w:r>
      </w:del>
      <w:ins w:id="91" w:author="Christoffer Vissing" w:date="2025-03-13T15:54:00Z" w16du:dateUtc="2025-03-13T14:54:00Z">
        <w:r>
          <w:rPr>
            <w:rFonts w:ascii="Roboto" w:hAnsi="Roboto"/>
            <w:sz w:val="22"/>
            <w:szCs w:val="22"/>
            <w:lang w:val="en-US"/>
          </w:rPr>
          <w:t>for</w:t>
        </w:r>
        <w:r w:rsidRPr="00431AEB">
          <w:rPr>
            <w:rFonts w:ascii="Roboto" w:hAnsi="Roboto"/>
            <w:sz w:val="22"/>
            <w:szCs w:val="22"/>
            <w:lang w:val="en-US"/>
          </w:rPr>
          <w:t xml:space="preserve"> </w:t>
        </w:r>
      </w:ins>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commentRangeEnd w:id="80"/>
      <w:r w:rsidR="00806C50">
        <w:rPr>
          <w:rStyle w:val="Kommentarhenvisning"/>
          <w:lang w:val="en-US" w:eastAsia="en-US"/>
        </w:rPr>
        <w:commentReference w:id="80"/>
      </w:r>
      <w:commentRangeEnd w:id="81"/>
      <w:r>
        <w:rPr>
          <w:rStyle w:val="Kommentarhenvisning"/>
          <w:lang w:val="en-US" w:eastAsia="en-US"/>
        </w:rPr>
        <w:commentReference w:id="81"/>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128D2B94"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13F28909"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 between LV obstruction and these outcomes were identified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1FB4D19B"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causal pathway</w:t>
      </w:r>
      <w:r w:rsidR="00DD117D">
        <w:rPr>
          <w:rFonts w:ascii="Roboto" w:hAnsi="Roboto"/>
          <w:sz w:val="22"/>
          <w:szCs w:val="22"/>
          <w:lang w:val="en-US"/>
        </w:rPr>
        <w:t>s</w:t>
      </w:r>
      <w:r w:rsidR="00581BBC">
        <w:rPr>
          <w:rFonts w:ascii="Roboto" w:hAnsi="Roboto"/>
          <w:sz w:val="22"/>
          <w:szCs w:val="22"/>
          <w:lang w:val="en-US"/>
        </w:rPr>
        <w:t xml:space="preserve"> that lead to developing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7A156E65"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lastRenderedPageBreak/>
        <w:t>After performing age-specific analyses to account for the older age of</w:t>
      </w:r>
      <w:r w:rsidR="00DD117D">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3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07B0F542"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w:t>
      </w:r>
      <w:r w:rsidR="00CC498B">
        <w:rPr>
          <w:rFonts w:ascii="Roboto" w:hAnsi="Roboto"/>
          <w:sz w:val="22"/>
          <w:szCs w:val="22"/>
          <w:lang w:val="en-US"/>
        </w:rPr>
        <w:lastRenderedPageBreak/>
        <w:t xml:space="preserve">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D19F2DB"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r w:rsidR="005664EA">
        <w:rPr>
          <w:rFonts w:ascii="Roboto" w:hAnsi="Roboto"/>
          <w:sz w:val="22"/>
          <w:szCs w:val="22"/>
          <w:lang w:val="en-US"/>
        </w:rPr>
        <w:t>Risk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r w:rsidR="001E4447">
        <w:rPr>
          <w:rFonts w:ascii="Roboto" w:hAnsi="Roboto"/>
          <w:sz w:val="22"/>
          <w:szCs w:val="22"/>
          <w:lang w:val="en-US"/>
        </w:rPr>
        <w:t>.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39AB9754"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Ho CY, Charron P, Richard P, Girolami F, Van Spaendonck-</w:t>
      </w:r>
      <w:proofErr w:type="spellStart"/>
      <w:r w:rsidR="00830E6F" w:rsidRPr="00337E0B">
        <w:rPr>
          <w:rFonts w:ascii="Roboto" w:hAnsi="Roboto"/>
          <w:sz w:val="20"/>
          <w:lang w:val="en-US"/>
        </w:rPr>
        <w:t>Zwarts</w:t>
      </w:r>
      <w:proofErr w:type="spellEnd"/>
      <w:r w:rsidR="00830E6F" w:rsidRPr="00337E0B">
        <w:rPr>
          <w:rFonts w:ascii="Roboto" w:hAnsi="Roboto"/>
          <w:sz w:val="20"/>
          <w:lang w:val="en-US"/>
        </w:rPr>
        <w:t xml:space="preserve"> KY, Pinto Y. Genetic advances in </w:t>
      </w:r>
      <w:proofErr w:type="spellStart"/>
      <w:r w:rsidR="00830E6F" w:rsidRPr="00337E0B">
        <w:rPr>
          <w:rFonts w:ascii="Roboto" w:hAnsi="Roboto"/>
          <w:sz w:val="20"/>
          <w:lang w:val="en-US"/>
        </w:rPr>
        <w:t>sarcomeric</w:t>
      </w:r>
      <w:proofErr w:type="spellEnd"/>
      <w:r w:rsidR="00830E6F" w:rsidRPr="00337E0B">
        <w:rPr>
          <w:rFonts w:ascii="Roboto" w:hAnsi="Roboto"/>
          <w:sz w:val="20"/>
          <w:lang w:val="en-US"/>
        </w:rPr>
        <w:t xml:space="preserve">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w:t>
      </w:r>
      <w:proofErr w:type="gramStart"/>
      <w:r w:rsidR="00830E6F" w:rsidRPr="00337E0B">
        <w:rPr>
          <w:rFonts w:ascii="Roboto" w:hAnsi="Roboto"/>
          <w:sz w:val="20"/>
          <w:lang w:val="en-US"/>
        </w:rPr>
        <w:t>2015;105:397</w:t>
      </w:r>
      <w:proofErr w:type="gramEnd"/>
      <w:r w:rsidR="00830E6F" w:rsidRPr="00337E0B">
        <w:rPr>
          <w:rFonts w:ascii="Roboto" w:hAnsi="Roboto"/>
          <w:sz w:val="20"/>
          <w:lang w:val="en-US"/>
        </w:rPr>
        <w:t xml:space="preserve">–408.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w:t>
      </w:r>
      <w:proofErr w:type="spellStart"/>
      <w:r w:rsidRPr="00337E0B">
        <w:rPr>
          <w:rFonts w:ascii="Roboto" w:hAnsi="Roboto"/>
          <w:sz w:val="20"/>
          <w:lang w:val="en-US"/>
        </w:rPr>
        <w:t>Maamari</w:t>
      </w:r>
      <w:proofErr w:type="spellEnd"/>
      <w:r w:rsidRPr="00337E0B">
        <w:rPr>
          <w:rFonts w:ascii="Roboto" w:hAnsi="Roboto"/>
          <w:sz w:val="20"/>
          <w:lang w:val="en-US"/>
        </w:rPr>
        <w:t xml:space="preserve">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 xml:space="preserve">JAMA </w:t>
      </w:r>
      <w:proofErr w:type="spellStart"/>
      <w:r w:rsidRPr="00337E0B">
        <w:rPr>
          <w:rFonts w:ascii="Roboto" w:hAnsi="Roboto"/>
          <w:i/>
          <w:iCs/>
          <w:sz w:val="20"/>
          <w:lang w:val="en-US"/>
        </w:rPr>
        <w:t>Cardiol</w:t>
      </w:r>
      <w:proofErr w:type="spellEnd"/>
      <w:r w:rsidRPr="00337E0B">
        <w:rPr>
          <w:rFonts w:ascii="Roboto" w:hAnsi="Roboto"/>
          <w:i/>
          <w:iCs/>
          <w:sz w:val="20"/>
          <w:lang w:val="en-US"/>
        </w:rPr>
        <w:t>.</w:t>
      </w:r>
      <w:r w:rsidRPr="00337E0B">
        <w:rPr>
          <w:rFonts w:ascii="Roboto" w:hAnsi="Roboto"/>
          <w:sz w:val="20"/>
          <w:lang w:val="en-US"/>
        </w:rPr>
        <w:t xml:space="preserve"> </w:t>
      </w:r>
      <w:proofErr w:type="gramStart"/>
      <w:r w:rsidRPr="00337E0B">
        <w:rPr>
          <w:rFonts w:ascii="Roboto" w:hAnsi="Roboto"/>
          <w:sz w:val="20"/>
          <w:lang w:val="en-US"/>
        </w:rPr>
        <w:t>2022;7:715</w:t>
      </w:r>
      <w:proofErr w:type="gramEnd"/>
      <w:r w:rsidRPr="00337E0B">
        <w:rPr>
          <w:rFonts w:ascii="Roboto" w:hAnsi="Roboto"/>
          <w:sz w:val="20"/>
          <w:lang w:val="en-US"/>
        </w:rPr>
        <w:t xml:space="preserve">–722.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2018;138:1387</w:t>
      </w:r>
      <w:proofErr w:type="gramEnd"/>
      <w:r w:rsidRPr="00337E0B">
        <w:rPr>
          <w:rFonts w:ascii="Roboto" w:hAnsi="Roboto"/>
          <w:sz w:val="20"/>
          <w:lang w:val="en-US"/>
        </w:rPr>
        <w:t xml:space="preserve">–1398.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w:t>
      </w:r>
      <w:proofErr w:type="spellStart"/>
      <w:r w:rsidRPr="00337E0B">
        <w:rPr>
          <w:rFonts w:ascii="Roboto" w:hAnsi="Roboto"/>
          <w:sz w:val="20"/>
          <w:lang w:val="en-US"/>
        </w:rPr>
        <w:t>Siminovitch</w:t>
      </w:r>
      <w:proofErr w:type="spellEnd"/>
      <w:r w:rsidRPr="00337E0B">
        <w:rPr>
          <w:rFonts w:ascii="Roboto" w:hAnsi="Roboto"/>
          <w:sz w:val="20"/>
          <w:lang w:val="en-US"/>
        </w:rPr>
        <w:t xml:space="preserve">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w:t>
      </w:r>
      <w:proofErr w:type="gramStart"/>
      <w:r w:rsidRPr="00337E0B">
        <w:rPr>
          <w:rFonts w:ascii="Roboto" w:hAnsi="Roboto"/>
          <w:sz w:val="20"/>
          <w:lang w:val="en-US"/>
        </w:rPr>
        <w:t>2014;7:416</w:t>
      </w:r>
      <w:proofErr w:type="gramEnd"/>
      <w:r w:rsidRPr="00337E0B">
        <w:rPr>
          <w:rFonts w:ascii="Roboto" w:hAnsi="Roboto"/>
          <w:sz w:val="20"/>
          <w:lang w:val="en-US"/>
        </w:rPr>
        <w:t xml:space="preserve">–422.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w:t>
      </w:r>
      <w:proofErr w:type="spellStart"/>
      <w:r w:rsidRPr="00337E0B">
        <w:rPr>
          <w:rFonts w:ascii="Roboto" w:hAnsi="Roboto"/>
          <w:sz w:val="20"/>
          <w:lang w:val="en-US"/>
        </w:rPr>
        <w:t>Marvao</w:t>
      </w:r>
      <w:proofErr w:type="spellEnd"/>
      <w:r w:rsidRPr="00337E0B">
        <w:rPr>
          <w:rFonts w:ascii="Roboto" w:hAnsi="Roboto"/>
          <w:sz w:val="20"/>
          <w:lang w:val="en-US"/>
        </w:rPr>
        <w:t xml:space="preserve"> A, Inglese P, McGurk KA, </w:t>
      </w:r>
      <w:proofErr w:type="spellStart"/>
      <w:r w:rsidRPr="00337E0B">
        <w:rPr>
          <w:rFonts w:ascii="Roboto" w:hAnsi="Roboto"/>
          <w:sz w:val="20"/>
          <w:lang w:val="en-US"/>
        </w:rPr>
        <w:t>Schiratti</w:t>
      </w:r>
      <w:proofErr w:type="spellEnd"/>
      <w:r w:rsidRPr="00337E0B">
        <w:rPr>
          <w:rFonts w:ascii="Roboto" w:hAnsi="Roboto"/>
          <w:sz w:val="20"/>
          <w:lang w:val="en-US"/>
        </w:rPr>
        <w:t xml:space="preserve">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w:t>
      </w:r>
      <w:proofErr w:type="gramStart"/>
      <w:r w:rsidRPr="00337E0B">
        <w:rPr>
          <w:rFonts w:ascii="Roboto" w:hAnsi="Roboto"/>
          <w:sz w:val="20"/>
          <w:lang w:val="en-US"/>
        </w:rPr>
        <w:t>0:e</w:t>
      </w:r>
      <w:proofErr w:type="gramEnd"/>
      <w:r w:rsidRPr="00337E0B">
        <w:rPr>
          <w:rFonts w:ascii="Roboto" w:hAnsi="Roboto"/>
          <w:sz w:val="20"/>
          <w:lang w:val="en-US"/>
        </w:rPr>
        <w:t xml:space="preserv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w:t>
      </w:r>
      <w:proofErr w:type="spellStart"/>
      <w:r w:rsidRPr="00337E0B">
        <w:rPr>
          <w:rFonts w:ascii="Roboto" w:hAnsi="Roboto"/>
          <w:sz w:val="20"/>
          <w:lang w:val="en-US"/>
        </w:rPr>
        <w:t>Gastier</w:t>
      </w:r>
      <w:proofErr w:type="spellEnd"/>
      <w:r w:rsidRPr="00337E0B">
        <w:rPr>
          <w:rFonts w:ascii="Roboto" w:hAnsi="Roboto"/>
          <w:sz w:val="20"/>
          <w:lang w:val="en-US"/>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w:t>
      </w:r>
      <w:proofErr w:type="gramStart"/>
      <w:r w:rsidRPr="00337E0B">
        <w:rPr>
          <w:rFonts w:ascii="Roboto" w:hAnsi="Roboto"/>
          <w:sz w:val="20"/>
          <w:lang w:val="en-US"/>
        </w:rPr>
        <w:t>2015;17:405</w:t>
      </w:r>
      <w:proofErr w:type="gramEnd"/>
      <w:r w:rsidRPr="00337E0B">
        <w:rPr>
          <w:rFonts w:ascii="Roboto" w:hAnsi="Roboto"/>
          <w:sz w:val="20"/>
          <w:lang w:val="en-US"/>
        </w:rPr>
        <w:t xml:space="preserve">–423.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w:t>
      </w:r>
      <w:proofErr w:type="spellStart"/>
      <w:r w:rsidRPr="00337E0B">
        <w:rPr>
          <w:rFonts w:ascii="Roboto" w:hAnsi="Roboto"/>
          <w:sz w:val="20"/>
          <w:lang w:val="en-US"/>
        </w:rPr>
        <w:t>Givertz</w:t>
      </w:r>
      <w:proofErr w:type="spellEnd"/>
      <w:r w:rsidRPr="00337E0B">
        <w:rPr>
          <w:rFonts w:ascii="Roboto" w:hAnsi="Roboto"/>
          <w:sz w:val="20"/>
          <w:lang w:val="en-US"/>
        </w:rPr>
        <w:t xml:space="preserve"> MM, Ho CY, Judge DP, Kantor PF, McBride KL, Morales A, Taylor MRG, </w:t>
      </w:r>
      <w:proofErr w:type="spellStart"/>
      <w:r w:rsidRPr="00337E0B">
        <w:rPr>
          <w:rFonts w:ascii="Roboto" w:hAnsi="Roboto"/>
          <w:sz w:val="20"/>
          <w:lang w:val="en-US"/>
        </w:rPr>
        <w:t>Vatta</w:t>
      </w:r>
      <w:proofErr w:type="spellEnd"/>
      <w:r w:rsidRPr="00337E0B">
        <w:rPr>
          <w:rFonts w:ascii="Roboto" w:hAnsi="Roboto"/>
          <w:sz w:val="20"/>
          <w:lang w:val="en-US"/>
        </w:rPr>
        <w:t xml:space="preserve">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w:t>
      </w:r>
      <w:proofErr w:type="gramStart"/>
      <w:r w:rsidRPr="00337E0B">
        <w:rPr>
          <w:rFonts w:ascii="Roboto" w:hAnsi="Roboto"/>
          <w:sz w:val="20"/>
          <w:lang w:val="en-US"/>
        </w:rPr>
        <w:t>2018;20:899</w:t>
      </w:r>
      <w:proofErr w:type="gramEnd"/>
      <w:r w:rsidRPr="00337E0B">
        <w:rPr>
          <w:rFonts w:ascii="Roboto" w:hAnsi="Roboto"/>
          <w:sz w:val="20"/>
          <w:lang w:val="en-US"/>
        </w:rPr>
        <w:t xml:space="preserve">–909.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 xml:space="preserve">Vissing CR. Comparing Clinical Course of Hypertrophic Cardiomyopathy in Sarcomere Variant Carriers and Non-Carriers [Internet]. </w:t>
      </w:r>
      <w:proofErr w:type="gramStart"/>
      <w:r w:rsidRPr="00337E0B">
        <w:rPr>
          <w:rFonts w:ascii="Roboto" w:hAnsi="Roboto"/>
          <w:sz w:val="20"/>
          <w:lang w:val="en-US"/>
        </w:rPr>
        <w:t>2023;Available</w:t>
      </w:r>
      <w:proofErr w:type="gramEnd"/>
      <w:r w:rsidRPr="00337E0B">
        <w:rPr>
          <w:rFonts w:ascii="Roboto" w:hAnsi="Roboto"/>
          <w:sz w:val="20"/>
          <w:lang w:val="en-US"/>
        </w:rPr>
        <w:t xml:space="preserv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w:t>
      </w:r>
      <w:proofErr w:type="spellStart"/>
      <w:r w:rsidRPr="00337E0B">
        <w:rPr>
          <w:rFonts w:ascii="Roboto" w:hAnsi="Roboto"/>
          <w:sz w:val="20"/>
          <w:lang w:val="en-US"/>
        </w:rPr>
        <w:t>Syrris</w:t>
      </w:r>
      <w:proofErr w:type="spellEnd"/>
      <w:r w:rsidRPr="00337E0B">
        <w:rPr>
          <w:rFonts w:ascii="Roboto" w:hAnsi="Roboto"/>
          <w:sz w:val="20"/>
          <w:lang w:val="en-US"/>
        </w:rPr>
        <w:t xml:space="preserve"> P, Guttmann OP, O’Mahony C, Tang HC, </w:t>
      </w:r>
      <w:proofErr w:type="spellStart"/>
      <w:r w:rsidRPr="00337E0B">
        <w:rPr>
          <w:rFonts w:ascii="Roboto" w:hAnsi="Roboto"/>
          <w:sz w:val="20"/>
          <w:lang w:val="en-US"/>
        </w:rPr>
        <w:t>Dalageorgou</w:t>
      </w:r>
      <w:proofErr w:type="spellEnd"/>
      <w:r w:rsidRPr="00337E0B">
        <w:rPr>
          <w:rFonts w:ascii="Roboto" w:hAnsi="Roboto"/>
          <w:sz w:val="20"/>
          <w:lang w:val="en-US"/>
        </w:rPr>
        <w:t xml:space="preserve"> C, Jenkins S, </w:t>
      </w:r>
      <w:proofErr w:type="spellStart"/>
      <w:r w:rsidRPr="00337E0B">
        <w:rPr>
          <w:rFonts w:ascii="Roboto" w:hAnsi="Roboto"/>
          <w:sz w:val="20"/>
          <w:lang w:val="en-US"/>
        </w:rPr>
        <w:t>Hubank</w:t>
      </w:r>
      <w:proofErr w:type="spellEnd"/>
      <w:r w:rsidRPr="00337E0B">
        <w:rPr>
          <w:rFonts w:ascii="Roboto" w:hAnsi="Roboto"/>
          <w:sz w:val="20"/>
          <w:lang w:val="en-US"/>
        </w:rPr>
        <w:t xml:space="preserve">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w:t>
      </w:r>
      <w:proofErr w:type="gramStart"/>
      <w:r w:rsidRPr="00337E0B">
        <w:rPr>
          <w:rFonts w:ascii="Roboto" w:hAnsi="Roboto"/>
          <w:sz w:val="20"/>
          <w:lang w:val="en-US"/>
        </w:rPr>
        <w:t>2015;101:294</w:t>
      </w:r>
      <w:proofErr w:type="gramEnd"/>
      <w:r w:rsidRPr="00337E0B">
        <w:rPr>
          <w:rFonts w:ascii="Roboto" w:hAnsi="Roboto"/>
          <w:sz w:val="20"/>
          <w:lang w:val="en-US"/>
        </w:rPr>
        <w:t xml:space="preserve">–301.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w:t>
      </w:r>
      <w:proofErr w:type="spellStart"/>
      <w:r w:rsidRPr="00337E0B">
        <w:rPr>
          <w:rFonts w:ascii="Roboto" w:hAnsi="Roboto"/>
          <w:sz w:val="20"/>
          <w:lang w:val="en-US"/>
        </w:rPr>
        <w:t>sarcomeric</w:t>
      </w:r>
      <w:proofErr w:type="spellEnd"/>
      <w:r w:rsidRPr="00337E0B">
        <w:rPr>
          <w:rFonts w:ascii="Roboto" w:hAnsi="Roboto"/>
          <w:sz w:val="20"/>
          <w:lang w:val="en-US"/>
        </w:rPr>
        <w:t xml:space="preserve"> protein mutations. </w:t>
      </w:r>
      <w:r w:rsidRPr="00337E0B">
        <w:rPr>
          <w:rFonts w:ascii="Roboto" w:hAnsi="Roboto"/>
          <w:i/>
          <w:iCs/>
          <w:sz w:val="20"/>
          <w:lang w:val="en-US"/>
        </w:rPr>
        <w:t>Heart Br. Card. Soc.</w:t>
      </w:r>
      <w:r w:rsidRPr="00337E0B">
        <w:rPr>
          <w:rFonts w:ascii="Roboto" w:hAnsi="Roboto"/>
          <w:sz w:val="20"/>
          <w:lang w:val="en-US"/>
        </w:rPr>
        <w:t xml:space="preserve"> </w:t>
      </w:r>
      <w:proofErr w:type="gramStart"/>
      <w:r w:rsidRPr="00337E0B">
        <w:rPr>
          <w:rFonts w:ascii="Roboto" w:hAnsi="Roboto"/>
          <w:sz w:val="20"/>
          <w:lang w:val="en-US"/>
        </w:rPr>
        <w:t>2013;99:1800</w:t>
      </w:r>
      <w:proofErr w:type="gramEnd"/>
      <w:r w:rsidRPr="00337E0B">
        <w:rPr>
          <w:rFonts w:ascii="Roboto" w:hAnsi="Roboto"/>
          <w:sz w:val="20"/>
          <w:lang w:val="en-US"/>
        </w:rPr>
        <w:t xml:space="preserve">–1811.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 xml:space="preserve">Curran L, </w:t>
      </w:r>
      <w:proofErr w:type="spellStart"/>
      <w:r w:rsidRPr="00337E0B">
        <w:rPr>
          <w:rFonts w:ascii="Roboto" w:hAnsi="Roboto"/>
          <w:sz w:val="20"/>
          <w:lang w:val="en-US"/>
        </w:rPr>
        <w:t>Marvao</w:t>
      </w:r>
      <w:proofErr w:type="spellEnd"/>
      <w:r w:rsidRPr="00337E0B">
        <w:rPr>
          <w:rFonts w:ascii="Roboto" w:hAnsi="Roboto"/>
          <w:sz w:val="20"/>
          <w:lang w:val="en-US"/>
        </w:rPr>
        <w:t xml:space="preserve"> A de, Inglese P, McGurk KA, </w:t>
      </w:r>
      <w:proofErr w:type="spellStart"/>
      <w:r w:rsidRPr="00337E0B">
        <w:rPr>
          <w:rFonts w:ascii="Roboto" w:hAnsi="Roboto"/>
          <w:sz w:val="20"/>
          <w:lang w:val="en-US"/>
        </w:rPr>
        <w:t>Schiratti</w:t>
      </w:r>
      <w:proofErr w:type="spellEnd"/>
      <w:r w:rsidRPr="00337E0B">
        <w:rPr>
          <w:rFonts w:ascii="Roboto" w:hAnsi="Roboto"/>
          <w:sz w:val="20"/>
          <w:lang w:val="en-US"/>
        </w:rPr>
        <w:t xml:space="preserve">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t>
      </w:r>
      <w:proofErr w:type="gramStart"/>
      <w:r w:rsidRPr="00337E0B">
        <w:rPr>
          <w:rFonts w:ascii="Roboto" w:hAnsi="Roboto"/>
          <w:sz w:val="20"/>
          <w:lang w:val="en-US"/>
        </w:rPr>
        <w:t>With</w:t>
      </w:r>
      <w:proofErr w:type="gramEnd"/>
      <w:r w:rsidRPr="00337E0B">
        <w:rPr>
          <w:rFonts w:ascii="Roboto" w:hAnsi="Roboto"/>
          <w:sz w:val="20"/>
          <w:lang w:val="en-US"/>
        </w:rPr>
        <w:t xml:space="preserve"> Adverse Long-term Outcomes in Hypertrophic Cardiomyopathy. </w:t>
      </w:r>
      <w:r w:rsidRPr="00337E0B">
        <w:rPr>
          <w:rFonts w:ascii="Roboto" w:hAnsi="Roboto"/>
          <w:i/>
          <w:iCs/>
          <w:sz w:val="20"/>
          <w:lang w:val="en-US"/>
        </w:rPr>
        <w:t xml:space="preserve">JAMA </w:t>
      </w:r>
      <w:proofErr w:type="spellStart"/>
      <w:r w:rsidRPr="00337E0B">
        <w:rPr>
          <w:rFonts w:ascii="Roboto" w:hAnsi="Roboto"/>
          <w:i/>
          <w:iCs/>
          <w:sz w:val="20"/>
          <w:lang w:val="en-US"/>
        </w:rPr>
        <w:t>Cardiol</w:t>
      </w:r>
      <w:proofErr w:type="spellEnd"/>
      <w:r w:rsidRPr="00337E0B">
        <w:rPr>
          <w:rFonts w:ascii="Roboto" w:hAnsi="Roboto"/>
          <w:i/>
          <w:iCs/>
          <w:sz w:val="20"/>
          <w:lang w:val="en-US"/>
        </w:rPr>
        <w:t>.</w:t>
      </w:r>
      <w:r w:rsidRPr="00337E0B">
        <w:rPr>
          <w:rFonts w:ascii="Roboto" w:hAnsi="Roboto"/>
          <w:sz w:val="20"/>
          <w:lang w:val="en-US"/>
        </w:rPr>
        <w:t xml:space="preserve"> </w:t>
      </w:r>
      <w:proofErr w:type="gramStart"/>
      <w:r w:rsidRPr="00337E0B">
        <w:rPr>
          <w:rFonts w:ascii="Roboto" w:hAnsi="Roboto"/>
          <w:sz w:val="20"/>
          <w:lang w:val="en-US"/>
        </w:rPr>
        <w:t>2020;5:65</w:t>
      </w:r>
      <w:proofErr w:type="gramEnd"/>
      <w:r w:rsidRPr="00337E0B">
        <w:rPr>
          <w:rFonts w:ascii="Roboto" w:hAnsi="Roboto"/>
          <w:sz w:val="20"/>
          <w:lang w:val="en-US"/>
        </w:rPr>
        <w:t xml:space="preserve">–72. </w:t>
      </w:r>
    </w:p>
    <w:p w14:paraId="2AE9A6A4" w14:textId="77777777" w:rsidR="00830E6F" w:rsidRPr="00830E6F" w:rsidRDefault="00830E6F" w:rsidP="00830E6F">
      <w:pPr>
        <w:widowControl w:val="0"/>
        <w:autoSpaceDE w:val="0"/>
        <w:autoSpaceDN w:val="0"/>
        <w:adjustRightInd w:val="0"/>
        <w:rPr>
          <w:rFonts w:ascii="Roboto" w:hAnsi="Roboto"/>
          <w:sz w:val="20"/>
        </w:rPr>
      </w:pPr>
      <w:r w:rsidRPr="00337E0B">
        <w:rPr>
          <w:rFonts w:ascii="Roboto" w:hAnsi="Roboto"/>
          <w:sz w:val="20"/>
          <w:lang w:val="en-US"/>
        </w:rPr>
        <w:t xml:space="preserve">13. </w:t>
      </w:r>
      <w:r w:rsidRPr="00337E0B">
        <w:rPr>
          <w:rFonts w:ascii="Roboto" w:hAnsi="Roboto"/>
          <w:sz w:val="20"/>
          <w:lang w:val="en-US"/>
        </w:rPr>
        <w:tab/>
        <w:t xml:space="preserve">Maron MS, </w:t>
      </w:r>
      <w:proofErr w:type="spellStart"/>
      <w:r w:rsidRPr="00337E0B">
        <w:rPr>
          <w:rFonts w:ascii="Roboto" w:hAnsi="Roboto"/>
          <w:sz w:val="20"/>
          <w:lang w:val="en-US"/>
        </w:rPr>
        <w:t>Olivotto</w:t>
      </w:r>
      <w:proofErr w:type="spellEnd"/>
      <w:r w:rsidRPr="00337E0B">
        <w:rPr>
          <w:rFonts w:ascii="Roboto" w:hAnsi="Roboto"/>
          <w:sz w:val="20"/>
          <w:lang w:val="en-US"/>
        </w:rPr>
        <w:t xml:space="preserve"> I, </w:t>
      </w:r>
      <w:proofErr w:type="spellStart"/>
      <w:r w:rsidRPr="00337E0B">
        <w:rPr>
          <w:rFonts w:ascii="Roboto" w:hAnsi="Roboto"/>
          <w:sz w:val="20"/>
          <w:lang w:val="en-US"/>
        </w:rPr>
        <w:t>Betocchi</w:t>
      </w:r>
      <w:proofErr w:type="spellEnd"/>
      <w:r w:rsidRPr="00337E0B">
        <w:rPr>
          <w:rFonts w:ascii="Roboto" w:hAnsi="Roboto"/>
          <w:sz w:val="20"/>
          <w:lang w:val="en-US"/>
        </w:rPr>
        <w:t xml:space="preserve"> S, Casey SA, Lesser JR, Losi MA, Cecchi F, Maron BJ. Effect of Left Ventricular Outflow Tract Obstruction on Clinical Outcome in Hypertrophic Cardiomyopathy. </w:t>
      </w:r>
      <w:r w:rsidRPr="00830E6F">
        <w:rPr>
          <w:rFonts w:ascii="Roboto" w:hAnsi="Roboto"/>
          <w:i/>
          <w:iCs/>
          <w:sz w:val="20"/>
        </w:rPr>
        <w:t xml:space="preserve">N. </w:t>
      </w:r>
      <w:proofErr w:type="spellStart"/>
      <w:r w:rsidRPr="00830E6F">
        <w:rPr>
          <w:rFonts w:ascii="Roboto" w:hAnsi="Roboto"/>
          <w:i/>
          <w:iCs/>
          <w:sz w:val="20"/>
        </w:rPr>
        <w:t>Engl</w:t>
      </w:r>
      <w:proofErr w:type="spellEnd"/>
      <w:r w:rsidRPr="00830E6F">
        <w:rPr>
          <w:rFonts w:ascii="Roboto" w:hAnsi="Roboto"/>
          <w:i/>
          <w:iCs/>
          <w:sz w:val="20"/>
        </w:rPr>
        <w:t>. J. Med.</w:t>
      </w:r>
      <w:r w:rsidRPr="00830E6F">
        <w:rPr>
          <w:rFonts w:ascii="Roboto" w:hAnsi="Roboto"/>
          <w:sz w:val="20"/>
        </w:rPr>
        <w:t xml:space="preserve"> </w:t>
      </w:r>
      <w:proofErr w:type="gramStart"/>
      <w:r w:rsidRPr="00830E6F">
        <w:rPr>
          <w:rFonts w:ascii="Roboto" w:hAnsi="Roboto"/>
          <w:sz w:val="20"/>
        </w:rPr>
        <w:t>2003;348:295</w:t>
      </w:r>
      <w:proofErr w:type="gramEnd"/>
      <w:r w:rsidRPr="00830E6F">
        <w:rPr>
          <w:rFonts w:ascii="Roboto" w:hAnsi="Roboto"/>
          <w:sz w:val="20"/>
        </w:rPr>
        <w:t xml:space="preserve">–303.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w:t>
      </w:r>
      <w:proofErr w:type="spellStart"/>
      <w:r w:rsidRPr="00830E6F">
        <w:rPr>
          <w:rFonts w:ascii="Roboto" w:hAnsi="Roboto"/>
          <w:sz w:val="20"/>
        </w:rPr>
        <w:t>Goel</w:t>
      </w:r>
      <w:proofErr w:type="spellEnd"/>
      <w:r w:rsidRPr="00830E6F">
        <w:rPr>
          <w:rFonts w:ascii="Roboto" w:hAnsi="Roboto"/>
          <w:sz w:val="20"/>
        </w:rPr>
        <w:t xml:space="preserve"> A, Grace C, Thomson KL, Petersen SE, Xu X, </w:t>
      </w:r>
      <w:proofErr w:type="spellStart"/>
      <w:r w:rsidRPr="00830E6F">
        <w:rPr>
          <w:rFonts w:ascii="Roboto" w:hAnsi="Roboto"/>
          <w:sz w:val="20"/>
        </w:rPr>
        <w:t>Waring</w:t>
      </w:r>
      <w:proofErr w:type="spellEnd"/>
      <w:r w:rsidRPr="00830E6F">
        <w:rPr>
          <w:rFonts w:ascii="Roboto" w:hAnsi="Roboto"/>
          <w:sz w:val="20"/>
        </w:rPr>
        <w:t xml:space="preserve"> A, </w:t>
      </w:r>
      <w:proofErr w:type="spellStart"/>
      <w:r w:rsidRPr="00830E6F">
        <w:rPr>
          <w:rFonts w:ascii="Roboto" w:hAnsi="Roboto"/>
          <w:sz w:val="20"/>
        </w:rPr>
        <w:t>Ormondroyd</w:t>
      </w:r>
      <w:proofErr w:type="spellEnd"/>
      <w:r w:rsidRPr="00830E6F">
        <w:rPr>
          <w:rFonts w:ascii="Roboto" w:hAnsi="Roboto"/>
          <w:sz w:val="20"/>
        </w:rPr>
        <w:t xml:space="preserve">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w:t>
      </w:r>
      <w:proofErr w:type="gramStart"/>
      <w:r w:rsidRPr="00337E0B">
        <w:rPr>
          <w:rFonts w:ascii="Roboto" w:hAnsi="Roboto"/>
          <w:sz w:val="20"/>
          <w:lang w:val="en-US"/>
        </w:rPr>
        <w:t>2021;53:135</w:t>
      </w:r>
      <w:proofErr w:type="gramEnd"/>
      <w:r w:rsidRPr="00337E0B">
        <w:rPr>
          <w:rFonts w:ascii="Roboto" w:hAnsi="Roboto"/>
          <w:sz w:val="20"/>
          <w:lang w:val="en-US"/>
        </w:rPr>
        <w:t xml:space="preserve">–142.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w:t>
      </w:r>
      <w:proofErr w:type="spellStart"/>
      <w:r w:rsidRPr="00337E0B">
        <w:rPr>
          <w:rFonts w:ascii="Roboto" w:hAnsi="Roboto"/>
          <w:sz w:val="20"/>
          <w:lang w:val="en-US"/>
        </w:rPr>
        <w:t>Marvao</w:t>
      </w:r>
      <w:proofErr w:type="spellEnd"/>
      <w:r w:rsidRPr="00337E0B">
        <w:rPr>
          <w:rFonts w:ascii="Roboto" w:hAnsi="Roboto"/>
          <w:sz w:val="20"/>
          <w:lang w:val="en-US"/>
        </w:rPr>
        <w:t xml:space="preserve"> A, Dawes TJW, Shi W, </w:t>
      </w:r>
      <w:proofErr w:type="spellStart"/>
      <w:r w:rsidRPr="00337E0B">
        <w:rPr>
          <w:rFonts w:ascii="Roboto" w:hAnsi="Roboto"/>
          <w:sz w:val="20"/>
          <w:lang w:val="en-US"/>
        </w:rPr>
        <w:t>Durighel</w:t>
      </w:r>
      <w:proofErr w:type="spellEnd"/>
      <w:r w:rsidRPr="00337E0B">
        <w:rPr>
          <w:rFonts w:ascii="Roboto" w:hAnsi="Roboto"/>
          <w:sz w:val="20"/>
          <w:lang w:val="en-US"/>
        </w:rPr>
        <w:t xml:space="preserve">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w:t>
      </w:r>
      <w:proofErr w:type="gramStart"/>
      <w:r w:rsidRPr="00337E0B">
        <w:rPr>
          <w:rFonts w:ascii="Roboto" w:hAnsi="Roboto"/>
          <w:sz w:val="20"/>
          <w:lang w:val="en-US"/>
        </w:rPr>
        <w:t>2015;8:1260</w:t>
      </w:r>
      <w:proofErr w:type="gramEnd"/>
      <w:r w:rsidRPr="00337E0B">
        <w:rPr>
          <w:rFonts w:ascii="Roboto" w:hAnsi="Roboto"/>
          <w:sz w:val="20"/>
          <w:lang w:val="en-US"/>
        </w:rPr>
        <w:t xml:space="preserve">–1269.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w:t>
      </w:r>
      <w:proofErr w:type="spellStart"/>
      <w:r w:rsidRPr="00337E0B">
        <w:rPr>
          <w:rFonts w:ascii="Roboto" w:hAnsi="Roboto"/>
          <w:sz w:val="20"/>
          <w:lang w:val="en-US"/>
        </w:rPr>
        <w:t>Olivotto</w:t>
      </w:r>
      <w:proofErr w:type="spellEnd"/>
      <w:r w:rsidRPr="00337E0B">
        <w:rPr>
          <w:rFonts w:ascii="Roboto" w:hAnsi="Roboto"/>
          <w:sz w:val="20"/>
          <w:lang w:val="en-US"/>
        </w:rPr>
        <w:t xml:space="preserve"> I, Ashley EA, Michels M, Pereira AC, Wittekind SG, Helms A, Saberi S, et al. Hypertrophic Cardiomyopathy </w:t>
      </w:r>
      <w:proofErr w:type="gramStart"/>
      <w:r w:rsidRPr="00337E0B">
        <w:rPr>
          <w:rFonts w:ascii="Roboto" w:hAnsi="Roboto"/>
          <w:sz w:val="20"/>
          <w:lang w:val="en-US"/>
        </w:rPr>
        <w:t>With</w:t>
      </w:r>
      <w:proofErr w:type="gramEnd"/>
      <w:r w:rsidRPr="00337E0B">
        <w:rPr>
          <w:rFonts w:ascii="Roboto" w:hAnsi="Roboto"/>
          <w:sz w:val="20"/>
          <w:lang w:val="en-US"/>
        </w:rPr>
        <w:t xml:space="preserve"> Left Ventricular Systolic Dysfunction: Insights From the </w:t>
      </w:r>
      <w:proofErr w:type="spellStart"/>
      <w:r w:rsidRPr="00337E0B">
        <w:rPr>
          <w:rFonts w:ascii="Roboto" w:hAnsi="Roboto"/>
          <w:sz w:val="20"/>
          <w:lang w:val="en-US"/>
        </w:rPr>
        <w:t>SHaRe</w:t>
      </w:r>
      <w:proofErr w:type="spellEnd"/>
      <w:r w:rsidRPr="00337E0B">
        <w:rPr>
          <w:rFonts w:ascii="Roboto" w:hAnsi="Roboto"/>
          <w:sz w:val="20"/>
          <w:lang w:val="en-US"/>
        </w:rPr>
        <w:t xml:space="preserve"> Registry.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2020;141:1371</w:t>
      </w:r>
      <w:proofErr w:type="gramEnd"/>
      <w:r w:rsidRPr="00337E0B">
        <w:rPr>
          <w:rFonts w:ascii="Roboto" w:hAnsi="Roboto"/>
          <w:sz w:val="20"/>
          <w:lang w:val="en-US"/>
        </w:rPr>
        <w:t xml:space="preserve">–1383.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r>
      <w:proofErr w:type="spellStart"/>
      <w:r w:rsidRPr="00337E0B">
        <w:rPr>
          <w:rFonts w:ascii="Roboto" w:hAnsi="Roboto"/>
          <w:sz w:val="20"/>
          <w:lang w:val="en-US"/>
        </w:rPr>
        <w:t>Alaiwi</w:t>
      </w:r>
      <w:proofErr w:type="spellEnd"/>
      <w:r w:rsidRPr="00337E0B">
        <w:rPr>
          <w:rFonts w:ascii="Roboto" w:hAnsi="Roboto"/>
          <w:sz w:val="20"/>
          <w:lang w:val="en-US"/>
        </w:rPr>
        <w:t xml:space="preserve"> SA, Roston TM, Marstrand P, Claggett BL, Parikh VN, Helms AS, Ingles J, Lampert R, Lakdawala NK, Michels M, et al. Left Ventricular Systolic Dysfunction in Patients Diagnosed </w:t>
      </w:r>
      <w:proofErr w:type="gramStart"/>
      <w:r w:rsidRPr="00337E0B">
        <w:rPr>
          <w:rFonts w:ascii="Roboto" w:hAnsi="Roboto"/>
          <w:sz w:val="20"/>
          <w:lang w:val="en-US"/>
        </w:rPr>
        <w:t>With</w:t>
      </w:r>
      <w:proofErr w:type="gramEnd"/>
      <w:r w:rsidRPr="00337E0B">
        <w:rPr>
          <w:rFonts w:ascii="Roboto" w:hAnsi="Roboto"/>
          <w:sz w:val="20"/>
          <w:lang w:val="en-US"/>
        </w:rPr>
        <w:t xml:space="preserve"> Hypertrophic Cardiomyopathy During Childhood: Insights From the </w:t>
      </w:r>
      <w:proofErr w:type="spellStart"/>
      <w:r w:rsidRPr="00337E0B">
        <w:rPr>
          <w:rFonts w:ascii="Roboto" w:hAnsi="Roboto"/>
          <w:sz w:val="20"/>
          <w:lang w:val="en-US"/>
        </w:rPr>
        <w:t>SHaRe</w:t>
      </w:r>
      <w:proofErr w:type="spellEnd"/>
      <w:r w:rsidRPr="00337E0B">
        <w:rPr>
          <w:rFonts w:ascii="Roboto" w:hAnsi="Roboto"/>
          <w:sz w:val="20"/>
          <w:lang w:val="en-US"/>
        </w:rPr>
        <w:t xml:space="preserve"> Registry (</w:t>
      </w:r>
      <w:proofErr w:type="spellStart"/>
      <w:r w:rsidRPr="00337E0B">
        <w:rPr>
          <w:rFonts w:ascii="Roboto" w:hAnsi="Roboto"/>
          <w:sz w:val="20"/>
          <w:lang w:val="en-US"/>
        </w:rPr>
        <w:t>Sarcomeric</w:t>
      </w:r>
      <w:proofErr w:type="spellEnd"/>
      <w:r w:rsidRPr="00337E0B">
        <w:rPr>
          <w:rFonts w:ascii="Roboto" w:hAnsi="Roboto"/>
          <w:sz w:val="20"/>
          <w:lang w:val="en-US"/>
        </w:rPr>
        <w:t xml:space="preserve"> Human Cardiomyopathy).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2023;</w:t>
      </w:r>
      <w:proofErr w:type="gramEnd"/>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r>
      <w:proofErr w:type="spellStart"/>
      <w:r w:rsidRPr="00337E0B">
        <w:rPr>
          <w:rFonts w:ascii="Roboto" w:hAnsi="Roboto"/>
          <w:sz w:val="20"/>
          <w:lang w:val="en-US"/>
        </w:rPr>
        <w:t>Siontis</w:t>
      </w:r>
      <w:proofErr w:type="spellEnd"/>
      <w:r w:rsidRPr="00337E0B">
        <w:rPr>
          <w:rFonts w:ascii="Roboto" w:hAnsi="Roboto"/>
          <w:sz w:val="20"/>
          <w:lang w:val="en-US"/>
        </w:rPr>
        <w:t xml:space="preserve">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w:t>
      </w:r>
      <w:proofErr w:type="gramStart"/>
      <w:r w:rsidRPr="00337E0B">
        <w:rPr>
          <w:rFonts w:ascii="Roboto" w:hAnsi="Roboto"/>
          <w:sz w:val="20"/>
          <w:lang w:val="en-US"/>
        </w:rPr>
        <w:t>3:e</w:t>
      </w:r>
      <w:proofErr w:type="gramEnd"/>
      <w:r w:rsidRPr="00337E0B">
        <w:rPr>
          <w:rFonts w:ascii="Roboto" w:hAnsi="Roboto"/>
          <w:sz w:val="20"/>
          <w:lang w:val="en-US"/>
        </w:rPr>
        <w:t xml:space="preserv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w:t>
      </w:r>
      <w:proofErr w:type="spellStart"/>
      <w:r w:rsidRPr="00337E0B">
        <w:rPr>
          <w:rFonts w:ascii="Roboto" w:hAnsi="Roboto"/>
          <w:sz w:val="20"/>
          <w:lang w:val="en-US"/>
        </w:rPr>
        <w:t>Jichi</w:t>
      </w:r>
      <w:proofErr w:type="spellEnd"/>
      <w:r w:rsidRPr="00337E0B">
        <w:rPr>
          <w:rFonts w:ascii="Roboto" w:hAnsi="Roboto"/>
          <w:sz w:val="20"/>
          <w:lang w:val="en-US"/>
        </w:rPr>
        <w:t xml:space="preserve"> F, Pavlou M, Monserrat L, Anastasakis A, </w:t>
      </w:r>
      <w:proofErr w:type="spellStart"/>
      <w:r w:rsidRPr="00337E0B">
        <w:rPr>
          <w:rFonts w:ascii="Roboto" w:hAnsi="Roboto"/>
          <w:sz w:val="20"/>
          <w:lang w:val="en-US"/>
        </w:rPr>
        <w:t>Rapezzi</w:t>
      </w:r>
      <w:proofErr w:type="spellEnd"/>
      <w:r w:rsidRPr="00337E0B">
        <w:rPr>
          <w:rFonts w:ascii="Roboto" w:hAnsi="Roboto"/>
          <w:sz w:val="20"/>
          <w:lang w:val="en-US"/>
        </w:rPr>
        <w:t xml:space="preserve">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w:t>
      </w:r>
      <w:proofErr w:type="gramStart"/>
      <w:r w:rsidRPr="00337E0B">
        <w:rPr>
          <w:rFonts w:ascii="Roboto" w:hAnsi="Roboto"/>
          <w:sz w:val="20"/>
          <w:lang w:val="en-US"/>
        </w:rPr>
        <w:t>2014;35:2010</w:t>
      </w:r>
      <w:proofErr w:type="gramEnd"/>
      <w:r w:rsidRPr="00337E0B">
        <w:rPr>
          <w:rFonts w:ascii="Roboto" w:hAnsi="Roboto"/>
          <w:sz w:val="20"/>
          <w:lang w:val="en-US"/>
        </w:rPr>
        <w:t xml:space="preserve">–2020.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w:t>
      </w:r>
      <w:proofErr w:type="spellStart"/>
      <w:r w:rsidRPr="00337E0B">
        <w:rPr>
          <w:rFonts w:ascii="Roboto" w:hAnsi="Roboto"/>
          <w:sz w:val="20"/>
          <w:lang w:val="en-US"/>
        </w:rPr>
        <w:t>Vriesendorp</w:t>
      </w:r>
      <w:proofErr w:type="spellEnd"/>
      <w:r w:rsidRPr="00337E0B">
        <w:rPr>
          <w:rFonts w:ascii="Roboto" w:hAnsi="Roboto"/>
          <w:sz w:val="20"/>
          <w:lang w:val="en-US"/>
        </w:rPr>
        <w:t xml:space="preserve"> PA, Michels M, </w:t>
      </w:r>
      <w:proofErr w:type="spellStart"/>
      <w:r w:rsidRPr="00337E0B">
        <w:rPr>
          <w:rFonts w:ascii="Roboto" w:hAnsi="Roboto"/>
          <w:sz w:val="20"/>
          <w:lang w:val="en-US"/>
        </w:rPr>
        <w:t>Magrì</w:t>
      </w:r>
      <w:proofErr w:type="spellEnd"/>
      <w:r w:rsidRPr="00337E0B">
        <w:rPr>
          <w:rFonts w:ascii="Roboto" w:hAnsi="Roboto"/>
          <w:sz w:val="20"/>
          <w:lang w:val="en-US"/>
        </w:rPr>
        <w:t xml:space="preserve">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w:t>
      </w:r>
      <w:proofErr w:type="gramStart"/>
      <w:r w:rsidRPr="00337E0B">
        <w:rPr>
          <w:rFonts w:ascii="Roboto" w:hAnsi="Roboto"/>
          <w:sz w:val="20"/>
          <w:lang w:val="en-US"/>
        </w:rPr>
        <w:t>2019;105:623</w:t>
      </w:r>
      <w:proofErr w:type="gramEnd"/>
      <w:r w:rsidRPr="00337E0B">
        <w:rPr>
          <w:rFonts w:ascii="Roboto" w:hAnsi="Roboto"/>
          <w:sz w:val="20"/>
          <w:lang w:val="en-US"/>
        </w:rPr>
        <w:t xml:space="preserve">–631.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w:t>
      </w:r>
      <w:proofErr w:type="spellStart"/>
      <w:r w:rsidRPr="00337E0B">
        <w:rPr>
          <w:rFonts w:ascii="Roboto" w:hAnsi="Roboto"/>
          <w:sz w:val="20"/>
          <w:lang w:val="en-US"/>
        </w:rPr>
        <w:t>Jichi</w:t>
      </w:r>
      <w:proofErr w:type="spellEnd"/>
      <w:r w:rsidRPr="00337E0B">
        <w:rPr>
          <w:rFonts w:ascii="Roboto" w:hAnsi="Roboto"/>
          <w:sz w:val="20"/>
          <w:lang w:val="en-US"/>
        </w:rPr>
        <w:t xml:space="preserve"> F, Ommen SR, </w:t>
      </w:r>
      <w:proofErr w:type="spellStart"/>
      <w:r w:rsidRPr="00337E0B">
        <w:rPr>
          <w:rFonts w:ascii="Roboto" w:hAnsi="Roboto"/>
          <w:sz w:val="20"/>
          <w:lang w:val="en-US"/>
        </w:rPr>
        <w:t>Christiaans</w:t>
      </w:r>
      <w:proofErr w:type="spellEnd"/>
      <w:r w:rsidRPr="00337E0B">
        <w:rPr>
          <w:rFonts w:ascii="Roboto" w:hAnsi="Roboto"/>
          <w:sz w:val="20"/>
          <w:lang w:val="en-US"/>
        </w:rPr>
        <w:t xml:space="preserve"> I, </w:t>
      </w:r>
      <w:proofErr w:type="spellStart"/>
      <w:r w:rsidRPr="00337E0B">
        <w:rPr>
          <w:rFonts w:ascii="Roboto" w:hAnsi="Roboto"/>
          <w:sz w:val="20"/>
          <w:lang w:val="en-US"/>
        </w:rPr>
        <w:t>Arbustini</w:t>
      </w:r>
      <w:proofErr w:type="spellEnd"/>
      <w:r w:rsidRPr="00337E0B">
        <w:rPr>
          <w:rFonts w:ascii="Roboto" w:hAnsi="Roboto"/>
          <w:sz w:val="20"/>
          <w:lang w:val="en-US"/>
        </w:rPr>
        <w:t xml:space="preserve"> E, Garcia-Pavia P, Cecchi F, </w:t>
      </w:r>
      <w:proofErr w:type="spellStart"/>
      <w:r w:rsidRPr="00337E0B">
        <w:rPr>
          <w:rFonts w:ascii="Roboto" w:hAnsi="Roboto"/>
          <w:sz w:val="20"/>
          <w:lang w:val="en-US"/>
        </w:rPr>
        <w:t>Olivotto</w:t>
      </w:r>
      <w:proofErr w:type="spellEnd"/>
      <w:r w:rsidRPr="00337E0B">
        <w:rPr>
          <w:rFonts w:ascii="Roboto" w:hAnsi="Roboto"/>
          <w:sz w:val="20"/>
          <w:lang w:val="en-US"/>
        </w:rPr>
        <w:t xml:space="preserve"> I, Kitaoka H, </w:t>
      </w:r>
      <w:proofErr w:type="spellStart"/>
      <w:r w:rsidRPr="00337E0B">
        <w:rPr>
          <w:rFonts w:ascii="Roboto" w:hAnsi="Roboto"/>
          <w:sz w:val="20"/>
          <w:lang w:val="en-US"/>
        </w:rPr>
        <w:t>Gotsman</w:t>
      </w:r>
      <w:proofErr w:type="spellEnd"/>
      <w:r w:rsidRPr="00337E0B">
        <w:rPr>
          <w:rFonts w:ascii="Roboto" w:hAnsi="Roboto"/>
          <w:sz w:val="20"/>
          <w:lang w:val="en-US"/>
        </w:rPr>
        <w:t xml:space="preserve">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2017;CIRCULATIONAHA</w:t>
      </w:r>
      <w:proofErr w:type="gramEnd"/>
      <w:r w:rsidRPr="00337E0B">
        <w:rPr>
          <w:rFonts w:ascii="Roboto" w:hAnsi="Roboto"/>
          <w:sz w:val="20"/>
          <w:lang w:val="en-US"/>
        </w:rPr>
        <w:t xml:space="preserve">.117.030437.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0E5AB51F" w:rsidR="006A6C59" w:rsidDel="00EF599A" w:rsidRDefault="006A6C59" w:rsidP="001D711A">
      <w:pPr>
        <w:tabs>
          <w:tab w:val="left" w:pos="2650"/>
        </w:tabs>
        <w:spacing w:line="480" w:lineRule="auto"/>
        <w:rPr>
          <w:del w:id="92" w:author="Christoffer Vissing" w:date="2025-03-06T15:37:00Z" w16du:dateUtc="2025-03-06T14:37:00Z"/>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A776BA"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A776BA"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A776BA"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A776BA"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1517F888" w:rsidR="006A6C59" w:rsidRPr="007C4859" w:rsidRDefault="006A6C59" w:rsidP="007C4859">
            <w:pPr>
              <w:spacing w:line="360" w:lineRule="auto"/>
              <w:rPr>
                <w:rFonts w:ascii="Roboto" w:hAnsi="Roboto" w:cs="Segoe UI"/>
                <w:caps/>
                <w:color w:val="A9A9A9"/>
                <w:sz w:val="22"/>
                <w:szCs w:val="22"/>
              </w:rPr>
            </w:pPr>
            <w:del w:id="93" w:author="Christoffer Vissing" w:date="2025-03-13T15:10:00Z" w16du:dateUtc="2025-03-13T14:10:00Z">
              <w:r w:rsidRPr="007C4859" w:rsidDel="00DC643A">
                <w:rPr>
                  <w:rStyle w:val="Strk"/>
                  <w:rFonts w:ascii="Roboto" w:hAnsi="Roboto" w:cs="Segoe UI"/>
                  <w:caps/>
                  <w:color w:val="A9A9A9"/>
                  <w:sz w:val="22"/>
                  <w:szCs w:val="22"/>
                </w:rPr>
                <w:delText>CHARACTERISTIC</w:delText>
              </w:r>
            </w:del>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D1A14E6"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ins w:id="94" w:author="Christoffer Vissing" w:date="2025-03-13T15:07:00Z" w16du:dateUtc="2025-03-13T14:07:00Z">
              <w:r w:rsidR="00DC643A">
                <w:rPr>
                  <w:rFonts w:ascii="Roboto" w:hAnsi="Roboto" w:cs="Segoe UI"/>
                  <w:i/>
                  <w:iCs/>
                  <w:color w:val="333333"/>
                  <w:sz w:val="22"/>
                  <w:szCs w:val="22"/>
                </w:rPr>
                <w:t>Other</w:t>
              </w:r>
              <w:proofErr w:type="spellEnd"/>
              <w:r w:rsidR="00DC643A">
                <w:rPr>
                  <w:rFonts w:ascii="Roboto" w:hAnsi="Roboto" w:cs="Segoe UI"/>
                  <w:i/>
                  <w:iCs/>
                  <w:color w:val="333333"/>
                  <w:sz w:val="22"/>
                  <w:szCs w:val="22"/>
                </w:rPr>
                <w:t xml:space="preserve"> </w:t>
              </w:r>
            </w:ins>
            <w:del w:id="95" w:author="Christoffer Vissing" w:date="2025-03-13T15:07:00Z" w16du:dateUtc="2025-03-13T14:07:00Z">
              <w:r w:rsidRPr="007C4859" w:rsidDel="00DC643A">
                <w:rPr>
                  <w:rFonts w:ascii="Roboto" w:hAnsi="Roboto" w:cs="Segoe UI"/>
                  <w:i/>
                  <w:iCs/>
                  <w:color w:val="333333"/>
                  <w:sz w:val="22"/>
                  <w:szCs w:val="22"/>
                </w:rPr>
                <w:delText>N</w:delText>
              </w:r>
            </w:del>
            <w:ins w:id="96" w:author="Christoffer Vissing" w:date="2025-03-13T15:07:00Z" w16du:dateUtc="2025-03-13T14:07:00Z">
              <w:r w:rsidR="00DC643A">
                <w:rPr>
                  <w:rFonts w:ascii="Roboto" w:hAnsi="Roboto" w:cs="Segoe UI"/>
                  <w:i/>
                  <w:iCs/>
                  <w:color w:val="333333"/>
                  <w:sz w:val="22"/>
                  <w:szCs w:val="22"/>
                </w:rPr>
                <w:t>n</w:t>
              </w:r>
            </w:ins>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del w:id="97" w:author="Christoffer Vissing" w:date="2025-03-13T15:07:00Z" w16du:dateUtc="2025-03-13T14:07:00Z">
              <w:r w:rsidRPr="007C4859" w:rsidDel="00DC643A">
                <w:rPr>
                  <w:rFonts w:ascii="Roboto" w:hAnsi="Roboto" w:cs="Segoe UI"/>
                  <w:i/>
                  <w:iCs/>
                  <w:color w:val="333333"/>
                  <w:sz w:val="22"/>
                  <w:szCs w:val="22"/>
                </w:rPr>
                <w:delText>death</w:delText>
              </w:r>
            </w:del>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106215FF" w:rsidR="00A74DF5" w:rsidRPr="007C4859" w:rsidRDefault="00A74DF5" w:rsidP="000315ED">
            <w:pPr>
              <w:spacing w:line="360" w:lineRule="auto"/>
              <w:ind w:right="150"/>
              <w:rPr>
                <w:rFonts w:ascii="Roboto" w:hAnsi="Roboto" w:cs="Segoe UI"/>
                <w:i/>
                <w:iCs/>
                <w:color w:val="333333"/>
                <w:sz w:val="22"/>
                <w:szCs w:val="22"/>
              </w:rPr>
            </w:pPr>
            <w:del w:id="98" w:author="Christoffer Vissing" w:date="2025-03-13T15:03:00Z" w16du:dateUtc="2025-03-13T14:03:00Z">
              <w:r w:rsidRPr="007C4859" w:rsidDel="00DC643A">
                <w:rPr>
                  <w:rFonts w:ascii="Roboto" w:hAnsi="Roboto" w:cs="Segoe UI"/>
                  <w:i/>
                  <w:iCs/>
                  <w:color w:val="333333"/>
                  <w:sz w:val="22"/>
                  <w:szCs w:val="22"/>
                </w:rPr>
                <w:delText>   </w:delText>
              </w:r>
            </w:del>
            <w:r w:rsidRPr="007C4859">
              <w:rPr>
                <w:rFonts w:ascii="Roboto" w:hAnsi="Roboto" w:cs="Segoe UI"/>
                <w:i/>
                <w:iCs/>
                <w:color w:val="333333"/>
                <w:sz w:val="22"/>
                <w:szCs w:val="22"/>
              </w:rPr>
              <w:t> </w:t>
            </w:r>
            <w:proofErr w:type="spellStart"/>
            <w:r w:rsidR="00083068">
              <w:rPr>
                <w:rFonts w:ascii="Roboto" w:hAnsi="Roboto" w:cs="Segoe UI"/>
                <w:i/>
                <w:iCs/>
                <w:color w:val="333333"/>
                <w:sz w:val="22"/>
                <w:szCs w:val="22"/>
              </w:rPr>
              <w:t>Unknown</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ins w:id="99" w:author="Christoffer Vissing" w:date="2025-03-13T15:05:00Z" w16du:dateUtc="2025-03-13T14:05:00Z">
              <w:r>
                <w:rPr>
                  <w:rFonts w:ascii="Roboto" w:hAnsi="Roboto" w:cs="Segoe UI"/>
                  <w:color w:val="333333"/>
                  <w:sz w:val="22"/>
                  <w:szCs w:val="22"/>
                </w:rPr>
                <w:t>0.29</w:t>
              </w:r>
            </w:ins>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DC643A" w:rsidRDefault="00DC643A" w:rsidP="0042223C">
      <w:pPr>
        <w:tabs>
          <w:tab w:val="left" w:pos="2650"/>
        </w:tabs>
        <w:spacing w:line="360" w:lineRule="auto"/>
        <w:rPr>
          <w:rFonts w:ascii="Roboto" w:hAnsi="Roboto"/>
          <w:color w:val="000000"/>
        </w:rPr>
      </w:pPr>
      <w:proofErr w:type="spellStart"/>
      <w:ins w:id="100" w:author="Christoffer Vissing" w:date="2025-03-13T15:06:00Z" w16du:dateUtc="2025-03-13T14:06:00Z">
        <w:r>
          <w:rPr>
            <w:rFonts w:ascii="Roboto" w:hAnsi="Roboto"/>
            <w:b/>
            <w:bCs/>
            <w:color w:val="000000"/>
          </w:rPr>
          <w:t>Legend</w:t>
        </w:r>
        <w:proofErr w:type="spellEnd"/>
        <w:r>
          <w:rPr>
            <w:rFonts w:ascii="Roboto" w:hAnsi="Roboto"/>
            <w:b/>
            <w:bCs/>
            <w:color w:val="000000"/>
          </w:rPr>
          <w:t xml:space="preserve">: </w:t>
        </w:r>
      </w:ins>
      <w:proofErr w:type="spellStart"/>
      <w:ins w:id="101" w:author="Christoffer Vissing" w:date="2025-03-13T15:12:00Z" w16du:dateUtc="2025-03-13T14:12:00Z">
        <w:r w:rsidRPr="00DC643A">
          <w:rPr>
            <w:rFonts w:ascii="Roboto" w:hAnsi="Roboto"/>
            <w:color w:val="000000"/>
            <w:rPrChange w:id="102" w:author="Christoffer Vissing" w:date="2025-03-13T15:12:00Z" w16du:dateUtc="2025-03-13T14:12:00Z">
              <w:rPr>
                <w:rFonts w:ascii="Roboto" w:hAnsi="Roboto"/>
                <w:b/>
                <w:bCs/>
                <w:color w:val="000000"/>
              </w:rPr>
            </w:rPrChange>
          </w:rPr>
          <w:t>Comparison</w:t>
        </w:r>
        <w:proofErr w:type="spellEnd"/>
        <w:r w:rsidRPr="00DC643A">
          <w:rPr>
            <w:rFonts w:ascii="Roboto" w:hAnsi="Roboto"/>
            <w:color w:val="000000"/>
            <w:rPrChange w:id="103" w:author="Christoffer Vissing" w:date="2025-03-13T15:12:00Z" w16du:dateUtc="2025-03-13T14:12:00Z">
              <w:rPr>
                <w:rFonts w:ascii="Roboto" w:hAnsi="Roboto"/>
                <w:b/>
                <w:bCs/>
                <w:color w:val="000000"/>
              </w:rPr>
            </w:rPrChange>
          </w:rPr>
          <w:t xml:space="preserve"> of all‐cause and cause‐</w:t>
        </w:r>
        <w:proofErr w:type="spellStart"/>
        <w:r w:rsidRPr="00DC643A">
          <w:rPr>
            <w:rFonts w:ascii="Roboto" w:hAnsi="Roboto"/>
            <w:color w:val="000000"/>
            <w:rPrChange w:id="104" w:author="Christoffer Vissing" w:date="2025-03-13T15:12:00Z" w16du:dateUtc="2025-03-13T14:12:00Z">
              <w:rPr>
                <w:rFonts w:ascii="Roboto" w:hAnsi="Roboto"/>
                <w:b/>
                <w:bCs/>
                <w:color w:val="000000"/>
              </w:rPr>
            </w:rPrChange>
          </w:rPr>
          <w:t>specific</w:t>
        </w:r>
        <w:proofErr w:type="spellEnd"/>
        <w:r w:rsidRPr="00DC643A">
          <w:rPr>
            <w:rFonts w:ascii="Roboto" w:hAnsi="Roboto"/>
            <w:color w:val="000000"/>
            <w:rPrChange w:id="105"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06" w:author="Christoffer Vissing" w:date="2025-03-13T15:12:00Z" w16du:dateUtc="2025-03-13T14:12:00Z">
              <w:rPr>
                <w:rFonts w:ascii="Roboto" w:hAnsi="Roboto"/>
                <w:b/>
                <w:bCs/>
                <w:color w:val="000000"/>
              </w:rPr>
            </w:rPrChange>
          </w:rPr>
          <w:t>mortality</w:t>
        </w:r>
        <w:proofErr w:type="spellEnd"/>
        <w:r w:rsidRPr="00DC643A">
          <w:rPr>
            <w:rFonts w:ascii="Roboto" w:hAnsi="Roboto"/>
            <w:color w:val="000000"/>
            <w:rPrChange w:id="107" w:author="Christoffer Vissing" w:date="2025-03-13T15:12:00Z" w16du:dateUtc="2025-03-13T14:12:00Z">
              <w:rPr>
                <w:rFonts w:ascii="Roboto" w:hAnsi="Roboto"/>
                <w:b/>
                <w:bCs/>
                <w:color w:val="000000"/>
              </w:rPr>
            </w:rPrChange>
          </w:rPr>
          <w:t xml:space="preserve"> in patients with </w:t>
        </w:r>
        <w:proofErr w:type="spellStart"/>
        <w:proofErr w:type="gramStart"/>
        <w:r w:rsidRPr="00DC643A">
          <w:rPr>
            <w:rFonts w:ascii="Roboto" w:hAnsi="Roboto"/>
            <w:color w:val="000000"/>
            <w:rPrChange w:id="108" w:author="Christoffer Vissing" w:date="2025-03-13T15:12:00Z" w16du:dateUtc="2025-03-13T14:12:00Z">
              <w:rPr>
                <w:rFonts w:ascii="Roboto" w:hAnsi="Roboto"/>
                <w:b/>
                <w:bCs/>
                <w:color w:val="000000"/>
              </w:rPr>
            </w:rPrChange>
          </w:rPr>
          <w:t>sarcomeric</w:t>
        </w:r>
        <w:proofErr w:type="spellEnd"/>
        <w:r w:rsidRPr="00DC643A">
          <w:rPr>
            <w:rFonts w:ascii="Roboto" w:hAnsi="Roboto"/>
            <w:color w:val="000000"/>
            <w:rPrChange w:id="109" w:author="Christoffer Vissing" w:date="2025-03-13T15:12:00Z" w16du:dateUtc="2025-03-13T14:12:00Z">
              <w:rPr>
                <w:rFonts w:ascii="Roboto" w:hAnsi="Roboto"/>
                <w:b/>
                <w:bCs/>
                <w:color w:val="000000"/>
              </w:rPr>
            </w:rPrChange>
          </w:rPr>
          <w:t xml:space="preserve">  and</w:t>
        </w:r>
        <w:proofErr w:type="gramEnd"/>
        <w:r w:rsidRPr="00DC643A">
          <w:rPr>
            <w:rFonts w:ascii="Roboto" w:hAnsi="Roboto"/>
            <w:color w:val="000000"/>
            <w:rPrChange w:id="110" w:author="Christoffer Vissing" w:date="2025-03-13T15:12:00Z" w16du:dateUtc="2025-03-13T14:12:00Z">
              <w:rPr>
                <w:rFonts w:ascii="Roboto" w:hAnsi="Roboto"/>
                <w:b/>
                <w:bCs/>
                <w:color w:val="000000"/>
              </w:rPr>
            </w:rPrChange>
          </w:rPr>
          <w:t xml:space="preserve"> non‐</w:t>
        </w:r>
        <w:proofErr w:type="spellStart"/>
        <w:r w:rsidRPr="00DC643A">
          <w:rPr>
            <w:rFonts w:ascii="Roboto" w:hAnsi="Roboto"/>
            <w:color w:val="000000"/>
            <w:rPrChange w:id="111" w:author="Christoffer Vissing" w:date="2025-03-13T15:12:00Z" w16du:dateUtc="2025-03-13T14:12:00Z">
              <w:rPr>
                <w:rFonts w:ascii="Roboto" w:hAnsi="Roboto"/>
                <w:b/>
                <w:bCs/>
                <w:color w:val="000000"/>
              </w:rPr>
            </w:rPrChange>
          </w:rPr>
          <w:t>sarcomeric</w:t>
        </w:r>
        <w:proofErr w:type="spellEnd"/>
        <w:r w:rsidRPr="00DC643A">
          <w:rPr>
            <w:rFonts w:ascii="Roboto" w:hAnsi="Roboto"/>
            <w:color w:val="000000"/>
            <w:rPrChange w:id="112"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13" w:author="Christoffer Vissing" w:date="2025-03-13T15:12:00Z" w16du:dateUtc="2025-03-13T14:12:00Z">
              <w:rPr>
                <w:rFonts w:ascii="Roboto" w:hAnsi="Roboto"/>
                <w:b/>
                <w:bCs/>
                <w:color w:val="000000"/>
              </w:rPr>
            </w:rPrChange>
          </w:rPr>
          <w:t>hypertrophic</w:t>
        </w:r>
        <w:proofErr w:type="spellEnd"/>
        <w:r w:rsidRPr="00DC643A">
          <w:rPr>
            <w:rFonts w:ascii="Roboto" w:hAnsi="Roboto"/>
            <w:color w:val="000000"/>
            <w:rPrChange w:id="114"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15" w:author="Christoffer Vissing" w:date="2025-03-13T15:12:00Z" w16du:dateUtc="2025-03-13T14:12:00Z">
              <w:rPr>
                <w:rFonts w:ascii="Roboto" w:hAnsi="Roboto"/>
                <w:b/>
                <w:bCs/>
                <w:color w:val="000000"/>
              </w:rPr>
            </w:rPrChange>
          </w:rPr>
          <w:t>cardiomyopathy</w:t>
        </w:r>
        <w:proofErr w:type="spellEnd"/>
        <w:r w:rsidRPr="00DC643A">
          <w:rPr>
            <w:rFonts w:ascii="Roboto" w:hAnsi="Roboto"/>
            <w:color w:val="000000"/>
            <w:rPrChange w:id="116" w:author="Christoffer Vissing" w:date="2025-03-13T15:12:00Z" w16du:dateUtc="2025-03-13T14:12:00Z">
              <w:rPr>
                <w:rFonts w:ascii="Roboto" w:hAnsi="Roboto"/>
                <w:b/>
                <w:bCs/>
                <w:color w:val="000000"/>
              </w:rPr>
            </w:rPrChange>
          </w:rPr>
          <w:t xml:space="preserve"> (HCM). Values </w:t>
        </w:r>
        <w:proofErr w:type="spellStart"/>
        <w:r w:rsidRPr="00DC643A">
          <w:rPr>
            <w:rFonts w:ascii="Roboto" w:hAnsi="Roboto"/>
            <w:color w:val="000000"/>
            <w:rPrChange w:id="117" w:author="Christoffer Vissing" w:date="2025-03-13T15:12:00Z" w16du:dateUtc="2025-03-13T14:12:00Z">
              <w:rPr>
                <w:rFonts w:ascii="Roboto" w:hAnsi="Roboto"/>
                <w:b/>
                <w:bCs/>
                <w:color w:val="000000"/>
              </w:rPr>
            </w:rPrChange>
          </w:rPr>
          <w:t>are</w:t>
        </w:r>
        <w:proofErr w:type="spellEnd"/>
        <w:r w:rsidRPr="00DC643A">
          <w:rPr>
            <w:rFonts w:ascii="Roboto" w:hAnsi="Roboto"/>
            <w:color w:val="000000"/>
            <w:rPrChange w:id="118"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19" w:author="Christoffer Vissing" w:date="2025-03-13T15:12:00Z" w16du:dateUtc="2025-03-13T14:12:00Z">
              <w:rPr>
                <w:rFonts w:ascii="Roboto" w:hAnsi="Roboto"/>
                <w:b/>
                <w:bCs/>
                <w:color w:val="000000"/>
              </w:rPr>
            </w:rPrChange>
          </w:rPr>
          <w:t>number</w:t>
        </w:r>
        <w:proofErr w:type="spellEnd"/>
        <w:r w:rsidRPr="00DC643A">
          <w:rPr>
            <w:rFonts w:ascii="Roboto" w:hAnsi="Roboto"/>
            <w:color w:val="000000"/>
            <w:rPrChange w:id="120" w:author="Christoffer Vissing" w:date="2025-03-13T15:12:00Z" w16du:dateUtc="2025-03-13T14:12:00Z">
              <w:rPr>
                <w:rFonts w:ascii="Roboto" w:hAnsi="Roboto"/>
                <w:b/>
                <w:bCs/>
                <w:color w:val="000000"/>
              </w:rPr>
            </w:rPrChange>
          </w:rPr>
          <w:t xml:space="preserve"> of </w:t>
        </w:r>
        <w:proofErr w:type="spellStart"/>
        <w:r w:rsidRPr="00DC643A">
          <w:rPr>
            <w:rFonts w:ascii="Roboto" w:hAnsi="Roboto"/>
            <w:color w:val="000000"/>
            <w:rPrChange w:id="121" w:author="Christoffer Vissing" w:date="2025-03-13T15:12:00Z" w16du:dateUtc="2025-03-13T14:12:00Z">
              <w:rPr>
                <w:rFonts w:ascii="Roboto" w:hAnsi="Roboto"/>
                <w:b/>
                <w:bCs/>
                <w:color w:val="000000"/>
              </w:rPr>
            </w:rPrChange>
          </w:rPr>
          <w:t>deaths</w:t>
        </w:r>
        <w:proofErr w:type="spellEnd"/>
        <w:r w:rsidRPr="00DC643A">
          <w:rPr>
            <w:rFonts w:ascii="Roboto" w:hAnsi="Roboto"/>
            <w:color w:val="000000"/>
            <w:rPrChange w:id="122"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23" w:author="Christoffer Vissing" w:date="2025-03-13T15:12:00Z" w16du:dateUtc="2025-03-13T14:12:00Z">
              <w:rPr>
                <w:rFonts w:ascii="Roboto" w:hAnsi="Roboto"/>
                <w:b/>
                <w:bCs/>
                <w:color w:val="000000"/>
              </w:rPr>
            </w:rPrChange>
          </w:rPr>
          <w:t>percentage</w:t>
        </w:r>
        <w:proofErr w:type="spellEnd"/>
        <w:r w:rsidRPr="00DC643A">
          <w:rPr>
            <w:rFonts w:ascii="Roboto" w:hAnsi="Roboto"/>
            <w:color w:val="000000"/>
            <w:rPrChange w:id="124"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25" w:author="Christoffer Vissing" w:date="2025-03-13T15:12:00Z" w16du:dateUtc="2025-03-13T14:12:00Z">
              <w:rPr>
                <w:rFonts w:ascii="Roboto" w:hAnsi="Roboto"/>
                <w:b/>
                <w:bCs/>
                <w:color w:val="000000"/>
              </w:rPr>
            </w:rPrChange>
          </w:rPr>
          <w:t>within</w:t>
        </w:r>
        <w:proofErr w:type="spellEnd"/>
        <w:r w:rsidRPr="00DC643A">
          <w:rPr>
            <w:rFonts w:ascii="Roboto" w:hAnsi="Roboto"/>
            <w:color w:val="000000"/>
            <w:rPrChange w:id="126"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27" w:author="Christoffer Vissing" w:date="2025-03-13T15:12:00Z" w16du:dateUtc="2025-03-13T14:12:00Z">
              <w:rPr>
                <w:rFonts w:ascii="Roboto" w:hAnsi="Roboto"/>
                <w:b/>
                <w:bCs/>
                <w:color w:val="000000"/>
              </w:rPr>
            </w:rPrChange>
          </w:rPr>
          <w:t>each</w:t>
        </w:r>
        <w:proofErr w:type="spellEnd"/>
        <w:r w:rsidRPr="00DC643A">
          <w:rPr>
            <w:rFonts w:ascii="Roboto" w:hAnsi="Roboto"/>
            <w:color w:val="000000"/>
            <w:rPrChange w:id="128"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29" w:author="Christoffer Vissing" w:date="2025-03-13T15:12:00Z" w16du:dateUtc="2025-03-13T14:12:00Z">
              <w:rPr>
                <w:rFonts w:ascii="Roboto" w:hAnsi="Roboto"/>
                <w:b/>
                <w:bCs/>
                <w:color w:val="000000"/>
              </w:rPr>
            </w:rPrChange>
          </w:rPr>
          <w:t>group</w:t>
        </w:r>
      </w:ins>
      <w:proofErr w:type="spellEnd"/>
      <w:ins w:id="130" w:author="Christoffer Vissing" w:date="2025-03-13T15:15:00Z" w16du:dateUtc="2025-03-13T14:15:00Z">
        <w:r w:rsidR="0042223C">
          <w:rPr>
            <w:rFonts w:ascii="Roboto" w:hAnsi="Roboto"/>
            <w:color w:val="000000"/>
          </w:rPr>
          <w:t xml:space="preserve">. </w:t>
        </w:r>
        <w:r w:rsidR="0042223C" w:rsidRPr="0042223C">
          <w:rPr>
            <w:rFonts w:ascii="Roboto" w:hAnsi="Roboto"/>
            <w:color w:val="000000"/>
          </w:rPr>
          <w:t xml:space="preserve">The </w:t>
        </w:r>
        <w:proofErr w:type="spellStart"/>
        <w:r w:rsidR="0042223C" w:rsidRPr="0042223C">
          <w:rPr>
            <w:rFonts w:ascii="Roboto" w:hAnsi="Roboto"/>
            <w:color w:val="000000"/>
          </w:rPr>
          <w:t>first</w:t>
        </w:r>
        <w:proofErr w:type="spellEnd"/>
        <w:r w:rsidR="0042223C" w:rsidRPr="0042223C">
          <w:rPr>
            <w:rFonts w:ascii="Roboto" w:hAnsi="Roboto"/>
            <w:color w:val="000000"/>
          </w:rPr>
          <w:t xml:space="preserve"> </w:t>
        </w:r>
        <w:proofErr w:type="spellStart"/>
        <w:r w:rsidR="0042223C" w:rsidRPr="0042223C">
          <w:rPr>
            <w:rFonts w:ascii="Roboto" w:hAnsi="Roboto"/>
            <w:color w:val="000000"/>
          </w:rPr>
          <w:t>row</w:t>
        </w:r>
        <w:proofErr w:type="spellEnd"/>
        <w:r w:rsidR="0042223C" w:rsidRPr="0042223C">
          <w:rPr>
            <w:rFonts w:ascii="Roboto" w:hAnsi="Roboto"/>
            <w:color w:val="000000"/>
          </w:rPr>
          <w:t xml:space="preserve"> (all‐cause </w:t>
        </w:r>
        <w:proofErr w:type="spellStart"/>
        <w:r w:rsidR="0042223C" w:rsidRPr="0042223C">
          <w:rPr>
            <w:rFonts w:ascii="Roboto" w:hAnsi="Roboto"/>
            <w:color w:val="000000"/>
          </w:rPr>
          <w:t>mortality</w:t>
        </w:r>
        <w:proofErr w:type="spellEnd"/>
        <w:r w:rsidR="0042223C" w:rsidRPr="0042223C">
          <w:rPr>
            <w:rFonts w:ascii="Roboto" w:hAnsi="Roboto"/>
            <w:color w:val="000000"/>
          </w:rPr>
          <w:t xml:space="preserve">) </w:t>
        </w:r>
        <w:proofErr w:type="spellStart"/>
        <w:r w:rsidR="0042223C" w:rsidRPr="0042223C">
          <w:rPr>
            <w:rFonts w:ascii="Roboto" w:hAnsi="Roboto"/>
            <w:color w:val="000000"/>
          </w:rPr>
          <w:t>indicates</w:t>
        </w:r>
        <w:proofErr w:type="spellEnd"/>
        <w:r w:rsidR="0042223C" w:rsidRPr="0042223C">
          <w:rPr>
            <w:rFonts w:ascii="Roboto" w:hAnsi="Roboto"/>
            <w:color w:val="000000"/>
          </w:rPr>
          <w:t xml:space="preserve"> the </w:t>
        </w:r>
        <w:proofErr w:type="spellStart"/>
        <w:r w:rsidR="0042223C" w:rsidRPr="0042223C">
          <w:rPr>
            <w:rFonts w:ascii="Roboto" w:hAnsi="Roboto"/>
            <w:color w:val="000000"/>
          </w:rPr>
          <w:t>percentage</w:t>
        </w:r>
        <w:proofErr w:type="spellEnd"/>
        <w:r w:rsidR="0042223C" w:rsidRPr="0042223C">
          <w:rPr>
            <w:rFonts w:ascii="Roboto" w:hAnsi="Roboto"/>
            <w:color w:val="000000"/>
          </w:rPr>
          <w:t xml:space="preserve"> of the </w:t>
        </w:r>
        <w:proofErr w:type="spellStart"/>
        <w:r w:rsidR="0042223C" w:rsidRPr="0042223C">
          <w:rPr>
            <w:rFonts w:ascii="Roboto" w:hAnsi="Roboto"/>
            <w:color w:val="000000"/>
          </w:rPr>
          <w:t>entire</w:t>
        </w:r>
        <w:proofErr w:type="spellEnd"/>
        <w:r w:rsidR="0042223C" w:rsidRPr="0042223C">
          <w:rPr>
            <w:rFonts w:ascii="Roboto" w:hAnsi="Roboto"/>
            <w:color w:val="000000"/>
          </w:rPr>
          <w:t xml:space="preserve"> </w:t>
        </w:r>
        <w:proofErr w:type="spellStart"/>
        <w:r w:rsidR="0042223C" w:rsidRPr="0042223C">
          <w:rPr>
            <w:rFonts w:ascii="Roboto" w:hAnsi="Roboto"/>
            <w:color w:val="000000"/>
          </w:rPr>
          <w:t>cohort</w:t>
        </w:r>
        <w:proofErr w:type="spellEnd"/>
        <w:r w:rsidR="0042223C" w:rsidRPr="0042223C">
          <w:rPr>
            <w:rFonts w:ascii="Roboto" w:hAnsi="Roboto"/>
            <w:color w:val="000000"/>
          </w:rPr>
          <w:t xml:space="preserve"> </w:t>
        </w:r>
        <w:proofErr w:type="spellStart"/>
        <w:r w:rsidR="0042223C" w:rsidRPr="0042223C">
          <w:rPr>
            <w:rFonts w:ascii="Roboto" w:hAnsi="Roboto"/>
            <w:color w:val="000000"/>
          </w:rPr>
          <w:t>who</w:t>
        </w:r>
        <w:proofErr w:type="spellEnd"/>
        <w:r w:rsidR="0042223C" w:rsidRPr="0042223C">
          <w:rPr>
            <w:rFonts w:ascii="Roboto" w:hAnsi="Roboto"/>
            <w:color w:val="000000"/>
          </w:rPr>
          <w:t xml:space="preserve"> </w:t>
        </w:r>
        <w:proofErr w:type="spellStart"/>
        <w:r w:rsidR="0042223C" w:rsidRPr="0042223C">
          <w:rPr>
            <w:rFonts w:ascii="Roboto" w:hAnsi="Roboto"/>
            <w:color w:val="000000"/>
          </w:rPr>
          <w:t>died</w:t>
        </w:r>
        <w:proofErr w:type="spellEnd"/>
        <w:r w:rsidR="0042223C" w:rsidRPr="0042223C">
          <w:rPr>
            <w:rFonts w:ascii="Roboto" w:hAnsi="Roboto"/>
            <w:color w:val="000000"/>
          </w:rPr>
          <w:t xml:space="preserve">. The </w:t>
        </w:r>
        <w:proofErr w:type="spellStart"/>
        <w:r w:rsidR="0042223C" w:rsidRPr="0042223C">
          <w:rPr>
            <w:rFonts w:ascii="Roboto" w:hAnsi="Roboto"/>
            <w:color w:val="000000"/>
          </w:rPr>
          <w:t>remaining</w:t>
        </w:r>
        <w:proofErr w:type="spellEnd"/>
        <w:r w:rsidR="0042223C" w:rsidRPr="0042223C">
          <w:rPr>
            <w:rFonts w:ascii="Roboto" w:hAnsi="Roboto"/>
            <w:color w:val="000000"/>
          </w:rPr>
          <w:t xml:space="preserve"> </w:t>
        </w:r>
        <w:proofErr w:type="spellStart"/>
        <w:r w:rsidR="0042223C" w:rsidRPr="0042223C">
          <w:rPr>
            <w:rFonts w:ascii="Roboto" w:hAnsi="Roboto"/>
            <w:color w:val="000000"/>
          </w:rPr>
          <w:t>rows</w:t>
        </w:r>
        <w:proofErr w:type="spellEnd"/>
        <w:r w:rsidR="0042223C" w:rsidRPr="0042223C">
          <w:rPr>
            <w:rFonts w:ascii="Roboto" w:hAnsi="Roboto"/>
            <w:color w:val="000000"/>
          </w:rPr>
          <w:t xml:space="preserve"> </w:t>
        </w:r>
        <w:proofErr w:type="spellStart"/>
        <w:r w:rsidR="0042223C" w:rsidRPr="0042223C">
          <w:rPr>
            <w:rFonts w:ascii="Roboto" w:hAnsi="Roboto"/>
            <w:color w:val="000000"/>
          </w:rPr>
          <w:t>reflect</w:t>
        </w:r>
        <w:proofErr w:type="spellEnd"/>
        <w:r w:rsidR="0042223C" w:rsidRPr="0042223C">
          <w:rPr>
            <w:rFonts w:ascii="Roboto" w:hAnsi="Roboto"/>
            <w:color w:val="000000"/>
          </w:rPr>
          <w:t xml:space="preserve"> the distribution of causes </w:t>
        </w:r>
        <w:proofErr w:type="spellStart"/>
        <w:r w:rsidR="0042223C" w:rsidRPr="0042223C">
          <w:rPr>
            <w:rFonts w:ascii="Roboto" w:hAnsi="Roboto"/>
            <w:color w:val="000000"/>
          </w:rPr>
          <w:t>among</w:t>
        </w:r>
        <w:proofErr w:type="spellEnd"/>
        <w:r w:rsidR="0042223C" w:rsidRPr="0042223C">
          <w:rPr>
            <w:rFonts w:ascii="Roboto" w:hAnsi="Roboto"/>
            <w:color w:val="000000"/>
          </w:rPr>
          <w:t xml:space="preserve"> </w:t>
        </w:r>
        <w:proofErr w:type="spellStart"/>
        <w:r w:rsidR="0042223C" w:rsidRPr="0042223C">
          <w:rPr>
            <w:rFonts w:ascii="Roboto" w:hAnsi="Roboto"/>
            <w:color w:val="000000"/>
          </w:rPr>
          <w:t>those</w:t>
        </w:r>
        <w:proofErr w:type="spellEnd"/>
        <w:r w:rsidR="0042223C" w:rsidRPr="0042223C">
          <w:rPr>
            <w:rFonts w:ascii="Roboto" w:hAnsi="Roboto"/>
            <w:color w:val="000000"/>
          </w:rPr>
          <w:t xml:space="preserve"> </w:t>
        </w:r>
        <w:proofErr w:type="spellStart"/>
        <w:r w:rsidR="0042223C" w:rsidRPr="0042223C">
          <w:rPr>
            <w:rFonts w:ascii="Roboto" w:hAnsi="Roboto"/>
            <w:color w:val="000000"/>
          </w:rPr>
          <w:t>who</w:t>
        </w:r>
        <w:proofErr w:type="spellEnd"/>
        <w:r w:rsidR="0042223C" w:rsidRPr="0042223C">
          <w:rPr>
            <w:rFonts w:ascii="Roboto" w:hAnsi="Roboto"/>
            <w:color w:val="000000"/>
          </w:rPr>
          <w:t xml:space="preserve"> </w:t>
        </w:r>
        <w:proofErr w:type="spellStart"/>
        <w:r w:rsidR="0042223C" w:rsidRPr="0042223C">
          <w:rPr>
            <w:rFonts w:ascii="Roboto" w:hAnsi="Roboto"/>
            <w:color w:val="000000"/>
          </w:rPr>
          <w:t>died</w:t>
        </w:r>
        <w:proofErr w:type="spellEnd"/>
        <w:r w:rsidR="0042223C" w:rsidRPr="0042223C">
          <w:rPr>
            <w:rFonts w:ascii="Roboto" w:hAnsi="Roboto"/>
            <w:color w:val="000000"/>
          </w:rPr>
          <w:t xml:space="preserve"> in </w:t>
        </w:r>
        <w:proofErr w:type="spellStart"/>
        <w:r w:rsidR="0042223C" w:rsidRPr="0042223C">
          <w:rPr>
            <w:rFonts w:ascii="Roboto" w:hAnsi="Roboto"/>
            <w:color w:val="000000"/>
          </w:rPr>
          <w:t>each</w:t>
        </w:r>
        <w:proofErr w:type="spellEnd"/>
        <w:r w:rsidR="0042223C" w:rsidRPr="0042223C">
          <w:rPr>
            <w:rFonts w:ascii="Roboto" w:hAnsi="Roboto"/>
            <w:color w:val="000000"/>
          </w:rPr>
          <w:t xml:space="preserve"> </w:t>
        </w:r>
        <w:proofErr w:type="spellStart"/>
        <w:proofErr w:type="gramStart"/>
        <w:r w:rsidR="0042223C" w:rsidRPr="0042223C">
          <w:rPr>
            <w:rFonts w:ascii="Roboto" w:hAnsi="Roboto"/>
            <w:color w:val="000000"/>
          </w:rPr>
          <w:t>group</w:t>
        </w:r>
        <w:proofErr w:type="spellEnd"/>
        <w:r w:rsidR="0042223C">
          <w:rPr>
            <w:rFonts w:ascii="Roboto" w:hAnsi="Roboto"/>
            <w:color w:val="000000"/>
          </w:rPr>
          <w:t>.</w:t>
        </w:r>
        <w:r w:rsidR="0042223C" w:rsidRPr="0042223C">
          <w:rPr>
            <w:rFonts w:ascii="Roboto" w:hAnsi="Roboto"/>
            <w:color w:val="000000"/>
          </w:rPr>
          <w:t>.</w:t>
        </w:r>
      </w:ins>
      <w:proofErr w:type="gramEnd"/>
      <w:ins w:id="131" w:author="Christoffer Vissing" w:date="2025-03-13T15:12:00Z" w16du:dateUtc="2025-03-13T14:12:00Z">
        <w:r w:rsidRPr="00DC643A">
          <w:rPr>
            <w:rFonts w:ascii="Roboto" w:hAnsi="Roboto"/>
            <w:color w:val="000000"/>
            <w:rPrChange w:id="132" w:author="Christoffer Vissing" w:date="2025-03-13T15:12:00Z" w16du:dateUtc="2025-03-13T14:12:00Z">
              <w:rPr>
                <w:rFonts w:ascii="Roboto" w:hAnsi="Roboto"/>
                <w:b/>
                <w:bCs/>
                <w:color w:val="000000"/>
              </w:rPr>
            </w:rPrChange>
          </w:rPr>
          <w:t>The “</w:t>
        </w:r>
        <w:proofErr w:type="spellStart"/>
        <w:r w:rsidRPr="00DC643A">
          <w:rPr>
            <w:rFonts w:ascii="Roboto" w:hAnsi="Roboto"/>
            <w:color w:val="000000"/>
            <w:rPrChange w:id="133" w:author="Christoffer Vissing" w:date="2025-03-13T15:12:00Z" w16du:dateUtc="2025-03-13T14:12:00Z">
              <w:rPr>
                <w:rFonts w:ascii="Roboto" w:hAnsi="Roboto"/>
                <w:b/>
                <w:bCs/>
                <w:color w:val="000000"/>
              </w:rPr>
            </w:rPrChange>
          </w:rPr>
          <w:t>Unknown</w:t>
        </w:r>
        <w:proofErr w:type="spellEnd"/>
        <w:r w:rsidRPr="00DC643A">
          <w:rPr>
            <w:rFonts w:ascii="Roboto" w:hAnsi="Roboto"/>
            <w:color w:val="000000"/>
            <w:rPrChange w:id="134"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35" w:author="Christoffer Vissing" w:date="2025-03-13T15:12:00Z" w16du:dateUtc="2025-03-13T14:12:00Z">
              <w:rPr>
                <w:rFonts w:ascii="Roboto" w:hAnsi="Roboto"/>
                <w:b/>
                <w:bCs/>
                <w:color w:val="000000"/>
              </w:rPr>
            </w:rPrChange>
          </w:rPr>
          <w:t>category</w:t>
        </w:r>
        <w:proofErr w:type="spellEnd"/>
        <w:r w:rsidRPr="00DC643A">
          <w:rPr>
            <w:rFonts w:ascii="Roboto" w:hAnsi="Roboto"/>
            <w:color w:val="000000"/>
            <w:rPrChange w:id="136"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37" w:author="Christoffer Vissing" w:date="2025-03-13T15:12:00Z" w16du:dateUtc="2025-03-13T14:12:00Z">
              <w:rPr>
                <w:rFonts w:ascii="Roboto" w:hAnsi="Roboto"/>
                <w:b/>
                <w:bCs/>
                <w:color w:val="000000"/>
              </w:rPr>
            </w:rPrChange>
          </w:rPr>
          <w:t>encompasses</w:t>
        </w:r>
        <w:proofErr w:type="spellEnd"/>
        <w:r w:rsidRPr="00DC643A">
          <w:rPr>
            <w:rFonts w:ascii="Roboto" w:hAnsi="Roboto"/>
            <w:color w:val="000000"/>
            <w:rPrChange w:id="138"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39" w:author="Christoffer Vissing" w:date="2025-03-13T15:12:00Z" w16du:dateUtc="2025-03-13T14:12:00Z">
              <w:rPr>
                <w:rFonts w:ascii="Roboto" w:hAnsi="Roboto"/>
                <w:b/>
                <w:bCs/>
                <w:color w:val="000000"/>
              </w:rPr>
            </w:rPrChange>
          </w:rPr>
          <w:t>deaths</w:t>
        </w:r>
        <w:proofErr w:type="spellEnd"/>
        <w:r w:rsidRPr="00DC643A">
          <w:rPr>
            <w:rFonts w:ascii="Roboto" w:hAnsi="Roboto"/>
            <w:color w:val="000000"/>
            <w:rPrChange w:id="140" w:author="Christoffer Vissing" w:date="2025-03-13T15:12:00Z" w16du:dateUtc="2025-03-13T14:12:00Z">
              <w:rPr>
                <w:rFonts w:ascii="Roboto" w:hAnsi="Roboto"/>
                <w:b/>
                <w:bCs/>
                <w:color w:val="000000"/>
              </w:rPr>
            </w:rPrChange>
          </w:rPr>
          <w:t xml:space="preserve"> for </w:t>
        </w:r>
        <w:proofErr w:type="spellStart"/>
        <w:r w:rsidRPr="00DC643A">
          <w:rPr>
            <w:rFonts w:ascii="Roboto" w:hAnsi="Roboto"/>
            <w:color w:val="000000"/>
            <w:rPrChange w:id="141" w:author="Christoffer Vissing" w:date="2025-03-13T15:12:00Z" w16du:dateUtc="2025-03-13T14:12:00Z">
              <w:rPr>
                <w:rFonts w:ascii="Roboto" w:hAnsi="Roboto"/>
                <w:b/>
                <w:bCs/>
                <w:color w:val="000000"/>
              </w:rPr>
            </w:rPrChange>
          </w:rPr>
          <w:t>which</w:t>
        </w:r>
        <w:proofErr w:type="spellEnd"/>
        <w:r w:rsidRPr="00DC643A">
          <w:rPr>
            <w:rFonts w:ascii="Roboto" w:hAnsi="Roboto"/>
            <w:color w:val="000000"/>
            <w:rPrChange w:id="142" w:author="Christoffer Vissing" w:date="2025-03-13T15:12:00Z" w16du:dateUtc="2025-03-13T14:12:00Z">
              <w:rPr>
                <w:rFonts w:ascii="Roboto" w:hAnsi="Roboto"/>
                <w:b/>
                <w:bCs/>
                <w:color w:val="000000"/>
              </w:rPr>
            </w:rPrChange>
          </w:rPr>
          <w:t xml:space="preserve"> no definitive cause </w:t>
        </w:r>
        <w:proofErr w:type="spellStart"/>
        <w:r w:rsidRPr="00DC643A">
          <w:rPr>
            <w:rFonts w:ascii="Roboto" w:hAnsi="Roboto"/>
            <w:color w:val="000000"/>
            <w:rPrChange w:id="143" w:author="Christoffer Vissing" w:date="2025-03-13T15:12:00Z" w16du:dateUtc="2025-03-13T14:12:00Z">
              <w:rPr>
                <w:rFonts w:ascii="Roboto" w:hAnsi="Roboto"/>
                <w:b/>
                <w:bCs/>
                <w:color w:val="000000"/>
              </w:rPr>
            </w:rPrChange>
          </w:rPr>
          <w:t>was</w:t>
        </w:r>
        <w:proofErr w:type="spellEnd"/>
        <w:r w:rsidRPr="00DC643A">
          <w:rPr>
            <w:rFonts w:ascii="Roboto" w:hAnsi="Roboto"/>
            <w:color w:val="000000"/>
            <w:rPrChange w:id="144"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45" w:author="Christoffer Vissing" w:date="2025-03-13T15:12:00Z" w16du:dateUtc="2025-03-13T14:12:00Z">
              <w:rPr>
                <w:rFonts w:ascii="Roboto" w:hAnsi="Roboto"/>
                <w:b/>
                <w:bCs/>
                <w:color w:val="000000"/>
              </w:rPr>
            </w:rPrChange>
          </w:rPr>
          <w:t>established</w:t>
        </w:r>
        <w:proofErr w:type="spellEnd"/>
        <w:r w:rsidRPr="00DC643A">
          <w:rPr>
            <w:rFonts w:ascii="Roboto" w:hAnsi="Roboto"/>
            <w:color w:val="000000"/>
            <w:rPrChange w:id="146" w:author="Christoffer Vissing" w:date="2025-03-13T15:12:00Z" w16du:dateUtc="2025-03-13T14:12:00Z">
              <w:rPr>
                <w:rFonts w:ascii="Roboto" w:hAnsi="Roboto"/>
                <w:b/>
                <w:bCs/>
                <w:color w:val="000000"/>
              </w:rPr>
            </w:rPrChange>
          </w:rPr>
          <w:t>. P-</w:t>
        </w:r>
        <w:proofErr w:type="spellStart"/>
        <w:r w:rsidRPr="00DC643A">
          <w:rPr>
            <w:rFonts w:ascii="Roboto" w:hAnsi="Roboto"/>
            <w:color w:val="000000"/>
            <w:rPrChange w:id="147" w:author="Christoffer Vissing" w:date="2025-03-13T15:12:00Z" w16du:dateUtc="2025-03-13T14:12:00Z">
              <w:rPr>
                <w:rFonts w:ascii="Roboto" w:hAnsi="Roboto"/>
                <w:b/>
                <w:bCs/>
                <w:color w:val="000000"/>
              </w:rPr>
            </w:rPrChange>
          </w:rPr>
          <w:t>values</w:t>
        </w:r>
        <w:proofErr w:type="spellEnd"/>
        <w:r w:rsidRPr="00DC643A">
          <w:rPr>
            <w:rFonts w:ascii="Roboto" w:hAnsi="Roboto"/>
            <w:color w:val="000000"/>
            <w:rPrChange w:id="148"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49" w:author="Christoffer Vissing" w:date="2025-03-13T15:12:00Z" w16du:dateUtc="2025-03-13T14:12:00Z">
              <w:rPr>
                <w:rFonts w:ascii="Roboto" w:hAnsi="Roboto"/>
                <w:b/>
                <w:bCs/>
                <w:color w:val="000000"/>
              </w:rPr>
            </w:rPrChange>
          </w:rPr>
          <w:t>were</w:t>
        </w:r>
        <w:proofErr w:type="spellEnd"/>
        <w:r w:rsidRPr="00DC643A">
          <w:rPr>
            <w:rFonts w:ascii="Roboto" w:hAnsi="Roboto"/>
            <w:color w:val="000000"/>
            <w:rPrChange w:id="150"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51" w:author="Christoffer Vissing" w:date="2025-03-13T15:12:00Z" w16du:dateUtc="2025-03-13T14:12:00Z">
              <w:rPr>
                <w:rFonts w:ascii="Roboto" w:hAnsi="Roboto"/>
                <w:b/>
                <w:bCs/>
                <w:color w:val="000000"/>
              </w:rPr>
            </w:rPrChange>
          </w:rPr>
          <w:t>calculated</w:t>
        </w:r>
        <w:proofErr w:type="spellEnd"/>
        <w:r w:rsidRPr="00DC643A">
          <w:rPr>
            <w:rFonts w:ascii="Roboto" w:hAnsi="Roboto"/>
            <w:color w:val="000000"/>
            <w:rPrChange w:id="152" w:author="Christoffer Vissing" w:date="2025-03-13T15:12:00Z" w16du:dateUtc="2025-03-13T14:12:00Z">
              <w:rPr>
                <w:rFonts w:ascii="Roboto" w:hAnsi="Roboto"/>
                <w:b/>
                <w:bCs/>
                <w:color w:val="000000"/>
              </w:rPr>
            </w:rPrChange>
          </w:rPr>
          <w:t xml:space="preserve"> for differences in proportions </w:t>
        </w:r>
        <w:proofErr w:type="spellStart"/>
        <w:r w:rsidRPr="00DC643A">
          <w:rPr>
            <w:rFonts w:ascii="Roboto" w:hAnsi="Roboto"/>
            <w:color w:val="000000"/>
            <w:rPrChange w:id="153" w:author="Christoffer Vissing" w:date="2025-03-13T15:12:00Z" w16du:dateUtc="2025-03-13T14:12:00Z">
              <w:rPr>
                <w:rFonts w:ascii="Roboto" w:hAnsi="Roboto"/>
                <w:b/>
                <w:bCs/>
                <w:color w:val="000000"/>
              </w:rPr>
            </w:rPrChange>
          </w:rPr>
          <w:t>between</w:t>
        </w:r>
        <w:proofErr w:type="spellEnd"/>
        <w:r w:rsidRPr="00DC643A">
          <w:rPr>
            <w:rFonts w:ascii="Roboto" w:hAnsi="Roboto"/>
            <w:color w:val="000000"/>
            <w:rPrChange w:id="154" w:author="Christoffer Vissing" w:date="2025-03-13T15:12:00Z" w16du:dateUtc="2025-03-13T14:12:00Z">
              <w:rPr>
                <w:rFonts w:ascii="Roboto" w:hAnsi="Roboto"/>
                <w:b/>
                <w:bCs/>
                <w:color w:val="000000"/>
              </w:rPr>
            </w:rPrChange>
          </w:rPr>
          <w:t xml:space="preserve"> the </w:t>
        </w:r>
        <w:proofErr w:type="spellStart"/>
        <w:r w:rsidRPr="00DC643A">
          <w:rPr>
            <w:rFonts w:ascii="Roboto" w:hAnsi="Roboto"/>
            <w:color w:val="000000"/>
            <w:rPrChange w:id="155" w:author="Christoffer Vissing" w:date="2025-03-13T15:12:00Z" w16du:dateUtc="2025-03-13T14:12:00Z">
              <w:rPr>
                <w:rFonts w:ascii="Roboto" w:hAnsi="Roboto"/>
                <w:b/>
                <w:bCs/>
                <w:color w:val="000000"/>
              </w:rPr>
            </w:rPrChange>
          </w:rPr>
          <w:t>two</w:t>
        </w:r>
        <w:proofErr w:type="spellEnd"/>
        <w:r w:rsidRPr="00DC643A">
          <w:rPr>
            <w:rFonts w:ascii="Roboto" w:hAnsi="Roboto"/>
            <w:color w:val="000000"/>
            <w:rPrChange w:id="156" w:author="Christoffer Vissing" w:date="2025-03-13T15:12:00Z" w16du:dateUtc="2025-03-13T14:12:00Z">
              <w:rPr>
                <w:rFonts w:ascii="Roboto" w:hAnsi="Roboto"/>
                <w:b/>
                <w:bCs/>
                <w:color w:val="000000"/>
              </w:rPr>
            </w:rPrChange>
          </w:rPr>
          <w:t xml:space="preserve"> </w:t>
        </w:r>
        <w:proofErr w:type="spellStart"/>
        <w:r w:rsidRPr="00DC643A">
          <w:rPr>
            <w:rFonts w:ascii="Roboto" w:hAnsi="Roboto"/>
            <w:color w:val="000000"/>
            <w:rPrChange w:id="157" w:author="Christoffer Vissing" w:date="2025-03-13T15:12:00Z" w16du:dateUtc="2025-03-13T14:12:00Z">
              <w:rPr>
                <w:rFonts w:ascii="Roboto" w:hAnsi="Roboto"/>
                <w:b/>
                <w:bCs/>
                <w:color w:val="000000"/>
              </w:rPr>
            </w:rPrChange>
          </w:rPr>
          <w:t>groups</w:t>
        </w:r>
        <w:proofErr w:type="spellEnd"/>
        <w:r w:rsidRPr="00DC643A">
          <w:rPr>
            <w:rFonts w:ascii="Roboto" w:hAnsi="Roboto"/>
            <w:color w:val="000000"/>
            <w:rPrChange w:id="158" w:author="Christoffer Vissing" w:date="2025-03-13T15:12:00Z" w16du:dateUtc="2025-03-13T14:12:00Z">
              <w:rPr>
                <w:rFonts w:ascii="Roboto" w:hAnsi="Roboto"/>
                <w:b/>
                <w:bCs/>
                <w:color w:val="000000"/>
              </w:rPr>
            </w:rPrChange>
          </w:rPr>
          <w:t>.</w:t>
        </w:r>
      </w:ins>
      <w:ins w:id="159" w:author="Christoffer Vissing" w:date="2025-03-13T15:06:00Z" w16du:dateUtc="2025-03-13T14:06:00Z">
        <w:r>
          <w:rPr>
            <w:rFonts w:ascii="Roboto" w:hAnsi="Roboto"/>
            <w:color w:val="000000"/>
          </w:rPr>
          <w:t xml:space="preserve"> </w:t>
        </w:r>
      </w:ins>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ins w:id="160" w:author="Christoffer Vissing" w:date="2025-03-06T15:24:00Z" w16du:dateUtc="2025-03-06T14:24:00Z"/>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ins w:id="161" w:author="Christoffer Vissing" w:date="2025-03-06T15:24:00Z" w16du:dateUtc="2025-03-06T14:24:00Z">
        <w:r>
          <w:rPr>
            <w:rFonts w:ascii="Roboto" w:hAnsi="Roboto"/>
            <w:noProof/>
            <w:lang w:val="en-US"/>
            <w14:ligatures w14:val="standardContextual"/>
          </w:rPr>
          <w:drawing>
            <wp:inline distT="0" distB="0" distL="0" distR="0" wp14:anchorId="63014B4B" wp14:editId="5C3E69C7">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ins>
    </w:p>
    <w:p w14:paraId="71B096CB" w14:textId="4D51C5B6" w:rsidR="004C0055" w:rsidRPr="007C4859" w:rsidRDefault="009A3504" w:rsidP="002E4BE9">
      <w:pPr>
        <w:tabs>
          <w:tab w:val="left" w:pos="2650"/>
        </w:tabs>
        <w:spacing w:line="480" w:lineRule="auto"/>
        <w:rPr>
          <w:rFonts w:ascii="Roboto" w:hAnsi="Roboto"/>
          <w:lang w:val="en-US"/>
        </w:rPr>
      </w:pPr>
      <w:del w:id="162" w:author="Christoffer Vissing" w:date="2025-03-06T15:24:00Z" w16du:dateUtc="2025-03-06T14:24:00Z">
        <w:r w:rsidDel="007944C9">
          <w:rPr>
            <w:rFonts w:ascii="Roboto" w:hAnsi="Roboto"/>
            <w:b/>
            <w:bCs/>
            <w:noProof/>
            <w:sz w:val="22"/>
            <w:szCs w:val="22"/>
            <w:lang w:val="en-US"/>
            <w14:ligatures w14:val="standardContextual"/>
          </w:rPr>
          <w:drawing>
            <wp:inline distT="0" distB="0" distL="0" distR="0" wp14:anchorId="78FA232E" wp14:editId="474FD22A">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del>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Default="00D5141C" w:rsidP="00CE073C">
      <w:pPr>
        <w:suppressLineNumbers/>
        <w:spacing w:after="160" w:line="259" w:lineRule="auto"/>
        <w:rPr>
          <w:ins w:id="163" w:author="Christoffer Vissing" w:date="2025-03-13T15:33:00Z" w16du:dateUtc="2025-03-13T14:33:00Z"/>
          <w:rFonts w:ascii="Roboto" w:hAnsi="Roboto"/>
          <w:b/>
          <w:bCs/>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ins w:id="164" w:author="Christoffer Vissing" w:date="2025-03-13T15:33:00Z" w16du:dateUtc="2025-03-13T14:33:00Z">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ins>
    </w:p>
    <w:p w14:paraId="1C3FF08A" w14:textId="77777777" w:rsidR="00CE073C" w:rsidRPr="001529A1" w:rsidRDefault="00CE073C" w:rsidP="00CE073C">
      <w:pPr>
        <w:suppressLineNumbers/>
        <w:ind w:left="-270"/>
        <w:rPr>
          <w:ins w:id="165" w:author="Christoffer Vissing" w:date="2025-03-13T15:33:00Z" w16du:dateUtc="2025-03-13T14:33:00Z"/>
          <w:rFonts w:ascii="Roboto" w:hAnsi="Roboto"/>
          <w:sz w:val="22"/>
          <w:szCs w:val="22"/>
          <w:lang w:val="en-US"/>
        </w:rPr>
        <w:pPrChange w:id="166" w:author="Christoffer Vissing" w:date="2025-03-13T15:34:00Z" w16du:dateUtc="2025-03-13T14:34:00Z">
          <w:pPr>
            <w:suppressLineNumbers/>
            <w:spacing w:line="480" w:lineRule="auto"/>
            <w:ind w:left="-270"/>
          </w:pPr>
        </w:pPrChange>
      </w:pPr>
      <w:ins w:id="167" w:author="Christoffer Vissing" w:date="2025-03-13T15:33:00Z" w16du:dateUtc="2025-03-13T14:33:00Z">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ins>
    </w:p>
    <w:p w14:paraId="05734FEF" w14:textId="71536F42" w:rsidR="00CE073C" w:rsidRDefault="00CE073C">
      <w:pPr>
        <w:rPr>
          <w:ins w:id="168" w:author="Christoffer Vissing" w:date="2025-03-13T15:33:00Z" w16du:dateUtc="2025-03-13T14:33:00Z"/>
          <w:rFonts w:ascii="Roboto" w:hAnsi="Roboto"/>
        </w:rPr>
      </w:pPr>
      <w:ins w:id="169" w:author="Christoffer Vissing" w:date="2025-03-13T15:33:00Z" w16du:dateUtc="2025-03-13T14:33:00Z">
        <w:r>
          <w:rPr>
            <w:rFonts w:ascii="Roboto" w:hAnsi="Roboto"/>
          </w:rPr>
          <w:br w:type="page"/>
        </w:r>
      </w:ins>
    </w:p>
    <w:p w14:paraId="28E02439" w14:textId="446759E1" w:rsidR="00D5141C" w:rsidRPr="00CE073C" w:rsidRDefault="00CE073C" w:rsidP="0067560E">
      <w:pPr>
        <w:spacing w:line="276" w:lineRule="auto"/>
        <w:rPr>
          <w:ins w:id="170" w:author="Christoffer Vissing" w:date="2025-03-06T15:35:00Z" w16du:dateUtc="2025-03-06T14:35:00Z"/>
          <w:rFonts w:ascii="Roboto" w:hAnsi="Roboto"/>
          <w:b/>
          <w:bCs/>
          <w:rPrChange w:id="171" w:author="Christoffer Vissing" w:date="2025-03-13T15:33:00Z" w16du:dateUtc="2025-03-13T14:33:00Z">
            <w:rPr>
              <w:ins w:id="172" w:author="Christoffer Vissing" w:date="2025-03-06T15:35:00Z" w16du:dateUtc="2025-03-06T14:35:00Z"/>
              <w:rFonts w:ascii="Roboto" w:hAnsi="Roboto"/>
            </w:rPr>
          </w:rPrChange>
        </w:rPr>
      </w:pPr>
      <w:proofErr w:type="spellStart"/>
      <w:ins w:id="173" w:author="Christoffer Vissing" w:date="2025-03-13T15:33:00Z" w16du:dateUtc="2025-03-13T14:33:00Z">
        <w:r w:rsidRPr="00CE073C">
          <w:rPr>
            <w:rFonts w:ascii="Roboto" w:hAnsi="Roboto"/>
            <w:b/>
            <w:bCs/>
            <w:rPrChange w:id="174" w:author="Christoffer Vissing" w:date="2025-03-13T15:33:00Z" w16du:dateUtc="2025-03-13T14:33:00Z">
              <w:rPr>
                <w:rFonts w:ascii="Roboto" w:hAnsi="Roboto"/>
              </w:rPr>
            </w:rPrChange>
          </w:rPr>
          <w:lastRenderedPageBreak/>
          <w:t>Figure</w:t>
        </w:r>
        <w:proofErr w:type="spellEnd"/>
        <w:r w:rsidRPr="00CE073C">
          <w:rPr>
            <w:rFonts w:ascii="Roboto" w:hAnsi="Roboto"/>
            <w:b/>
            <w:bCs/>
            <w:rPrChange w:id="175" w:author="Christoffer Vissing" w:date="2025-03-13T15:33:00Z" w16du:dateUtc="2025-03-13T14:33:00Z">
              <w:rPr>
                <w:rFonts w:ascii="Roboto" w:hAnsi="Roboto"/>
              </w:rPr>
            </w:rPrChange>
          </w:rPr>
          <w:t xml:space="preserve"> 3</w:t>
        </w:r>
      </w:ins>
    </w:p>
    <w:p w14:paraId="7615BF38" w14:textId="6EAAAA44" w:rsidR="00EF599A" w:rsidRDefault="00EF599A" w:rsidP="0067560E">
      <w:pPr>
        <w:spacing w:line="276" w:lineRule="auto"/>
        <w:rPr>
          <w:rFonts w:ascii="Roboto" w:hAnsi="Roboto"/>
        </w:rPr>
      </w:pPr>
      <w:ins w:id="176" w:author="Christoffer Vissing" w:date="2025-03-06T15:35:00Z" w16du:dateUtc="2025-03-06T14:35:00Z">
        <w:r>
          <w:rPr>
            <w:rFonts w:ascii="Roboto" w:hAnsi="Roboto"/>
            <w:noProof/>
            <w14:ligatures w14:val="standardContextual"/>
          </w:rPr>
          <w:drawing>
            <wp:inline distT="0" distB="0" distL="0" distR="0" wp14:anchorId="2452D8D5" wp14:editId="0EA411E9">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ins>
    </w:p>
    <w:p w14:paraId="4B8D218D" w14:textId="6A8D329B" w:rsidR="006F50E1" w:rsidDel="00EF599A" w:rsidRDefault="009A3504" w:rsidP="0067560E">
      <w:pPr>
        <w:spacing w:line="276" w:lineRule="auto"/>
        <w:rPr>
          <w:del w:id="177" w:author="Christoffer Vissing" w:date="2025-03-06T15:36:00Z" w16du:dateUtc="2025-03-06T14:36:00Z"/>
          <w:rFonts w:ascii="Roboto" w:hAnsi="Roboto"/>
        </w:rPr>
      </w:pPr>
      <w:del w:id="178" w:author="Christoffer Vissing" w:date="2025-03-06T15:36:00Z" w16du:dateUtc="2025-03-06T14:36:00Z">
        <w:r w:rsidDel="00EF599A">
          <w:rPr>
            <w:rFonts w:ascii="Roboto" w:hAnsi="Roboto"/>
            <w:noProof/>
            <w14:ligatures w14:val="standardContextual"/>
          </w:rPr>
          <w:drawing>
            <wp:inline distT="0" distB="0" distL="0" distR="0" wp14:anchorId="6F953A8E" wp14:editId="575262C5">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del>
    </w:p>
    <w:p w14:paraId="35606AB9" w14:textId="17AE5652" w:rsidR="00EF6167" w:rsidDel="00EF599A" w:rsidRDefault="00EF6167">
      <w:pPr>
        <w:spacing w:line="276" w:lineRule="auto"/>
        <w:rPr>
          <w:del w:id="179" w:author="Christoffer Vissing" w:date="2025-03-06T15:36:00Z" w16du:dateUtc="2025-03-06T14:36:00Z"/>
          <w:rFonts w:ascii="Roboto" w:hAnsi="Roboto"/>
          <w:b/>
          <w:bCs/>
        </w:rPr>
        <w:pPrChange w:id="180" w:author="Christoffer Vissing" w:date="2025-03-06T15:36:00Z" w16du:dateUtc="2025-03-06T14:36:00Z">
          <w:pPr>
            <w:spacing w:line="480" w:lineRule="auto"/>
            <w:ind w:left="-270"/>
          </w:pPr>
        </w:pPrChange>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28DFF44D"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del w:id="181" w:author="Christoffer Vissing" w:date="2025-03-13T15:33:00Z" w16du:dateUtc="2025-03-13T14:33:00Z">
        <w:r w:rsidR="00973BA9" w:rsidDel="00CE073C">
          <w:rPr>
            <w:rFonts w:ascii="Roboto" w:hAnsi="Roboto"/>
            <w:b/>
            <w:bCs/>
          </w:rPr>
          <w:delText>3</w:delText>
        </w:r>
      </w:del>
      <w:ins w:id="182" w:author="Christoffer Vissing" w:date="2025-03-13T15:33:00Z" w16du:dateUtc="2025-03-13T14:33:00Z">
        <w:r w:rsidR="00CE073C">
          <w:rPr>
            <w:rFonts w:ascii="Roboto" w:hAnsi="Roboto"/>
            <w:b/>
            <w:bCs/>
          </w:rPr>
          <w:t>4</w:t>
        </w:r>
      </w:ins>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20"/>
                    <a:stretch>
                      <a:fillRect/>
                    </a:stretch>
                  </pic:blipFill>
                  <pic:spPr>
                    <a:xfrm>
                      <a:off x="0" y="0"/>
                      <a:ext cx="6058535" cy="4427855"/>
                    </a:xfrm>
                    <a:prstGeom prst="rect">
                      <a:avLst/>
                    </a:prstGeom>
                  </pic:spPr>
                </pic:pic>
              </a:graphicData>
            </a:graphic>
          </wp:inline>
        </w:drawing>
      </w:r>
    </w:p>
    <w:p w14:paraId="39277479" w14:textId="56A1D601" w:rsidR="001E4447" w:rsidRDefault="001E4447" w:rsidP="001D711A">
      <w:pPr>
        <w:spacing w:line="480" w:lineRule="auto"/>
        <w:rPr>
          <w:rFonts w:ascii="Roboto" w:hAnsi="Roboto"/>
          <w:b/>
          <w:bCs/>
        </w:rPr>
      </w:pP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0C574F1" w:rsidR="00AC2A89" w:rsidRDefault="00E27B32" w:rsidP="0067560E">
      <w:pPr>
        <w:spacing w:line="480" w:lineRule="auto"/>
        <w:rPr>
          <w:ins w:id="183" w:author="Christoffer Vissing" w:date="2025-03-06T15:40:00Z" w16du:dateUtc="2025-03-06T14:40:00Z"/>
          <w:rFonts w:ascii="Roboto" w:hAnsi="Roboto"/>
          <w:b/>
          <w:bCs/>
          <w:lang w:val="en-US"/>
        </w:rPr>
      </w:pPr>
      <w:r w:rsidRPr="00AC2A89">
        <w:rPr>
          <w:rFonts w:ascii="Roboto" w:hAnsi="Roboto"/>
          <w:b/>
          <w:bCs/>
          <w:lang w:val="en-US"/>
        </w:rPr>
        <w:lastRenderedPageBreak/>
        <w:t xml:space="preserve">Figure </w:t>
      </w:r>
      <w:ins w:id="184" w:author="Christoffer Vissing" w:date="2025-03-13T15:33:00Z" w16du:dateUtc="2025-03-13T14:33:00Z">
        <w:r w:rsidR="00CE073C">
          <w:rPr>
            <w:rFonts w:ascii="Roboto" w:hAnsi="Roboto"/>
            <w:b/>
            <w:bCs/>
            <w:lang w:val="en-US"/>
          </w:rPr>
          <w:t>5</w:t>
        </w:r>
      </w:ins>
      <w:del w:id="185" w:author="Christoffer Vissing" w:date="2025-03-13T15:33:00Z" w16du:dateUtc="2025-03-13T14:33:00Z">
        <w:r w:rsidR="00973BA9" w:rsidDel="00CE073C">
          <w:rPr>
            <w:rFonts w:ascii="Roboto" w:hAnsi="Roboto"/>
            <w:b/>
            <w:bCs/>
            <w:lang w:val="en-US"/>
          </w:rPr>
          <w:delText>4</w:delText>
        </w:r>
      </w:del>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ins w:id="186" w:author="Christoffer Vissing" w:date="2025-03-06T15:40:00Z" w16du:dateUtc="2025-03-06T14:40:00Z">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21"/>
                      <a:stretch>
                        <a:fillRect/>
                      </a:stretch>
                    </pic:blipFill>
                    <pic:spPr>
                      <a:xfrm>
                        <a:off x="0" y="0"/>
                        <a:ext cx="6058535" cy="4765040"/>
                      </a:xfrm>
                      <a:prstGeom prst="rect">
                        <a:avLst/>
                      </a:prstGeom>
                    </pic:spPr>
                  </pic:pic>
                </a:graphicData>
              </a:graphic>
            </wp:inline>
          </w:drawing>
        </w:r>
      </w:ins>
    </w:p>
    <w:p w14:paraId="1AE11D9D" w14:textId="58C277AA" w:rsidR="009A3504" w:rsidDel="00244FC1" w:rsidRDefault="009A3504" w:rsidP="0067560E">
      <w:pPr>
        <w:spacing w:line="480" w:lineRule="auto"/>
        <w:rPr>
          <w:del w:id="187" w:author="Christoffer Vissing" w:date="2025-03-06T15:40:00Z" w16du:dateUtc="2025-03-06T14:40:00Z"/>
          <w:rFonts w:ascii="Roboto" w:hAnsi="Roboto"/>
          <w:b/>
          <w:bCs/>
          <w:lang w:val="en-US"/>
        </w:rPr>
      </w:pPr>
      <w:del w:id="188" w:author="Christoffer Vissing" w:date="2025-03-06T15:40:00Z" w16du:dateUtc="2025-03-06T14:40:00Z">
        <w:r w:rsidDel="00244FC1">
          <w:rPr>
            <w:rFonts w:ascii="Roboto" w:hAnsi="Roboto"/>
            <w:b/>
            <w:bCs/>
            <w:noProof/>
            <w:lang w:val="en-US"/>
            <w14:ligatures w14:val="standardContextual"/>
          </w:rPr>
          <w:drawing>
            <wp:inline distT="0" distB="0" distL="0" distR="0" wp14:anchorId="27D823C2" wp14:editId="37C1F1C5">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22"/>
                      <a:stretch>
                        <a:fillRect/>
                      </a:stretch>
                    </pic:blipFill>
                    <pic:spPr>
                      <a:xfrm>
                        <a:off x="0" y="0"/>
                        <a:ext cx="6058535" cy="4765040"/>
                      </a:xfrm>
                      <a:prstGeom prst="rect">
                        <a:avLst/>
                      </a:prstGeom>
                    </pic:spPr>
                  </pic:pic>
                </a:graphicData>
              </a:graphic>
            </wp:inline>
          </w:drawing>
        </w:r>
      </w:del>
    </w:p>
    <w:p w14:paraId="776FCD77" w14:textId="419694FE" w:rsidR="005F2993" w:rsidRPr="00AC2A89" w:rsidRDefault="00E27B32" w:rsidP="0067560E">
      <w:pPr>
        <w:spacing w:line="480" w:lineRule="auto"/>
        <w:rPr>
          <w:rFonts w:ascii="Roboto" w:hAnsi="Roboto"/>
          <w:lang w:val="en-US"/>
        </w:rPr>
      </w:pPr>
      <w:del w:id="189" w:author="Christoffer Vissing" w:date="2025-03-06T15:40:00Z" w16du:dateUtc="2025-03-06T14:40:00Z">
        <w:r w:rsidRPr="00AC2A89" w:rsidDel="00244FC1">
          <w:rPr>
            <w:rFonts w:ascii="Roboto" w:hAnsi="Roboto"/>
            <w:lang w:val="en-US"/>
          </w:rPr>
          <w:delText xml:space="preserve"> </w:delText>
        </w:r>
      </w:del>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 w:author="Ho, Carolyn Y.,MD" w:date="2025-02-09T16:35:00Z" w:initials="HCY">
    <w:p w14:paraId="59654F7F" w14:textId="77777777"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19"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31" w:author="Ho, Carolyn Y.,MD" w:date="2025-02-09T21:59:00Z" w:initials="HCY">
    <w:p w14:paraId="6163D709" w14:textId="3161D7DB" w:rsidR="00F53BED" w:rsidRDefault="00F53BED" w:rsidP="00F53BED">
      <w:pPr>
        <w:pStyle w:val="Kommentartekst"/>
      </w:pPr>
      <w:r>
        <w:rPr>
          <w:rStyle w:val="Kommentarhenvisning"/>
        </w:rPr>
        <w:annotationRef/>
      </w:r>
      <w:r>
        <w:t>What’s the difference between &lt;18 years and childhood diagnosed HCM?</w:t>
      </w:r>
    </w:p>
  </w:comment>
  <w:comment w:id="32" w:author="Christoffer Vissing" w:date="2025-03-06T15:15:00Z" w:initials="CRV">
    <w:p w14:paraId="6B574560" w14:textId="77777777" w:rsidR="00A776BA" w:rsidRDefault="00A776BA" w:rsidP="00A776BA">
      <w:r>
        <w:rPr>
          <w:rStyle w:val="Kommentarhenvisning"/>
        </w:rPr>
        <w:annotationRef/>
      </w:r>
      <w:r>
        <w:rPr>
          <w:sz w:val="20"/>
          <w:szCs w:val="20"/>
          <w:lang w:val="en-US" w:eastAsia="en-US"/>
        </w:rPr>
        <w:t>The 152 were the patients who were still less than 18. I’ve deleted since it’s probably irrelevant:)</w:t>
      </w:r>
    </w:p>
  </w:comment>
  <w:comment w:id="80" w:author="Ho, Carolyn Y.,MD" w:date="2025-02-09T22:33:00Z" w:initials="HCY">
    <w:p w14:paraId="0866DE8E" w14:textId="77777777" w:rsidR="00806C50" w:rsidRDefault="00806C50">
      <w:r>
        <w:rPr>
          <w:rStyle w:val="Kommentarhenvisning"/>
        </w:rPr>
        <w:annotationRef/>
      </w:r>
      <w:r>
        <w:rPr>
          <w:sz w:val="20"/>
          <w:szCs w:val="20"/>
          <w:lang w:val="en-US" w:eastAsia="en-US"/>
        </w:rPr>
        <w:t>This describes the figure, but I’m still having a hard time understanding it.</w:t>
      </w:r>
    </w:p>
    <w:p w14:paraId="6D74AA20" w14:textId="77777777" w:rsidR="00806C50" w:rsidRDefault="00806C50"/>
    <w:p w14:paraId="2FAF84D6" w14:textId="77777777" w:rsidR="00806C50" w:rsidRDefault="00806C50">
      <w:r>
        <w:rPr>
          <w:sz w:val="20"/>
          <w:szCs w:val="20"/>
          <w:lang w:val="en-US" w:eastAsia="en-US"/>
        </w:rPr>
        <w:t>It looks like there is significant interaction for all pairs.</w:t>
      </w:r>
    </w:p>
    <w:p w14:paraId="7B87DF47" w14:textId="77777777" w:rsidR="00806C50" w:rsidRDefault="00806C50">
      <w:r>
        <w:rPr>
          <w:sz w:val="20"/>
          <w:szCs w:val="20"/>
          <w:lang w:val="en-US" w:eastAsia="en-US"/>
        </w:rPr>
        <w:t xml:space="preserve">What does that mean? Can you explain the findings a bit more clearly? </w:t>
      </w:r>
    </w:p>
    <w:p w14:paraId="081594DA" w14:textId="268DA952" w:rsidR="00806C50" w:rsidRDefault="00806C50" w:rsidP="00806C50">
      <w:pPr>
        <w:pStyle w:val="Kommentartekst"/>
      </w:pPr>
      <w:r>
        <w:t>Looks like everything is worse in sarc HCM??</w:t>
      </w:r>
    </w:p>
  </w:comment>
  <w:comment w:id="81" w:author="Christoffer Vissing" w:date="2025-03-13T15:50:00Z" w:initials="CRV">
    <w:p w14:paraId="64B106B6" w14:textId="77777777" w:rsidR="003C33E1" w:rsidRDefault="003C33E1" w:rsidP="003C33E1">
      <w:r>
        <w:rPr>
          <w:rStyle w:val="Kommentarhenvisning"/>
        </w:rPr>
        <w:annotationRef/>
      </w:r>
      <w:r>
        <w:rPr>
          <w:sz w:val="20"/>
          <w:szCs w:val="20"/>
          <w:lang w:val="en-US" w:eastAsia="en-US"/>
        </w:rPr>
        <w:t>I’ve tried her but don’t know if I succeeded?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A51AA3" w15:done="0"/>
  <w15:commentEx w15:paraId="699C5B79" w15:paraIdParent="6BA51AA3" w15:done="0"/>
  <w15:commentEx w15:paraId="6163D709" w15:done="0"/>
  <w15:commentEx w15:paraId="6B574560" w15:paraIdParent="6163D709" w15:done="0"/>
  <w15:commentEx w15:paraId="081594DA" w15:done="0"/>
  <w15:commentEx w15:paraId="64B106B6" w15:paraIdParent="081594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5357BA" w16cex:dateUtc="2025-02-09T21:35:00Z"/>
  <w16cex:commentExtensible w16cex:durableId="30F0F75C" w16cex:dateUtc="2025-03-13T14:42:00Z"/>
  <w16cex:commentExtensible w16cex:durableId="2B53A3C2" w16cex:dateUtc="2025-02-10T02:59:00Z"/>
  <w16cex:commentExtensible w16cex:durableId="393F727B" w16cex:dateUtc="2025-03-06T14:15:00Z"/>
  <w16cex:commentExtensible w16cex:durableId="2B53ABCB" w16cex:dateUtc="2025-02-10T03:33:00Z"/>
  <w16cex:commentExtensible w16cex:durableId="2219A258" w16cex:dateUtc="2025-03-13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A51AA3" w16cid:durableId="2B5357BA"/>
  <w16cid:commentId w16cid:paraId="699C5B79" w16cid:durableId="30F0F75C"/>
  <w16cid:commentId w16cid:paraId="6163D709" w16cid:durableId="2B53A3C2"/>
  <w16cid:commentId w16cid:paraId="6B574560" w16cid:durableId="393F727B"/>
  <w16cid:commentId w16cid:paraId="081594DA" w16cid:durableId="2B53ABCB"/>
  <w16cid:commentId w16cid:paraId="64B106B6" w16cid:durableId="2219A2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7207C" w14:textId="77777777" w:rsidR="00A554AF" w:rsidRDefault="00A554AF">
      <w:r>
        <w:separator/>
      </w:r>
    </w:p>
  </w:endnote>
  <w:endnote w:type="continuationSeparator" w:id="0">
    <w:p w14:paraId="56804D80" w14:textId="77777777" w:rsidR="00A554AF" w:rsidRDefault="00A5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045BE" w14:textId="77777777" w:rsidR="00A554AF" w:rsidRDefault="00A554AF">
      <w:r>
        <w:separator/>
      </w:r>
    </w:p>
  </w:footnote>
  <w:footnote w:type="continuationSeparator" w:id="0">
    <w:p w14:paraId="78A21CB2" w14:textId="77777777" w:rsidR="00A554AF" w:rsidRDefault="00A554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721906229">
    <w:abstractNumId w:val="6"/>
  </w:num>
  <w:num w:numId="2" w16cid:durableId="1182671479">
    <w:abstractNumId w:val="15"/>
  </w:num>
  <w:num w:numId="3" w16cid:durableId="331106354">
    <w:abstractNumId w:val="4"/>
  </w:num>
  <w:num w:numId="4" w16cid:durableId="1799060900">
    <w:abstractNumId w:val="9"/>
  </w:num>
  <w:num w:numId="5" w16cid:durableId="2088064663">
    <w:abstractNumId w:val="18"/>
  </w:num>
  <w:num w:numId="6" w16cid:durableId="1681815993">
    <w:abstractNumId w:val="20"/>
  </w:num>
  <w:num w:numId="7" w16cid:durableId="1927570489">
    <w:abstractNumId w:val="19"/>
  </w:num>
  <w:num w:numId="8" w16cid:durableId="1785229425">
    <w:abstractNumId w:val="8"/>
  </w:num>
  <w:num w:numId="9" w16cid:durableId="2086410727">
    <w:abstractNumId w:val="12"/>
  </w:num>
  <w:num w:numId="10" w16cid:durableId="1251812601">
    <w:abstractNumId w:val="14"/>
  </w:num>
  <w:num w:numId="11" w16cid:durableId="1711681795">
    <w:abstractNumId w:val="13"/>
  </w:num>
  <w:num w:numId="12" w16cid:durableId="1423139143">
    <w:abstractNumId w:val="0"/>
  </w:num>
  <w:num w:numId="13" w16cid:durableId="287781908">
    <w:abstractNumId w:val="7"/>
  </w:num>
  <w:num w:numId="14" w16cid:durableId="1594048950">
    <w:abstractNumId w:val="16"/>
  </w:num>
  <w:num w:numId="15" w16cid:durableId="325133575">
    <w:abstractNumId w:val="22"/>
  </w:num>
  <w:num w:numId="16" w16cid:durableId="243226842">
    <w:abstractNumId w:val="21"/>
  </w:num>
  <w:num w:numId="17" w16cid:durableId="1953857498">
    <w:abstractNumId w:val="17"/>
  </w:num>
  <w:num w:numId="18" w16cid:durableId="58872331">
    <w:abstractNumId w:val="3"/>
  </w:num>
  <w:num w:numId="19" w16cid:durableId="1438482073">
    <w:abstractNumId w:val="1"/>
  </w:num>
  <w:num w:numId="20" w16cid:durableId="244344711">
    <w:abstractNumId w:val="2"/>
  </w:num>
  <w:num w:numId="21" w16cid:durableId="2080206346">
    <w:abstractNumId w:val="11"/>
  </w:num>
  <w:num w:numId="22" w16cid:durableId="1922519444">
    <w:abstractNumId w:val="10"/>
  </w:num>
  <w:num w:numId="23" w16cid:durableId="19741668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Ho, Carolyn Y.,MD">
    <w15:presenceInfo w15:providerId="AD" w15:userId="S::cho@bwh.harvard.edu::fb697271-ea8d-4cac-b506-842628907a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C33E1"/>
    <w:rsid w:val="003D3D16"/>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76968"/>
    <w:rsid w:val="0048195E"/>
    <w:rsid w:val="00482E50"/>
    <w:rsid w:val="004871C9"/>
    <w:rsid w:val="004877E1"/>
    <w:rsid w:val="004908BF"/>
    <w:rsid w:val="0049191A"/>
    <w:rsid w:val="00493348"/>
    <w:rsid w:val="004A06DA"/>
    <w:rsid w:val="004A1BC5"/>
    <w:rsid w:val="004A1EC3"/>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1BFA"/>
    <w:rsid w:val="00554798"/>
    <w:rsid w:val="005559AF"/>
    <w:rsid w:val="00556B72"/>
    <w:rsid w:val="005664EA"/>
    <w:rsid w:val="00567A14"/>
    <w:rsid w:val="00570290"/>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44C9"/>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2C25"/>
    <w:rsid w:val="007E5235"/>
    <w:rsid w:val="007F100A"/>
    <w:rsid w:val="007F1BAE"/>
    <w:rsid w:val="007F51E8"/>
    <w:rsid w:val="007F62AC"/>
    <w:rsid w:val="007F67CF"/>
    <w:rsid w:val="0080039F"/>
    <w:rsid w:val="00800A37"/>
    <w:rsid w:val="00801D10"/>
    <w:rsid w:val="00802A2D"/>
    <w:rsid w:val="00805030"/>
    <w:rsid w:val="00805553"/>
    <w:rsid w:val="008065FD"/>
    <w:rsid w:val="00806C50"/>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1E75"/>
    <w:rsid w:val="00856846"/>
    <w:rsid w:val="008575FD"/>
    <w:rsid w:val="00861833"/>
    <w:rsid w:val="00862521"/>
    <w:rsid w:val="00866EF8"/>
    <w:rsid w:val="00867A97"/>
    <w:rsid w:val="0087104C"/>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54AF"/>
    <w:rsid w:val="00A56582"/>
    <w:rsid w:val="00A5713E"/>
    <w:rsid w:val="00A62DC8"/>
    <w:rsid w:val="00A64C92"/>
    <w:rsid w:val="00A728AE"/>
    <w:rsid w:val="00A74DF5"/>
    <w:rsid w:val="00A751D0"/>
    <w:rsid w:val="00A76EE4"/>
    <w:rsid w:val="00A77028"/>
    <w:rsid w:val="00A776BA"/>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4425"/>
    <w:rsid w:val="00B06391"/>
    <w:rsid w:val="00B136D1"/>
    <w:rsid w:val="00B13D40"/>
    <w:rsid w:val="00B14185"/>
    <w:rsid w:val="00B14D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405"/>
    <w:rsid w:val="00BE15DA"/>
    <w:rsid w:val="00BE17D1"/>
    <w:rsid w:val="00BE2439"/>
    <w:rsid w:val="00BE2D5C"/>
    <w:rsid w:val="00BE445B"/>
    <w:rsid w:val="00BF182A"/>
    <w:rsid w:val="00BF1DE4"/>
    <w:rsid w:val="00BF5909"/>
    <w:rsid w:val="00BF7244"/>
    <w:rsid w:val="00C009C7"/>
    <w:rsid w:val="00C00C90"/>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173C"/>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4A52"/>
    <w:rsid w:val="00F15144"/>
    <w:rsid w:val="00F20191"/>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microsoft.com/office/2016/09/relationships/commentsIds" Target="commentsIds.xml"/><Relationship Id="rId18" Type="http://schemas.openxmlformats.org/officeDocument/2006/relationships/image" Target="media/image4.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5.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emf"/><Relationship Id="rId27" Type="http://schemas.openxmlformats.org/officeDocument/2006/relationships/header" Target="header3.xml"/><Relationship Id="rId30"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28</Pages>
  <Words>17925</Words>
  <Characters>109344</Characters>
  <Application>Microsoft Office Word</Application>
  <DocSecurity>0</DocSecurity>
  <Lines>911</Lines>
  <Paragraphs>254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127015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2025-03-13T14:14:00Z</dcterms:created>
  <dcterms:modified xsi:type="dcterms:W3CDTF">2025-03-13T14:55:00Z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