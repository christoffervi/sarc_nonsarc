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B70980E"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w:t>
      </w:r>
      <w:r w:rsidRPr="000B5DA3">
        <w:rPr>
          <w:rFonts w:ascii="Roboto" w:hAnsi="Roboto" w:cs="Times New Roman"/>
        </w:rPr>
        <w:t xml:space="preserve">consultant </w:t>
      </w:r>
      <w:ins w:id="260"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1" w:author="Christoffer Vissing" w:date="2025-04-12T07:49:00Z" w16du:dateUtc="2025-04-12T05:49:00Z">
        <w:r w:rsidR="00803FC0">
          <w:rPr>
            <w:rFonts w:ascii="Roboto" w:hAnsi="Roboto" w:cs="Times New Roman"/>
          </w:rPr>
          <w:t xml:space="preserve"> and</w:t>
        </w:r>
      </w:ins>
      <w:ins w:id="262" w:author="Christoffer Vissing" w:date="2025-04-12T07:48:00Z" w16du:dateUtc="2025-04-12T05:48:00Z">
        <w:r w:rsidR="00803FC0">
          <w:rPr>
            <w:rFonts w:ascii="Roboto" w:hAnsi="Roboto" w:cs="Times New Roman"/>
          </w:rPr>
          <w:t xml:space="preserve"> Sanofi</w:t>
        </w:r>
      </w:ins>
      <w:del w:id="263"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4"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5" w:author="Christoffer Vissing" w:date="2025-04-08T15:38:00Z" w16du:dateUtc="2025-04-08T13:38:00Z">
            <w:rPr>
              <w:rFonts w:ascii="Roboto" w:hAnsi="Roboto"/>
              <w:sz w:val="24"/>
            </w:rPr>
          </w:rPrChange>
        </w:rPr>
      </w:pPr>
      <w:ins w:id="266" w:author="Belinda Gray" w:date="2025-04-06T13:10:00Z" w16du:dateUtc="2025-04-06T09:10:00Z">
        <w:r w:rsidRPr="000B5DA3">
          <w:rPr>
            <w:rFonts w:ascii="Roboto" w:hAnsi="Roboto"/>
            <w:rPrChange w:id="267" w:author="Christoffer Vissing" w:date="2025-04-08T15:38:00Z" w16du:dateUtc="2025-04-08T13:38:00Z">
              <w:rPr>
                <w:rFonts w:ascii="Roboto" w:hAnsi="Roboto"/>
                <w:sz w:val="24"/>
              </w:rPr>
            </w:rPrChange>
          </w:rPr>
          <w:t>BG has received honoraria from BMS for advisory board and edu</w:t>
        </w:r>
      </w:ins>
      <w:ins w:id="268" w:author="Belinda Gray" w:date="2025-04-06T13:11:00Z" w16du:dateUtc="2025-04-06T09:11:00Z">
        <w:r w:rsidRPr="000B5DA3">
          <w:rPr>
            <w:rFonts w:ascii="Roboto" w:hAnsi="Roboto"/>
            <w:rPrChange w:id="269" w:author="Christoffer Vissing" w:date="2025-04-08T15:38:00Z" w16du:dateUtc="2025-04-08T13:38:00Z">
              <w:rPr>
                <w:rFonts w:ascii="Roboto" w:hAnsi="Roboto"/>
                <w:sz w:val="24"/>
              </w:rPr>
            </w:rPrChange>
          </w:rPr>
          <w:t xml:space="preserve">cation. </w:t>
        </w:r>
      </w:ins>
      <w:ins w:id="270"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1"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2"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3"/>
      <w:r w:rsidRPr="00907D0E">
        <w:rPr>
          <w:rFonts w:ascii="Roboto" w:hAnsi="Roboto"/>
          <w:b/>
          <w:bCs/>
          <w:sz w:val="28"/>
          <w:szCs w:val="32"/>
          <w:lang w:val="en-US"/>
        </w:rPr>
        <w:lastRenderedPageBreak/>
        <w:t>References</w:t>
      </w:r>
      <w:commentRangeEnd w:id="273"/>
      <w:r w:rsidR="00746DF7">
        <w:rPr>
          <w:rStyle w:val="Kommentarhenvisning"/>
          <w:lang w:val="en-US" w:eastAsia="en-US"/>
        </w:rPr>
        <w:commentReference w:id="273"/>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4"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5" w:author="iacopo olivotto" w:date="2025-03-31T08:55:00Z">
            <w:rPr>
              <w:rFonts w:ascii="Roboto" w:hAnsi="Roboto"/>
              <w:i/>
              <w:iCs/>
              <w:sz w:val="20"/>
              <w:lang w:val="en-US"/>
            </w:rPr>
          </w:rPrChange>
        </w:rPr>
        <w:t>JAMA Cardiol.</w:t>
      </w:r>
      <w:r w:rsidRPr="00217F3A">
        <w:rPr>
          <w:rFonts w:ascii="Roboto" w:hAnsi="Roboto"/>
          <w:sz w:val="20"/>
          <w:lang w:val="it-IT"/>
          <w:rPrChange w:id="276"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7" w:author="iacopo olivotto" w:date="2025-03-31T08:55:00Z">
            <w:rPr>
              <w:rFonts w:ascii="Roboto" w:hAnsi="Roboto"/>
              <w:sz w:val="20"/>
              <w:lang w:val="en-US"/>
            </w:rPr>
          </w:rPrChange>
        </w:rPr>
        <w:t xml:space="preserve">13. </w:t>
      </w:r>
      <w:r w:rsidRPr="00217F3A">
        <w:rPr>
          <w:rFonts w:ascii="Roboto" w:hAnsi="Roboto"/>
          <w:sz w:val="20"/>
          <w:lang w:val="it-IT"/>
          <w:rPrChange w:id="278"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79"/>
            <w:r w:rsidRPr="007C4859">
              <w:rPr>
                <w:rFonts w:ascii="Roboto" w:hAnsi="Roboto" w:cs="Segoe UI"/>
                <w:color w:val="333333"/>
                <w:lang w:val="en-US"/>
              </w:rPr>
              <w:t>specific</w:t>
            </w:r>
            <w:commentRangeEnd w:id="279"/>
            <w:r w:rsidR="00535359">
              <w:rPr>
                <w:rStyle w:val="Kommentarhenvisning"/>
                <w:lang w:val="en-US" w:eastAsia="en-US"/>
              </w:rPr>
              <w:commentReference w:id="279"/>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0" w:author="Anna Axelsson Raja" w:date="2025-03-29T07:23:00Z">
            <w:rPr>
              <w:rFonts w:ascii="Roboto" w:hAnsi="Roboto"/>
              <w:b/>
              <w:bCs/>
            </w:rPr>
          </w:rPrChange>
        </w:rPr>
      </w:pPr>
      <w:commentRangeStart w:id="281"/>
      <w:r w:rsidRPr="00935B32">
        <w:rPr>
          <w:rFonts w:ascii="Roboto" w:hAnsi="Roboto"/>
          <w:b/>
          <w:bCs/>
          <w:lang w:val="en-GB"/>
          <w:rPrChange w:id="282" w:author="Anna Axelsson Raja" w:date="2025-03-29T07:23:00Z">
            <w:rPr>
              <w:rFonts w:ascii="Roboto" w:hAnsi="Roboto"/>
              <w:b/>
              <w:bCs/>
            </w:rPr>
          </w:rPrChange>
        </w:rPr>
        <w:lastRenderedPageBreak/>
        <w:t>Figure</w:t>
      </w:r>
      <w:commentRangeEnd w:id="281"/>
      <w:r w:rsidR="00CE4003">
        <w:rPr>
          <w:rStyle w:val="Kommentarhenvisning"/>
          <w:lang w:val="en-US" w:eastAsia="en-US"/>
        </w:rPr>
        <w:commentReference w:id="281"/>
      </w:r>
      <w:r w:rsidRPr="00935B32">
        <w:rPr>
          <w:rFonts w:ascii="Roboto" w:hAnsi="Roboto"/>
          <w:b/>
          <w:bCs/>
          <w:lang w:val="en-GB"/>
          <w:rPrChange w:id="283" w:author="Anna Axelsson Raja" w:date="2025-03-29T07:23:00Z">
            <w:rPr>
              <w:rFonts w:ascii="Roboto" w:hAnsi="Roboto"/>
              <w:b/>
              <w:bCs/>
            </w:rPr>
          </w:rPrChange>
        </w:rPr>
        <w:t xml:space="preserve"> </w:t>
      </w:r>
      <w:r w:rsidR="004754E7" w:rsidRPr="00935B32">
        <w:rPr>
          <w:rFonts w:ascii="Roboto" w:hAnsi="Roboto"/>
          <w:b/>
          <w:bCs/>
          <w:lang w:val="en-GB"/>
          <w:rPrChange w:id="284" w:author="Anna Axelsson Raja" w:date="2025-03-29T07:23:00Z">
            <w:rPr>
              <w:rFonts w:ascii="Roboto" w:hAnsi="Roboto"/>
              <w:b/>
              <w:bCs/>
            </w:rPr>
          </w:rPrChange>
        </w:rPr>
        <w:t>2</w:t>
      </w:r>
      <w:r w:rsidRPr="00935B32">
        <w:rPr>
          <w:rFonts w:ascii="Roboto" w:hAnsi="Roboto"/>
          <w:lang w:val="en-GB"/>
          <w:rPrChange w:id="285"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6"/>
      <w:r w:rsidRPr="001529A1">
        <w:rPr>
          <w:rFonts w:ascii="Roboto" w:hAnsi="Roboto"/>
          <w:sz w:val="22"/>
          <w:szCs w:val="22"/>
          <w:lang w:val="en-US"/>
        </w:rPr>
        <w:t>Overall, the largest difference in incidence of this outcome occurs in the group of patients older than 65 years</w:t>
      </w:r>
      <w:commentRangeEnd w:id="286"/>
      <w:r w:rsidR="008F22DF">
        <w:rPr>
          <w:rStyle w:val="Kommentarhenvisning"/>
          <w:lang w:val="en-US" w:eastAsia="en-US"/>
        </w:rPr>
        <w:commentReference w:id="28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3"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79"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1"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6"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FA31D" w14:textId="77777777" w:rsidR="00A02F6E" w:rsidRDefault="00A02F6E">
      <w:r>
        <w:separator/>
      </w:r>
    </w:p>
  </w:endnote>
  <w:endnote w:type="continuationSeparator" w:id="0">
    <w:p w14:paraId="1A53DD2C" w14:textId="77777777" w:rsidR="00A02F6E" w:rsidRDefault="00A0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E36AF" w14:textId="77777777" w:rsidR="00A02F6E" w:rsidRDefault="00A02F6E">
      <w:r>
        <w:separator/>
      </w:r>
    </w:p>
  </w:footnote>
  <w:footnote w:type="continuationSeparator" w:id="0">
    <w:p w14:paraId="6942EC7C" w14:textId="77777777" w:rsidR="00A02F6E" w:rsidRDefault="00A02F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2F6E"/>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18220</Words>
  <Characters>111144</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2025-04-12T05:49:00Z</dcterms:created>
  <dcterms:modified xsi:type="dcterms:W3CDTF">2025-04-12T06:03:00Z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