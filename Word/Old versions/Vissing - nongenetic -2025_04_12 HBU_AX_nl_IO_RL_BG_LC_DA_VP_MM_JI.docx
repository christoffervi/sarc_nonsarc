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w:t>
        </w:r>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4"/>
      <w:r w:rsidR="00A76EE4">
        <w:rPr>
          <w:rFonts w:ascii="Roboto" w:hAnsi="Roboto"/>
          <w:sz w:val="22"/>
          <w:szCs w:val="22"/>
          <w:lang w:val="en-US"/>
        </w:rPr>
        <w:t>higher</w:t>
      </w:r>
      <w:commentRangeEnd w:id="144"/>
      <w:r w:rsidR="009E4A4E">
        <w:rPr>
          <w:rStyle w:val="Kommentarhenvisning"/>
          <w:lang w:val="en-US" w:eastAsia="en-US"/>
        </w:rPr>
        <w:commentReference w:id="144"/>
      </w:r>
      <w:r w:rsidR="00A76EE4">
        <w:rPr>
          <w:rFonts w:ascii="Roboto" w:hAnsi="Roboto"/>
          <w:sz w:val="22"/>
          <w:szCs w:val="22"/>
          <w:lang w:val="en-US"/>
        </w:rPr>
        <w:t xml:space="preserve">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5"/>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5"/>
      <w:r w:rsidR="009E4A4E">
        <w:rPr>
          <w:rStyle w:val="Kommentarhenvisning"/>
          <w:lang w:val="en-US" w:eastAsia="en-US"/>
        </w:rPr>
        <w:commentReference w:id="145"/>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0DE8FB14" w:rsidR="000F7E82" w:rsidRPr="00391E8B" w:rsidRDefault="000E24D6" w:rsidP="00DA67FA">
      <w:pPr>
        <w:spacing w:line="480" w:lineRule="auto"/>
        <w:rPr>
          <w:rFonts w:ascii="Roboto" w:hAnsi="Roboto"/>
          <w:sz w:val="22"/>
          <w:szCs w:val="22"/>
          <w:lang w:val="en-US"/>
        </w:rPr>
      </w:pPr>
      <w:del w:id="150"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1"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2"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3"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4"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55"/>
      <w:commentRangeStart w:id="156"/>
      <w:del w:id="157" w:author="iacopo olivotto" w:date="2025-04-02T21:39:00Z">
        <w:r w:rsidR="000F7E82" w:rsidRPr="00391E8B" w:rsidDel="004929D2">
          <w:rPr>
            <w:rFonts w:ascii="Roboto" w:hAnsi="Roboto"/>
            <w:sz w:val="22"/>
            <w:szCs w:val="22"/>
            <w:lang w:val="en-US"/>
          </w:rPr>
          <w:delText>patients</w:delText>
        </w:r>
      </w:del>
      <w:ins w:id="158" w:author="iacopo olivotto" w:date="2025-04-02T21:39:00Z">
        <w:r w:rsidR="004929D2">
          <w:rPr>
            <w:rFonts w:ascii="Roboto" w:hAnsi="Roboto"/>
            <w:sz w:val="22"/>
            <w:szCs w:val="22"/>
            <w:lang w:val="en-US"/>
          </w:rPr>
          <w:t xml:space="preserve">children </w:t>
        </w:r>
        <w:commentRangeEnd w:id="155"/>
        <w:r w:rsidR="004929D2">
          <w:rPr>
            <w:rStyle w:val="Kommentarhenvisning"/>
            <w:lang w:val="en-US" w:eastAsia="en-US"/>
          </w:rPr>
          <w:commentReference w:id="155"/>
        </w:r>
      </w:ins>
      <w:commentRangeEnd w:id="156"/>
      <w:r w:rsidR="00822DD1">
        <w:rPr>
          <w:rStyle w:val="Kommentarhenvisning"/>
          <w:lang w:val="en-US" w:eastAsia="en-US"/>
        </w:rPr>
        <w:commentReference w:id="156"/>
      </w:r>
      <w:ins w:id="159"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60"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1"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62"/>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63"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2"/>
      <w:r w:rsidR="00861776">
        <w:rPr>
          <w:rStyle w:val="Kommentarhenvisning"/>
          <w:lang w:val="en-US" w:eastAsia="en-US"/>
        </w:rPr>
        <w:commentReference w:id="162"/>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64"/>
      <w:commentRangeStart w:id="16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64"/>
      <w:r w:rsidR="00A4078D">
        <w:rPr>
          <w:rStyle w:val="Kommentarhenvisning"/>
          <w:lang w:val="en-US" w:eastAsia="en-US"/>
        </w:rPr>
        <w:commentReference w:id="164"/>
      </w:r>
      <w:commentRangeEnd w:id="165"/>
      <w:r w:rsidR="007D6E9F">
        <w:rPr>
          <w:rStyle w:val="Kommentarhenvisning"/>
          <w:lang w:val="en-US" w:eastAsia="en-US"/>
        </w:rPr>
        <w:commentReference w:id="16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6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6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68"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9"/>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9"/>
      <w:r w:rsidR="00AA4BBF">
        <w:rPr>
          <w:rStyle w:val="Kommentarhenvisning"/>
          <w:lang w:val="en-US" w:eastAsia="en-US"/>
        </w:rPr>
        <w:commentReference w:id="169"/>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7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71"/>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71"/>
      <w:r w:rsidR="00AA4BBF">
        <w:rPr>
          <w:rStyle w:val="Kommentarhenvisning"/>
          <w:lang w:val="en-US" w:eastAsia="en-US"/>
        </w:rPr>
        <w:commentReference w:id="171"/>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7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72" w:author="Lampert, Rachel" w:date="2025-04-03T09:10:00Z" w16du:dateUtc="2025-04-03T13:10:00Z">
        <w:r w:rsidDel="007D6E9F">
          <w:rPr>
            <w:rFonts w:ascii="Roboto" w:hAnsi="Roboto"/>
            <w:sz w:val="22"/>
            <w:szCs w:val="22"/>
            <w:lang w:val="en-US"/>
          </w:rPr>
          <w:delText>We evaluated</w:delText>
        </w:r>
      </w:del>
      <w:ins w:id="173"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74"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75" w:author="Christoffer Vissing" w:date="2025-04-08T15:33:00Z" w16du:dateUtc="2025-04-08T13:33:00Z">
        <w:r w:rsidR="00D81999">
          <w:rPr>
            <w:rFonts w:ascii="Roboto" w:hAnsi="Roboto"/>
            <w:sz w:val="22"/>
            <w:szCs w:val="22"/>
            <w:lang w:val="en-US"/>
          </w:rPr>
          <w:t xml:space="preserve">we included </w:t>
        </w:r>
      </w:ins>
      <w:del w:id="176"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77"/>
      <w:r w:rsidR="00290C27">
        <w:rPr>
          <w:rFonts w:ascii="Roboto" w:hAnsi="Roboto"/>
          <w:sz w:val="22"/>
          <w:szCs w:val="22"/>
          <w:lang w:val="en-US"/>
        </w:rPr>
        <w:t xml:space="preserve">children </w:t>
      </w:r>
      <w:commentRangeEnd w:id="177"/>
      <w:r w:rsidR="00BA2B72">
        <w:rPr>
          <w:rStyle w:val="Kommentarhenvisning"/>
          <w:lang w:val="en-US" w:eastAsia="en-US"/>
        </w:rPr>
        <w:commentReference w:id="177"/>
      </w:r>
      <w:ins w:id="178" w:author="Lampert, Rachel" w:date="2025-04-03T09:10:00Z" w16du:dateUtc="2025-04-03T13:10:00Z">
        <w:r w:rsidR="007D6E9F">
          <w:rPr>
            <w:rFonts w:ascii="Roboto" w:hAnsi="Roboto"/>
            <w:sz w:val="22"/>
            <w:szCs w:val="22"/>
            <w:lang w:val="en-US"/>
          </w:rPr>
          <w:t xml:space="preserve"> (N = x)</w:t>
        </w:r>
      </w:ins>
      <w:ins w:id="179"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80"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81"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82"/>
      <w:r w:rsidR="00DA50F5" w:rsidRPr="00040F1C">
        <w:rPr>
          <w:rFonts w:ascii="Roboto" w:hAnsi="Roboto"/>
          <w:sz w:val="22"/>
          <w:szCs w:val="22"/>
          <w:lang w:val="en-US"/>
        </w:rPr>
        <w:t>Median</w:t>
      </w:r>
      <w:commentRangeEnd w:id="182"/>
      <w:r w:rsidR="004929D2">
        <w:rPr>
          <w:rStyle w:val="Kommentarhenvisning"/>
          <w:lang w:val="en-US" w:eastAsia="en-US"/>
        </w:rPr>
        <w:commentReference w:id="182"/>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83"/>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83"/>
      <w:r w:rsidR="00D81999">
        <w:rPr>
          <w:rStyle w:val="Kommentarhenvisning"/>
          <w:lang w:val="en-US" w:eastAsia="en-US"/>
        </w:rPr>
        <w:commentReference w:id="183"/>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84"/>
      <w:r w:rsidR="003157B8" w:rsidRPr="008B3566">
        <w:rPr>
          <w:rFonts w:ascii="Roboto" w:hAnsi="Roboto"/>
          <w:sz w:val="22"/>
          <w:szCs w:val="22"/>
          <w:lang w:val="en-US"/>
        </w:rPr>
        <w:t>.</w:t>
      </w:r>
      <w:commentRangeEnd w:id="184"/>
      <w:r w:rsidR="00BA2B72">
        <w:rPr>
          <w:rStyle w:val="Kommentarhenvisning"/>
          <w:lang w:val="en-US" w:eastAsia="en-US"/>
        </w:rPr>
        <w:commentReference w:id="184"/>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85" w:author="Anna Axelsson Raja" w:date="2025-03-29T23:01:00Z">
        <w:r w:rsidR="00F87F9D">
          <w:rPr>
            <w:rFonts w:ascii="Roboto" w:hAnsi="Roboto"/>
            <w:sz w:val="22"/>
            <w:szCs w:val="22"/>
            <w:lang w:val="en-US"/>
          </w:rPr>
          <w:t xml:space="preserve"> </w:t>
        </w:r>
        <w:commentRangeStart w:id="186"/>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86"/>
      <w:r w:rsidR="00F87F9D">
        <w:rPr>
          <w:rStyle w:val="Kommentarhenvisning"/>
          <w:lang w:val="en-US" w:eastAsia="en-US"/>
        </w:rPr>
        <w:commentReference w:id="186"/>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87"/>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87"/>
      <w:r w:rsidR="00A4078D">
        <w:rPr>
          <w:rStyle w:val="Kommentarhenvisning"/>
          <w:lang w:val="en-US" w:eastAsia="en-US"/>
        </w:rPr>
        <w:commentReference w:id="187"/>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88"/>
      <w:r w:rsidR="00E17DAA">
        <w:rPr>
          <w:rFonts w:ascii="Roboto" w:hAnsi="Roboto"/>
          <w:sz w:val="22"/>
          <w:szCs w:val="22"/>
          <w:lang w:val="en-US"/>
        </w:rPr>
        <w:t xml:space="preserve">more likely to be diagnosed with HCM in childhood </w:t>
      </w:r>
      <w:commentRangeEnd w:id="188"/>
      <w:r w:rsidR="00D81999">
        <w:rPr>
          <w:rStyle w:val="Kommentarhenvisning"/>
          <w:lang w:val="en-US" w:eastAsia="en-US"/>
        </w:rPr>
        <w:commentReference w:id="188"/>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9"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90"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91"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92"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93"/>
      <w:commentRangeStart w:id="194"/>
      <w:commentRangeStart w:id="19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93"/>
      <w:r w:rsidR="00F87F9D">
        <w:rPr>
          <w:rStyle w:val="Kommentarhenvisning"/>
          <w:lang w:val="en-US" w:eastAsia="en-US"/>
        </w:rPr>
        <w:commentReference w:id="193"/>
      </w:r>
      <w:commentRangeEnd w:id="194"/>
      <w:r w:rsidR="00964632">
        <w:rPr>
          <w:rStyle w:val="Kommentarhenvisning"/>
          <w:lang w:val="en-US" w:eastAsia="en-US"/>
        </w:rPr>
        <w:commentReference w:id="194"/>
      </w:r>
      <w:commentRangeEnd w:id="195"/>
      <w:r w:rsidR="000F4019">
        <w:rPr>
          <w:rStyle w:val="Kommentarhenvisning"/>
          <w:lang w:val="en-US" w:eastAsia="en-US"/>
        </w:rPr>
        <w:commentReference w:id="19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96"/>
      <w:commentRangeStart w:id="197"/>
      <w:r w:rsidR="00DF5A0F" w:rsidRPr="00391E8B">
        <w:rPr>
          <w:rFonts w:ascii="Roboto" w:hAnsi="Roboto"/>
          <w:sz w:val="22"/>
          <w:szCs w:val="22"/>
          <w:lang w:val="en-US"/>
        </w:rPr>
        <w:t>gradient</w:t>
      </w:r>
      <w:commentRangeEnd w:id="196"/>
      <w:r w:rsidR="00BA2B72">
        <w:rPr>
          <w:rStyle w:val="Kommentarhenvisning"/>
          <w:lang w:val="en-US" w:eastAsia="en-US"/>
        </w:rPr>
        <w:commentReference w:id="196"/>
      </w:r>
      <w:commentRangeEnd w:id="197"/>
      <w:r w:rsidR="00964632">
        <w:rPr>
          <w:rStyle w:val="Kommentarhenvisning"/>
          <w:lang w:val="en-US" w:eastAsia="en-US"/>
        </w:rPr>
        <w:commentReference w:id="19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9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98"/>
      <w:r w:rsidR="00BA2B72">
        <w:rPr>
          <w:rStyle w:val="Kommentarhenvisning"/>
          <w:lang w:val="en-US" w:eastAsia="en-US"/>
        </w:rPr>
        <w:commentReference w:id="19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9"/>
      <w:r w:rsidR="00A4078D">
        <w:rPr>
          <w:rStyle w:val="Kommentarhenvisning"/>
          <w:lang w:val="en-US" w:eastAsia="en-US"/>
        </w:rPr>
        <w:commentReference w:id="19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00"/>
      <w:r w:rsidR="00CE073C">
        <w:rPr>
          <w:rFonts w:ascii="Roboto" w:hAnsi="Roboto"/>
          <w:sz w:val="22"/>
          <w:szCs w:val="22"/>
          <w:lang w:val="en-US"/>
        </w:rPr>
        <w:t xml:space="preserve">atrial fibrillation </w:t>
      </w:r>
      <w:commentRangeEnd w:id="200"/>
      <w:r w:rsidR="00A4078D">
        <w:rPr>
          <w:rStyle w:val="Kommentarhenvisning"/>
          <w:lang w:val="en-US" w:eastAsia="en-US"/>
        </w:rPr>
        <w:commentReference w:id="20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01"/>
      <w:r w:rsidR="00A175F9" w:rsidRPr="00040F1C">
        <w:rPr>
          <w:rFonts w:ascii="Roboto" w:hAnsi="Roboto"/>
          <w:sz w:val="22"/>
          <w:szCs w:val="22"/>
          <w:lang w:val="en-US"/>
        </w:rPr>
        <w:t xml:space="preserve">For atrial fibrillation the biggest relative differences </w:t>
      </w:r>
      <w:commentRangeEnd w:id="201"/>
      <w:r w:rsidR="00964632">
        <w:rPr>
          <w:rStyle w:val="Kommentarhenvisning"/>
          <w:lang w:val="en-US" w:eastAsia="en-US"/>
        </w:rPr>
        <w:commentReference w:id="20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02"/>
      <w:r w:rsidRPr="00741F94">
        <w:rPr>
          <w:rFonts w:ascii="Roboto" w:hAnsi="Roboto"/>
          <w:sz w:val="22"/>
          <w:szCs w:val="22"/>
          <w:lang w:val="en-US"/>
        </w:rPr>
        <w:t>mortality</w:t>
      </w:r>
      <w:commentRangeEnd w:id="202"/>
      <w:r w:rsidR="007D6E9F">
        <w:rPr>
          <w:rStyle w:val="Kommentarhenvisning"/>
          <w:lang w:val="en-US" w:eastAsia="en-US"/>
        </w:rPr>
        <w:commentReference w:id="20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03"/>
      <w:commentRangeStart w:id="204"/>
      <w:r w:rsidRPr="00DF613E">
        <w:rPr>
          <w:rFonts w:ascii="Roboto" w:hAnsi="Roboto"/>
          <w:sz w:val="22"/>
          <w:szCs w:val="22"/>
          <w:lang w:val="en-US"/>
        </w:rPr>
        <w:t>Patients</w:t>
      </w:r>
      <w:commentRangeEnd w:id="203"/>
      <w:r w:rsidR="00535359">
        <w:rPr>
          <w:rStyle w:val="Kommentarhenvisning"/>
          <w:lang w:val="en-US" w:eastAsia="en-US"/>
        </w:rPr>
        <w:commentReference w:id="203"/>
      </w:r>
      <w:commentRangeEnd w:id="204"/>
      <w:r w:rsidR="0074716C">
        <w:rPr>
          <w:rStyle w:val="Kommentarhenvisning"/>
          <w:lang w:val="en-US" w:eastAsia="en-US"/>
        </w:rPr>
        <w:commentReference w:id="20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5"/>
      <w:r w:rsidRPr="00DF613E">
        <w:rPr>
          <w:rFonts w:ascii="Roboto" w:hAnsi="Roboto"/>
          <w:sz w:val="22"/>
          <w:szCs w:val="22"/>
          <w:lang w:val="en-US"/>
        </w:rPr>
        <w:t>HCM</w:t>
      </w:r>
      <w:commentRangeEnd w:id="205"/>
      <w:r w:rsidR="00535359">
        <w:rPr>
          <w:rStyle w:val="Kommentarhenvisning"/>
          <w:lang w:val="en-US" w:eastAsia="en-US"/>
        </w:rPr>
        <w:commentReference w:id="20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6"/>
      <w:r>
        <w:rPr>
          <w:rFonts w:ascii="Roboto" w:hAnsi="Roboto"/>
          <w:sz w:val="22"/>
          <w:szCs w:val="22"/>
          <w:lang w:val="en-US"/>
        </w:rPr>
        <w:t>LV obstruction, atrial fibrillation</w:t>
      </w:r>
      <w:commentRangeEnd w:id="206"/>
      <w:r w:rsidR="00535359">
        <w:rPr>
          <w:rStyle w:val="Kommentarhenvisning"/>
          <w:lang w:val="en-US" w:eastAsia="en-US"/>
        </w:rPr>
        <w:commentReference w:id="20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07" w:author="Lampert, Rachel" w:date="2025-04-03T09:21:00Z" w16du:dateUtc="2025-04-03T13:21:00Z">
        <w:r w:rsidDel="000D4738">
          <w:rPr>
            <w:rFonts w:ascii="Roboto" w:hAnsi="Roboto"/>
            <w:sz w:val="22"/>
            <w:szCs w:val="22"/>
            <w:lang w:val="en-US"/>
          </w:rPr>
          <w:delText>An i</w:delText>
        </w:r>
      </w:del>
      <w:ins w:id="20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09" w:author="Lampert, Rachel" w:date="2025-04-03T09:21:00Z" w16du:dateUtc="2025-04-03T13:21:00Z">
        <w:r w:rsidR="000D4738">
          <w:rPr>
            <w:rFonts w:ascii="Roboto" w:hAnsi="Roboto"/>
            <w:sz w:val="22"/>
            <w:szCs w:val="22"/>
            <w:lang w:val="en-US"/>
          </w:rPr>
          <w:t>e</w:t>
        </w:r>
      </w:ins>
      <w:proofErr w:type="gramEnd"/>
      <w:del w:id="21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11" w:author="Lampert, Rachel" w:date="2025-04-03T09:22:00Z" w16du:dateUtc="2025-04-03T13:22:00Z">
        <w:r w:rsidR="00934456" w:rsidDel="000D4738">
          <w:rPr>
            <w:rFonts w:ascii="Roboto" w:hAnsi="Roboto"/>
            <w:sz w:val="22"/>
            <w:szCs w:val="22"/>
            <w:lang w:val="en-US"/>
          </w:rPr>
          <w:delText xml:space="preserve">was </w:delText>
        </w:r>
      </w:del>
      <w:ins w:id="21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1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1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1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1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18" w:author="Anna Axelsson Raja" w:date="2025-03-29T23:09:00Z">
        <w:r w:rsidR="00F87F9D">
          <w:rPr>
            <w:rFonts w:ascii="Roboto" w:hAnsi="Roboto"/>
            <w:sz w:val="22"/>
            <w:szCs w:val="22"/>
            <w:lang w:val="en-US"/>
          </w:rPr>
          <w:t>a</w:t>
        </w:r>
      </w:ins>
      <w:ins w:id="21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7"/>
      <w:r w:rsidR="00C00F0C">
        <w:rPr>
          <w:rStyle w:val="Kommentarhenvisning"/>
          <w:lang w:val="en-US" w:eastAsia="en-US"/>
        </w:rPr>
        <w:commentReference w:id="21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2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20"/>
      <w:r w:rsidR="00C00F0C">
        <w:rPr>
          <w:rStyle w:val="Kommentarhenvisning"/>
          <w:lang w:val="en-US" w:eastAsia="en-US"/>
        </w:rPr>
        <w:commentReference w:id="22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2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22"/>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22"/>
      <w:r w:rsidR="000B5DA3">
        <w:rPr>
          <w:rStyle w:val="Kommentarhenvisning"/>
          <w:lang w:val="en-US" w:eastAsia="en-US"/>
        </w:rPr>
        <w:commentReference w:id="222"/>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23" w:author="Anna Axelsson Raja" w:date="2025-03-29T23:11:00Z">
        <w:r w:rsidR="00A81610">
          <w:rPr>
            <w:rFonts w:ascii="Roboto" w:hAnsi="Roboto"/>
            <w:sz w:val="22"/>
            <w:szCs w:val="22"/>
            <w:lang w:val="en-US"/>
          </w:rPr>
          <w:t>s</w:t>
        </w:r>
      </w:ins>
      <w:del w:id="224"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25"/>
      <w:proofErr w:type="spellStart"/>
      <w:r w:rsidR="00581BBC">
        <w:rPr>
          <w:rFonts w:ascii="Roboto" w:hAnsi="Roboto"/>
          <w:sz w:val="22"/>
          <w:szCs w:val="22"/>
          <w:lang w:val="en-US"/>
        </w:rPr>
        <w:t>b</w:t>
      </w:r>
      <w:ins w:id="226"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27"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28"/>
      <w:r w:rsidR="00581BBC">
        <w:rPr>
          <w:rFonts w:ascii="Roboto" w:hAnsi="Roboto"/>
          <w:sz w:val="22"/>
          <w:szCs w:val="22"/>
          <w:lang w:val="en-US"/>
        </w:rPr>
        <w:t>HCM</w:t>
      </w:r>
      <w:commentRangeEnd w:id="228"/>
      <w:r w:rsidR="00C00F0C">
        <w:rPr>
          <w:rStyle w:val="Kommentarhenvisning"/>
          <w:lang w:val="en-US" w:eastAsia="en-US"/>
        </w:rPr>
        <w:commentReference w:id="228"/>
      </w:r>
      <w:r w:rsidR="00581BBC">
        <w:rPr>
          <w:rFonts w:ascii="Roboto" w:hAnsi="Roboto"/>
          <w:sz w:val="22"/>
          <w:szCs w:val="22"/>
          <w:lang w:val="en-US"/>
        </w:rPr>
        <w:t xml:space="preserve">. </w:t>
      </w:r>
      <w:commentRangeEnd w:id="225"/>
      <w:r w:rsidR="007F0426">
        <w:rPr>
          <w:rStyle w:val="Kommentarhenvisning"/>
          <w:lang w:val="en-US" w:eastAsia="en-US"/>
        </w:rPr>
        <w:commentReference w:id="22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29" w:author="Lampert, Rachel" w:date="2025-04-03T09:27:00Z" w16du:dateUtc="2025-04-03T13:27:00Z">
        <w:r>
          <w:rPr>
            <w:rFonts w:ascii="Roboto" w:hAnsi="Roboto"/>
            <w:sz w:val="22"/>
            <w:szCs w:val="22"/>
            <w:lang w:val="en-US"/>
          </w:rPr>
          <w:lastRenderedPageBreak/>
          <w:t>Adding to these prior data, we found that</w:t>
        </w:r>
      </w:ins>
      <w:del w:id="23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31" w:author="Lampert, Rachel" w:date="2025-04-03T09:28:00Z" w16du:dateUtc="2025-04-03T13:28:00Z">
        <w:r>
          <w:rPr>
            <w:rFonts w:ascii="Roboto" w:hAnsi="Roboto"/>
            <w:sz w:val="22"/>
            <w:szCs w:val="22"/>
            <w:lang w:val="en-US"/>
          </w:rPr>
          <w:t>, even af</w:t>
        </w:r>
        <w:del w:id="23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33"/>
      <w:r w:rsidR="00636ED5">
        <w:rPr>
          <w:rFonts w:ascii="Roboto" w:hAnsi="Roboto"/>
          <w:sz w:val="22"/>
          <w:szCs w:val="22"/>
          <w:lang w:val="en-US"/>
        </w:rPr>
        <w:t xml:space="preserve">ventricular arrhythmias seemed </w:t>
      </w:r>
      <w:commentRangeStart w:id="234"/>
      <w:ins w:id="235" w:author="Anna Axelsson Raja" w:date="2025-03-29T23:14:00Z">
        <w:r w:rsidR="00A81610">
          <w:rPr>
            <w:rFonts w:ascii="Roboto" w:hAnsi="Roboto"/>
            <w:sz w:val="22"/>
            <w:szCs w:val="22"/>
            <w:lang w:val="en-US"/>
          </w:rPr>
          <w:t xml:space="preserve">be equal at younger ages but </w:t>
        </w:r>
      </w:ins>
      <w:del w:id="23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34"/>
      <w:r w:rsidR="00A81610">
        <w:rPr>
          <w:rStyle w:val="Kommentarhenvisning"/>
          <w:lang w:val="en-US" w:eastAsia="en-US"/>
        </w:rPr>
        <w:commentReference w:id="234"/>
      </w:r>
      <w:commentRangeStart w:id="23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37"/>
      <w:r w:rsidR="005E2ED0">
        <w:rPr>
          <w:rStyle w:val="Kommentarhenvisning"/>
          <w:lang w:val="en-US" w:eastAsia="en-US"/>
        </w:rPr>
        <w:commentReference w:id="237"/>
      </w:r>
      <w:r w:rsidR="00636ED5">
        <w:rPr>
          <w:rFonts w:ascii="Roboto" w:hAnsi="Roboto"/>
          <w:sz w:val="22"/>
          <w:szCs w:val="22"/>
          <w:lang w:val="en-US"/>
        </w:rPr>
        <w:t>.</w:t>
      </w:r>
      <w:r w:rsidR="00D54922">
        <w:rPr>
          <w:rFonts w:ascii="Roboto" w:hAnsi="Roboto"/>
          <w:sz w:val="22"/>
          <w:szCs w:val="22"/>
          <w:lang w:val="en-US"/>
        </w:rPr>
        <w:t xml:space="preserve"> </w:t>
      </w:r>
      <w:commentRangeEnd w:id="233"/>
      <w:r w:rsidR="00D0466C">
        <w:rPr>
          <w:rStyle w:val="Kommentarhenvisning"/>
          <w:lang w:val="en-US" w:eastAsia="en-US"/>
        </w:rPr>
        <w:commentReference w:id="23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3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39"/>
      <w:commentRangeStart w:id="240"/>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38"/>
      <w:r w:rsidR="00A81610">
        <w:rPr>
          <w:rStyle w:val="Kommentarhenvisning"/>
          <w:lang w:val="en-US" w:eastAsia="en-US"/>
        </w:rPr>
        <w:commentReference w:id="238"/>
      </w:r>
      <w:commentRangeEnd w:id="239"/>
      <w:r w:rsidR="00D0466C">
        <w:rPr>
          <w:rStyle w:val="Kommentarhenvisning"/>
          <w:lang w:val="en-US" w:eastAsia="en-US"/>
        </w:rPr>
        <w:commentReference w:id="239"/>
      </w:r>
      <w:commentRangeEnd w:id="240"/>
      <w:r w:rsidR="009E4A4E">
        <w:rPr>
          <w:rStyle w:val="Kommentarhenvisning"/>
          <w:lang w:val="en-US" w:eastAsia="en-US"/>
        </w:rPr>
        <w:commentReference w:id="240"/>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41" w:author="Lampert, Rachel" w:date="2025-04-03T09:35:00Z" w16du:dateUtc="2025-04-03T13:35:00Z">
        <w:r w:rsidR="00D0466C">
          <w:rPr>
            <w:rFonts w:ascii="Roboto" w:hAnsi="Roboto"/>
            <w:sz w:val="22"/>
            <w:szCs w:val="22"/>
            <w:lang w:val="en-US"/>
          </w:rPr>
          <w:t xml:space="preserve"> Whether AF </w:t>
        </w:r>
      </w:ins>
      <w:ins w:id="242"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43"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44"/>
      <w:commentRangeStart w:id="245"/>
      <w:commentRangeStart w:id="246"/>
      <w:commentRangeStart w:id="247"/>
      <w:r w:rsidR="005664EA">
        <w:rPr>
          <w:rFonts w:ascii="Roboto" w:hAnsi="Roboto"/>
          <w:sz w:val="22"/>
          <w:szCs w:val="22"/>
          <w:lang w:val="en-US"/>
        </w:rPr>
        <w:t>Risk</w:t>
      </w:r>
      <w:commentRangeEnd w:id="244"/>
      <w:r w:rsidR="005E2ED0">
        <w:rPr>
          <w:rStyle w:val="Kommentarhenvisning"/>
          <w:lang w:val="en-US" w:eastAsia="en-US"/>
        </w:rPr>
        <w:commentReference w:id="244"/>
      </w:r>
      <w:commentRangeEnd w:id="245"/>
      <w:r w:rsidR="00746DF7">
        <w:rPr>
          <w:rStyle w:val="Kommentarhenvisning"/>
          <w:lang w:val="en-US" w:eastAsia="en-US"/>
        </w:rPr>
        <w:commentReference w:id="245"/>
      </w:r>
      <w:commentRangeEnd w:id="246"/>
      <w:r w:rsidR="009E4A4E">
        <w:rPr>
          <w:rStyle w:val="Kommentarhenvisning"/>
          <w:lang w:val="en-US" w:eastAsia="en-US"/>
        </w:rPr>
        <w:commentReference w:id="246"/>
      </w:r>
      <w:commentRangeEnd w:id="247"/>
      <w:r w:rsidR="009E4A4E">
        <w:rPr>
          <w:rStyle w:val="Kommentarhenvisning"/>
          <w:lang w:val="en-US" w:eastAsia="en-US"/>
        </w:rPr>
        <w:commentReference w:id="247"/>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48"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49" w:author="Lampert, Rachel" w:date="2025-04-03T09:44:00Z" w16du:dateUtc="2025-04-03T13:44:00Z">
        <w:r w:rsidR="006B67A4">
          <w:rPr>
            <w:rFonts w:ascii="Roboto" w:hAnsi="Roboto"/>
            <w:sz w:val="22"/>
            <w:szCs w:val="22"/>
            <w:lang w:val="en-US"/>
          </w:rPr>
          <w:t>those followed in community</w:t>
        </w:r>
        <w:del w:id="250"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51"/>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52" w:author="Lampert, Rachel" w:date="2025-04-03T09:45:00Z" w16du:dateUtc="2025-04-03T13:45:00Z">
        <w:r w:rsidR="00CF1786" w:rsidDel="00652B2A">
          <w:rPr>
            <w:rFonts w:ascii="Roboto" w:hAnsi="Roboto"/>
            <w:sz w:val="22"/>
            <w:szCs w:val="22"/>
            <w:lang w:val="en-US"/>
          </w:rPr>
          <w:delText>along with</w:delText>
        </w:r>
      </w:del>
      <w:ins w:id="253"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54"/>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51"/>
      <w:r w:rsidR="00AB003F">
        <w:rPr>
          <w:rStyle w:val="Kommentarhenvisning"/>
          <w:lang w:val="en-US" w:eastAsia="en-US"/>
        </w:rPr>
        <w:commentReference w:id="251"/>
      </w:r>
      <w:commentRangeEnd w:id="254"/>
      <w:r w:rsidR="00652B2A">
        <w:rPr>
          <w:rStyle w:val="Kommentarhenvisning"/>
          <w:lang w:val="en-US" w:eastAsia="en-US"/>
        </w:rPr>
        <w:commentReference w:id="254"/>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55"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56"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57" w:author="Belinda Gray" w:date="2025-04-06T13:11:00Z" w16du:dateUtc="2025-04-06T09:11:00Z">
        <w:r w:rsidRPr="000B5DA3">
          <w:rPr>
            <w:rFonts w:ascii="Roboto" w:hAnsi="Roboto"/>
            <w:bCs/>
            <w:sz w:val="22"/>
            <w:szCs w:val="22"/>
            <w:lang w:val="en-US"/>
            <w:rPrChange w:id="258"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B70980E" w:rsidR="00625F3A" w:rsidRPr="000B5DA3" w:rsidDel="00D81999" w:rsidRDefault="001D711A" w:rsidP="00625F3A">
      <w:pPr>
        <w:pStyle w:val="Ingenafstand"/>
        <w:suppressLineNumbers/>
        <w:rPr>
          <w:del w:id="259"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w:t>
      </w:r>
      <w:r w:rsidRPr="000B5DA3">
        <w:rPr>
          <w:rFonts w:ascii="Roboto" w:hAnsi="Roboto" w:cs="Times New Roman"/>
        </w:rPr>
        <w:t xml:space="preserve">consultant </w:t>
      </w:r>
      <w:ins w:id="260"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m</w:t>
        </w:r>
        <w:r w:rsidR="00803FC0">
          <w:rPr>
            <w:rFonts w:ascii="Roboto" w:hAnsi="Roboto" w:cs="Times New Roman"/>
          </w:rPr>
          <w:t xml:space="preserve">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261" w:author="Christoffer Vissing" w:date="2025-04-12T07:49:00Z" w16du:dateUtc="2025-04-12T05:49:00Z">
        <w:r w:rsidR="00803FC0">
          <w:rPr>
            <w:rFonts w:ascii="Roboto" w:hAnsi="Roboto" w:cs="Times New Roman"/>
          </w:rPr>
          <w:t xml:space="preserve"> and</w:t>
        </w:r>
      </w:ins>
      <w:ins w:id="262" w:author="Christoffer Vissing" w:date="2025-04-12T07:48:00Z" w16du:dateUtc="2025-04-12T05:48:00Z">
        <w:r w:rsidR="00803FC0">
          <w:rPr>
            <w:rFonts w:ascii="Roboto" w:hAnsi="Roboto" w:cs="Times New Roman"/>
          </w:rPr>
          <w:t xml:space="preserve"> Sanofi</w:t>
        </w:r>
      </w:ins>
      <w:del w:id="263"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64"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65" w:author="Christoffer Vissing" w:date="2025-04-08T15:38:00Z" w16du:dateUtc="2025-04-08T13:38:00Z">
            <w:rPr>
              <w:rFonts w:ascii="Roboto" w:hAnsi="Roboto"/>
              <w:sz w:val="24"/>
            </w:rPr>
          </w:rPrChange>
        </w:rPr>
      </w:pPr>
      <w:ins w:id="266" w:author="Belinda Gray" w:date="2025-04-06T13:10:00Z" w16du:dateUtc="2025-04-06T09:10:00Z">
        <w:r w:rsidRPr="000B5DA3">
          <w:rPr>
            <w:rFonts w:ascii="Roboto" w:hAnsi="Roboto"/>
            <w:rPrChange w:id="267" w:author="Christoffer Vissing" w:date="2025-04-08T15:38:00Z" w16du:dateUtc="2025-04-08T13:38:00Z">
              <w:rPr>
                <w:rFonts w:ascii="Roboto" w:hAnsi="Roboto"/>
                <w:sz w:val="24"/>
              </w:rPr>
            </w:rPrChange>
          </w:rPr>
          <w:t>BG has received honoraria from BMS for advisory board and edu</w:t>
        </w:r>
      </w:ins>
      <w:ins w:id="268" w:author="Belinda Gray" w:date="2025-04-06T13:11:00Z" w16du:dateUtc="2025-04-06T09:11:00Z">
        <w:r w:rsidRPr="000B5DA3">
          <w:rPr>
            <w:rFonts w:ascii="Roboto" w:hAnsi="Roboto"/>
            <w:rPrChange w:id="269" w:author="Christoffer Vissing" w:date="2025-04-08T15:38:00Z" w16du:dateUtc="2025-04-08T13:38:00Z">
              <w:rPr>
                <w:rFonts w:ascii="Roboto" w:hAnsi="Roboto"/>
                <w:sz w:val="24"/>
              </w:rPr>
            </w:rPrChange>
          </w:rPr>
          <w:t xml:space="preserve">cation. </w:t>
        </w:r>
      </w:ins>
      <w:ins w:id="270"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71"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72"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73"/>
      <w:r w:rsidRPr="00907D0E">
        <w:rPr>
          <w:rFonts w:ascii="Roboto" w:hAnsi="Roboto"/>
          <w:b/>
          <w:bCs/>
          <w:sz w:val="28"/>
          <w:szCs w:val="32"/>
          <w:lang w:val="en-US"/>
        </w:rPr>
        <w:lastRenderedPageBreak/>
        <w:t>References</w:t>
      </w:r>
      <w:commentRangeEnd w:id="273"/>
      <w:r w:rsidR="00746DF7">
        <w:rPr>
          <w:rStyle w:val="Kommentarhenvisning"/>
          <w:lang w:val="en-US" w:eastAsia="en-US"/>
        </w:rPr>
        <w:commentReference w:id="273"/>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74"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75" w:author="iacopo olivotto" w:date="2025-03-31T08:55:00Z">
            <w:rPr>
              <w:rFonts w:ascii="Roboto" w:hAnsi="Roboto"/>
              <w:i/>
              <w:iCs/>
              <w:sz w:val="20"/>
              <w:lang w:val="en-US"/>
            </w:rPr>
          </w:rPrChange>
        </w:rPr>
        <w:t>JAMA Cardiol.</w:t>
      </w:r>
      <w:r w:rsidRPr="00217F3A">
        <w:rPr>
          <w:rFonts w:ascii="Roboto" w:hAnsi="Roboto"/>
          <w:sz w:val="20"/>
          <w:lang w:val="it-IT"/>
          <w:rPrChange w:id="276"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77" w:author="iacopo olivotto" w:date="2025-03-31T08:55:00Z">
            <w:rPr>
              <w:rFonts w:ascii="Roboto" w:hAnsi="Roboto"/>
              <w:sz w:val="20"/>
              <w:lang w:val="en-US"/>
            </w:rPr>
          </w:rPrChange>
        </w:rPr>
        <w:t xml:space="preserve">13. </w:t>
      </w:r>
      <w:r w:rsidRPr="00217F3A">
        <w:rPr>
          <w:rFonts w:ascii="Roboto" w:hAnsi="Roboto"/>
          <w:sz w:val="20"/>
          <w:lang w:val="it-IT"/>
          <w:rPrChange w:id="278"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79"/>
            <w:r w:rsidRPr="007C4859">
              <w:rPr>
                <w:rFonts w:ascii="Roboto" w:hAnsi="Roboto" w:cs="Segoe UI"/>
                <w:color w:val="333333"/>
                <w:lang w:val="en-US"/>
              </w:rPr>
              <w:t>specific</w:t>
            </w:r>
            <w:commentRangeEnd w:id="279"/>
            <w:r w:rsidR="00535359">
              <w:rPr>
                <w:rStyle w:val="Kommentarhenvisning"/>
                <w:lang w:val="en-US" w:eastAsia="en-US"/>
              </w:rPr>
              <w:commentReference w:id="279"/>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80" w:author="Anna Axelsson Raja" w:date="2025-03-29T07:23:00Z">
            <w:rPr>
              <w:rFonts w:ascii="Roboto" w:hAnsi="Roboto"/>
              <w:b/>
              <w:bCs/>
            </w:rPr>
          </w:rPrChange>
        </w:rPr>
      </w:pPr>
      <w:commentRangeStart w:id="281"/>
      <w:r w:rsidRPr="00935B32">
        <w:rPr>
          <w:rFonts w:ascii="Roboto" w:hAnsi="Roboto"/>
          <w:b/>
          <w:bCs/>
          <w:lang w:val="en-GB"/>
          <w:rPrChange w:id="282" w:author="Anna Axelsson Raja" w:date="2025-03-29T07:23:00Z">
            <w:rPr>
              <w:rFonts w:ascii="Roboto" w:hAnsi="Roboto"/>
              <w:b/>
              <w:bCs/>
            </w:rPr>
          </w:rPrChange>
        </w:rPr>
        <w:lastRenderedPageBreak/>
        <w:t>Figure</w:t>
      </w:r>
      <w:commentRangeEnd w:id="281"/>
      <w:r w:rsidR="00CE4003">
        <w:rPr>
          <w:rStyle w:val="Kommentarhenvisning"/>
          <w:lang w:val="en-US" w:eastAsia="en-US"/>
        </w:rPr>
        <w:commentReference w:id="281"/>
      </w:r>
      <w:r w:rsidRPr="00935B32">
        <w:rPr>
          <w:rFonts w:ascii="Roboto" w:hAnsi="Roboto"/>
          <w:b/>
          <w:bCs/>
          <w:lang w:val="en-GB"/>
          <w:rPrChange w:id="283" w:author="Anna Axelsson Raja" w:date="2025-03-29T07:23:00Z">
            <w:rPr>
              <w:rFonts w:ascii="Roboto" w:hAnsi="Roboto"/>
              <w:b/>
              <w:bCs/>
            </w:rPr>
          </w:rPrChange>
        </w:rPr>
        <w:t xml:space="preserve"> </w:t>
      </w:r>
      <w:r w:rsidR="004754E7" w:rsidRPr="00935B32">
        <w:rPr>
          <w:rFonts w:ascii="Roboto" w:hAnsi="Roboto"/>
          <w:b/>
          <w:bCs/>
          <w:lang w:val="en-GB"/>
          <w:rPrChange w:id="284" w:author="Anna Axelsson Raja" w:date="2025-03-29T07:23:00Z">
            <w:rPr>
              <w:rFonts w:ascii="Roboto" w:hAnsi="Roboto"/>
              <w:b/>
              <w:bCs/>
            </w:rPr>
          </w:rPrChange>
        </w:rPr>
        <w:t>2</w:t>
      </w:r>
      <w:r w:rsidRPr="00935B32">
        <w:rPr>
          <w:rFonts w:ascii="Roboto" w:hAnsi="Roboto"/>
          <w:lang w:val="en-GB"/>
          <w:rPrChange w:id="285"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6"/>
      <w:r w:rsidRPr="001529A1">
        <w:rPr>
          <w:rFonts w:ascii="Roboto" w:hAnsi="Roboto"/>
          <w:sz w:val="22"/>
          <w:szCs w:val="22"/>
          <w:lang w:val="en-US"/>
        </w:rPr>
        <w:t>Overall, the largest difference in incidence of this outcome occurs in the group of patients older than 65 years</w:t>
      </w:r>
      <w:commentRangeEnd w:id="286"/>
      <w:r w:rsidR="008F22DF">
        <w:rPr>
          <w:rStyle w:val="Kommentarhenvisning"/>
          <w:lang w:val="en-US" w:eastAsia="en-US"/>
        </w:rPr>
        <w:commentReference w:id="286"/>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4"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5"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55" w:author="iacopo olivotto" w:date="2025-04-02T21:39:00Z" w:initials="io">
    <w:p w14:paraId="2AD0603F" w14:textId="3A3F62D2" w:rsidR="004929D2" w:rsidRDefault="004929D2" w:rsidP="004929D2">
      <w:pPr>
        <w:pStyle w:val="Kommentartekst"/>
      </w:pPr>
      <w:r>
        <w:rPr>
          <w:rStyle w:val="Kommentarhenvisning"/>
        </w:rPr>
        <w:annotationRef/>
      </w:r>
      <w:r>
        <w:t>Enhances novelty</w:t>
      </w:r>
    </w:p>
  </w:comment>
  <w:comment w:id="156"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2"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64"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6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9"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71"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77"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82"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83"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84"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86"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87"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88"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93"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94"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95"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196"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19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9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9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0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20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0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0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0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0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17"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2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22" w:author="Christoffer Vissing" w:date="2025-04-08T15:46:00Z" w:initials="CRV">
    <w:p w14:paraId="7B9AA19F" w14:textId="77777777"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28"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2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34"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3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3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3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3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0"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45"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46"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247"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251"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54"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73"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79"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81"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86"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E9EC1" w14:textId="77777777" w:rsidR="00CE536F" w:rsidRDefault="00CE536F">
      <w:r>
        <w:separator/>
      </w:r>
    </w:p>
  </w:endnote>
  <w:endnote w:type="continuationSeparator" w:id="0">
    <w:p w14:paraId="26CD5B7F" w14:textId="77777777" w:rsidR="00CE536F" w:rsidRDefault="00CE5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C3E26" w14:textId="77777777" w:rsidR="00CE536F" w:rsidRDefault="00CE536F">
      <w:r>
        <w:separator/>
      </w:r>
    </w:p>
  </w:footnote>
  <w:footnote w:type="continuationSeparator" w:id="0">
    <w:p w14:paraId="601E63B8" w14:textId="77777777" w:rsidR="00CE536F" w:rsidRDefault="00CE53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E536F"/>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18220</Words>
  <Characters>111144</Characters>
  <Application>Microsoft Office Word</Application>
  <DocSecurity>0</DocSecurity>
  <Lines>926</Lines>
  <Paragraphs>258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129106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2025-04-12T06:06:00Z</dcterms:created>
  <dcterms:modified xsi:type="dcterms:W3CDTF">2025-04-12T06:06:00Z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