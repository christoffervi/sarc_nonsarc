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71E4A22A"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 Belinda Gray, MD</w:t>
      </w:r>
      <w:ins w:id="25" w:author="Christoffer Vissing" w:date="2025-04-08T15:30:00Z" w16du:dateUtc="2025-04-08T13:30:00Z">
        <w:r w:rsidR="00D81999">
          <w:rPr>
            <w:rFonts w:ascii="Roboto" w:hAnsi="Roboto" w:cs="Times"/>
            <w:sz w:val="18"/>
            <w:szCs w:val="18"/>
          </w:rPr>
          <w:t>,</w:t>
        </w:r>
      </w:ins>
      <w:ins w:id="26" w:author="Belinda Gray" w:date="2025-04-06T12:28:00Z" w16du:dateUtc="2025-04-06T08:28:00Z">
        <w:r w:rsidR="003B7FA4">
          <w:rPr>
            <w:rFonts w:ascii="Roboto" w:hAnsi="Roboto" w:cs="Times"/>
            <w:sz w:val="18"/>
            <w:szCs w:val="18"/>
          </w:rPr>
          <w:t xml:space="preserve"> PhD</w:t>
        </w:r>
      </w:ins>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commentRangeStart w:id="27"/>
      <w:ins w:id="28" w:author="Ho, Carolyn Y.,MD" w:date="2025-03-23T10:55:00Z">
        <w:r w:rsidR="00357D74">
          <w:rPr>
            <w:rFonts w:ascii="Roboto" w:hAnsi="Roboto" w:cs="Times"/>
            <w:sz w:val="18"/>
            <w:szCs w:val="18"/>
          </w:rPr>
          <w:t>Lia Crotti, MD</w:t>
        </w:r>
      </w:ins>
      <w:commentRangeEnd w:id="27"/>
      <w:ins w:id="29" w:author="Ho, Carolyn Y.,MD" w:date="2025-03-23T10:56:00Z">
        <w:r w:rsidR="00357D74">
          <w:rPr>
            <w:rStyle w:val="Kommentarhenvisning"/>
            <w:rFonts w:ascii="Times New Roman" w:eastAsia="Times New Roman" w:hAnsi="Times New Roman" w:cs="Times New Roman"/>
          </w:rPr>
          <w:commentReference w:id="27"/>
        </w:r>
      </w:ins>
      <w:ins w:id="30" w:author="Christoffer Vissing" w:date="2025-04-08T15:30:00Z" w16du:dateUtc="2025-04-08T13:30:00Z">
        <w:r w:rsidR="00D81999">
          <w:rPr>
            <w:rFonts w:ascii="Roboto" w:hAnsi="Roboto" w:cs="Times"/>
            <w:sz w:val="18"/>
            <w:szCs w:val="18"/>
          </w:rPr>
          <w:t>, PhD</w:t>
        </w:r>
      </w:ins>
      <w:r w:rsidRPr="00DB6D77">
        <w:rPr>
          <w:rFonts w:ascii="Roboto" w:hAnsi="Roboto" w:cs="Times"/>
          <w:sz w:val="18"/>
          <w:szCs w:val="18"/>
        </w:rPr>
        <w:t xml:space="preserve">; Thomas D. Ryan, MD, PhD; </w:t>
      </w:r>
      <w:r w:rsidR="002F3B21" w:rsidRPr="00DB6D77">
        <w:rPr>
          <w:rFonts w:ascii="Roboto" w:hAnsi="Roboto" w:cs="Times"/>
          <w:sz w:val="18"/>
          <w:szCs w:val="18"/>
        </w:rPr>
        <w:t>Iacopo Olivotto,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ins w:id="31" w:author="Lampert, Rachel" w:date="2025-04-03T08:48:00Z" w16du:dateUtc="2025-04-03T12:48:00Z">
        <w:r w:rsidR="00F77426">
          <w:rPr>
            <w:rFonts w:ascii="Roboto" w:hAnsi="Roboto" w:cs="Times"/>
            <w:sz w:val="18"/>
            <w:szCs w:val="18"/>
          </w:rPr>
          <w:t xml:space="preserve"> </w:t>
        </w:r>
      </w:ins>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Default="001D711A" w:rsidP="001D711A">
      <w:pPr>
        <w:pStyle w:val="Ingenafstand"/>
        <w:rPr>
          <w:ins w:id="32" w:author="Christoffer Vissing" w:date="2025-04-08T15:30:00Z" w16du:dateUtc="2025-04-08T13:30:00Z"/>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ins w:id="33" w:author="Christoffer Vissing" w:date="2025-04-08T15:30:00Z" w16du:dateUtc="2025-04-08T13:30:00Z"/>
          <w:rFonts w:ascii="Roboto" w:hAnsi="Roboto" w:cs="Times New Roman"/>
          <w:sz w:val="18"/>
          <w:szCs w:val="18"/>
        </w:rPr>
      </w:pPr>
      <w:ins w:id="34" w:author="Christoffer Vissing" w:date="2025-04-08T15:30:00Z" w16du:dateUtc="2025-04-08T13:30:00Z">
        <w:r w:rsidRPr="000C042E">
          <w:rPr>
            <w:rFonts w:ascii="Roboto" w:hAnsi="Roboto" w:cs="Times New Roman"/>
            <w:sz w:val="18"/>
            <w:szCs w:val="18"/>
          </w:rPr>
          <w:t>Department of Medicine and Surgery, University of Milano-Bicocca, Milan, Italy. (L.C.)</w:t>
        </w:r>
      </w:ins>
    </w:p>
    <w:p w14:paraId="027EB8F7" w14:textId="77777777" w:rsidR="00D81999" w:rsidRPr="000C042E" w:rsidRDefault="00D81999" w:rsidP="00D81999">
      <w:pPr>
        <w:pStyle w:val="Ingenafstand"/>
        <w:rPr>
          <w:ins w:id="35" w:author="Christoffer Vissing" w:date="2025-04-08T15:30:00Z" w16du:dateUtc="2025-04-08T13:30:00Z"/>
          <w:rFonts w:ascii="Roboto" w:hAnsi="Roboto" w:cs="Times New Roman"/>
          <w:sz w:val="18"/>
          <w:szCs w:val="18"/>
        </w:rPr>
      </w:pPr>
      <w:ins w:id="36" w:author="Christoffer Vissing" w:date="2025-04-08T15:30:00Z" w16du:dateUtc="2025-04-08T13:30:00Z">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ins>
    </w:p>
    <w:p w14:paraId="528A7C53" w14:textId="77777777" w:rsidR="00D81999" w:rsidRPr="005559AF" w:rsidRDefault="00D81999" w:rsidP="00D81999">
      <w:pPr>
        <w:pStyle w:val="Ingenafstand"/>
        <w:rPr>
          <w:ins w:id="37" w:author="Christoffer Vissing" w:date="2025-04-08T15:30:00Z" w16du:dateUtc="2025-04-08T13:30:00Z"/>
          <w:rFonts w:ascii="Roboto" w:hAnsi="Roboto" w:cs="Times New Roman"/>
          <w:sz w:val="18"/>
          <w:szCs w:val="18"/>
        </w:rPr>
      </w:pPr>
      <w:ins w:id="38" w:author="Christoffer Vissing" w:date="2025-04-08T15:30:00Z" w16du:dateUtc="2025-04-08T13:30:00Z">
        <w:r w:rsidRPr="000C042E">
          <w:rPr>
            <w:rFonts w:ascii="Roboto" w:hAnsi="Roboto" w:cs="Times New Roman"/>
            <w:sz w:val="18"/>
            <w:szCs w:val="18"/>
          </w:rPr>
          <w:t>(L.C.)</w:t>
        </w:r>
      </w:ins>
    </w:p>
    <w:p w14:paraId="79B905EB" w14:textId="5871BAF3" w:rsidR="00D81999" w:rsidRPr="005559AF" w:rsidDel="00D81999" w:rsidRDefault="00D81999" w:rsidP="001D711A">
      <w:pPr>
        <w:pStyle w:val="Ingenafstand"/>
        <w:rPr>
          <w:del w:id="39" w:author="Christoffer Vissing" w:date="2025-04-08T15:30:00Z" w16du:dateUtc="2025-04-08T13:30:00Z"/>
          <w:rFonts w:ascii="Roboto" w:hAnsi="Roboto" w:cs="Times New Roman"/>
          <w:sz w:val="18"/>
          <w:szCs w:val="18"/>
        </w:rPr>
      </w:pP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5A205F5"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ins w:id="40" w:author="iacopo olivotto" w:date="2025-03-31T08:55:00Z">
        <w:r w:rsidR="00217F3A">
          <w:rPr>
            <w:rFonts w:ascii="Roboto" w:hAnsi="Roboto" w:cs="Times New Roman"/>
            <w:sz w:val="18"/>
            <w:szCs w:val="18"/>
          </w:rPr>
          <w:t>’s</w:t>
        </w:r>
      </w:ins>
      <w:r w:rsidRPr="005559AF">
        <w:rPr>
          <w:rFonts w:ascii="Roboto" w:hAnsi="Roboto" w:cs="Times New Roman"/>
          <w:sz w:val="18"/>
          <w:szCs w:val="18"/>
        </w:rPr>
        <w:t xml:space="preserve"> Hospital</w:t>
      </w:r>
      <w:ins w:id="41" w:author="iacopo olivotto" w:date="2025-03-31T08:55:00Z">
        <w:r w:rsidR="00217F3A">
          <w:rPr>
            <w:rFonts w:ascii="Roboto" w:hAnsi="Roboto" w:cs="Times New Roman"/>
            <w:sz w:val="18"/>
            <w:szCs w:val="18"/>
          </w:rPr>
          <w:t xml:space="preserve"> IRCCS</w:t>
        </w:r>
      </w:ins>
      <w:del w:id="42" w:author="iacopo olivotto" w:date="2025-03-31T08:55:00Z">
        <w:r w:rsidRPr="005559AF" w:rsidDel="00217F3A">
          <w:rPr>
            <w:rFonts w:ascii="Roboto" w:hAnsi="Roboto" w:cs="Times New Roman"/>
            <w:sz w:val="18"/>
            <w:szCs w:val="18"/>
          </w:rPr>
          <w:delText>, Department of Experimental and Clinical Medicine, University of</w:delText>
        </w:r>
      </w:del>
      <w:ins w:id="43" w:author="iacopo olivotto" w:date="2025-03-31T08:55:00Z">
        <w:r w:rsidR="00217F3A">
          <w:rPr>
            <w:rFonts w:ascii="Roboto" w:hAnsi="Roboto" w:cs="Times New Roman"/>
            <w:sz w:val="18"/>
            <w:szCs w:val="18"/>
          </w:rPr>
          <w:t>,</w:t>
        </w:r>
      </w:ins>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r w:rsidR="00EF6167">
        <w:fldChar w:fldCharType="begin"/>
      </w:r>
      <w:r w:rsidR="00EF6167" w:rsidRPr="009B464D">
        <w:rPr>
          <w:lang w:val="da-DK"/>
          <w:rPrChange w:id="44" w:author="Anna Axelsson Raja" w:date="2025-03-29T07:22:00Z">
            <w:rPr/>
          </w:rPrChange>
        </w:rPr>
        <w:instrText>HYPERLINK "mailto:christoffer.rasmus.vissing.01@regionh"</w:instrText>
      </w:r>
      <w:r w:rsidR="00EF6167">
        <w:fldChar w:fldCharType="separate"/>
      </w:r>
      <w:r w:rsidR="00EF6167" w:rsidRPr="005534C8">
        <w:rPr>
          <w:rStyle w:val="Hyperlink"/>
          <w:rFonts w:ascii="Roboto" w:hAnsi="Roboto" w:cs="Times New Roman"/>
          <w:sz w:val="18"/>
          <w:szCs w:val="18"/>
          <w:lang w:val="da-DK"/>
        </w:rPr>
        <w:t>christoffer.rasmus.vissing.01@regionh</w:t>
      </w:r>
      <w:r w:rsidR="00EF6167">
        <w:fldChar w:fldCharType="end"/>
      </w:r>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3"/>
          <w:footerReference w:type="default" r:id="rId14"/>
          <w:pgSz w:w="12240" w:h="15840"/>
          <w:pgMar w:top="1440" w:right="1440" w:bottom="992" w:left="1259" w:header="720" w:footer="720" w:gutter="0"/>
          <w:cols w:space="720"/>
          <w:titlePg/>
          <w:docGrid w:linePitch="360"/>
        </w:sectPr>
      </w:pPr>
      <w:bookmarkStart w:id="45"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739A49A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357D74">
        <w:rPr>
          <w:rFonts w:ascii="Roboto" w:hAnsi="Roboto"/>
          <w:sz w:val="22"/>
          <w:szCs w:val="22"/>
          <w:lang w:val="en-US"/>
        </w:rPr>
        <w:t xml:space="preserve"> but do </w:t>
      </w:r>
      <w:commentRangeStart w:id="46"/>
      <w:r w:rsidR="00357D74">
        <w:rPr>
          <w:rFonts w:ascii="Roboto" w:hAnsi="Roboto"/>
          <w:sz w:val="22"/>
          <w:szCs w:val="22"/>
          <w:lang w:val="en-US"/>
        </w:rPr>
        <w:t xml:space="preserve">not account for the majority </w:t>
      </w:r>
      <w:commentRangeEnd w:id="46"/>
      <w:r w:rsidR="003B7FA4">
        <w:rPr>
          <w:rStyle w:val="Kommentarhenvisning"/>
          <w:lang w:val="en-US" w:eastAsia="en-US"/>
        </w:rPr>
        <w:commentReference w:id="46"/>
      </w:r>
      <w:r w:rsidR="00357D74">
        <w:rPr>
          <w:rFonts w:ascii="Roboto" w:hAnsi="Roboto"/>
          <w:sz w:val="22"/>
          <w:szCs w:val="22"/>
          <w:lang w:val="en-US"/>
        </w:rPr>
        <w:t xml:space="preserve">of </w:t>
      </w:r>
      <w:del w:id="47" w:author="Henning Bundgaard" w:date="2025-03-25T13:01:00Z">
        <w:r w:rsidR="00357D74" w:rsidDel="005534C8">
          <w:rPr>
            <w:rFonts w:ascii="Roboto" w:hAnsi="Roboto"/>
            <w:sz w:val="22"/>
            <w:szCs w:val="22"/>
            <w:lang w:val="en-US"/>
          </w:rPr>
          <w:delText>disease</w:delText>
        </w:r>
      </w:del>
      <w:ins w:id="48" w:author="Henning Bundgaard" w:date="2025-03-25T13:01:00Z">
        <w:r w:rsidR="005534C8">
          <w:rPr>
            <w:rFonts w:ascii="Roboto" w:hAnsi="Roboto"/>
            <w:sz w:val="22"/>
            <w:szCs w:val="22"/>
            <w:lang w:val="en-US"/>
          </w:rPr>
          <w:t>patients</w:t>
        </w:r>
      </w:ins>
      <w:ins w:id="49" w:author="Christoffer Vissing" w:date="2025-04-08T15:41:00Z" w16du:dateUtc="2025-04-08T13:41:00Z">
        <w:r w:rsidR="000B5DA3">
          <w:rPr>
            <w:rFonts w:ascii="Roboto" w:hAnsi="Roboto"/>
            <w:sz w:val="22"/>
            <w:szCs w:val="22"/>
            <w:lang w:val="en-US"/>
          </w:rPr>
          <w:t>’ disease</w:t>
        </w:r>
      </w:ins>
      <w:r w:rsidR="007C7784" w:rsidRPr="00945228">
        <w:rPr>
          <w:rFonts w:ascii="Roboto" w:hAnsi="Roboto"/>
          <w:sz w:val="22"/>
          <w:szCs w:val="22"/>
          <w:lang w:val="en-US"/>
        </w:rPr>
        <w:t xml:space="preserve">. </w:t>
      </w:r>
      <w:r w:rsidR="00357D74">
        <w:rPr>
          <w:rFonts w:ascii="Roboto" w:hAnsi="Roboto"/>
          <w:sz w:val="22"/>
          <w:szCs w:val="22"/>
          <w:lang w:val="en-US"/>
        </w:rPr>
        <w:t>The</w:t>
      </w:r>
      <w:ins w:id="50" w:author="Christoffer Vissing" w:date="2025-04-08T15:41:00Z" w16du:dateUtc="2025-04-08T13:41:00Z">
        <w:r w:rsidR="000B5DA3">
          <w:rPr>
            <w:rFonts w:ascii="Roboto" w:hAnsi="Roboto"/>
            <w:sz w:val="22"/>
            <w:szCs w:val="22"/>
            <w:lang w:val="en-US"/>
          </w:rPr>
          <w:t xml:space="preserve">se variants </w:t>
        </w:r>
      </w:ins>
      <w:del w:id="51" w:author="Christoffer Vissing" w:date="2025-04-08T15:41:00Z" w16du:dateUtc="2025-04-08T13:41:00Z">
        <w:r w:rsidR="00357D74" w:rsidDel="000B5DA3">
          <w:rPr>
            <w:rFonts w:ascii="Roboto" w:hAnsi="Roboto"/>
            <w:sz w:val="22"/>
            <w:szCs w:val="22"/>
            <w:lang w:val="en-US"/>
          </w:rPr>
          <w:delText>ir presence is</w:delText>
        </w:r>
      </w:del>
      <w:ins w:id="52" w:author="Christoffer Vissing" w:date="2025-04-08T15:41:00Z" w16du:dateUtc="2025-04-08T13:41:00Z">
        <w:r w:rsidR="000B5DA3">
          <w:rPr>
            <w:rFonts w:ascii="Roboto" w:hAnsi="Roboto"/>
            <w:sz w:val="22"/>
            <w:szCs w:val="22"/>
            <w:lang w:val="en-US"/>
          </w:rPr>
          <w:t>are</w:t>
        </w:r>
      </w:ins>
      <w:r w:rsidR="00357D74">
        <w:rPr>
          <w:rFonts w:ascii="Roboto" w:hAnsi="Roboto"/>
          <w:sz w:val="22"/>
          <w:szCs w:val="22"/>
          <w:lang w:val="en-US"/>
        </w:rPr>
        <w:t xml:space="preserve"> typically associated with </w:t>
      </w:r>
      <w:del w:id="53" w:author="Christoffer Vissing" w:date="2025-04-08T15:41:00Z" w16du:dateUtc="2025-04-08T13:41:00Z">
        <w:r w:rsidR="00357D74" w:rsidDel="000B5DA3">
          <w:rPr>
            <w:rFonts w:ascii="Roboto" w:hAnsi="Roboto"/>
            <w:sz w:val="22"/>
            <w:szCs w:val="22"/>
            <w:lang w:val="en-US"/>
          </w:rPr>
          <w:delText>more severe disease expression</w:delText>
        </w:r>
      </w:del>
      <w:ins w:id="54" w:author="Christoffer Vissing" w:date="2025-04-08T15:41:00Z" w16du:dateUtc="2025-04-08T13:41:00Z">
        <w:r w:rsidR="000B5DA3">
          <w:rPr>
            <w:rFonts w:ascii="Roboto" w:hAnsi="Roboto"/>
            <w:sz w:val="22"/>
            <w:szCs w:val="22"/>
            <w:lang w:val="en-US"/>
          </w:rPr>
          <w:t>worse clinical outcomes</w:t>
        </w:r>
      </w:ins>
      <w:r w:rsidR="00357D74">
        <w:rPr>
          <w:rFonts w:ascii="Roboto" w:hAnsi="Roboto"/>
          <w:sz w:val="22"/>
          <w:szCs w:val="22"/>
          <w:lang w:val="en-US"/>
        </w:rPr>
        <w:t xml:space="preserve">, </w:t>
      </w:r>
      <w:commentRangeStart w:id="55"/>
      <w:commentRangeStart w:id="56"/>
      <w:commentRangeStart w:id="57"/>
      <w:r w:rsidR="00357D74">
        <w:rPr>
          <w:rFonts w:ascii="Roboto" w:hAnsi="Roboto"/>
          <w:sz w:val="22"/>
          <w:szCs w:val="22"/>
          <w:lang w:val="en-US"/>
        </w:rPr>
        <w:t>however</w:t>
      </w:r>
      <w:r w:rsidR="0041288F">
        <w:rPr>
          <w:rFonts w:ascii="Roboto" w:hAnsi="Roboto"/>
          <w:sz w:val="22"/>
          <w:szCs w:val="22"/>
          <w:lang w:val="en-US"/>
        </w:rPr>
        <w:t xml:space="preserve"> </w:t>
      </w:r>
      <w:del w:id="58"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study</w:delText>
        </w:r>
      </w:del>
      <w:ins w:id="59" w:author="Christoffer Vissing" w:date="2025-04-08T15:41:00Z" w16du:dateUtc="2025-04-08T13:41:00Z">
        <w:r w:rsidR="000B5DA3">
          <w:rPr>
            <w:rFonts w:ascii="Roboto" w:hAnsi="Roboto"/>
            <w:sz w:val="22"/>
            <w:szCs w:val="22"/>
            <w:lang w:val="en-US"/>
          </w:rPr>
          <w:t xml:space="preserve">the impact </w:t>
        </w:r>
      </w:ins>
      <w:del w:id="60" w:author="Christoffer Vissing" w:date="2025-04-08T15:41:00Z" w16du:dateUtc="2025-04-08T13:41:00Z">
        <w:r w:rsidR="00357D74" w:rsidDel="000B5DA3">
          <w:rPr>
            <w:rFonts w:ascii="Roboto" w:hAnsi="Roboto"/>
            <w:sz w:val="22"/>
            <w:szCs w:val="22"/>
            <w:lang w:val="en-US"/>
          </w:rPr>
          <w:delText xml:space="preserve"> </w:delText>
        </w:r>
        <w:r w:rsidR="00476968" w:rsidDel="000B5DA3">
          <w:rPr>
            <w:rFonts w:ascii="Roboto" w:hAnsi="Roboto"/>
            <w:sz w:val="22"/>
            <w:szCs w:val="22"/>
            <w:lang w:val="en-US"/>
          </w:rPr>
          <w:delText>regarding how</w:delText>
        </w:r>
      </w:del>
      <w:ins w:id="61" w:author="Christoffer Vissing" w:date="2025-04-08T15:41:00Z" w16du:dateUtc="2025-04-08T13:41:00Z">
        <w:r w:rsidR="000B5DA3">
          <w:rPr>
            <w:rFonts w:ascii="Roboto" w:hAnsi="Roboto"/>
            <w:sz w:val="22"/>
            <w:szCs w:val="22"/>
            <w:lang w:val="en-US"/>
          </w:rPr>
          <w:t>of</w:t>
        </w:r>
      </w:ins>
      <w:r w:rsidR="00476968">
        <w:rPr>
          <w:rFonts w:ascii="Roboto" w:hAnsi="Roboto"/>
          <w:sz w:val="22"/>
          <w:szCs w:val="22"/>
          <w:lang w:val="en-US"/>
        </w:rPr>
        <w:t xml:space="preserve"> genetic</w:t>
      </w:r>
      <w:r w:rsidR="00357D74">
        <w:rPr>
          <w:rFonts w:ascii="Roboto" w:hAnsi="Roboto"/>
          <w:sz w:val="22"/>
          <w:szCs w:val="22"/>
          <w:lang w:val="en-US"/>
        </w:rPr>
        <w:t xml:space="preserve"> background</w:t>
      </w:r>
      <w:r w:rsidR="003E79BB">
        <w:rPr>
          <w:rFonts w:ascii="Roboto" w:hAnsi="Roboto"/>
          <w:sz w:val="22"/>
          <w:szCs w:val="22"/>
          <w:lang w:val="en-US"/>
        </w:rPr>
        <w:t xml:space="preserve"> </w:t>
      </w:r>
      <w:r w:rsidR="00357D74">
        <w:rPr>
          <w:rFonts w:ascii="Roboto" w:hAnsi="Roboto"/>
          <w:sz w:val="22"/>
          <w:szCs w:val="22"/>
          <w:lang w:val="en-US"/>
        </w:rPr>
        <w:t xml:space="preserve">influences </w:t>
      </w:r>
      <w:commentRangeStart w:id="62"/>
      <w:r w:rsidR="00357D74">
        <w:rPr>
          <w:rFonts w:ascii="Roboto" w:hAnsi="Roboto"/>
          <w:sz w:val="22"/>
          <w:szCs w:val="22"/>
          <w:lang w:val="en-US"/>
        </w:rPr>
        <w:t>outcomes</w:t>
      </w:r>
      <w:commentRangeEnd w:id="62"/>
      <w:r w:rsidR="000B5DA3">
        <w:rPr>
          <w:rStyle w:val="Kommentarhenvisning"/>
          <w:lang w:val="en-US" w:eastAsia="en-US"/>
        </w:rPr>
        <w:commentReference w:id="62"/>
      </w:r>
      <w:r w:rsidR="00357D74">
        <w:rPr>
          <w:rFonts w:ascii="Roboto" w:hAnsi="Roboto"/>
          <w:sz w:val="22"/>
          <w:szCs w:val="22"/>
          <w:lang w:val="en-US"/>
        </w:rPr>
        <w:t>, the temporal sequence of</w:t>
      </w:r>
      <w:r w:rsidR="00476968">
        <w:rPr>
          <w:rFonts w:ascii="Roboto" w:hAnsi="Roboto"/>
          <w:sz w:val="22"/>
          <w:szCs w:val="22"/>
          <w:lang w:val="en-US"/>
        </w:rPr>
        <w:t xml:space="preserve"> </w:t>
      </w:r>
      <w:r w:rsidR="00B970ED" w:rsidRPr="0064335B">
        <w:rPr>
          <w:rFonts w:ascii="Roboto" w:hAnsi="Roboto"/>
          <w:sz w:val="22"/>
          <w:szCs w:val="22"/>
          <w:lang w:val="en-US"/>
        </w:rPr>
        <w:t>events</w:t>
      </w:r>
      <w:r w:rsidR="00357D74">
        <w:rPr>
          <w:rFonts w:ascii="Roboto" w:hAnsi="Roboto"/>
          <w:sz w:val="22"/>
          <w:szCs w:val="22"/>
          <w:lang w:val="en-US"/>
        </w:rPr>
        <w:t xml:space="preserve">, and the </w:t>
      </w:r>
      <w:ins w:id="63" w:author="Henning Bundgaard" w:date="2025-03-25T12:59:00Z">
        <w:r w:rsidR="005534C8">
          <w:rPr>
            <w:rFonts w:ascii="Roboto" w:hAnsi="Roboto"/>
            <w:sz w:val="22"/>
            <w:szCs w:val="22"/>
            <w:lang w:val="en-US"/>
          </w:rPr>
          <w:t>association</w:t>
        </w:r>
      </w:ins>
      <w:del w:id="64" w:author="Henning Bundgaard" w:date="2025-03-25T12:59:00Z">
        <w:r w:rsidR="00357D74" w:rsidDel="005534C8">
          <w:rPr>
            <w:rFonts w:ascii="Roboto" w:hAnsi="Roboto"/>
            <w:sz w:val="22"/>
            <w:szCs w:val="22"/>
            <w:lang w:val="en-US"/>
          </w:rPr>
          <w:delText>impact</w:delText>
        </w:r>
      </w:del>
      <w:ins w:id="65" w:author="Henning Bundgaard" w:date="2025-03-25T12:59:00Z">
        <w:r w:rsidR="005534C8">
          <w:rPr>
            <w:rFonts w:ascii="Roboto" w:hAnsi="Roboto"/>
            <w:sz w:val="22"/>
            <w:szCs w:val="22"/>
            <w:lang w:val="en-US"/>
          </w:rPr>
          <w:t xml:space="preserve"> with</w:t>
        </w:r>
      </w:ins>
      <w:del w:id="66" w:author="Henning Bundgaard" w:date="2025-03-25T12:59:00Z">
        <w:r w:rsidR="00357D74" w:rsidDel="005534C8">
          <w:rPr>
            <w:rFonts w:ascii="Roboto" w:hAnsi="Roboto"/>
            <w:sz w:val="22"/>
            <w:szCs w:val="22"/>
            <w:lang w:val="en-US"/>
          </w:rPr>
          <w:delText xml:space="preserve"> of</w:delText>
        </w:r>
      </w:del>
      <w:r w:rsidR="00357D74">
        <w:rPr>
          <w:rFonts w:ascii="Roboto" w:hAnsi="Roboto"/>
          <w:sz w:val="22"/>
          <w:szCs w:val="22"/>
          <w:lang w:val="en-US"/>
        </w:rPr>
        <w:t xml:space="preserve"> comorbidities</w:t>
      </w:r>
      <w:r w:rsidR="003E79BB">
        <w:rPr>
          <w:rFonts w:ascii="Roboto" w:hAnsi="Roboto"/>
          <w:sz w:val="22"/>
          <w:szCs w:val="22"/>
          <w:lang w:val="en-US"/>
        </w:rPr>
        <w:t xml:space="preserve"> </w:t>
      </w:r>
      <w:r w:rsidR="00357D74">
        <w:rPr>
          <w:rFonts w:ascii="Roboto" w:hAnsi="Roboto"/>
          <w:sz w:val="22"/>
          <w:szCs w:val="22"/>
          <w:lang w:val="en-US"/>
        </w:rPr>
        <w:t xml:space="preserve">is </w:t>
      </w:r>
      <w:r w:rsidR="003E79BB">
        <w:rPr>
          <w:rFonts w:ascii="Roboto" w:hAnsi="Roboto"/>
          <w:sz w:val="22"/>
          <w:szCs w:val="22"/>
          <w:lang w:val="en-US"/>
        </w:rPr>
        <w:t>underexplored</w:t>
      </w:r>
      <w:r w:rsidR="007C7784" w:rsidRPr="00907D0E">
        <w:rPr>
          <w:rFonts w:ascii="Roboto" w:hAnsi="Roboto"/>
          <w:sz w:val="22"/>
          <w:szCs w:val="22"/>
          <w:lang w:val="en-US"/>
        </w:rPr>
        <w:t>.</w:t>
      </w:r>
      <w:r w:rsidR="00107191" w:rsidRPr="00907D0E">
        <w:rPr>
          <w:rFonts w:ascii="Roboto" w:hAnsi="Roboto"/>
          <w:sz w:val="22"/>
          <w:szCs w:val="22"/>
          <w:lang w:val="en-US"/>
        </w:rPr>
        <w:t xml:space="preserve"> </w:t>
      </w:r>
      <w:commentRangeEnd w:id="55"/>
      <w:r w:rsidR="00935B32">
        <w:rPr>
          <w:rStyle w:val="Kommentarhenvisning"/>
          <w:lang w:val="en-US" w:eastAsia="en-US"/>
        </w:rPr>
        <w:commentReference w:id="55"/>
      </w:r>
      <w:commentRangeEnd w:id="56"/>
      <w:r w:rsidR="00E55540">
        <w:rPr>
          <w:rStyle w:val="Kommentarhenvisning"/>
          <w:lang w:val="en-US" w:eastAsia="en-US"/>
        </w:rPr>
        <w:commentReference w:id="56"/>
      </w:r>
      <w:commentRangeEnd w:id="57"/>
      <w:r w:rsidR="003B7FA4">
        <w:rPr>
          <w:rStyle w:val="Kommentarhenvisning"/>
          <w:lang w:val="en-US" w:eastAsia="en-US"/>
        </w:rPr>
        <w:commentReference w:id="57"/>
      </w:r>
    </w:p>
    <w:p w14:paraId="636955FB" w14:textId="3BFC1109"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67"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68"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69"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commentRangeStart w:id="70"/>
      <w:proofErr w:type="gramStart"/>
      <w:r w:rsidR="00784843" w:rsidRPr="00907D0E">
        <w:rPr>
          <w:rFonts w:ascii="Roboto" w:hAnsi="Roboto"/>
          <w:sz w:val="22"/>
          <w:szCs w:val="22"/>
          <w:lang w:val="en-US"/>
        </w:rPr>
        <w:t>genetically-elusive</w:t>
      </w:r>
      <w:commentRangeEnd w:id="70"/>
      <w:proofErr w:type="gramEnd"/>
      <w:r w:rsidR="000B5DA3">
        <w:rPr>
          <w:rStyle w:val="Kommentarhenvisning"/>
          <w:lang w:val="en-US" w:eastAsia="en-US"/>
        </w:rPr>
        <w:commentReference w:id="70"/>
      </w:r>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71"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r w:rsidR="002B6FD8">
        <w:rPr>
          <w:rFonts w:ascii="Roboto" w:hAnsi="Roboto"/>
          <w:sz w:val="22"/>
          <w:szCs w:val="22"/>
          <w:lang w:val="en-US"/>
        </w:rPr>
        <w:t xml:space="preserve"> </w:t>
      </w:r>
      <w:del w:id="72"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73"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760B4FD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commentRangeStart w:id="74"/>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w:t>
      </w:r>
      <w:commentRangeEnd w:id="74"/>
      <w:r w:rsidR="005534C8">
        <w:rPr>
          <w:rStyle w:val="Kommentarhenvisning"/>
          <w:lang w:val="en-US" w:eastAsia="en-US"/>
        </w:rPr>
        <w:commentReference w:id="74"/>
      </w:r>
      <w:r w:rsidR="00535BD8" w:rsidRPr="008E1D94">
        <w:rPr>
          <w:rFonts w:ascii="Roboto" w:hAnsi="Roboto"/>
          <w:sz w:val="22"/>
          <w:szCs w:val="22"/>
          <w:lang w:val="en-US"/>
        </w:rPr>
        <w:t xml:space="preserve">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75"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76"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commentRangeStart w:id="77"/>
      <w:ins w:id="78" w:author="Anna Axelsson Raja" w:date="2025-03-29T07:36:00Z">
        <w:r w:rsidR="00935B32">
          <w:rPr>
            <w:rFonts w:ascii="Roboto" w:hAnsi="Roboto"/>
            <w:sz w:val="22"/>
            <w:szCs w:val="22"/>
            <w:lang w:val="en-US"/>
          </w:rPr>
          <w:t>O</w:t>
        </w:r>
      </w:ins>
      <w:del w:id="79" w:author="Anna Axelsson Raja" w:date="2025-03-29T07:36:00Z">
        <w:r w:rsidR="00003735" w:rsidDel="00935B32">
          <w:rPr>
            <w:rFonts w:ascii="Roboto" w:hAnsi="Roboto"/>
            <w:sz w:val="22"/>
            <w:szCs w:val="22"/>
            <w:lang w:val="en-US"/>
          </w:rPr>
          <w:delText>Conversely, o</w:delText>
        </w:r>
      </w:del>
      <w:r w:rsidR="00003735">
        <w:rPr>
          <w:rFonts w:ascii="Roboto" w:hAnsi="Roboto"/>
          <w:sz w:val="22"/>
          <w:szCs w:val="22"/>
          <w:lang w:val="en-US"/>
        </w:rPr>
        <w:t>besity</w:t>
      </w:r>
      <w:r w:rsidR="003D3D16">
        <w:rPr>
          <w:rFonts w:ascii="Roboto" w:hAnsi="Roboto"/>
          <w:sz w:val="22"/>
          <w:szCs w:val="22"/>
          <w:lang w:val="en-US"/>
        </w:rPr>
        <w:t>,</w:t>
      </w:r>
      <w:r w:rsidR="00003735">
        <w:rPr>
          <w:rFonts w:ascii="Roboto" w:hAnsi="Roboto"/>
          <w:sz w:val="22"/>
          <w:szCs w:val="22"/>
          <w:lang w:val="en-US"/>
        </w:rPr>
        <w:t xml:space="preserve"> hypertension</w:t>
      </w:r>
      <w:r w:rsidR="003D3D16">
        <w:rPr>
          <w:rFonts w:ascii="Roboto" w:hAnsi="Roboto"/>
          <w:sz w:val="22"/>
          <w:szCs w:val="22"/>
          <w:lang w:val="en-US"/>
        </w:rPr>
        <w:t xml:space="preserve"> and LV obstruction</w:t>
      </w:r>
      <w:r w:rsidR="003E79BB">
        <w:rPr>
          <w:rFonts w:ascii="Roboto" w:hAnsi="Roboto"/>
          <w:sz w:val="22"/>
          <w:szCs w:val="22"/>
          <w:lang w:val="en-US"/>
        </w:rPr>
        <w:t xml:space="preserve"> were more common in </w:t>
      </w:r>
      <w:commentRangeStart w:id="80"/>
      <w:commentRangeStart w:id="81"/>
      <w:commentRangeStart w:id="82"/>
      <w:r w:rsidR="003E79BB">
        <w:rPr>
          <w:rFonts w:ascii="Roboto" w:hAnsi="Roboto"/>
          <w:sz w:val="22"/>
          <w:szCs w:val="22"/>
          <w:lang w:val="en-US"/>
        </w:rPr>
        <w:t>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commentRangeEnd w:id="80"/>
      <w:r w:rsidR="00036093">
        <w:rPr>
          <w:rStyle w:val="Kommentarhenvisning"/>
          <w:lang w:val="en-US" w:eastAsia="en-US"/>
        </w:rPr>
        <w:commentReference w:id="80"/>
      </w:r>
      <w:commentRangeEnd w:id="81"/>
      <w:r w:rsidR="001871E9">
        <w:rPr>
          <w:rStyle w:val="Kommentarhenvisning"/>
          <w:lang w:val="en-US" w:eastAsia="en-US"/>
        </w:rPr>
        <w:commentReference w:id="81"/>
      </w:r>
      <w:commentRangeEnd w:id="82"/>
      <w:r w:rsidR="00E55540">
        <w:rPr>
          <w:rStyle w:val="Kommentarhenvisning"/>
          <w:lang w:val="en-US" w:eastAsia="en-US"/>
        </w:rPr>
        <w:commentReference w:id="82"/>
      </w:r>
      <w:r w:rsidR="003D3D16" w:rsidRPr="00B14D85">
        <w:rPr>
          <w:rFonts w:ascii="Roboto" w:hAnsi="Roboto"/>
          <w:sz w:val="22"/>
          <w:szCs w:val="22"/>
          <w:lang w:val="en-US"/>
        </w:rPr>
        <w:t>.</w:t>
      </w:r>
      <w:commentRangeEnd w:id="77"/>
      <w:r w:rsidR="00935B32">
        <w:rPr>
          <w:rStyle w:val="Kommentarhenvisning"/>
          <w:lang w:val="en-US" w:eastAsia="en-US"/>
        </w:rPr>
        <w:commentReference w:id="77"/>
      </w:r>
    </w:p>
    <w:p w14:paraId="3BF2D74D" w14:textId="32F52145"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commentRangeStart w:id="83"/>
      <w:r w:rsidR="003E79BB">
        <w:rPr>
          <w:rFonts w:ascii="Roboto" w:hAnsi="Roboto"/>
          <w:sz w:val="22"/>
          <w:szCs w:val="22"/>
          <w:lang w:val="en-US"/>
        </w:rPr>
        <w:t xml:space="preserve">largely </w:t>
      </w:r>
      <w:commentRangeEnd w:id="83"/>
      <w:r w:rsidR="00E55540">
        <w:rPr>
          <w:rStyle w:val="Kommentarhenvisning"/>
          <w:lang w:val="en-US" w:eastAsia="en-US"/>
        </w:rPr>
        <w:commentReference w:id="83"/>
      </w:r>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7255A690"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84" w:author="Lampert, Rachel" w:date="2025-04-03T08:55:00Z" w16du:dateUtc="2025-04-03T12:55:00Z">
        <w:r w:rsidR="00E55540">
          <w:rPr>
            <w:rFonts w:ascii="Roboto" w:hAnsi="Roboto"/>
            <w:sz w:val="22"/>
            <w:szCs w:val="22"/>
            <w:lang w:val="en-US"/>
          </w:rPr>
          <w:t xml:space="preserve"> in both </w:t>
        </w:r>
        <w:proofErr w:type="spellStart"/>
        <w:r w:rsidR="00E55540">
          <w:rPr>
            <w:rFonts w:ascii="Roboto" w:hAnsi="Roboto"/>
            <w:sz w:val="22"/>
            <w:szCs w:val="22"/>
            <w:lang w:val="en-US"/>
          </w:rPr>
          <w:t>groups</w:t>
        </w:r>
      </w:ins>
      <w:del w:id="85" w:author="Lampert, Rachel" w:date="2025-04-03T08:55:00Z" w16du:dateUtc="2025-04-03T12:55:00Z">
        <w:r w:rsidRPr="00B14D85" w:rsidDel="00E55540">
          <w:rPr>
            <w:rFonts w:ascii="Roboto" w:hAnsi="Roboto"/>
            <w:sz w:val="22"/>
            <w:szCs w:val="22"/>
            <w:lang w:val="en-US"/>
          </w:rPr>
          <w:delText xml:space="preserve">. </w:delText>
        </w:r>
      </w:del>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2332CE25"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commentRangeStart w:id="86"/>
      <w:r w:rsidR="00205DC2">
        <w:rPr>
          <w:rFonts w:ascii="Roboto" w:hAnsi="Roboto"/>
          <w:sz w:val="22"/>
          <w:szCs w:val="22"/>
          <w:lang w:val="en-US"/>
        </w:rPr>
        <w:t xml:space="preserve">Genetic </w:t>
      </w:r>
      <w:r w:rsidR="00036093">
        <w:rPr>
          <w:rFonts w:ascii="Roboto" w:hAnsi="Roboto"/>
          <w:sz w:val="22"/>
          <w:szCs w:val="22"/>
          <w:lang w:val="en-US"/>
        </w:rPr>
        <w:t xml:space="preserve">background </w:t>
      </w:r>
      <w:r w:rsidR="00FE6DAB">
        <w:rPr>
          <w:rFonts w:ascii="Roboto" w:hAnsi="Roboto"/>
          <w:sz w:val="22"/>
          <w:szCs w:val="22"/>
          <w:lang w:val="en-US"/>
        </w:rPr>
        <w:t>influence</w:t>
      </w:r>
      <w:r w:rsidR="00036093">
        <w:rPr>
          <w:rFonts w:ascii="Roboto" w:hAnsi="Roboto"/>
          <w:sz w:val="22"/>
          <w:szCs w:val="22"/>
          <w:lang w:val="en-US"/>
        </w:rPr>
        <w:t>s</w:t>
      </w:r>
      <w:r w:rsidR="0087775A">
        <w:rPr>
          <w:rFonts w:ascii="Roboto" w:hAnsi="Roboto"/>
          <w:sz w:val="22"/>
          <w:szCs w:val="22"/>
          <w:lang w:val="en-US"/>
        </w:rPr>
        <w:t xml:space="preserve"> the</w:t>
      </w:r>
      <w:r w:rsidR="00FE6DAB">
        <w:rPr>
          <w:rFonts w:ascii="Roboto" w:hAnsi="Roboto"/>
          <w:sz w:val="22"/>
          <w:szCs w:val="22"/>
          <w:lang w:val="en-US"/>
        </w:rPr>
        <w:t xml:space="preserve"> </w:t>
      </w:r>
      <w:r w:rsidR="00100B81">
        <w:rPr>
          <w:rFonts w:ascii="Roboto" w:hAnsi="Roboto"/>
          <w:sz w:val="22"/>
          <w:szCs w:val="22"/>
          <w:lang w:val="en-US"/>
        </w:rPr>
        <w:t>clinical course</w:t>
      </w:r>
      <w:r w:rsidR="0087775A">
        <w:rPr>
          <w:rFonts w:ascii="Roboto" w:hAnsi="Roboto"/>
          <w:sz w:val="22"/>
          <w:szCs w:val="22"/>
          <w:lang w:val="en-US"/>
        </w:rPr>
        <w:t xml:space="preserve"> of HCM</w:t>
      </w:r>
      <w:r w:rsidR="00B34297">
        <w:rPr>
          <w:rFonts w:ascii="Roboto" w:hAnsi="Roboto"/>
          <w:sz w:val="22"/>
          <w:szCs w:val="22"/>
          <w:lang w:val="en-US"/>
        </w:rPr>
        <w:t xml:space="preserve"> and</w:t>
      </w:r>
      <w:r w:rsidR="0087775A">
        <w:rPr>
          <w:rFonts w:ascii="Roboto" w:hAnsi="Roboto"/>
          <w:sz w:val="22"/>
          <w:szCs w:val="22"/>
          <w:lang w:val="en-US"/>
        </w:rPr>
        <w:t xml:space="preserve"> the</w:t>
      </w:r>
      <w:r w:rsidR="009577E5">
        <w:rPr>
          <w:rFonts w:ascii="Roboto" w:hAnsi="Roboto"/>
          <w:sz w:val="22"/>
          <w:szCs w:val="22"/>
          <w:lang w:val="en-US"/>
        </w:rPr>
        <w:t xml:space="preserve"> 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w:t>
      </w:r>
      <w:bookmarkStart w:id="87" w:name="_Hlk177378457"/>
      <w:bookmarkEnd w:id="45"/>
      <w:r w:rsidR="0087775A">
        <w:rPr>
          <w:rFonts w:ascii="Roboto" w:hAnsi="Roboto"/>
          <w:sz w:val="22"/>
          <w:szCs w:val="22"/>
          <w:lang w:val="en-US"/>
        </w:rPr>
        <w:t xml:space="preserve"> </w:t>
      </w:r>
      <w:commentRangeEnd w:id="86"/>
      <w:r w:rsidR="008455B8">
        <w:rPr>
          <w:rStyle w:val="Kommentarhenvisning"/>
          <w:lang w:val="en-US" w:eastAsia="en-US"/>
        </w:rPr>
        <w:commentReference w:id="86"/>
      </w:r>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87"/>
      <w:ins w:id="88"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89"/>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89"/>
      <w:r w:rsidR="000B5DA3">
        <w:rPr>
          <w:rStyle w:val="Kommentarhenvisning"/>
          <w:lang w:val="en-US" w:eastAsia="en-US"/>
        </w:rPr>
        <w:commentReference w:id="89"/>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lastRenderedPageBreak/>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056298E6" w:rsidR="006E4348" w:rsidRDefault="008455B8" w:rsidP="00201C66">
      <w:pPr>
        <w:pStyle w:val="Listeafsnit"/>
        <w:numPr>
          <w:ilvl w:val="0"/>
          <w:numId w:val="21"/>
        </w:numPr>
        <w:spacing w:line="480" w:lineRule="auto"/>
        <w:rPr>
          <w:rFonts w:ascii="Roboto" w:hAnsi="Roboto"/>
          <w:sz w:val="22"/>
          <w:szCs w:val="22"/>
        </w:rPr>
      </w:pPr>
      <w:proofErr w:type="spellStart"/>
      <w:ins w:id="90" w:author="Henning Bundgaard" w:date="2025-03-25T13:16:00Z">
        <w:r>
          <w:rPr>
            <w:rFonts w:ascii="Roboto" w:hAnsi="Roboto"/>
            <w:sz w:val="22"/>
            <w:szCs w:val="22"/>
          </w:rPr>
          <w:t>Sarcomeric</w:t>
        </w:r>
        <w:proofErr w:type="spellEnd"/>
        <w:r>
          <w:rPr>
            <w:rFonts w:ascii="Roboto" w:hAnsi="Roboto"/>
            <w:sz w:val="22"/>
            <w:szCs w:val="22"/>
          </w:rPr>
          <w:t xml:space="preserve"> HCM</w:t>
        </w:r>
      </w:ins>
      <w:del w:id="91" w:author="Henning Bundgaard" w:date="2025-03-25T13:16:00Z">
        <w:r w:rsidR="006E4348" w:rsidDel="008455B8">
          <w:rPr>
            <w:rFonts w:ascii="Roboto" w:hAnsi="Roboto"/>
            <w:sz w:val="22"/>
            <w:szCs w:val="22"/>
          </w:rPr>
          <w:delText>Genetic status</w:delText>
        </w:r>
      </w:del>
      <w:r w:rsidR="006E4348">
        <w:rPr>
          <w:rFonts w:ascii="Roboto" w:hAnsi="Roboto"/>
          <w:sz w:val="22"/>
          <w:szCs w:val="22"/>
        </w:rPr>
        <w:t xml:space="preserve"> </w:t>
      </w:r>
      <w:ins w:id="92" w:author="Henning Bundgaard" w:date="2025-03-25T13:16:00Z">
        <w:r>
          <w:rPr>
            <w:rFonts w:ascii="Roboto" w:hAnsi="Roboto"/>
            <w:sz w:val="22"/>
            <w:szCs w:val="22"/>
          </w:rPr>
          <w:t xml:space="preserve">has </w:t>
        </w:r>
      </w:ins>
      <w:ins w:id="93" w:author="Christoffer Vissing" w:date="2025-04-08T15:44:00Z" w16du:dateUtc="2025-04-08T13:44:00Z">
        <w:r w:rsidR="000B5DA3">
          <w:rPr>
            <w:rFonts w:ascii="Roboto" w:hAnsi="Roboto"/>
            <w:sz w:val="22"/>
            <w:szCs w:val="22"/>
          </w:rPr>
          <w:t xml:space="preserve">an overall </w:t>
        </w:r>
      </w:ins>
      <w:ins w:id="94" w:author="Henning Bundgaard" w:date="2025-03-25T13:16:00Z">
        <w:r>
          <w:rPr>
            <w:rFonts w:ascii="Roboto" w:hAnsi="Roboto"/>
            <w:sz w:val="22"/>
            <w:szCs w:val="22"/>
          </w:rPr>
          <w:t>worse</w:t>
        </w:r>
      </w:ins>
      <w:del w:id="95" w:author="Henning Bundgaard" w:date="2025-03-25T13:16:00Z">
        <w:r w:rsidR="006E4348" w:rsidDel="008455B8">
          <w:rPr>
            <w:rFonts w:ascii="Roboto" w:hAnsi="Roboto"/>
            <w:sz w:val="22"/>
            <w:szCs w:val="22"/>
          </w:rPr>
          <w:delText>influence</w:delText>
        </w:r>
        <w:r w:rsidR="0087775A" w:rsidDel="008455B8">
          <w:rPr>
            <w:rFonts w:ascii="Roboto" w:hAnsi="Roboto"/>
            <w:sz w:val="22"/>
            <w:szCs w:val="22"/>
          </w:rPr>
          <w:delText>d</w:delText>
        </w:r>
        <w:r w:rsidR="006E4348" w:rsidDel="008455B8">
          <w:rPr>
            <w:rFonts w:ascii="Roboto" w:hAnsi="Roboto"/>
            <w:sz w:val="22"/>
            <w:szCs w:val="22"/>
          </w:rPr>
          <w:delText xml:space="preserve"> </w:delText>
        </w:r>
      </w:del>
      <w:ins w:id="96" w:author="Henning Bundgaard" w:date="2025-03-25T13:16:00Z">
        <w:r>
          <w:rPr>
            <w:rFonts w:ascii="Roboto" w:hAnsi="Roboto"/>
            <w:sz w:val="22"/>
            <w:szCs w:val="22"/>
          </w:rPr>
          <w:t xml:space="preserve"> </w:t>
        </w:r>
      </w:ins>
      <w:r w:rsidR="0087775A">
        <w:rPr>
          <w:rFonts w:ascii="Roboto" w:hAnsi="Roboto"/>
          <w:sz w:val="22"/>
          <w:szCs w:val="22"/>
        </w:rPr>
        <w:t xml:space="preserve">clinical </w:t>
      </w:r>
      <w:r w:rsidR="006E4348">
        <w:rPr>
          <w:rFonts w:ascii="Roboto" w:hAnsi="Roboto"/>
          <w:sz w:val="22"/>
          <w:szCs w:val="22"/>
        </w:rPr>
        <w:t>trajector</w:t>
      </w:r>
      <w:ins w:id="97" w:author="Christoffer Vissing" w:date="2025-04-08T15:44:00Z" w16du:dateUtc="2025-04-08T13:44:00Z">
        <w:r w:rsidR="000B5DA3">
          <w:rPr>
            <w:rFonts w:ascii="Roboto" w:hAnsi="Roboto"/>
            <w:sz w:val="22"/>
            <w:szCs w:val="22"/>
          </w:rPr>
          <w:t>y,</w:t>
        </w:r>
      </w:ins>
      <w:del w:id="98" w:author="Christoffer Vissing" w:date="2025-04-08T15:44:00Z" w16du:dateUtc="2025-04-08T13:44:00Z">
        <w:r w:rsidR="006E4348" w:rsidDel="000B5DA3">
          <w:rPr>
            <w:rFonts w:ascii="Roboto" w:hAnsi="Roboto"/>
            <w:sz w:val="22"/>
            <w:szCs w:val="22"/>
          </w:rPr>
          <w:delText>ies</w:delText>
        </w:r>
      </w:del>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del w:id="99" w:author="Belinda Gray" w:date="2025-04-06T12:36:00Z" w16du:dateUtc="2025-04-06T08:36:00Z">
        <w:r w:rsidR="006E4348" w:rsidDel="003B7FA4">
          <w:rPr>
            <w:rFonts w:ascii="Roboto" w:hAnsi="Roboto"/>
            <w:sz w:val="22"/>
            <w:szCs w:val="22"/>
          </w:rPr>
          <w:delText xml:space="preserve"> in</w:delText>
        </w:r>
        <w:r w:rsidR="0087775A" w:rsidDel="003B7FA4">
          <w:rPr>
            <w:rFonts w:ascii="Roboto" w:hAnsi="Roboto"/>
            <w:sz w:val="22"/>
            <w:szCs w:val="22"/>
          </w:rPr>
          <w:delText xml:space="preserve"> patients with</w:delText>
        </w:r>
        <w:r w:rsidR="006E4348" w:rsidDel="003B7FA4">
          <w:rPr>
            <w:rFonts w:ascii="Roboto" w:hAnsi="Roboto"/>
            <w:sz w:val="22"/>
            <w:szCs w:val="22"/>
          </w:rPr>
          <w:delText xml:space="preserve"> sarcomeric HCM</w:delText>
        </w:r>
      </w:del>
      <w:r w:rsidR="006E4348">
        <w:rPr>
          <w:rFonts w:ascii="Roboto" w:hAnsi="Roboto"/>
          <w:sz w:val="22"/>
          <w:szCs w:val="22"/>
        </w:rPr>
        <w:t xml:space="preserve">. </w:t>
      </w:r>
    </w:p>
    <w:p w14:paraId="6431026B" w14:textId="23D35D8C"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w:t>
      </w:r>
      <w:commentRangeStart w:id="100"/>
      <w:r w:rsidR="00055DBA">
        <w:rPr>
          <w:rFonts w:ascii="Roboto" w:hAnsi="Roboto"/>
          <w:sz w:val="22"/>
          <w:szCs w:val="22"/>
        </w:rPr>
        <w:t>in conjunction with polygenic risk</w:t>
      </w:r>
      <w:commentRangeEnd w:id="100"/>
      <w:r w:rsidR="000B5DA3">
        <w:rPr>
          <w:rStyle w:val="Kommentarhenvisning"/>
        </w:rPr>
        <w:commentReference w:id="100"/>
      </w:r>
      <w:r w:rsidR="00055DBA">
        <w:rPr>
          <w:rFonts w:ascii="Roboto" w:hAnsi="Roboto"/>
          <w:sz w:val="22"/>
          <w:szCs w:val="22"/>
        </w:rPr>
        <w:t>,</w:t>
      </w:r>
      <w:r w:rsidR="006E4348" w:rsidRPr="006E4348">
        <w:rPr>
          <w:rFonts w:ascii="Roboto" w:hAnsi="Roboto"/>
          <w:sz w:val="22"/>
          <w:szCs w:val="22"/>
        </w:rPr>
        <w:t xml:space="preserve"> </w:t>
      </w:r>
      <w:del w:id="101" w:author="Christoffer Vissing" w:date="2025-04-08T15:44:00Z" w16du:dateUtc="2025-04-08T13:44:00Z">
        <w:r w:rsidR="006E4348" w:rsidRPr="006E4348" w:rsidDel="000B5DA3">
          <w:rPr>
            <w:rFonts w:ascii="Roboto" w:hAnsi="Roboto"/>
            <w:sz w:val="22"/>
            <w:szCs w:val="22"/>
          </w:rPr>
          <w:delText>may be</w:delText>
        </w:r>
      </w:del>
      <w:ins w:id="102" w:author="Christoffer Vissing" w:date="2025-04-08T15:44:00Z" w16du:dateUtc="2025-04-08T13:44:00Z">
        <w:r w:rsidR="000B5DA3">
          <w:rPr>
            <w:rFonts w:ascii="Roboto" w:hAnsi="Roboto"/>
            <w:sz w:val="22"/>
            <w:szCs w:val="22"/>
          </w:rPr>
          <w:t>are</w:t>
        </w:r>
      </w:ins>
      <w:r w:rsidR="006E4348" w:rsidRPr="006E4348">
        <w:rPr>
          <w:rFonts w:ascii="Roboto" w:hAnsi="Roboto"/>
          <w:sz w:val="22"/>
          <w:szCs w:val="22"/>
        </w:rPr>
        <w:t xml:space="preserve"> part of the causal </w:t>
      </w:r>
      <w:ins w:id="103" w:author="Christoffer Vissing" w:date="2025-04-08T15:44:00Z" w16du:dateUtc="2025-04-08T13:44:00Z">
        <w:r w:rsidR="000B5DA3">
          <w:rPr>
            <w:rFonts w:ascii="Roboto" w:hAnsi="Roboto"/>
            <w:sz w:val="22"/>
            <w:szCs w:val="22"/>
          </w:rPr>
          <w:t xml:space="preserve">disease </w:t>
        </w:r>
      </w:ins>
      <w:r w:rsidR="006E4348" w:rsidRPr="006E4348">
        <w:rPr>
          <w:rFonts w:ascii="Roboto" w:hAnsi="Roboto"/>
          <w:sz w:val="22"/>
          <w:szCs w:val="22"/>
        </w:rPr>
        <w:t xml:space="preserve">pathway </w:t>
      </w:r>
      <w:del w:id="104" w:author="Christoffer Vissing" w:date="2025-04-08T15:44:00Z" w16du:dateUtc="2025-04-08T13:44:00Z">
        <w:r w:rsidR="006E4348" w:rsidRPr="006E4348" w:rsidDel="000B5DA3">
          <w:rPr>
            <w:rFonts w:ascii="Roboto" w:hAnsi="Roboto"/>
            <w:sz w:val="22"/>
            <w:szCs w:val="22"/>
          </w:rPr>
          <w:delText xml:space="preserve">for </w:delText>
        </w:r>
        <w:r w:rsidDel="000B5DA3">
          <w:rPr>
            <w:rFonts w:ascii="Roboto" w:hAnsi="Roboto"/>
            <w:sz w:val="22"/>
            <w:szCs w:val="22"/>
          </w:rPr>
          <w:delText>disease</w:delText>
        </w:r>
        <w:r w:rsidR="006E4348" w:rsidRPr="006E4348" w:rsidDel="000B5DA3">
          <w:rPr>
            <w:rFonts w:ascii="Roboto" w:hAnsi="Roboto"/>
            <w:sz w:val="22"/>
            <w:szCs w:val="22"/>
          </w:rPr>
          <w:delText xml:space="preserve"> </w:delText>
        </w:r>
      </w:del>
      <w:r w:rsidR="006E4348" w:rsidRPr="006E4348">
        <w:rPr>
          <w:rFonts w:ascii="Roboto" w:hAnsi="Roboto"/>
          <w:sz w:val="22"/>
          <w:szCs w:val="22"/>
        </w:rPr>
        <w:t>in this subgroup</w:t>
      </w:r>
      <w:r w:rsidR="006E4348">
        <w:rPr>
          <w:rFonts w:ascii="Roboto" w:hAnsi="Roboto"/>
          <w:sz w:val="22"/>
          <w:szCs w:val="22"/>
        </w:rPr>
        <w:t>.</w:t>
      </w:r>
    </w:p>
    <w:p w14:paraId="47369C09" w14:textId="42CEF978"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ins w:id="105" w:author="Christoffer Vissing" w:date="2025-04-08T15:45:00Z" w16du:dateUtc="2025-04-08T13:45:00Z">
        <w:r w:rsidR="000B5DA3">
          <w:rPr>
            <w:rFonts w:ascii="Roboto" w:hAnsi="Roboto"/>
            <w:sz w:val="22"/>
            <w:szCs w:val="22"/>
          </w:rPr>
          <w:t xml:space="preserve">with a larger effect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ins>
      <w:commentRangeStart w:id="106"/>
      <w:commentRangeStart w:id="107"/>
      <w:del w:id="108" w:author="Christoffer Vissing" w:date="2025-04-08T15:45:00Z" w16du:dateUtc="2025-04-08T13:45:00Z">
        <w:r w:rsidR="0087775A" w:rsidDel="000B5DA3">
          <w:rPr>
            <w:rFonts w:ascii="Roboto" w:hAnsi="Roboto"/>
            <w:sz w:val="22"/>
            <w:szCs w:val="22"/>
          </w:rPr>
          <w:delText xml:space="preserve">but </w:delText>
        </w:r>
        <w:r w:rsidDel="000B5DA3">
          <w:rPr>
            <w:rFonts w:ascii="Roboto" w:hAnsi="Roboto"/>
            <w:sz w:val="22"/>
            <w:szCs w:val="22"/>
          </w:rPr>
          <w:delText xml:space="preserve">significantly </w:delText>
        </w:r>
        <w:r w:rsidR="008B3566" w:rsidDel="000B5DA3">
          <w:rPr>
            <w:rFonts w:ascii="Roboto" w:hAnsi="Roboto"/>
            <w:sz w:val="22"/>
            <w:szCs w:val="22"/>
          </w:rPr>
          <w:delText xml:space="preserve">greater </w:delText>
        </w:r>
        <w:r w:rsidR="005F5AC0" w:rsidDel="000B5DA3">
          <w:rPr>
            <w:rFonts w:ascii="Roboto" w:hAnsi="Roboto"/>
            <w:sz w:val="22"/>
            <w:szCs w:val="22"/>
          </w:rPr>
          <w:delText>burden for</w:delText>
        </w:r>
        <w:r w:rsidDel="000B5DA3">
          <w:rPr>
            <w:rFonts w:ascii="Roboto" w:hAnsi="Roboto"/>
            <w:sz w:val="22"/>
            <w:szCs w:val="22"/>
          </w:rPr>
          <w:delText xml:space="preserve"> patients with sarcomeric HCM</w:delText>
        </w:r>
      </w:del>
      <w:r w:rsidR="00D8498A" w:rsidRPr="00201C66">
        <w:rPr>
          <w:rFonts w:ascii="Roboto" w:hAnsi="Roboto"/>
          <w:sz w:val="22"/>
          <w:szCs w:val="22"/>
        </w:rPr>
        <w:t>.</w:t>
      </w:r>
      <w:commentRangeEnd w:id="106"/>
      <w:r w:rsidR="00935B32">
        <w:rPr>
          <w:rStyle w:val="Kommentarhenvisning"/>
        </w:rPr>
        <w:commentReference w:id="106"/>
      </w:r>
      <w:commentRangeEnd w:id="107"/>
      <w:r w:rsidR="00464E82">
        <w:rPr>
          <w:rStyle w:val="Kommentarhenvisning"/>
        </w:rPr>
        <w:commentReference w:id="107"/>
      </w:r>
    </w:p>
    <w:p w14:paraId="7DFCC9F8" w14:textId="4FCF9C12"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ins w:id="109" w:author="Christoffer Vissing" w:date="2025-04-08T15:45:00Z" w16du:dateUtc="2025-04-08T13:45:00Z">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patients, and were twice as likely to have HCM-related </w:t>
        </w:r>
        <w:r w:rsidR="000B5DA3">
          <w:rPr>
            <w:rFonts w:ascii="Roboto" w:hAnsi="Roboto"/>
            <w:sz w:val="22"/>
            <w:szCs w:val="22"/>
          </w:rPr>
          <w:t>mortality</w:t>
        </w:r>
      </w:ins>
      <w:del w:id="110" w:author="Christoffer Vissing" w:date="2025-04-08T15:45:00Z" w16du:dateUtc="2025-04-08T13:45:00Z">
        <w:r w:rsidDel="000B5DA3">
          <w:rPr>
            <w:rFonts w:ascii="Roboto" w:hAnsi="Roboto"/>
            <w:sz w:val="22"/>
            <w:szCs w:val="22"/>
          </w:rPr>
          <w:delText>had a younger age at death and twice the</w:delText>
        </w:r>
        <w:r w:rsidRPr="002F7734" w:rsidDel="000B5DA3">
          <w:rPr>
            <w:rFonts w:ascii="Roboto" w:hAnsi="Roboto"/>
            <w:sz w:val="22"/>
            <w:szCs w:val="22"/>
          </w:rPr>
          <w:delText xml:space="preserve"> risk of HCM-related mortality </w:delText>
        </w:r>
        <w:r w:rsidR="002F7734" w:rsidRPr="002F7734" w:rsidDel="000B5DA3">
          <w:rPr>
            <w:rFonts w:ascii="Roboto" w:hAnsi="Roboto"/>
            <w:sz w:val="22"/>
            <w:szCs w:val="22"/>
          </w:rPr>
          <w:delText>compared to non-sarcomeric HCM</w:delText>
        </w:r>
      </w:del>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FB0CB00"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ins w:id="111" w:author="Belinda Gray" w:date="2025-04-06T12:41:00Z" w16du:dateUtc="2025-04-06T08:41:00Z">
        <w:r w:rsidR="00464E82">
          <w:rPr>
            <w:rFonts w:ascii="Roboto" w:hAnsi="Roboto"/>
            <w:sz w:val="22"/>
            <w:szCs w:val="22"/>
          </w:rPr>
          <w:t xml:space="preserve">important </w:t>
        </w:r>
      </w:ins>
      <w:r>
        <w:rPr>
          <w:rFonts w:ascii="Roboto" w:hAnsi="Roboto"/>
          <w:sz w:val="22"/>
          <w:szCs w:val="22"/>
        </w:rPr>
        <w:t>disease-related adverse outcomes</w:t>
      </w:r>
      <w:ins w:id="112" w:author="Belinda Gray" w:date="2025-04-06T12:40:00Z" w16du:dateUtc="2025-04-06T08:40:00Z">
        <w:r w:rsidR="00464E82">
          <w:rPr>
            <w:rFonts w:ascii="Roboto" w:hAnsi="Roboto"/>
            <w:sz w:val="22"/>
            <w:szCs w:val="22"/>
          </w:rPr>
          <w:t xml:space="preserve"> compared with </w:t>
        </w:r>
        <w:proofErr w:type="spellStart"/>
        <w:r w:rsidR="00464E82">
          <w:rPr>
            <w:rFonts w:ascii="Roboto" w:hAnsi="Roboto"/>
            <w:sz w:val="22"/>
            <w:szCs w:val="22"/>
          </w:rPr>
          <w:t>nonsarcomeric</w:t>
        </w:r>
      </w:ins>
      <w:proofErr w:type="spellEnd"/>
      <w:r>
        <w:rPr>
          <w:rFonts w:ascii="Roboto" w:hAnsi="Roboto"/>
          <w:sz w:val="22"/>
          <w:szCs w:val="22"/>
        </w:rPr>
        <w:t xml:space="preserve">, including </w:t>
      </w:r>
      <w:ins w:id="113" w:author="Belinda Gray" w:date="2025-04-06T12:40:00Z" w16du:dateUtc="2025-04-06T08:40:00Z">
        <w:r w:rsidR="00464E82">
          <w:rPr>
            <w:rFonts w:ascii="Roboto" w:hAnsi="Roboto"/>
            <w:sz w:val="22"/>
            <w:szCs w:val="22"/>
          </w:rPr>
          <w:t xml:space="preserve">risk of sudden </w:t>
        </w:r>
      </w:ins>
      <w:r>
        <w:rPr>
          <w:rFonts w:ascii="Roboto" w:hAnsi="Roboto"/>
          <w:sz w:val="22"/>
          <w:szCs w:val="22"/>
        </w:rPr>
        <w:t>death</w:t>
      </w:r>
      <w:ins w:id="114" w:author="Belinda Gray" w:date="2025-04-06T12:41:00Z" w16du:dateUtc="2025-04-06T08:41:00Z">
        <w:r w:rsidR="00464E82">
          <w:rPr>
            <w:rFonts w:ascii="Roboto" w:hAnsi="Roboto"/>
            <w:sz w:val="22"/>
            <w:szCs w:val="22"/>
          </w:rPr>
          <w:t xml:space="preserve"> and progressive heart failure</w:t>
        </w:r>
      </w:ins>
      <w:r>
        <w:rPr>
          <w:rFonts w:ascii="Roboto" w:hAnsi="Roboto"/>
          <w:sz w:val="22"/>
          <w:szCs w:val="22"/>
        </w:rPr>
        <w:t xml:space="preserve">, </w:t>
      </w:r>
      <w:r w:rsidR="00C465D3">
        <w:rPr>
          <w:rFonts w:ascii="Roboto" w:hAnsi="Roboto"/>
          <w:sz w:val="22"/>
          <w:szCs w:val="22"/>
        </w:rPr>
        <w:t>thus</w:t>
      </w:r>
      <w:ins w:id="115" w:author="Belinda Gray" w:date="2025-04-06T12:41:00Z" w16du:dateUtc="2025-04-06T08:41:00Z">
        <w:r w:rsidR="00464E82">
          <w:rPr>
            <w:rFonts w:ascii="Roboto" w:hAnsi="Roboto"/>
            <w:sz w:val="22"/>
            <w:szCs w:val="22"/>
          </w:rPr>
          <w:t xml:space="preserve"> </w:t>
        </w:r>
        <w:proofErr w:type="gramStart"/>
        <w:r w:rsidR="00464E82">
          <w:rPr>
            <w:rFonts w:ascii="Roboto" w:hAnsi="Roboto"/>
            <w:sz w:val="22"/>
            <w:szCs w:val="22"/>
          </w:rPr>
          <w:t>(?more</w:t>
        </w:r>
        <w:proofErr w:type="gramEnd"/>
        <w:r w:rsidR="00464E82">
          <w:rPr>
            <w:rFonts w:ascii="Roboto" w:hAnsi="Roboto"/>
            <w:sz w:val="22"/>
            <w:szCs w:val="22"/>
          </w:rPr>
          <w:t>)</w:t>
        </w:r>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ins w:id="116" w:author="Belinda Gray" w:date="2025-04-06T12:41:00Z" w16du:dateUtc="2025-04-06T08:41:00Z">
        <w:r w:rsidR="00464E82">
          <w:rPr>
            <w:rFonts w:ascii="Roboto" w:hAnsi="Roboto"/>
            <w:sz w:val="22"/>
            <w:szCs w:val="22"/>
          </w:rPr>
          <w:t xml:space="preserve"> in these patients</w:t>
        </w:r>
      </w:ins>
      <w:r w:rsidR="00201C66" w:rsidRPr="00201C66">
        <w:rPr>
          <w:rFonts w:ascii="Roboto" w:hAnsi="Roboto"/>
          <w:sz w:val="22"/>
          <w:szCs w:val="22"/>
        </w:rPr>
        <w:t>.</w:t>
      </w:r>
    </w:p>
    <w:p w14:paraId="141C577E" w14:textId="4619984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ins w:id="117" w:author="Anna Axelsson Raja" w:date="2025-03-29T07:44:00Z">
        <w:r w:rsidR="008539EC">
          <w:rPr>
            <w:rFonts w:ascii="Roboto" w:hAnsi="Roboto"/>
            <w:sz w:val="22"/>
            <w:szCs w:val="22"/>
          </w:rPr>
          <w:t>, i.e. hypertension and obesity,</w:t>
        </w:r>
      </w:ins>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ins w:id="118" w:author="Anna Axelsson Raja" w:date="2025-03-29T07:42:00Z">
        <w:r w:rsidR="00935B32">
          <w:rPr>
            <w:rFonts w:ascii="Roboto" w:hAnsi="Roboto"/>
            <w:sz w:val="22"/>
            <w:szCs w:val="22"/>
          </w:rPr>
          <w:t xml:space="preserve">suggesting a potential </w:t>
        </w:r>
        <w:commentRangeStart w:id="119"/>
        <w:r w:rsidR="00935B32">
          <w:rPr>
            <w:rFonts w:ascii="Roboto" w:hAnsi="Roboto"/>
            <w:sz w:val="22"/>
            <w:szCs w:val="22"/>
          </w:rPr>
          <w:t xml:space="preserve">causal </w:t>
        </w:r>
      </w:ins>
      <w:commentRangeEnd w:id="119"/>
      <w:r w:rsidR="00464E82">
        <w:rPr>
          <w:rStyle w:val="Kommentarhenvisning"/>
        </w:rPr>
        <w:commentReference w:id="119"/>
      </w:r>
      <w:ins w:id="120" w:author="Anna Axelsson Raja" w:date="2025-03-29T07:42:00Z">
        <w:r w:rsidR="00935B32">
          <w:rPr>
            <w:rFonts w:ascii="Roboto" w:hAnsi="Roboto"/>
            <w:sz w:val="22"/>
            <w:szCs w:val="22"/>
          </w:rPr>
          <w:t>link</w:t>
        </w:r>
      </w:ins>
      <w:ins w:id="121" w:author="Anna Axelsson Raja" w:date="2025-03-29T07:43:00Z">
        <w:r w:rsidR="00935B32">
          <w:rPr>
            <w:rFonts w:ascii="Roboto" w:hAnsi="Roboto"/>
            <w:sz w:val="22"/>
            <w:szCs w:val="22"/>
          </w:rPr>
          <w:t xml:space="preserve"> and </w:t>
        </w:r>
      </w:ins>
      <w:r w:rsidR="001852DF">
        <w:rPr>
          <w:rFonts w:ascii="Roboto" w:hAnsi="Roboto"/>
          <w:sz w:val="22"/>
          <w:szCs w:val="22"/>
        </w:rPr>
        <w:t>emphasizing the need for aggressive management</w:t>
      </w:r>
      <w:ins w:id="122" w:author="Anna Axelsson Raja" w:date="2025-03-29T07:43:00Z">
        <w:r w:rsidR="00935B32">
          <w:rPr>
            <w:rFonts w:ascii="Roboto" w:hAnsi="Roboto"/>
            <w:sz w:val="22"/>
            <w:szCs w:val="22"/>
          </w:rPr>
          <w:t xml:space="preserve"> </w:t>
        </w:r>
      </w:ins>
      <w:ins w:id="123" w:author="Anna Axelsson Raja" w:date="2025-03-29T07:45:00Z">
        <w:r w:rsidR="008539EC">
          <w:rPr>
            <w:rFonts w:ascii="Roboto" w:hAnsi="Roboto"/>
            <w:sz w:val="22"/>
            <w:szCs w:val="22"/>
          </w:rPr>
          <w:t>of blood pressure and overweight with a possible opportunity for</w:t>
        </w:r>
      </w:ins>
      <w:ins w:id="124" w:author="Anna Axelsson Raja" w:date="2025-03-29T07:43:00Z">
        <w:r w:rsidR="00935B32">
          <w:rPr>
            <w:rFonts w:ascii="Roboto" w:hAnsi="Roboto"/>
            <w:sz w:val="22"/>
            <w:szCs w:val="22"/>
          </w:rPr>
          <w:t xml:space="preserve"> modification of disease severity and trajectory</w:t>
        </w:r>
      </w:ins>
      <w:ins w:id="125" w:author="Anna Axelsson Raja" w:date="2025-03-29T07:46:00Z">
        <w:r w:rsidR="008539EC">
          <w:rPr>
            <w:rFonts w:ascii="Roboto" w:hAnsi="Roboto"/>
            <w:sz w:val="22"/>
            <w:szCs w:val="22"/>
          </w:rPr>
          <w:t xml:space="preserve"> in these patients</w:t>
        </w:r>
      </w:ins>
      <w:ins w:id="126" w:author="Anna Axelsson Raja" w:date="2025-03-29T07:43:00Z">
        <w:r w:rsidR="00935B32">
          <w:rPr>
            <w:rFonts w:ascii="Roboto" w:hAnsi="Roboto"/>
            <w:sz w:val="22"/>
            <w:szCs w:val="22"/>
          </w:rPr>
          <w:t>.</w:t>
        </w:r>
      </w:ins>
      <w:del w:id="127" w:author="Anna Axelsson Raja" w:date="2025-03-29T07:43:00Z">
        <w:r w:rsidR="001852DF" w:rsidDel="00935B32">
          <w:rPr>
            <w:rFonts w:ascii="Roboto" w:hAnsi="Roboto"/>
            <w:sz w:val="22"/>
            <w:szCs w:val="22"/>
          </w:rPr>
          <w:delText xml:space="preserve"> and </w:delText>
        </w:r>
      </w:del>
      <w:del w:id="128" w:author="Anna Axelsson Raja" w:date="2025-03-29T07:42:00Z">
        <w:r w:rsidR="001852DF" w:rsidDel="00935B32">
          <w:rPr>
            <w:rFonts w:ascii="Roboto" w:hAnsi="Roboto"/>
            <w:sz w:val="22"/>
            <w:szCs w:val="22"/>
          </w:rPr>
          <w:delText>suggesting a potential causal link</w:delText>
        </w:r>
        <w:r w:rsidR="00696138" w:rsidDel="00935B32">
          <w:rPr>
            <w:rFonts w:ascii="Roboto" w:hAnsi="Roboto"/>
            <w:sz w:val="22"/>
            <w:szCs w:val="22"/>
          </w:rPr>
          <w:delText>.</w:delText>
        </w:r>
      </w:del>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40EC124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del w:id="129" w:author="Belinda Gray" w:date="2025-04-06T12:47:00Z" w16du:dateUtc="2025-04-06T08:47:00Z">
        <w:r w:rsidR="008B3566" w:rsidDel="00464E82">
          <w:rPr>
            <w:rFonts w:ascii="Roboto" w:hAnsi="Roboto"/>
            <w:sz w:val="22"/>
            <w:szCs w:val="22"/>
            <w:lang w:val="en-US"/>
          </w:rPr>
          <w:delText>defined</w:delText>
        </w:r>
        <w:r w:rsidR="008B3566" w:rsidRPr="00391E8B" w:rsidDel="00464E82">
          <w:rPr>
            <w:rFonts w:ascii="Roboto" w:hAnsi="Roboto"/>
            <w:sz w:val="22"/>
            <w:szCs w:val="22"/>
            <w:lang w:val="en-US"/>
          </w:rPr>
          <w:delText xml:space="preserve"> </w:delText>
        </w:r>
      </w:del>
      <w:proofErr w:type="spellStart"/>
      <w:ins w:id="130" w:author="Belinda Gray" w:date="2025-04-06T12:47:00Z" w16du:dateUtc="2025-04-06T08:47:00Z">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ins>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ins w:id="131" w:author="Lampert, Rachel" w:date="2025-04-03T09:04:00Z" w16du:dateUtc="2025-04-03T13:04:00Z">
        <w:r w:rsidR="00822DD1">
          <w:rPr>
            <w:rFonts w:ascii="Roboto" w:hAnsi="Roboto"/>
            <w:sz w:val="22"/>
            <w:szCs w:val="22"/>
          </w:rPr>
          <w:t xml:space="preserve">, but </w:t>
        </w:r>
        <w:del w:id="132" w:author="Belinda Gray" w:date="2025-04-06T12:47:00Z" w16du:dateUtc="2025-04-06T08:47:00Z">
          <w:r w:rsidR="00822DD1" w:rsidDel="00464E82">
            <w:rPr>
              <w:rFonts w:ascii="Roboto" w:hAnsi="Roboto"/>
              <w:sz w:val="22"/>
              <w:szCs w:val="22"/>
            </w:rPr>
            <w:delText>the</w:delText>
          </w:r>
        </w:del>
      </w:ins>
      <w:ins w:id="133" w:author="Belinda Gray" w:date="2025-04-06T12:47:00Z" w16du:dateUtc="2025-04-06T08:47:00Z">
        <w:r w:rsidR="00464E82">
          <w:rPr>
            <w:rFonts w:ascii="Roboto" w:hAnsi="Roboto"/>
            <w:sz w:val="22"/>
            <w:szCs w:val="22"/>
          </w:rPr>
          <w:t xml:space="preserve">a </w:t>
        </w:r>
        <w:proofErr w:type="spellStart"/>
        <w:r w:rsidR="00464E82">
          <w:rPr>
            <w:rFonts w:ascii="Roboto" w:hAnsi="Roboto"/>
            <w:sz w:val="22"/>
            <w:szCs w:val="22"/>
          </w:rPr>
          <w:t>signficant</w:t>
        </w:r>
      </w:ins>
      <w:proofErr w:type="spellEnd"/>
      <w:ins w:id="134" w:author="Lampert, Rachel" w:date="2025-04-03T09:04:00Z" w16du:dateUtc="2025-04-03T13:04:00Z">
        <w:r w:rsidR="00822DD1">
          <w:rPr>
            <w:rFonts w:ascii="Roboto" w:hAnsi="Roboto"/>
            <w:sz w:val="22"/>
            <w:szCs w:val="22"/>
          </w:rPr>
          <w:t xml:space="preserve"> </w:t>
        </w:r>
        <w:del w:id="135" w:author="Belinda Gray" w:date="2025-04-06T12:47:00Z" w16du:dateUtc="2025-04-06T08:47:00Z">
          <w:r w:rsidR="00822DD1" w:rsidDel="00464E82">
            <w:rPr>
              <w:rFonts w:ascii="Roboto" w:hAnsi="Roboto"/>
              <w:sz w:val="22"/>
              <w:szCs w:val="22"/>
            </w:rPr>
            <w:delText>majority</w:delText>
          </w:r>
        </w:del>
      </w:ins>
      <w:ins w:id="136" w:author="Belinda Gray" w:date="2025-04-06T12:47:00Z" w16du:dateUtc="2025-04-06T08:47:00Z">
        <w:r w:rsidR="00464E82">
          <w:rPr>
            <w:rFonts w:ascii="Roboto" w:hAnsi="Roboto"/>
            <w:sz w:val="22"/>
            <w:szCs w:val="22"/>
          </w:rPr>
          <w:t>proportion</w:t>
        </w:r>
      </w:ins>
      <w:ins w:id="137" w:author="Lampert, Rachel" w:date="2025-04-03T09:04:00Z" w16du:dateUtc="2025-04-03T13:04:00Z">
        <w:r w:rsidR="00822DD1">
          <w:rPr>
            <w:rFonts w:ascii="Roboto" w:hAnsi="Roboto"/>
            <w:sz w:val="22"/>
            <w:szCs w:val="22"/>
          </w:rPr>
          <w:t xml:space="preserve"> of HCM patients do not</w:t>
        </w:r>
      </w:ins>
      <w:ins w:id="138" w:author="Belinda Gray" w:date="2025-04-06T12:47:00Z" w16du:dateUtc="2025-04-06T08:47:00Z">
        <w:r w:rsidR="00464E82">
          <w:rPr>
            <w:rFonts w:ascii="Roboto" w:hAnsi="Roboto"/>
            <w:sz w:val="22"/>
            <w:szCs w:val="22"/>
          </w:rPr>
          <w:t xml:space="preserve"> have</w:t>
        </w:r>
      </w:ins>
      <w:ins w:id="139" w:author="Lampert, Rachel" w:date="2025-04-03T09:04:00Z" w16du:dateUtc="2025-04-03T13:04:00Z">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ins>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BE17D1">
        <w:rPr>
          <w:rFonts w:ascii="Roboto" w:hAnsi="Roboto"/>
          <w:sz w:val="22"/>
          <w:szCs w:val="22"/>
          <w:lang w:val="en-US"/>
        </w:rPr>
        <w:t xml:space="preserve">in whom </w:t>
      </w:r>
      <w:r w:rsidR="00A76EE4" w:rsidRPr="00391E8B">
        <w:rPr>
          <w:rFonts w:ascii="Roboto" w:hAnsi="Roboto"/>
          <w:sz w:val="22"/>
          <w:szCs w:val="22"/>
          <w:lang w:val="en-US"/>
        </w:rPr>
        <w:t>genetic etiology remains elusive despite genetic testing</w:t>
      </w:r>
      <w:r w:rsidR="00BE17D1">
        <w:rPr>
          <w:rFonts w:ascii="Roboto" w:hAnsi="Roboto"/>
          <w:sz w:val="22"/>
          <w:szCs w:val="22"/>
          <w:lang w:val="en-US"/>
        </w:rPr>
        <w:t xml:space="preserve"> (non-</w:t>
      </w:r>
      <w:proofErr w:type="spellStart"/>
      <w:r w:rsidR="00BE17D1">
        <w:rPr>
          <w:rFonts w:ascii="Roboto" w:hAnsi="Roboto"/>
          <w:sz w:val="22"/>
          <w:szCs w:val="22"/>
          <w:lang w:val="en-US"/>
        </w:rPr>
        <w:t>sarcomeric</w:t>
      </w:r>
      <w:proofErr w:type="spellEnd"/>
      <w:r w:rsidR="00BE17D1">
        <w:rPr>
          <w:rFonts w:ascii="Roboto" w:hAnsi="Roboto"/>
          <w:sz w:val="22"/>
          <w:szCs w:val="22"/>
          <w:lang w:val="en-US"/>
        </w:rPr>
        <w:t xml:space="preserve"> HCM</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337E0B">
        <w:rPr>
          <w:rFonts w:ascii="Roboto" w:hAnsi="Roboto"/>
          <w:sz w:val="22"/>
          <w:vertAlign w:val="superscript"/>
          <w:lang w:val="en-US"/>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del w:id="140" w:author="Lampert, Rachel" w:date="2025-04-03T09:04:00Z" w16du:dateUtc="2025-04-03T13:04:00Z">
        <w:r w:rsidR="00055DBA" w:rsidDel="00822DD1">
          <w:rPr>
            <w:rFonts w:ascii="Roboto" w:hAnsi="Roboto"/>
            <w:sz w:val="22"/>
            <w:szCs w:val="22"/>
            <w:lang w:val="en-US"/>
          </w:rPr>
          <w:delText>the majority of patients do not have a clear monogenic etiology. A</w:delText>
        </w:r>
        <w:r w:rsidR="004A1EC3" w:rsidDel="00822DD1">
          <w:rPr>
            <w:rFonts w:ascii="Roboto" w:hAnsi="Roboto"/>
            <w:sz w:val="22"/>
            <w:szCs w:val="22"/>
            <w:lang w:val="en-US"/>
          </w:rPr>
          <w:delText xml:space="preserve"> more granular understanding of the differences in cardiovascular outcomes, their temporal </w:delText>
        </w:r>
        <w:r w:rsidR="007E2C25" w:rsidDel="00822DD1">
          <w:rPr>
            <w:rFonts w:ascii="Roboto" w:hAnsi="Roboto"/>
            <w:sz w:val="22"/>
            <w:szCs w:val="22"/>
            <w:lang w:val="en-US"/>
          </w:rPr>
          <w:delText>relationship</w:delText>
        </w:r>
        <w:r w:rsidR="004A1EC3" w:rsidDel="00822DD1">
          <w:rPr>
            <w:rFonts w:ascii="Roboto" w:hAnsi="Roboto"/>
            <w:sz w:val="22"/>
            <w:szCs w:val="22"/>
            <w:lang w:val="en-US"/>
          </w:rPr>
          <w:delText>, and the impact of</w:delText>
        </w:r>
      </w:del>
      <w:ins w:id="141" w:author="Lampert, Rachel" w:date="2025-04-03T09:04:00Z" w16du:dateUtc="2025-04-03T13:04:00Z">
        <w:r w:rsidR="00822DD1">
          <w:rPr>
            <w:rFonts w:ascii="Roboto" w:hAnsi="Roboto"/>
            <w:sz w:val="22"/>
            <w:szCs w:val="22"/>
            <w:lang w:val="en-US"/>
          </w:rPr>
          <w:t>how</w:t>
        </w:r>
      </w:ins>
      <w:r w:rsidR="004A1EC3">
        <w:rPr>
          <w:rFonts w:ascii="Roboto" w:hAnsi="Roboto"/>
          <w:sz w:val="22"/>
          <w:szCs w:val="22"/>
          <w:lang w:val="en-US"/>
        </w:rPr>
        <w:t xml:space="preserve"> comorbidities</w:t>
      </w:r>
      <w:ins w:id="142" w:author="Lampert, Rachel" w:date="2025-04-03T09:05:00Z" w16du:dateUtc="2025-04-03T13:05:00Z">
        <w:r w:rsidR="00822DD1">
          <w:rPr>
            <w:rFonts w:ascii="Roboto" w:hAnsi="Roboto"/>
            <w:sz w:val="22"/>
            <w:szCs w:val="22"/>
            <w:lang w:val="en-US"/>
          </w:rPr>
          <w:t xml:space="preserve"> influence outcomes </w:t>
        </w:r>
      </w:ins>
      <w:r w:rsidR="004A1EC3">
        <w:rPr>
          <w:rFonts w:ascii="Roboto" w:hAnsi="Roboto"/>
          <w:sz w:val="22"/>
          <w:szCs w:val="22"/>
          <w:lang w:val="en-US"/>
        </w:rPr>
        <w:t xml:space="preserve"> </w:t>
      </w:r>
      <w:r w:rsidR="007E2C25">
        <w:rPr>
          <w:rFonts w:ascii="Roboto" w:hAnsi="Roboto"/>
          <w:sz w:val="22"/>
          <w:szCs w:val="22"/>
          <w:lang w:val="en-US"/>
        </w:rPr>
        <w:t>in</w:t>
      </w:r>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ins w:id="143" w:author="Lampert, Rachel" w:date="2025-04-03T09:05:00Z" w16du:dateUtc="2025-04-03T13:05:00Z">
        <w:r w:rsidR="00822DD1">
          <w:rPr>
            <w:rFonts w:ascii="Roboto" w:hAnsi="Roboto"/>
            <w:sz w:val="22"/>
            <w:szCs w:val="22"/>
            <w:lang w:val="en-US"/>
          </w:rPr>
          <w:t xml:space="preserve"> less well understood and is</w:t>
        </w:r>
      </w:ins>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34F25B9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del w:id="144" w:author="Lampert, Rachel" w:date="2025-04-03T09:05:00Z" w16du:dateUtc="2025-04-03T13:05:00Z">
        <w:r w:rsidR="006231BB" w:rsidDel="00822DD1">
          <w:rPr>
            <w:rFonts w:ascii="Roboto" w:hAnsi="Roboto"/>
            <w:sz w:val="22"/>
            <w:szCs w:val="22"/>
            <w:lang w:val="en-US"/>
          </w:rPr>
          <w:delText>and</w:delText>
        </w:r>
        <w:r w:rsidR="000F7E82" w:rsidRPr="00391E8B" w:rsidDel="00822DD1">
          <w:rPr>
            <w:rFonts w:ascii="Roboto" w:hAnsi="Roboto"/>
            <w:sz w:val="22"/>
            <w:szCs w:val="22"/>
            <w:lang w:val="en-US"/>
          </w:rPr>
          <w:delText xml:space="preserve"> </w:delText>
        </w:r>
        <w:r w:rsidR="00CA4258" w:rsidRPr="00391E8B" w:rsidDel="00822DD1">
          <w:rPr>
            <w:rFonts w:ascii="Roboto" w:hAnsi="Roboto"/>
            <w:sz w:val="22"/>
            <w:szCs w:val="22"/>
            <w:lang w:val="en-US"/>
          </w:rPr>
          <w:delText>characterizing</w:delText>
        </w:r>
      </w:del>
      <w:ins w:id="145" w:author="Lampert, Rachel" w:date="2025-04-03T09:05:00Z" w16du:dateUtc="2025-04-03T13:05:00Z">
        <w:r w:rsidR="00822DD1">
          <w:rPr>
            <w:rFonts w:ascii="Roboto" w:hAnsi="Roboto"/>
            <w:sz w:val="22"/>
            <w:szCs w:val="22"/>
            <w:lang w:val="en-US"/>
          </w:rPr>
          <w:t>on</w:t>
        </w:r>
      </w:ins>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w:t>
      </w:r>
      <w:commentRangeStart w:id="146"/>
      <w:commentRangeStart w:id="147"/>
      <w:del w:id="148" w:author="iacopo olivotto" w:date="2025-04-02T21:39:00Z">
        <w:r w:rsidR="000F7E82" w:rsidRPr="00391E8B" w:rsidDel="004929D2">
          <w:rPr>
            <w:rFonts w:ascii="Roboto" w:hAnsi="Roboto"/>
            <w:sz w:val="22"/>
            <w:szCs w:val="22"/>
            <w:lang w:val="en-US"/>
          </w:rPr>
          <w:delText>patients</w:delText>
        </w:r>
      </w:del>
      <w:ins w:id="149" w:author="iacopo olivotto" w:date="2025-04-02T21:39:00Z">
        <w:r w:rsidR="004929D2">
          <w:rPr>
            <w:rFonts w:ascii="Roboto" w:hAnsi="Roboto"/>
            <w:sz w:val="22"/>
            <w:szCs w:val="22"/>
            <w:lang w:val="en-US"/>
          </w:rPr>
          <w:t xml:space="preserve">children </w:t>
        </w:r>
        <w:commentRangeEnd w:id="146"/>
        <w:r w:rsidR="004929D2">
          <w:rPr>
            <w:rStyle w:val="Kommentarhenvisning"/>
            <w:lang w:val="en-US" w:eastAsia="en-US"/>
          </w:rPr>
          <w:commentReference w:id="146"/>
        </w:r>
      </w:ins>
      <w:commentRangeEnd w:id="147"/>
      <w:r w:rsidR="00822DD1">
        <w:rPr>
          <w:rStyle w:val="Kommentarhenvisning"/>
          <w:lang w:val="en-US" w:eastAsia="en-US"/>
        </w:rPr>
        <w:commentReference w:id="147"/>
      </w:r>
      <w:ins w:id="150" w:author="iacopo olivotto" w:date="2025-04-02T21:39:00Z">
        <w:r w:rsidR="004929D2">
          <w:rPr>
            <w:rFonts w:ascii="Roboto" w:hAnsi="Roboto"/>
            <w:sz w:val="22"/>
            <w:szCs w:val="22"/>
            <w:lang w:val="en-US"/>
          </w:rPr>
          <w:t>and adults</w:t>
        </w:r>
      </w:ins>
      <w:r w:rsidR="000F7E82" w:rsidRPr="00391E8B">
        <w:rPr>
          <w:rFonts w:ascii="Roboto" w:hAnsi="Roboto"/>
          <w:sz w:val="22"/>
          <w:szCs w:val="22"/>
          <w:lang w:val="en-US"/>
        </w:rPr>
        <w:t xml:space="preserve">, we seek to uncover patterns </w:t>
      </w:r>
      <w:del w:id="151" w:author="Lampert, Rachel" w:date="2025-04-03T09:06:00Z" w16du:dateUtc="2025-04-03T13:06:00Z">
        <w:r w:rsidR="000F7E82" w:rsidRPr="00391E8B" w:rsidDel="00822DD1">
          <w:rPr>
            <w:rFonts w:ascii="Roboto" w:hAnsi="Roboto"/>
            <w:sz w:val="22"/>
            <w:szCs w:val="22"/>
            <w:lang w:val="en-US"/>
          </w:rPr>
          <w:delText xml:space="preserve">that may </w:delText>
        </w:r>
        <w:r w:rsidR="007E2C25" w:rsidDel="00822DD1">
          <w:rPr>
            <w:rFonts w:ascii="Roboto" w:hAnsi="Roboto"/>
            <w:sz w:val="22"/>
            <w:szCs w:val="22"/>
            <w:lang w:val="en-US"/>
          </w:rPr>
          <w:delText>inform</w:delText>
        </w:r>
      </w:del>
      <w:ins w:id="152" w:author="Lampert, Rachel" w:date="2025-04-03T09:06:00Z" w16du:dateUtc="2025-04-03T13:06:00Z">
        <w:r w:rsidR="00822DD1">
          <w:rPr>
            <w:rFonts w:ascii="Roboto" w:hAnsi="Roboto"/>
            <w:sz w:val="22"/>
            <w:szCs w:val="22"/>
            <w:lang w:val="en-US"/>
          </w:rPr>
          <w:t>influencing</w:t>
        </w:r>
      </w:ins>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9CE2953"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commentRangeStart w:id="153"/>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w:t>
      </w:r>
      <w:del w:id="154" w:author="Christoffer Vissing" w:date="2025-04-08T15:32:00Z" w16du:dateUtc="2025-04-08T13:32:00Z">
        <w:r w:rsidR="00B427B6" w:rsidDel="00D81999">
          <w:rPr>
            <w:rFonts w:ascii="Roboto" w:hAnsi="Roboto"/>
            <w:sz w:val="22"/>
            <w:szCs w:val="22"/>
            <w:lang w:val="en-US"/>
          </w:rPr>
          <w:delText>sarcomere</w:delText>
        </w:r>
        <w:r w:rsidRPr="00391E8B" w:rsidDel="00D81999">
          <w:rPr>
            <w:rFonts w:ascii="Roboto" w:hAnsi="Roboto"/>
            <w:sz w:val="22"/>
            <w:szCs w:val="22"/>
            <w:lang w:val="en-US"/>
          </w:rPr>
          <w:delText xml:space="preserve"> </w:delText>
        </w:r>
      </w:del>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934540">
        <w:rPr>
          <w:rFonts w:ascii="Roboto" w:hAnsi="Roboto"/>
          <w:sz w:val="22"/>
          <w:szCs w:val="22"/>
          <w:lang w:val="en-US"/>
        </w:rPr>
        <w:t xml:space="preserve"> in sarcomere genes</w:t>
      </w:r>
      <w:commentRangeEnd w:id="153"/>
      <w:r w:rsidR="00861776">
        <w:rPr>
          <w:rStyle w:val="Kommentarhenvisning"/>
          <w:lang w:val="en-US" w:eastAsia="en-US"/>
        </w:rPr>
        <w:commentReference w:id="153"/>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337E0B">
        <w:rPr>
          <w:rFonts w:ascii="Roboto" w:hAnsi="Roboto"/>
          <w:sz w:val="22"/>
          <w:vertAlign w:val="superscript"/>
          <w:lang w:val="en-US"/>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55"/>
      <w:commentRangeStart w:id="156"/>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55"/>
      <w:r w:rsidR="00A4078D">
        <w:rPr>
          <w:rStyle w:val="Kommentarhenvisning"/>
          <w:lang w:val="en-US" w:eastAsia="en-US"/>
        </w:rPr>
        <w:commentReference w:id="155"/>
      </w:r>
      <w:commentRangeEnd w:id="156"/>
      <w:r w:rsidR="007D6E9F">
        <w:rPr>
          <w:rStyle w:val="Kommentarhenvisning"/>
          <w:lang w:val="en-US" w:eastAsia="en-US"/>
        </w:rPr>
        <w:commentReference w:id="156"/>
      </w:r>
    </w:p>
    <w:p w14:paraId="092474A9" w14:textId="390F5E5F"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w:t>
      </w:r>
      <w:ins w:id="157" w:author="Lampert, Rachel" w:date="2025-04-03T09:07:00Z" w16du:dateUtc="2025-04-03T13:07:00Z">
        <w:r w:rsidR="00822DD1">
          <w:rPr>
            <w:rFonts w:ascii="Roboto" w:hAnsi="Roboto"/>
            <w:sz w:val="22"/>
            <w:szCs w:val="22"/>
            <w:lang w:val="en-US"/>
          </w:rPr>
          <w:t xml:space="preserve">potential </w:t>
        </w:r>
      </w:ins>
      <w:r w:rsidR="005B164B" w:rsidRPr="00391E8B">
        <w:rPr>
          <w:rFonts w:ascii="Roboto" w:hAnsi="Roboto"/>
          <w:sz w:val="22"/>
          <w:szCs w:val="22"/>
          <w:lang w:val="en-US"/>
        </w:rPr>
        <w:t xml:space="preserve">clinical relevance and </w:t>
      </w:r>
      <w:del w:id="158" w:author="Lampert, Rachel" w:date="2025-04-03T09:08:00Z" w16du:dateUtc="2025-04-03T13:08:00Z">
        <w:r w:rsidR="005B164B" w:rsidRPr="00391E8B" w:rsidDel="00822DD1">
          <w:rPr>
            <w:rFonts w:ascii="Roboto" w:hAnsi="Roboto"/>
            <w:sz w:val="22"/>
            <w:szCs w:val="22"/>
            <w:lang w:val="en-US"/>
          </w:rPr>
          <w:delText xml:space="preserve">potential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028CCD48"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w:t>
      </w:r>
      <w:del w:id="159" w:author="Lampert, Rachel" w:date="2025-04-03T09:09:00Z" w16du:dateUtc="2025-04-03T13:09:00Z">
        <w:r w:rsidRPr="00391E8B" w:rsidDel="007D6E9F">
          <w:rPr>
            <w:rFonts w:ascii="Roboto" w:hAnsi="Roboto"/>
            <w:sz w:val="22"/>
            <w:szCs w:val="22"/>
            <w:lang w:val="en-US"/>
          </w:rPr>
          <w:delText xml:space="preserve"> and overall prognosis</w:delText>
        </w:r>
      </w:del>
      <w:r w:rsidRPr="00391E8B">
        <w:rPr>
          <w:rFonts w:ascii="Roboto" w:hAnsi="Roboto"/>
          <w:sz w:val="22"/>
          <w:szCs w:val="22"/>
          <w:lang w:val="en-US"/>
        </w:rPr>
        <w:t xml:space="preserv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commentRangeStart w:id="160"/>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ventricular arrhythmias, stroke, cardiac transplantation, all-cause death).</w:t>
      </w:r>
      <w:commentRangeEnd w:id="160"/>
      <w:r w:rsidR="00AA4BBF">
        <w:rPr>
          <w:rStyle w:val="Kommentarhenvisning"/>
          <w:lang w:val="en-US" w:eastAsia="en-US"/>
        </w:rPr>
        <w:commentReference w:id="160"/>
      </w:r>
      <w:r w:rsidRPr="00431AEB">
        <w:rPr>
          <w:rFonts w:ascii="Roboto" w:hAnsi="Roboto"/>
          <w:sz w:val="22"/>
          <w:szCs w:val="22"/>
          <w:lang w:val="en-US"/>
        </w:rPr>
        <w:t xml:space="preserve">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61"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commentRangeStart w:id="162"/>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t>
      </w:r>
      <w:commentRangeEnd w:id="162"/>
      <w:r w:rsidR="00AA4BBF">
        <w:rPr>
          <w:rStyle w:val="Kommentarhenvisning"/>
          <w:lang w:val="en-US" w:eastAsia="en-US"/>
        </w:rPr>
        <w:commentReference w:id="162"/>
      </w:r>
      <w:r w:rsidRPr="00040F1C">
        <w:rPr>
          <w:rFonts w:ascii="Roboto" w:hAnsi="Roboto"/>
          <w:sz w:val="22"/>
          <w:szCs w:val="22"/>
          <w:lang w:val="en-US"/>
        </w:rPr>
        <w:t xml:space="preserve">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61"/>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337E0B">
        <w:rPr>
          <w:rFonts w:ascii="Roboto" w:hAnsi="Roboto"/>
          <w:sz w:val="22"/>
          <w:vertAlign w:val="superscript"/>
          <w:lang w:val="en-US"/>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7394C75B" w:rsidR="00317FF7" w:rsidRPr="008B3566" w:rsidRDefault="00CD6850" w:rsidP="001D711A">
      <w:pPr>
        <w:spacing w:line="480" w:lineRule="auto"/>
        <w:rPr>
          <w:rFonts w:ascii="Roboto" w:hAnsi="Roboto"/>
          <w:sz w:val="22"/>
          <w:szCs w:val="22"/>
          <w:lang w:val="en-US"/>
        </w:rPr>
      </w:pPr>
      <w:del w:id="163" w:author="Lampert, Rachel" w:date="2025-04-03T09:10:00Z" w16du:dateUtc="2025-04-03T13:10:00Z">
        <w:r w:rsidDel="007D6E9F">
          <w:rPr>
            <w:rFonts w:ascii="Roboto" w:hAnsi="Roboto"/>
            <w:sz w:val="22"/>
            <w:szCs w:val="22"/>
            <w:lang w:val="en-US"/>
          </w:rPr>
          <w:delText>We evaluated</w:delText>
        </w:r>
      </w:del>
      <w:ins w:id="164" w:author="Lampert, Rachel" w:date="2025-04-03T09:10:00Z" w16du:dateUtc="2025-04-03T13:10:00Z">
        <w:r w:rsidR="007D6E9F">
          <w:rPr>
            <w:rFonts w:ascii="Roboto" w:hAnsi="Roboto"/>
            <w:sz w:val="22"/>
            <w:szCs w:val="22"/>
            <w:lang w:val="en-US"/>
          </w:rPr>
          <w:t>Among the</w:t>
        </w:r>
      </w:ins>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ins w:id="165" w:author="Lampert, Rachel" w:date="2025-04-03T09:10:00Z" w16du:dateUtc="2025-04-03T13:10:00Z">
        <w:r w:rsidR="007D6E9F">
          <w:rPr>
            <w:rFonts w:ascii="Roboto" w:hAnsi="Roboto"/>
            <w:sz w:val="22"/>
            <w:szCs w:val="22"/>
            <w:lang w:val="en-US"/>
          </w:rPr>
          <w:t xml:space="preserve"> in the SHARE registry,</w:t>
        </w:r>
      </w:ins>
      <w:r w:rsidR="0004497C">
        <w:rPr>
          <w:rFonts w:ascii="Roboto" w:hAnsi="Roboto"/>
          <w:sz w:val="22"/>
          <w:szCs w:val="22"/>
          <w:lang w:val="en-US"/>
        </w:rPr>
        <w:t xml:space="preserve"> </w:t>
      </w:r>
      <w:ins w:id="166" w:author="Christoffer Vissing" w:date="2025-04-08T15:33:00Z" w16du:dateUtc="2025-04-08T13:33:00Z">
        <w:r w:rsidR="00D81999">
          <w:rPr>
            <w:rFonts w:ascii="Roboto" w:hAnsi="Roboto"/>
            <w:sz w:val="22"/>
            <w:szCs w:val="22"/>
            <w:lang w:val="en-US"/>
          </w:rPr>
          <w:t xml:space="preserve">we included </w:t>
        </w:r>
      </w:ins>
      <w:del w:id="167" w:author="Lampert, Rachel" w:date="2025-04-03T09:10:00Z" w16du:dateUtc="2025-04-03T13:10:00Z">
        <w:r w:rsidDel="007D6E9F">
          <w:rPr>
            <w:rFonts w:ascii="Roboto" w:hAnsi="Roboto"/>
            <w:sz w:val="22"/>
            <w:szCs w:val="22"/>
            <w:lang w:val="en-US"/>
          </w:rPr>
          <w:delText xml:space="preserve">and </w:delText>
        </w:r>
        <w:r w:rsidR="00856846" w:rsidDel="007D6E9F">
          <w:rPr>
            <w:rFonts w:ascii="Roboto" w:hAnsi="Roboto"/>
            <w:sz w:val="22"/>
            <w:szCs w:val="22"/>
            <w:lang w:val="en-US"/>
          </w:rPr>
          <w:delText>analyzed</w:delText>
        </w:r>
        <w:r w:rsidR="001D711A" w:rsidRPr="00040F1C" w:rsidDel="007D6E9F">
          <w:rPr>
            <w:rFonts w:ascii="Roboto" w:hAnsi="Roboto"/>
            <w:sz w:val="22"/>
            <w:szCs w:val="22"/>
            <w:lang w:val="en-US"/>
          </w:rPr>
          <w:delText xml:space="preserve"> </w:delText>
        </w:r>
      </w:del>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68"/>
      <w:r w:rsidR="00290C27">
        <w:rPr>
          <w:rFonts w:ascii="Roboto" w:hAnsi="Roboto"/>
          <w:sz w:val="22"/>
          <w:szCs w:val="22"/>
          <w:lang w:val="en-US"/>
        </w:rPr>
        <w:t xml:space="preserve">children </w:t>
      </w:r>
      <w:commentRangeEnd w:id="168"/>
      <w:r w:rsidR="00BA2B72">
        <w:rPr>
          <w:rStyle w:val="Kommentarhenvisning"/>
          <w:lang w:val="en-US" w:eastAsia="en-US"/>
        </w:rPr>
        <w:commentReference w:id="168"/>
      </w:r>
      <w:ins w:id="169" w:author="Lampert, Rachel" w:date="2025-04-03T09:10:00Z" w16du:dateUtc="2025-04-03T13:10:00Z">
        <w:r w:rsidR="007D6E9F">
          <w:rPr>
            <w:rFonts w:ascii="Roboto" w:hAnsi="Roboto"/>
            <w:sz w:val="22"/>
            <w:szCs w:val="22"/>
            <w:lang w:val="en-US"/>
          </w:rPr>
          <w:t xml:space="preserve"> (N = x)</w:t>
        </w:r>
      </w:ins>
      <w:ins w:id="170" w:author="Lampert, Rachel" w:date="2025-04-03T09:11:00Z" w16du:dateUtc="2025-04-03T13:11:00Z">
        <w:r w:rsidR="007D6E9F">
          <w:rPr>
            <w:rFonts w:ascii="Roboto" w:hAnsi="Roboto"/>
            <w:sz w:val="22"/>
            <w:szCs w:val="22"/>
            <w:lang w:val="en-US"/>
          </w:rPr>
          <w:t xml:space="preserve"> </w:t>
        </w:r>
      </w:ins>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ins w:id="171" w:author="Lampert, Rachel" w:date="2025-04-03T09:11:00Z" w16du:dateUtc="2025-04-03T13:11:00Z">
        <w:r w:rsidR="007D6E9F">
          <w:rPr>
            <w:rFonts w:ascii="Roboto" w:hAnsi="Roboto"/>
            <w:sz w:val="22"/>
            <w:szCs w:val="22"/>
            <w:lang w:val="en-US"/>
          </w:rPr>
          <w:t xml:space="preserve"> overall </w:t>
        </w:r>
      </w:ins>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ins w:id="172" w:author="Belinda Gray" w:date="2025-04-06T12:53:00Z" w16du:dateUtc="2025-04-06T08:53:00Z">
        <w:r w:rsidR="00964632">
          <w:rPr>
            <w:rFonts w:ascii="Roboto" w:hAnsi="Roboto"/>
            <w:sz w:val="22"/>
            <w:szCs w:val="22"/>
            <w:lang w:val="en-US"/>
          </w:rPr>
          <w:t>)</w:t>
        </w:r>
      </w:ins>
      <w:r w:rsidR="001D711A" w:rsidRPr="00040F1C">
        <w:rPr>
          <w:rFonts w:ascii="Roboto" w:hAnsi="Roboto"/>
          <w:sz w:val="22"/>
          <w:szCs w:val="22"/>
          <w:lang w:val="en-US"/>
        </w:rPr>
        <w:t>.</w:t>
      </w:r>
      <w:r w:rsidR="00DA50F5" w:rsidRPr="00040F1C">
        <w:rPr>
          <w:rFonts w:ascii="Roboto" w:hAnsi="Roboto"/>
          <w:sz w:val="22"/>
          <w:szCs w:val="22"/>
          <w:lang w:val="en-US"/>
        </w:rPr>
        <w:t xml:space="preserve"> </w:t>
      </w:r>
      <w:commentRangeStart w:id="173"/>
      <w:r w:rsidR="00DA50F5" w:rsidRPr="00040F1C">
        <w:rPr>
          <w:rFonts w:ascii="Roboto" w:hAnsi="Roboto"/>
          <w:sz w:val="22"/>
          <w:szCs w:val="22"/>
          <w:lang w:val="en-US"/>
        </w:rPr>
        <w:t>Median</w:t>
      </w:r>
      <w:commentRangeEnd w:id="173"/>
      <w:r w:rsidR="004929D2">
        <w:rPr>
          <w:rStyle w:val="Kommentarhenvisning"/>
          <w:lang w:val="en-US" w:eastAsia="en-US"/>
        </w:rPr>
        <w:commentReference w:id="173"/>
      </w:r>
      <w:r w:rsidR="00DA50F5" w:rsidRPr="00040F1C">
        <w:rPr>
          <w:rFonts w:ascii="Roboto" w:hAnsi="Roboto"/>
          <w:sz w:val="22"/>
          <w:szCs w:val="22"/>
          <w:lang w:val="en-US"/>
        </w:rPr>
        <w:t xml:space="preserve">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w:t>
      </w:r>
      <w:commentRangeStart w:id="174"/>
      <w:r w:rsidR="00B00CE6">
        <w:rPr>
          <w:rFonts w:ascii="Roboto" w:hAnsi="Roboto"/>
          <w:sz w:val="22"/>
          <w:szCs w:val="22"/>
          <w:lang w:val="en-US"/>
        </w:rPr>
        <w:t xml:space="preserve">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commentRangeEnd w:id="174"/>
      <w:r w:rsidR="00D81999">
        <w:rPr>
          <w:rStyle w:val="Kommentarhenvisning"/>
          <w:lang w:val="en-US" w:eastAsia="en-US"/>
        </w:rPr>
        <w:commentReference w:id="174"/>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commentRangeStart w:id="175"/>
      <w:r w:rsidR="003157B8" w:rsidRPr="008B3566">
        <w:rPr>
          <w:rFonts w:ascii="Roboto" w:hAnsi="Roboto"/>
          <w:sz w:val="22"/>
          <w:szCs w:val="22"/>
          <w:lang w:val="en-US"/>
        </w:rPr>
        <w:t>.</w:t>
      </w:r>
      <w:commentRangeEnd w:id="175"/>
      <w:r w:rsidR="00BA2B72">
        <w:rPr>
          <w:rStyle w:val="Kommentarhenvisning"/>
          <w:lang w:val="en-US" w:eastAsia="en-US"/>
        </w:rPr>
        <w:commentReference w:id="175"/>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46A2D91"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ins w:id="176" w:author="Anna Axelsson Raja" w:date="2025-03-29T23:01:00Z">
        <w:r w:rsidR="00F87F9D">
          <w:rPr>
            <w:rFonts w:ascii="Roboto" w:hAnsi="Roboto"/>
            <w:sz w:val="22"/>
            <w:szCs w:val="22"/>
            <w:lang w:val="en-US"/>
          </w:rPr>
          <w:t xml:space="preserve"> </w:t>
        </w:r>
        <w:commentRangeStart w:id="177"/>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ins>
      <w:r w:rsidRPr="008B3566">
        <w:rPr>
          <w:rFonts w:ascii="Roboto" w:hAnsi="Roboto"/>
          <w:sz w:val="22"/>
          <w:szCs w:val="22"/>
          <w:lang w:val="en-US"/>
        </w:rPr>
        <w:t xml:space="preserve"> </w:t>
      </w:r>
      <w:commentRangeEnd w:id="177"/>
      <w:r w:rsidR="00F87F9D">
        <w:rPr>
          <w:rStyle w:val="Kommentarhenvisning"/>
          <w:lang w:val="en-US" w:eastAsia="en-US"/>
        </w:rPr>
        <w:commentReference w:id="177"/>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w:t>
      </w:r>
      <w:commentRangeStart w:id="178"/>
      <w:r w:rsidR="00F826AF" w:rsidRPr="008B3566">
        <w:rPr>
          <w:rFonts w:ascii="Roboto" w:hAnsi="Roboto"/>
          <w:sz w:val="22"/>
          <w:szCs w:val="22"/>
          <w:lang w:val="en-US"/>
        </w:rPr>
        <w:t>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commentRangeEnd w:id="178"/>
      <w:r w:rsidR="00A4078D">
        <w:rPr>
          <w:rStyle w:val="Kommentarhenvisning"/>
          <w:lang w:val="en-US" w:eastAsia="en-US"/>
        </w:rPr>
        <w:commentReference w:id="178"/>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xml:space="preserve">, </w:t>
      </w:r>
      <w:commentRangeStart w:id="179"/>
      <w:r w:rsidR="00E17DAA">
        <w:rPr>
          <w:rFonts w:ascii="Roboto" w:hAnsi="Roboto"/>
          <w:sz w:val="22"/>
          <w:szCs w:val="22"/>
          <w:lang w:val="en-US"/>
        </w:rPr>
        <w:t xml:space="preserve">more likely to be diagnosed with HCM in childhood </w:t>
      </w:r>
      <w:commentRangeEnd w:id="179"/>
      <w:r w:rsidR="00D81999">
        <w:rPr>
          <w:rStyle w:val="Kommentarhenvisning"/>
          <w:lang w:val="en-US" w:eastAsia="en-US"/>
        </w:rPr>
        <w:commentReference w:id="179"/>
      </w:r>
      <w:r w:rsidR="00E17DAA">
        <w:rPr>
          <w:rFonts w:ascii="Roboto" w:hAnsi="Roboto"/>
          <w:sz w:val="22"/>
          <w:szCs w:val="22"/>
          <w:lang w:val="en-US"/>
        </w:rPr>
        <w:t>(</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ins w:id="180" w:author="iacopo olivotto" w:date="2025-04-02T21:41:00Z">
        <w:r w:rsidR="004929D2">
          <w:rPr>
            <w:rFonts w:ascii="Roboto" w:hAnsi="Roboto"/>
            <w:sz w:val="22"/>
            <w:szCs w:val="22"/>
            <w:lang w:val="en-US"/>
          </w:rPr>
          <w:t xml:space="preserve">slightly </w:t>
        </w:r>
      </w:ins>
      <w:r w:rsidR="00842AF6" w:rsidRPr="008B3566">
        <w:rPr>
          <w:rFonts w:ascii="Roboto" w:hAnsi="Roboto"/>
          <w:sz w:val="22"/>
          <w:szCs w:val="22"/>
          <w:lang w:val="en-US"/>
        </w:rPr>
        <w:t>higher</w:t>
      </w:r>
      <w:del w:id="181" w:author="iacopo olivotto" w:date="2025-04-02T21:41:00Z">
        <w:r w:rsidR="008B3566" w:rsidDel="004929D2">
          <w:rPr>
            <w:rFonts w:ascii="Roboto" w:hAnsi="Roboto"/>
            <w:sz w:val="22"/>
            <w:szCs w:val="22"/>
            <w:lang w:val="en-US"/>
          </w:rPr>
          <w:delText>, but still low,</w:delText>
        </w:r>
        <w:r w:rsidR="00842AF6" w:rsidRPr="008B3566" w:rsidDel="004929D2">
          <w:rPr>
            <w:rFonts w:ascii="Roboto" w:hAnsi="Roboto"/>
            <w:sz w:val="22"/>
            <w:szCs w:val="22"/>
            <w:lang w:val="en-US"/>
          </w:rPr>
          <w:delText xml:space="preserve"> </w:delText>
        </w:r>
      </w:del>
      <w:ins w:id="182" w:author="iacopo olivotto" w:date="2025-04-02T21:41:00Z">
        <w:r w:rsidR="004929D2">
          <w:rPr>
            <w:rFonts w:ascii="Roboto" w:hAnsi="Roboto"/>
            <w:sz w:val="22"/>
            <w:szCs w:val="22"/>
            <w:lang w:val="en-US"/>
          </w:rPr>
          <w:t xml:space="preserve"> </w:t>
        </w:r>
      </w:ins>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83" w:author="iacopo olivotto" w:date="2025-04-02T21:41:00Z">
        <w:r w:rsidR="004929D2">
          <w:rPr>
            <w:rFonts w:ascii="Roboto" w:hAnsi="Roboto"/>
            <w:sz w:val="22"/>
            <w:szCs w:val="22"/>
            <w:lang w:val="en-US"/>
          </w:rPr>
          <w:t xml:space="preserve">which was however low for both in absolute terms: </w:t>
        </w:r>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commentRangeStart w:id="184"/>
      <w:commentRangeStart w:id="185"/>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r w:rsidR="00CC3CDB">
        <w:rPr>
          <w:rFonts w:ascii="Roboto" w:hAnsi="Roboto"/>
          <w:sz w:val="22"/>
          <w:szCs w:val="22"/>
          <w:lang w:val="en-US"/>
        </w:rPr>
        <w:t>4</w:t>
      </w:r>
      <w:r w:rsidR="00C114B4" w:rsidRPr="008B3566">
        <w:rPr>
          <w:rFonts w:ascii="Roboto" w:hAnsi="Roboto"/>
          <w:sz w:val="22"/>
          <w:szCs w:val="22"/>
          <w:lang w:val="en-US"/>
        </w:rPr>
        <w:t xml:space="preserve"> [CI, 0.6</w:t>
      </w:r>
      <w:r w:rsidR="00CC3CDB">
        <w:rPr>
          <w:rFonts w:ascii="Roboto" w:hAnsi="Roboto"/>
          <w:sz w:val="22"/>
          <w:szCs w:val="22"/>
          <w:lang w:val="en-US"/>
        </w:rPr>
        <w:t>7</w:t>
      </w:r>
      <w:r w:rsidR="00C114B4" w:rsidRPr="008B3566">
        <w:rPr>
          <w:rFonts w:ascii="Roboto" w:hAnsi="Roboto"/>
          <w:sz w:val="22"/>
          <w:szCs w:val="22"/>
          <w:lang w:val="en-US"/>
        </w:rPr>
        <w:t>-0.</w:t>
      </w:r>
      <w:r w:rsidR="00CC3CDB">
        <w:rPr>
          <w:rFonts w:ascii="Roboto" w:hAnsi="Roboto"/>
          <w:sz w:val="22"/>
          <w:szCs w:val="22"/>
          <w:lang w:val="en-US"/>
        </w:rPr>
        <w:t>82</w:t>
      </w:r>
      <w:r w:rsidR="00C114B4" w:rsidRPr="008B3566">
        <w:rPr>
          <w:rFonts w:ascii="Roboto" w:hAnsi="Roboto"/>
          <w:sz w:val="22"/>
          <w:szCs w:val="22"/>
          <w:lang w:val="en-US"/>
        </w:rPr>
        <w:t>])</w:t>
      </w:r>
      <w:r w:rsidR="000F4274">
        <w:rPr>
          <w:rFonts w:ascii="Roboto" w:hAnsi="Roboto"/>
          <w:sz w:val="22"/>
          <w:szCs w:val="22"/>
          <w:lang w:val="en-US"/>
        </w:rPr>
        <w:t xml:space="preserve"> </w:t>
      </w:r>
      <w:commentRangeEnd w:id="184"/>
      <w:r w:rsidR="00F87F9D">
        <w:rPr>
          <w:rStyle w:val="Kommentarhenvisning"/>
          <w:lang w:val="en-US" w:eastAsia="en-US"/>
        </w:rPr>
        <w:commentReference w:id="184"/>
      </w:r>
      <w:commentRangeEnd w:id="185"/>
      <w:r w:rsidR="00964632">
        <w:rPr>
          <w:rStyle w:val="Kommentarhenvisning"/>
          <w:lang w:val="en-US" w:eastAsia="en-US"/>
        </w:rPr>
        <w:commentReference w:id="185"/>
      </w:r>
      <w:r w:rsidR="000F4274">
        <w:rPr>
          <w:rFonts w:ascii="Roboto" w:hAnsi="Roboto"/>
          <w:sz w:val="22"/>
          <w:szCs w:val="22"/>
          <w:lang w:val="en-US"/>
        </w:rPr>
        <w:t>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r w:rsidR="00CC3CDB">
        <w:rPr>
          <w:rFonts w:ascii="Roboto" w:hAnsi="Roboto"/>
          <w:sz w:val="22"/>
          <w:szCs w:val="22"/>
          <w:lang w:val="en-US"/>
        </w:rPr>
        <w:t>8</w:t>
      </w:r>
      <w:r w:rsidR="00BF182A" w:rsidRPr="008B3566">
        <w:rPr>
          <w:rFonts w:ascii="Roboto" w:hAnsi="Roboto"/>
          <w:sz w:val="22"/>
          <w:szCs w:val="22"/>
          <w:lang w:val="en-US"/>
        </w:rPr>
        <w:t xml:space="preserve"> [CI, 0.6</w:t>
      </w:r>
      <w:r w:rsidR="00CC3CDB">
        <w:rPr>
          <w:rFonts w:ascii="Roboto" w:hAnsi="Roboto"/>
          <w:sz w:val="22"/>
          <w:szCs w:val="22"/>
          <w:lang w:val="en-US"/>
        </w:rPr>
        <w:t>7</w:t>
      </w:r>
      <w:r w:rsidR="00BF182A" w:rsidRPr="008B3566">
        <w:rPr>
          <w:rFonts w:ascii="Roboto" w:hAnsi="Roboto"/>
          <w:sz w:val="22"/>
          <w:szCs w:val="22"/>
          <w:lang w:val="en-US"/>
        </w:rPr>
        <w:t>-0.</w:t>
      </w:r>
      <w:r w:rsidR="00CC3CDB">
        <w:rPr>
          <w:rFonts w:ascii="Roboto" w:hAnsi="Roboto"/>
          <w:sz w:val="22"/>
          <w:szCs w:val="22"/>
          <w:lang w:val="en-US"/>
        </w:rPr>
        <w:t>92</w:t>
      </w:r>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r w:rsidR="00CC3CDB">
        <w:rPr>
          <w:rFonts w:ascii="Roboto" w:hAnsi="Roboto"/>
          <w:sz w:val="22"/>
          <w:szCs w:val="22"/>
          <w:lang w:val="en-US"/>
        </w:rPr>
        <w:t>6</w:t>
      </w:r>
      <w:r w:rsidR="00A64C92">
        <w:rPr>
          <w:rFonts w:ascii="Roboto" w:hAnsi="Roboto"/>
          <w:sz w:val="22"/>
          <w:szCs w:val="22"/>
          <w:lang w:val="en-US"/>
        </w:rPr>
        <w:t>-1.6</w:t>
      </w:r>
      <w:r w:rsidR="00CC3CDB">
        <w:rPr>
          <w:rFonts w:ascii="Roboto" w:hAnsi="Roboto"/>
          <w:sz w:val="22"/>
          <w:szCs w:val="22"/>
          <w:lang w:val="en-US"/>
        </w:rPr>
        <w:t>5</w:t>
      </w:r>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4FC4434"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commentRangeStart w:id="186"/>
      <w:commentRangeStart w:id="187"/>
      <w:r w:rsidR="00DF5A0F" w:rsidRPr="00391E8B">
        <w:rPr>
          <w:rFonts w:ascii="Roboto" w:hAnsi="Roboto"/>
          <w:sz w:val="22"/>
          <w:szCs w:val="22"/>
          <w:lang w:val="en-US"/>
        </w:rPr>
        <w:t>gradient</w:t>
      </w:r>
      <w:commentRangeEnd w:id="186"/>
      <w:r w:rsidR="00BA2B72">
        <w:rPr>
          <w:rStyle w:val="Kommentarhenvisning"/>
          <w:lang w:val="en-US" w:eastAsia="en-US"/>
        </w:rPr>
        <w:commentReference w:id="186"/>
      </w:r>
      <w:commentRangeEnd w:id="187"/>
      <w:r w:rsidR="00964632">
        <w:rPr>
          <w:rStyle w:val="Kommentarhenvisning"/>
          <w:lang w:val="en-US" w:eastAsia="en-US"/>
        </w:rPr>
        <w:commentReference w:id="187"/>
      </w:r>
      <w:r w:rsidR="00DF5A0F" w:rsidRPr="00391E8B">
        <w:rPr>
          <w:rFonts w:ascii="Roboto" w:hAnsi="Roboto"/>
          <w:sz w:val="22"/>
          <w:szCs w:val="22"/>
          <w:lang w:val="en-US"/>
        </w:rPr>
        <w:t xml:space="preserve"> &gt;30 mmHg; </w:t>
      </w:r>
      <w:r w:rsidR="004C619B" w:rsidRPr="00391E8B">
        <w:rPr>
          <w:rFonts w:ascii="Roboto" w:hAnsi="Roboto"/>
          <w:sz w:val="22"/>
          <w:szCs w:val="22"/>
          <w:lang w:val="en-US"/>
        </w:rPr>
        <w:t>RR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commentRangeStart w:id="188"/>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w:t>
      </w:r>
      <w:commentRangeEnd w:id="188"/>
      <w:r w:rsidR="00BA2B72">
        <w:rPr>
          <w:rStyle w:val="Kommentarhenvisning"/>
          <w:lang w:val="en-US" w:eastAsia="en-US"/>
        </w:rPr>
        <w:commentReference w:id="188"/>
      </w:r>
      <w:r w:rsidR="008A4E67" w:rsidRPr="00391E8B">
        <w:rPr>
          <w:rFonts w:ascii="Roboto" w:hAnsi="Roboto"/>
          <w:sz w:val="22"/>
          <w:szCs w:val="22"/>
          <w:lang w:val="en-US"/>
        </w:rPr>
        <w:t>[CI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89"/>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89"/>
      <w:r w:rsidR="00A4078D">
        <w:rPr>
          <w:rStyle w:val="Kommentarhenvisning"/>
          <w:lang w:val="en-US" w:eastAsia="en-US"/>
        </w:rPr>
        <w:commentReference w:id="189"/>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2A9AF988"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w:t>
      </w:r>
      <w:commentRangeStart w:id="190"/>
      <w:r w:rsidR="00CE073C">
        <w:rPr>
          <w:rFonts w:ascii="Roboto" w:hAnsi="Roboto"/>
          <w:sz w:val="22"/>
          <w:szCs w:val="22"/>
          <w:lang w:val="en-US"/>
        </w:rPr>
        <w:t xml:space="preserve">atrial fibrillation </w:t>
      </w:r>
      <w:commentRangeEnd w:id="190"/>
      <w:r w:rsidR="00A4078D">
        <w:rPr>
          <w:rStyle w:val="Kommentarhenvisning"/>
          <w:lang w:val="en-US" w:eastAsia="en-US"/>
        </w:rPr>
        <w:commentReference w:id="190"/>
      </w:r>
      <w:r w:rsidR="00CE073C">
        <w:rPr>
          <w:rFonts w:ascii="Roboto" w:hAnsi="Roboto"/>
          <w:sz w:val="22"/>
          <w:szCs w:val="22"/>
          <w:lang w:val="en-US"/>
        </w:rPr>
        <w:t>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commentRangeStart w:id="191"/>
      <w:r w:rsidR="00A175F9" w:rsidRPr="00040F1C">
        <w:rPr>
          <w:rFonts w:ascii="Roboto" w:hAnsi="Roboto"/>
          <w:sz w:val="22"/>
          <w:szCs w:val="22"/>
          <w:lang w:val="en-US"/>
        </w:rPr>
        <w:t xml:space="preserve">For atrial fibrillation the biggest relative differences </w:t>
      </w:r>
      <w:commentRangeEnd w:id="191"/>
      <w:r w:rsidR="00964632">
        <w:rPr>
          <w:rStyle w:val="Kommentarhenvisning"/>
          <w:lang w:val="en-US" w:eastAsia="en-US"/>
        </w:rPr>
        <w:commentReference w:id="191"/>
      </w:r>
      <w:r w:rsidR="00A175F9" w:rsidRPr="00040F1C">
        <w:rPr>
          <w:rFonts w:ascii="Roboto" w:hAnsi="Roboto"/>
          <w:sz w:val="22"/>
          <w:szCs w:val="22"/>
          <w:lang w:val="en-US"/>
        </w:rPr>
        <w:t xml:space="preserve">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5697E7C"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w:t>
      </w:r>
      <w:r w:rsidRPr="00431AEB">
        <w:rPr>
          <w:rFonts w:ascii="Roboto" w:hAnsi="Roboto"/>
          <w:sz w:val="22"/>
          <w:szCs w:val="22"/>
          <w:lang w:val="en-US"/>
        </w:rPr>
        <w:lastRenderedPageBreak/>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 xml:space="preserve">]) </w:t>
      </w:r>
      <w:r w:rsidRPr="00741F94">
        <w:rPr>
          <w:rFonts w:ascii="Roboto" w:hAnsi="Roboto"/>
          <w:sz w:val="22"/>
          <w:szCs w:val="22"/>
          <w:lang w:val="en-US"/>
        </w:rPr>
        <w:t xml:space="preserve">for all-cause </w:t>
      </w:r>
      <w:commentRangeStart w:id="192"/>
      <w:r w:rsidRPr="00741F94">
        <w:rPr>
          <w:rFonts w:ascii="Roboto" w:hAnsi="Roboto"/>
          <w:sz w:val="22"/>
          <w:szCs w:val="22"/>
          <w:lang w:val="en-US"/>
        </w:rPr>
        <w:t>mortality</w:t>
      </w:r>
      <w:commentRangeEnd w:id="192"/>
      <w:r w:rsidR="007D6E9F">
        <w:rPr>
          <w:rStyle w:val="Kommentarhenvisning"/>
          <w:lang w:val="en-US" w:eastAsia="en-US"/>
        </w:rPr>
        <w:commentReference w:id="192"/>
      </w:r>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w:t>
      </w:r>
      <w:commentRangeStart w:id="193"/>
      <w:commentRangeStart w:id="194"/>
      <w:r w:rsidRPr="00DF613E">
        <w:rPr>
          <w:rFonts w:ascii="Roboto" w:hAnsi="Roboto"/>
          <w:sz w:val="22"/>
          <w:szCs w:val="22"/>
          <w:lang w:val="en-US"/>
        </w:rPr>
        <w:t>Patients</w:t>
      </w:r>
      <w:commentRangeEnd w:id="193"/>
      <w:r w:rsidR="00535359">
        <w:rPr>
          <w:rStyle w:val="Kommentarhenvisning"/>
          <w:lang w:val="en-US" w:eastAsia="en-US"/>
        </w:rPr>
        <w:commentReference w:id="193"/>
      </w:r>
      <w:commentRangeEnd w:id="194"/>
      <w:r w:rsidR="0074716C">
        <w:rPr>
          <w:rStyle w:val="Kommentarhenvisning"/>
          <w:lang w:val="en-US" w:eastAsia="en-US"/>
        </w:rPr>
        <w:commentReference w:id="194"/>
      </w:r>
      <w:r w:rsidRPr="00DF613E">
        <w:rPr>
          <w:rFonts w:ascii="Roboto" w:hAnsi="Roboto"/>
          <w:sz w:val="22"/>
          <w:szCs w:val="22"/>
          <w:lang w:val="en-US"/>
        </w:rPr>
        <w:t xml:space="preserve">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time-scale</w:t>
      </w:r>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195"/>
      <w:r w:rsidRPr="00DF613E">
        <w:rPr>
          <w:rFonts w:ascii="Roboto" w:hAnsi="Roboto"/>
          <w:sz w:val="22"/>
          <w:szCs w:val="22"/>
          <w:lang w:val="en-US"/>
        </w:rPr>
        <w:t>HCM</w:t>
      </w:r>
      <w:commentRangeEnd w:id="195"/>
      <w:r w:rsidR="00535359">
        <w:rPr>
          <w:rStyle w:val="Kommentarhenvisning"/>
          <w:lang w:val="en-US" w:eastAsia="en-US"/>
        </w:rPr>
        <w:commentReference w:id="195"/>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770DA99D"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196"/>
      <w:r>
        <w:rPr>
          <w:rFonts w:ascii="Roboto" w:hAnsi="Roboto"/>
          <w:sz w:val="22"/>
          <w:szCs w:val="22"/>
          <w:lang w:val="en-US"/>
        </w:rPr>
        <w:t>LV obstruction, atrial fibrillation</w:t>
      </w:r>
      <w:commentRangeEnd w:id="196"/>
      <w:r w:rsidR="00535359">
        <w:rPr>
          <w:rStyle w:val="Kommentarhenvisning"/>
          <w:lang w:val="en-US" w:eastAsia="en-US"/>
        </w:rPr>
        <w:commentReference w:id="196"/>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HR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w:t>
      </w:r>
      <w:r w:rsidR="00D52FCA" w:rsidRPr="00431AEB">
        <w:rPr>
          <w:rFonts w:ascii="Roboto" w:hAnsi="Roboto"/>
          <w:sz w:val="22"/>
          <w:szCs w:val="22"/>
          <w:lang w:val="en-US"/>
        </w:rPr>
        <w:lastRenderedPageBreak/>
        <w:t xml:space="preserve">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1D136084" w:rsidR="003C33E1" w:rsidRDefault="003C33E1" w:rsidP="00D51E41">
      <w:pPr>
        <w:spacing w:line="480" w:lineRule="auto"/>
        <w:rPr>
          <w:rFonts w:ascii="Roboto" w:hAnsi="Roboto"/>
          <w:sz w:val="22"/>
          <w:szCs w:val="22"/>
          <w:lang w:val="en-US"/>
        </w:rPr>
      </w:pPr>
      <w:del w:id="197" w:author="Lampert, Rachel" w:date="2025-04-03T09:21:00Z" w16du:dateUtc="2025-04-03T13:21:00Z">
        <w:r w:rsidDel="000D4738">
          <w:rPr>
            <w:rFonts w:ascii="Roboto" w:hAnsi="Roboto"/>
            <w:sz w:val="22"/>
            <w:szCs w:val="22"/>
            <w:lang w:val="en-US"/>
          </w:rPr>
          <w:delText>An i</w:delText>
        </w:r>
      </w:del>
      <w:ins w:id="198" w:author="Lampert, Rachel" w:date="2025-04-03T09:21:00Z" w16du:dateUtc="2025-04-03T13:21:00Z">
        <w:r w:rsidR="000D4738">
          <w:rPr>
            <w:rFonts w:ascii="Roboto" w:hAnsi="Roboto"/>
            <w:sz w:val="22"/>
            <w:szCs w:val="22"/>
            <w:lang w:val="en-US"/>
          </w:rPr>
          <w:t>I</w:t>
        </w:r>
      </w:ins>
      <w:r w:rsidR="00461927" w:rsidRPr="00431AEB">
        <w:rPr>
          <w:rFonts w:ascii="Roboto" w:hAnsi="Roboto"/>
          <w:sz w:val="22"/>
          <w:szCs w:val="22"/>
          <w:lang w:val="en-US"/>
        </w:rPr>
        <w:t xml:space="preserve">nteraction </w:t>
      </w:r>
      <w:proofErr w:type="gramStart"/>
      <w:r w:rsidR="00461927" w:rsidRPr="00431AEB">
        <w:rPr>
          <w:rFonts w:ascii="Roboto" w:hAnsi="Roboto"/>
          <w:sz w:val="22"/>
          <w:szCs w:val="22"/>
          <w:lang w:val="en-US"/>
        </w:rPr>
        <w:t>analys</w:t>
      </w:r>
      <w:ins w:id="199" w:author="Lampert, Rachel" w:date="2025-04-03T09:21:00Z" w16du:dateUtc="2025-04-03T13:21:00Z">
        <w:r w:rsidR="000D4738">
          <w:rPr>
            <w:rFonts w:ascii="Roboto" w:hAnsi="Roboto"/>
            <w:sz w:val="22"/>
            <w:szCs w:val="22"/>
            <w:lang w:val="en-US"/>
          </w:rPr>
          <w:t>e</w:t>
        </w:r>
      </w:ins>
      <w:proofErr w:type="gramEnd"/>
      <w:del w:id="200" w:author="Lampert, Rachel" w:date="2025-04-03T09:21:00Z" w16du:dateUtc="2025-04-03T13:21:00Z">
        <w:r w:rsidR="00461927" w:rsidRPr="00431AEB" w:rsidDel="000D4738">
          <w:rPr>
            <w:rFonts w:ascii="Roboto" w:hAnsi="Roboto"/>
            <w:sz w:val="22"/>
            <w:szCs w:val="22"/>
            <w:lang w:val="en-US"/>
          </w:rPr>
          <w:delText>i</w:delText>
        </w:r>
      </w:del>
      <w:r w:rsidR="00461927" w:rsidRPr="00431AEB">
        <w:rPr>
          <w:rFonts w:ascii="Roboto" w:hAnsi="Roboto"/>
          <w:sz w:val="22"/>
          <w:szCs w:val="22"/>
          <w:lang w:val="en-US"/>
        </w:rPr>
        <w:t>s</w:t>
      </w:r>
      <w:r w:rsidR="00934456">
        <w:rPr>
          <w:rFonts w:ascii="Roboto" w:hAnsi="Roboto"/>
          <w:sz w:val="22"/>
          <w:szCs w:val="22"/>
          <w:lang w:val="en-US"/>
        </w:rPr>
        <w:t xml:space="preserve"> </w:t>
      </w:r>
      <w:del w:id="201" w:author="Lampert, Rachel" w:date="2025-04-03T09:22:00Z" w16du:dateUtc="2025-04-03T13:22:00Z">
        <w:r w:rsidR="00934456" w:rsidDel="000D4738">
          <w:rPr>
            <w:rFonts w:ascii="Roboto" w:hAnsi="Roboto"/>
            <w:sz w:val="22"/>
            <w:szCs w:val="22"/>
            <w:lang w:val="en-US"/>
          </w:rPr>
          <w:delText xml:space="preserve">was </w:delText>
        </w:r>
      </w:del>
      <w:ins w:id="202" w:author="Lampert, Rachel" w:date="2025-04-03T09:22:00Z" w16du:dateUtc="2025-04-03T13:22:00Z">
        <w:r w:rsidR="000D4738">
          <w:rPr>
            <w:rFonts w:ascii="Roboto" w:hAnsi="Roboto"/>
            <w:sz w:val="22"/>
            <w:szCs w:val="22"/>
            <w:lang w:val="en-US"/>
          </w:rPr>
          <w:t xml:space="preserve">were </w:t>
        </w:r>
      </w:ins>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Pr>
          <w:rFonts w:ascii="Roboto" w:hAnsi="Roboto"/>
          <w:sz w:val="22"/>
          <w:szCs w:val="22"/>
          <w:lang w:val="en-US"/>
        </w:rPr>
        <w:t xml:space="preserve">disease modifiers on </w:t>
      </w:r>
      <w:r w:rsidR="00554798" w:rsidRPr="00040F1C">
        <w:rPr>
          <w:rFonts w:ascii="Roboto" w:hAnsi="Roboto"/>
          <w:sz w:val="22"/>
          <w:szCs w:val="22"/>
          <w:lang w:val="en-US"/>
        </w:rPr>
        <w:t>outcome</w:t>
      </w:r>
      <w:r>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Pr>
          <w:rFonts w:ascii="Roboto" w:hAnsi="Roboto"/>
          <w:sz w:val="22"/>
          <w:szCs w:val="22"/>
          <w:lang w:val="en-US"/>
        </w:rPr>
        <w:t xml:space="preserve"> ar</w:t>
      </w:r>
      <w:r w:rsidR="00BA5910">
        <w:rPr>
          <w:rFonts w:ascii="Roboto" w:hAnsi="Roboto"/>
          <w:sz w:val="22"/>
          <w:szCs w:val="22"/>
          <w:lang w:val="en-US"/>
        </w:rPr>
        <w:t>e</w:t>
      </w:r>
      <w:r>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Pr="003C33E1">
        <w:rPr>
          <w:rFonts w:ascii="Roboto" w:hAnsi="Roboto"/>
          <w:sz w:val="22"/>
          <w:szCs w:val="22"/>
          <w:lang w:val="en-US"/>
        </w:rPr>
        <w:t xml:space="preserve"> exposure </w:t>
      </w:r>
      <w:r w:rsidR="003B3617">
        <w:rPr>
          <w:rFonts w:ascii="Roboto" w:hAnsi="Roboto"/>
          <w:sz w:val="22"/>
          <w:szCs w:val="22"/>
          <w:lang w:val="en-US"/>
        </w:rPr>
        <w:t>for</w:t>
      </w:r>
      <w:r w:rsidRPr="003C33E1">
        <w:rPr>
          <w:rFonts w:ascii="Roboto" w:hAnsi="Roboto"/>
          <w:sz w:val="22"/>
          <w:szCs w:val="22"/>
          <w:lang w:val="en-US"/>
        </w:rPr>
        <w:t xml:space="preserve">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r w:rsidR="003B3617">
        <w:rPr>
          <w:rFonts w:ascii="Roboto" w:hAnsi="Roboto"/>
          <w:sz w:val="22"/>
          <w:szCs w:val="22"/>
          <w:lang w:val="en-US"/>
        </w:rPr>
        <w:t>versus</w:t>
      </w:r>
      <w:r w:rsidRPr="003C33E1">
        <w:rPr>
          <w:rFonts w:ascii="Roboto" w:hAnsi="Roboto"/>
          <w:sz w:val="22"/>
          <w:szCs w:val="22"/>
          <w:lang w:val="en-US"/>
        </w:rPr>
        <w:t xml:space="preserve"> non-</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 </w:t>
      </w:r>
    </w:p>
    <w:p w14:paraId="460283A7" w14:textId="06FFEC8B"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del w:id="203" w:author="Belinda Gray" w:date="2025-04-06T13:01:00Z" w16du:dateUtc="2025-04-06T09:01:00Z">
        <w:r w:rsidR="006E30BF" w:rsidDel="0074716C">
          <w:rPr>
            <w:rFonts w:ascii="Roboto" w:hAnsi="Roboto"/>
            <w:sz w:val="22"/>
            <w:szCs w:val="22"/>
            <w:lang w:val="en-US"/>
          </w:rPr>
          <w:delText>the</w:delText>
        </w:r>
        <w:r w:rsidR="00215F74" w:rsidRPr="00431AEB" w:rsidDel="0074716C">
          <w:rPr>
            <w:rFonts w:ascii="Roboto" w:hAnsi="Roboto"/>
            <w:sz w:val="22"/>
            <w:szCs w:val="22"/>
            <w:lang w:val="en-US"/>
          </w:rPr>
          <w:delText xml:space="preserve"> </w:delText>
        </w:r>
      </w:del>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del w:id="204" w:author="Belinda Gray" w:date="2025-04-06T13:01:00Z" w16du:dateUtc="2025-04-06T09:01:00Z">
        <w:r w:rsidR="006E30BF" w:rsidDel="0074716C">
          <w:rPr>
            <w:rFonts w:ascii="Roboto" w:hAnsi="Roboto"/>
            <w:sz w:val="22"/>
            <w:szCs w:val="22"/>
            <w:lang w:val="en-US"/>
          </w:rPr>
          <w:delText>outcomes</w:delText>
        </w:r>
        <w:r w:rsidDel="0074716C">
          <w:rPr>
            <w:rFonts w:ascii="Roboto" w:hAnsi="Roboto"/>
            <w:sz w:val="22"/>
            <w:szCs w:val="22"/>
            <w:lang w:val="en-US"/>
          </w:rPr>
          <w:delText xml:space="preserve"> </w:delText>
        </w:r>
      </w:del>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50206AD9"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05"/>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ins w:id="206" w:author="Anna Axelsson Raja" w:date="2025-03-29T23:09:00Z">
        <w:r w:rsidR="00F87F9D">
          <w:rPr>
            <w:rFonts w:ascii="Roboto" w:hAnsi="Roboto"/>
            <w:sz w:val="22"/>
            <w:szCs w:val="22"/>
            <w:lang w:val="en-US"/>
          </w:rPr>
          <w:t>a</w:t>
        </w:r>
      </w:ins>
      <w:ins w:id="207" w:author="Anna Axelsson Raja" w:date="2025-03-29T23:10:00Z">
        <w:r w:rsidR="00F87F9D">
          <w:rPr>
            <w:rFonts w:ascii="Roboto" w:hAnsi="Roboto"/>
            <w:sz w:val="22"/>
            <w:szCs w:val="22"/>
            <w:lang w:val="en-US"/>
          </w:rPr>
          <w:t xml:space="preserve">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ins>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05"/>
      <w:r w:rsidR="00C00F0C">
        <w:rPr>
          <w:rStyle w:val="Kommentarhenvisning"/>
          <w:lang w:val="en-US" w:eastAsia="en-US"/>
        </w:rPr>
        <w:commentReference w:id="205"/>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08"/>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08"/>
      <w:r w:rsidR="00C00F0C">
        <w:rPr>
          <w:rStyle w:val="Kommentarhenvisning"/>
          <w:lang w:val="en-US" w:eastAsia="en-US"/>
        </w:rPr>
        <w:commentReference w:id="208"/>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ins w:id="209" w:author="Lampert, Rachel" w:date="2025-04-03T09:24:00Z" w16du:dateUtc="2025-04-03T13:24:00Z">
        <w:r w:rsidR="000D4738">
          <w:rPr>
            <w:rFonts w:ascii="Roboto" w:hAnsi="Roboto"/>
            <w:sz w:val="22"/>
            <w:szCs w:val="22"/>
            <w:lang w:val="en-US"/>
          </w:rPr>
          <w:t>, leading to</w:t>
        </w:r>
      </w:ins>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08C41AD"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337E0B">
        <w:rPr>
          <w:rFonts w:ascii="Roboto" w:hAnsi="Roboto"/>
          <w:sz w:val="22"/>
          <w:vertAlign w:val="superscript"/>
          <w:lang w:val="en-US"/>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337E0B">
        <w:rPr>
          <w:rFonts w:ascii="Roboto" w:hAnsi="Roboto"/>
          <w:sz w:val="22"/>
          <w:vertAlign w:val="superscript"/>
          <w:lang w:val="en-US"/>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337E0B">
        <w:rPr>
          <w:rFonts w:ascii="Roboto" w:hAnsi="Roboto"/>
          <w:sz w:val="22"/>
          <w:vertAlign w:val="superscript"/>
          <w:lang w:val="en-US"/>
        </w:rPr>
        <w:t>13</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10"/>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10"/>
      <w:r w:rsidR="000B5DA3">
        <w:rPr>
          <w:rStyle w:val="Kommentarhenvisning"/>
          <w:lang w:val="en-US" w:eastAsia="en-US"/>
        </w:rPr>
        <w:commentReference w:id="210"/>
      </w:r>
      <w:r w:rsidR="00523C29">
        <w:rPr>
          <w:rFonts w:ascii="Roboto" w:hAnsi="Roboto"/>
          <w:sz w:val="22"/>
          <w:szCs w:val="22"/>
          <w:lang w:val="en-US"/>
        </w:rPr>
        <w:tab/>
      </w:r>
    </w:p>
    <w:p w14:paraId="49917606" w14:textId="2CF6AAA5"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ins w:id="211" w:author="Anna Axelsson Raja" w:date="2025-03-29T23:11:00Z">
        <w:r w:rsidR="00A81610">
          <w:rPr>
            <w:rFonts w:ascii="Roboto" w:hAnsi="Roboto"/>
            <w:sz w:val="22"/>
            <w:szCs w:val="22"/>
            <w:lang w:val="en-US"/>
          </w:rPr>
          <w:t>s</w:t>
        </w:r>
      </w:ins>
      <w:del w:id="212" w:author="Anna Axelsson Raja" w:date="2025-03-29T23:11:00Z">
        <w:r w:rsidR="00CE171D" w:rsidDel="00A81610">
          <w:rPr>
            <w:rFonts w:ascii="Roboto" w:hAnsi="Roboto"/>
            <w:sz w:val="22"/>
            <w:szCs w:val="22"/>
            <w:lang w:val="en-US"/>
          </w:rPr>
          <w:delText>ve</w:delText>
        </w:r>
      </w:del>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13"/>
      <w:proofErr w:type="spellStart"/>
      <w:r w:rsidR="00581BBC">
        <w:rPr>
          <w:rFonts w:ascii="Roboto" w:hAnsi="Roboto"/>
          <w:sz w:val="22"/>
          <w:szCs w:val="22"/>
          <w:lang w:val="en-US"/>
        </w:rPr>
        <w:t>b</w:t>
      </w:r>
      <w:ins w:id="214" w:author="Christoffer Vissing" w:date="2025-04-08T15:47:00Z" w16du:dateUtc="2025-04-08T13:47:00Z">
        <w:r w:rsidR="007F0426">
          <w:rPr>
            <w:rFonts w:ascii="Roboto" w:hAnsi="Roboto"/>
            <w:sz w:val="22"/>
            <w:szCs w:val="22"/>
            <w:lang w:val="en-US"/>
          </w:rPr>
          <w:t>may</w:t>
        </w:r>
        <w:proofErr w:type="spellEnd"/>
        <w:r w:rsidR="007F0426">
          <w:rPr>
            <w:rFonts w:ascii="Roboto" w:hAnsi="Roboto"/>
            <w:sz w:val="22"/>
            <w:szCs w:val="22"/>
            <w:lang w:val="en-US"/>
          </w:rPr>
          <w:t xml:space="preserve"> contribute to the pathology of</w:t>
        </w:r>
      </w:ins>
      <w:del w:id="215" w:author="Christoffer Vissing" w:date="2025-04-08T15:47:00Z" w16du:dateUtc="2025-04-08T13:47:00Z">
        <w:r w:rsidR="00581BBC" w:rsidDel="007F0426">
          <w:rPr>
            <w:rFonts w:ascii="Roboto" w:hAnsi="Roboto"/>
            <w:sz w:val="22"/>
            <w:szCs w:val="22"/>
            <w:lang w:val="en-US"/>
          </w:rPr>
          <w:delText>e in causal pathway</w:delText>
        </w:r>
        <w:r w:rsidR="00DD117D" w:rsidDel="007F0426">
          <w:rPr>
            <w:rFonts w:ascii="Roboto" w:hAnsi="Roboto"/>
            <w:sz w:val="22"/>
            <w:szCs w:val="22"/>
            <w:lang w:val="en-US"/>
          </w:rPr>
          <w:delText>s</w:delText>
        </w:r>
        <w:r w:rsidR="00581BBC" w:rsidDel="007F0426">
          <w:rPr>
            <w:rFonts w:ascii="Roboto" w:hAnsi="Roboto"/>
            <w:sz w:val="22"/>
            <w:szCs w:val="22"/>
            <w:lang w:val="en-US"/>
          </w:rPr>
          <w:delText xml:space="preserve"> that lead to developing</w:delText>
        </w:r>
      </w:del>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16"/>
      <w:r w:rsidR="00581BBC">
        <w:rPr>
          <w:rFonts w:ascii="Roboto" w:hAnsi="Roboto"/>
          <w:sz w:val="22"/>
          <w:szCs w:val="22"/>
          <w:lang w:val="en-US"/>
        </w:rPr>
        <w:t>HCM</w:t>
      </w:r>
      <w:commentRangeEnd w:id="216"/>
      <w:r w:rsidR="00C00F0C">
        <w:rPr>
          <w:rStyle w:val="Kommentarhenvisning"/>
          <w:lang w:val="en-US" w:eastAsia="en-US"/>
        </w:rPr>
        <w:commentReference w:id="216"/>
      </w:r>
      <w:r w:rsidR="00581BBC">
        <w:rPr>
          <w:rFonts w:ascii="Roboto" w:hAnsi="Roboto"/>
          <w:sz w:val="22"/>
          <w:szCs w:val="22"/>
          <w:lang w:val="en-US"/>
        </w:rPr>
        <w:t xml:space="preserve">. </w:t>
      </w:r>
      <w:commentRangeEnd w:id="213"/>
      <w:r w:rsidR="007F0426">
        <w:rPr>
          <w:rStyle w:val="Kommentarhenvisning"/>
          <w:lang w:val="en-US" w:eastAsia="en-US"/>
        </w:rPr>
        <w:commentReference w:id="213"/>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2BD8DF1" w:rsidR="00D8701C" w:rsidRPr="00DF613E" w:rsidRDefault="000D4738" w:rsidP="00D8701C">
      <w:pPr>
        <w:spacing w:line="480" w:lineRule="auto"/>
        <w:rPr>
          <w:rFonts w:ascii="Roboto" w:hAnsi="Roboto"/>
          <w:sz w:val="22"/>
          <w:szCs w:val="22"/>
          <w:lang w:val="en-US"/>
        </w:rPr>
      </w:pPr>
      <w:ins w:id="217" w:author="Lampert, Rachel" w:date="2025-04-03T09:27:00Z" w16du:dateUtc="2025-04-03T13:27:00Z">
        <w:r>
          <w:rPr>
            <w:rFonts w:ascii="Roboto" w:hAnsi="Roboto"/>
            <w:sz w:val="22"/>
            <w:szCs w:val="22"/>
            <w:lang w:val="en-US"/>
          </w:rPr>
          <w:lastRenderedPageBreak/>
          <w:t>Adding to these prior data, we found that</w:t>
        </w:r>
      </w:ins>
      <w:del w:id="218" w:author="Lampert, Rachel" w:date="2025-04-03T09:28:00Z" w16du:dateUtc="2025-04-03T13:28:00Z">
        <w:r w:rsidR="00850C14" w:rsidRPr="00DF613E" w:rsidDel="000D4738">
          <w:rPr>
            <w:rFonts w:ascii="Roboto" w:hAnsi="Roboto"/>
            <w:sz w:val="22"/>
            <w:szCs w:val="22"/>
            <w:lang w:val="en-US"/>
          </w:rPr>
          <w:delText>After performing age-specific analyses to account for the older age of</w:delText>
        </w:r>
        <w:r w:rsidR="00DD117D" w:rsidDel="000D4738">
          <w:rPr>
            <w:rFonts w:ascii="Roboto" w:hAnsi="Roboto"/>
            <w:sz w:val="22"/>
            <w:szCs w:val="22"/>
            <w:lang w:val="en-US"/>
          </w:rPr>
          <w:delText xml:space="preserve"> patients with</w:delText>
        </w:r>
        <w:r w:rsidR="00850C14" w:rsidRPr="00DF613E" w:rsidDel="000D4738">
          <w:rPr>
            <w:rFonts w:ascii="Roboto" w:hAnsi="Roboto"/>
            <w:sz w:val="22"/>
            <w:szCs w:val="22"/>
            <w:lang w:val="en-US"/>
          </w:rPr>
          <w:delText xml:space="preserve"> non-sarcomeric HCM</w:delText>
        </w:r>
      </w:del>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ins w:id="219" w:author="Lampert, Rachel" w:date="2025-04-03T09:28:00Z" w16du:dateUtc="2025-04-03T13:28:00Z">
        <w:r>
          <w:rPr>
            <w:rFonts w:ascii="Roboto" w:hAnsi="Roboto"/>
            <w:sz w:val="22"/>
            <w:szCs w:val="22"/>
            <w:lang w:val="en-US"/>
          </w:rPr>
          <w:t>, even af</w:t>
        </w:r>
        <w:del w:id="220" w:author="Christoffer Vissing" w:date="2025-04-08T15:35:00Z" w16du:dateUtc="2025-04-08T13:35:00Z">
          <w:r w:rsidRPr="00DF613E" w:rsidDel="00D81999">
            <w:rPr>
              <w:rFonts w:ascii="Roboto" w:hAnsi="Roboto"/>
              <w:sz w:val="22"/>
              <w:szCs w:val="22"/>
              <w:lang w:val="en-US"/>
            </w:rPr>
            <w:delText>f</w:delText>
          </w:r>
        </w:del>
        <w:r w:rsidRPr="00DF613E">
          <w:rPr>
            <w:rFonts w:ascii="Roboto" w:hAnsi="Roboto"/>
            <w:sz w:val="22"/>
            <w:szCs w:val="22"/>
            <w:lang w:val="en-US"/>
          </w:rPr>
          <w:t>ter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21"/>
      <w:r w:rsidR="00636ED5">
        <w:rPr>
          <w:rFonts w:ascii="Roboto" w:hAnsi="Roboto"/>
          <w:sz w:val="22"/>
          <w:szCs w:val="22"/>
          <w:lang w:val="en-US"/>
        </w:rPr>
        <w:t xml:space="preserve">ventricular arrhythmias seemed </w:t>
      </w:r>
      <w:commentRangeStart w:id="222"/>
      <w:ins w:id="223" w:author="Anna Axelsson Raja" w:date="2025-03-29T23:14:00Z">
        <w:r w:rsidR="00A81610">
          <w:rPr>
            <w:rFonts w:ascii="Roboto" w:hAnsi="Roboto"/>
            <w:sz w:val="22"/>
            <w:szCs w:val="22"/>
            <w:lang w:val="en-US"/>
          </w:rPr>
          <w:t xml:space="preserve">be equal at younger ages but </w:t>
        </w:r>
      </w:ins>
      <w:del w:id="224" w:author="Anna Axelsson Raja" w:date="2025-03-29T23:14:00Z">
        <w:r w:rsidR="00636ED5" w:rsidDel="00A81610">
          <w:rPr>
            <w:rFonts w:ascii="Roboto" w:hAnsi="Roboto"/>
            <w:sz w:val="22"/>
            <w:szCs w:val="22"/>
            <w:lang w:val="en-US"/>
          </w:rPr>
          <w:delText>to</w:delText>
        </w:r>
      </w:del>
      <w:r w:rsidR="00636ED5">
        <w:rPr>
          <w:rFonts w:ascii="Roboto" w:hAnsi="Roboto"/>
          <w:sz w:val="22"/>
          <w:szCs w:val="22"/>
          <w:lang w:val="en-US"/>
        </w:rPr>
        <w:t xml:space="preserve"> </w:t>
      </w:r>
      <w:commentRangeEnd w:id="222"/>
      <w:r w:rsidR="00A81610">
        <w:rPr>
          <w:rStyle w:val="Kommentarhenvisning"/>
          <w:lang w:val="en-US" w:eastAsia="en-US"/>
        </w:rPr>
        <w:commentReference w:id="222"/>
      </w:r>
      <w:commentRangeStart w:id="225"/>
      <w:r w:rsidR="00636ED5">
        <w:rPr>
          <w:rFonts w:ascii="Roboto" w:hAnsi="Roboto"/>
          <w:sz w:val="22"/>
          <w:szCs w:val="22"/>
          <w:lang w:val="en-US"/>
        </w:rPr>
        <w:t xml:space="preserve">persist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commentRangeEnd w:id="225"/>
      <w:r w:rsidR="005E2ED0">
        <w:rPr>
          <w:rStyle w:val="Kommentarhenvisning"/>
          <w:lang w:val="en-US" w:eastAsia="en-US"/>
        </w:rPr>
        <w:commentReference w:id="225"/>
      </w:r>
      <w:r w:rsidR="00636ED5">
        <w:rPr>
          <w:rFonts w:ascii="Roboto" w:hAnsi="Roboto"/>
          <w:sz w:val="22"/>
          <w:szCs w:val="22"/>
          <w:lang w:val="en-US"/>
        </w:rPr>
        <w:t>.</w:t>
      </w:r>
      <w:r w:rsidR="00D54922">
        <w:rPr>
          <w:rFonts w:ascii="Roboto" w:hAnsi="Roboto"/>
          <w:sz w:val="22"/>
          <w:szCs w:val="22"/>
          <w:lang w:val="en-US"/>
        </w:rPr>
        <w:t xml:space="preserve"> </w:t>
      </w:r>
      <w:commentRangeEnd w:id="221"/>
      <w:r w:rsidR="00D0466C">
        <w:rPr>
          <w:rStyle w:val="Kommentarhenvisning"/>
          <w:lang w:val="en-US" w:eastAsia="en-US"/>
        </w:rPr>
        <w:commentReference w:id="221"/>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commentRangeStart w:id="226"/>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27"/>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26"/>
      <w:r w:rsidR="00A81610">
        <w:rPr>
          <w:rStyle w:val="Kommentarhenvisning"/>
          <w:lang w:val="en-US" w:eastAsia="en-US"/>
        </w:rPr>
        <w:commentReference w:id="226"/>
      </w:r>
      <w:commentRangeEnd w:id="227"/>
      <w:r w:rsidR="00D0466C">
        <w:rPr>
          <w:rStyle w:val="Kommentarhenvisning"/>
          <w:lang w:val="en-US" w:eastAsia="en-US"/>
        </w:rPr>
        <w:commentReference w:id="227"/>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38D540FA"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ins w:id="228" w:author="Lampert, Rachel" w:date="2025-04-03T09:35:00Z" w16du:dateUtc="2025-04-03T13:35:00Z">
        <w:r w:rsidR="00D0466C">
          <w:rPr>
            <w:rFonts w:ascii="Roboto" w:hAnsi="Roboto"/>
            <w:sz w:val="22"/>
            <w:szCs w:val="22"/>
            <w:lang w:val="en-US"/>
          </w:rPr>
          <w:t xml:space="preserve"> Whether AF </w:t>
        </w:r>
      </w:ins>
      <w:ins w:id="229" w:author="Lampert, Rachel" w:date="2025-04-03T09:36:00Z" w16du:dateUtc="2025-04-03T13:36:00Z">
        <w:r w:rsidR="00D0466C">
          <w:rPr>
            <w:rFonts w:ascii="Roboto" w:hAnsi="Roboto"/>
            <w:sz w:val="22"/>
            <w:szCs w:val="22"/>
            <w:lang w:val="en-US"/>
          </w:rPr>
          <w:t xml:space="preserve">represents a marker of worsening disease, or contributes directly to worse outcome, </w:t>
        </w:r>
      </w:ins>
      <w:ins w:id="230" w:author="Lampert, Rachel" w:date="2025-04-03T09:44:00Z" w16du:dateUtc="2025-04-03T13:44:00Z">
        <w:r w:rsidR="006B67A4">
          <w:rPr>
            <w:rFonts w:ascii="Roboto" w:hAnsi="Roboto"/>
            <w:sz w:val="22"/>
            <w:szCs w:val="22"/>
            <w:lang w:val="en-US"/>
          </w:rPr>
          <w:t>implying that maintenance of sinus rhythm may be beneficial, is an important avenue of further research.</w:t>
        </w:r>
      </w:ins>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337E0B">
        <w:rPr>
          <w:rFonts w:ascii="Roboto" w:hAnsi="Roboto"/>
          <w:sz w:val="22"/>
          <w:vertAlign w:val="superscript"/>
          <w:lang w:val="en-US"/>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2CF6B8C2"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337E0B">
        <w:rPr>
          <w:rFonts w:ascii="Roboto" w:hAnsi="Roboto"/>
          <w:sz w:val="22"/>
          <w:vertAlign w:val="superscript"/>
          <w:lang w:val="en-US"/>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commentRangeStart w:id="231"/>
      <w:commentRangeStart w:id="232"/>
      <w:r w:rsidR="005664EA">
        <w:rPr>
          <w:rFonts w:ascii="Roboto" w:hAnsi="Roboto"/>
          <w:sz w:val="22"/>
          <w:szCs w:val="22"/>
          <w:lang w:val="en-US"/>
        </w:rPr>
        <w:t>Risk</w:t>
      </w:r>
      <w:commentRangeEnd w:id="231"/>
      <w:r w:rsidR="005E2ED0">
        <w:rPr>
          <w:rStyle w:val="Kommentarhenvisning"/>
          <w:lang w:val="en-US" w:eastAsia="en-US"/>
        </w:rPr>
        <w:commentReference w:id="231"/>
      </w:r>
      <w:commentRangeEnd w:id="232"/>
      <w:r w:rsidR="00746DF7">
        <w:rPr>
          <w:rStyle w:val="Kommentarhenvisning"/>
          <w:lang w:val="en-US" w:eastAsia="en-US"/>
        </w:rPr>
        <w:commentReference w:id="232"/>
      </w:r>
      <w:r w:rsidR="005664EA">
        <w:rPr>
          <w:rFonts w:ascii="Roboto" w:hAnsi="Roboto"/>
          <w:sz w:val="22"/>
          <w:szCs w:val="22"/>
          <w:lang w:val="en-US"/>
        </w:rPr>
        <w:t xml:space="preserve"> stratification for sudden death could potentially be relaxed in older patients with non-</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HCM, </w:t>
      </w:r>
      <w:ins w:id="233" w:author="Anna Axelsson Raja" w:date="2025-03-29T23:22:00Z">
        <w:r w:rsidR="008E2093">
          <w:rPr>
            <w:rFonts w:ascii="Roboto" w:hAnsi="Roboto"/>
            <w:sz w:val="22"/>
            <w:szCs w:val="22"/>
            <w:lang w:val="en-US"/>
          </w:rPr>
          <w:t xml:space="preserve">whereas continuing </w:t>
        </w:r>
      </w:ins>
      <w:r w:rsidR="005664EA">
        <w:rPr>
          <w:rFonts w:ascii="Roboto" w:hAnsi="Roboto"/>
          <w:sz w:val="22"/>
          <w:szCs w:val="22"/>
          <w:lang w:val="en-US"/>
        </w:rPr>
        <w:t xml:space="preserve">regular screening may be appropriate for patients with </w:t>
      </w:r>
      <w:proofErr w:type="spellStart"/>
      <w:r w:rsidR="005664EA">
        <w:rPr>
          <w:rFonts w:ascii="Roboto" w:hAnsi="Roboto"/>
          <w:sz w:val="22"/>
          <w:szCs w:val="22"/>
          <w:lang w:val="en-US"/>
        </w:rPr>
        <w:t>sarcomeric</w:t>
      </w:r>
      <w:proofErr w:type="spellEnd"/>
      <w:r w:rsidR="005664EA">
        <w:rPr>
          <w:rFonts w:ascii="Roboto" w:hAnsi="Roboto"/>
          <w:sz w:val="22"/>
          <w:szCs w:val="22"/>
          <w:lang w:val="en-US"/>
        </w:rPr>
        <w:t xml:space="preserve"> disease.</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2F28692A"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ins w:id="234" w:author="Lampert, Rachel" w:date="2025-04-03T09:44:00Z" w16du:dateUtc="2025-04-03T13:44:00Z">
        <w:r w:rsidR="006B67A4">
          <w:rPr>
            <w:rFonts w:ascii="Roboto" w:hAnsi="Roboto"/>
            <w:sz w:val="22"/>
            <w:szCs w:val="22"/>
            <w:lang w:val="en-US"/>
          </w:rPr>
          <w:t>those followed in community</w:t>
        </w:r>
        <w:del w:id="235" w:author="Belinda Gray" w:date="2025-04-06T13:09:00Z" w16du:dateUtc="2025-04-06T09:09:00Z">
          <w:r w:rsidR="006B67A4" w:rsidDel="00746DF7">
            <w:rPr>
              <w:rFonts w:ascii="Roboto" w:hAnsi="Roboto"/>
              <w:sz w:val="22"/>
              <w:szCs w:val="22"/>
              <w:lang w:val="en-US"/>
            </w:rPr>
            <w:delText>e</w:delText>
          </w:r>
        </w:del>
        <w:r w:rsidR="006B67A4">
          <w:rPr>
            <w:rFonts w:ascii="Roboto" w:hAnsi="Roboto"/>
            <w:sz w:val="22"/>
            <w:szCs w:val="22"/>
            <w:lang w:val="en-US"/>
          </w:rPr>
          <w:t xml:space="preserve"> setting or to </w:t>
        </w:r>
      </w:ins>
      <w:r w:rsidR="00625F3A">
        <w:rPr>
          <w:rFonts w:ascii="Roboto" w:hAnsi="Roboto"/>
          <w:sz w:val="22"/>
          <w:szCs w:val="22"/>
          <w:lang w:val="en-US"/>
        </w:rPr>
        <w:t>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xml:space="preserve">, there may be </w:t>
      </w:r>
      <w:r w:rsidRPr="00DF613E">
        <w:rPr>
          <w:rFonts w:ascii="Roboto" w:hAnsi="Roboto"/>
          <w:sz w:val="22"/>
          <w:szCs w:val="22"/>
          <w:lang w:val="en-US"/>
        </w:rPr>
        <w:lastRenderedPageBreak/>
        <w:t>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49D89301" w:rsidR="005559AF" w:rsidRPr="00DF613E" w:rsidRDefault="007C0B1A" w:rsidP="002E48E9">
      <w:pPr>
        <w:spacing w:line="480" w:lineRule="auto"/>
        <w:rPr>
          <w:rFonts w:ascii="Roboto" w:hAnsi="Roboto"/>
          <w:sz w:val="22"/>
          <w:szCs w:val="22"/>
          <w:lang w:val="en-US"/>
        </w:rPr>
      </w:pPr>
      <w:commentRangeStart w:id="236"/>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del w:id="237" w:author="Lampert, Rachel" w:date="2025-04-03T09:45:00Z" w16du:dateUtc="2025-04-03T13:45:00Z">
        <w:r w:rsidR="00CF1786" w:rsidDel="00652B2A">
          <w:rPr>
            <w:rFonts w:ascii="Roboto" w:hAnsi="Roboto"/>
            <w:sz w:val="22"/>
            <w:szCs w:val="22"/>
            <w:lang w:val="en-US"/>
          </w:rPr>
          <w:delText>along with</w:delText>
        </w:r>
      </w:del>
      <w:ins w:id="238" w:author="Lampert, Rachel" w:date="2025-04-03T09:45:00Z" w16du:dateUtc="2025-04-03T13:45:00Z">
        <w:r w:rsidR="00652B2A">
          <w:rPr>
            <w:rFonts w:ascii="Roboto" w:hAnsi="Roboto"/>
            <w:sz w:val="22"/>
            <w:szCs w:val="22"/>
            <w:lang w:val="en-US"/>
          </w:rPr>
          <w:t>likely in combination with</w:t>
        </w:r>
      </w:ins>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commentRangeStart w:id="239"/>
      <w:r w:rsidR="00444074" w:rsidRPr="00DF613E">
        <w:rPr>
          <w:rFonts w:ascii="Roboto" w:hAnsi="Roboto"/>
          <w:sz w:val="22"/>
          <w:szCs w:val="22"/>
          <w:lang w:val="en-US"/>
        </w:rPr>
        <w:t xml:space="preserve">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 xml:space="preserve">personalized approaches to </w:t>
      </w:r>
      <w:r w:rsidR="00CF1786">
        <w:rPr>
          <w:rFonts w:ascii="Roboto" w:hAnsi="Roboto"/>
          <w:sz w:val="22"/>
          <w:szCs w:val="22"/>
          <w:lang w:val="en-US"/>
        </w:rPr>
        <w:t>the management of patients and families</w:t>
      </w:r>
      <w:r w:rsidR="00444074" w:rsidRPr="00DF613E">
        <w:rPr>
          <w:rFonts w:ascii="Roboto" w:hAnsi="Roboto"/>
          <w:sz w:val="22"/>
          <w:szCs w:val="22"/>
          <w:lang w:val="en-US"/>
        </w:rPr>
        <w:t>.</w:t>
      </w:r>
      <w:r w:rsidR="005559AF" w:rsidRPr="00DF613E">
        <w:rPr>
          <w:rFonts w:ascii="Roboto" w:hAnsi="Roboto"/>
          <w:sz w:val="22"/>
          <w:szCs w:val="22"/>
          <w:lang w:val="en-US"/>
        </w:rPr>
        <w:t xml:space="preserve"> </w:t>
      </w:r>
      <w:commentRangeEnd w:id="236"/>
      <w:r w:rsidR="00AB003F">
        <w:rPr>
          <w:rStyle w:val="Kommentarhenvisning"/>
          <w:lang w:val="en-US" w:eastAsia="en-US"/>
        </w:rPr>
        <w:commentReference w:id="236"/>
      </w:r>
      <w:commentRangeEnd w:id="239"/>
      <w:r w:rsidR="00652B2A">
        <w:rPr>
          <w:rStyle w:val="Kommentarhenvisning"/>
          <w:lang w:val="en-US" w:eastAsia="en-US"/>
        </w:rPr>
        <w:commentReference w:id="239"/>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445B77B0" w:rsidR="001D711A" w:rsidRPr="000B5DA3" w:rsidDel="000B5DA3" w:rsidRDefault="001D711A" w:rsidP="006630D4">
      <w:pPr>
        <w:suppressLineNumbers/>
        <w:spacing w:line="480" w:lineRule="auto"/>
        <w:rPr>
          <w:del w:id="240" w:author="Christoffer Vissing" w:date="2025-04-08T15:37:00Z" w16du:dateUtc="2025-04-08T13:37:00Z"/>
          <w:rFonts w:ascii="Roboto" w:hAnsi="Roboto"/>
          <w:bCs/>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ins w:id="241" w:author="Christoffer Vissing" w:date="2025-04-08T15:37:00Z" w16du:dateUtc="2025-04-08T13:37:00Z">
        <w:r w:rsidR="000B5DA3">
          <w:rPr>
            <w:rFonts w:ascii="Roboto" w:hAnsi="Roboto"/>
            <w:sz w:val="22"/>
            <w:szCs w:val="22"/>
            <w:lang w:val="en-GB"/>
          </w:rPr>
          <w:t>.</w:t>
        </w:r>
      </w:ins>
      <w:r w:rsidR="00580470" w:rsidRPr="00DB6D77">
        <w:rPr>
          <w:rFonts w:ascii="Roboto" w:hAnsi="Roboto"/>
          <w:sz w:val="22"/>
          <w:szCs w:val="22"/>
          <w:lang w:val="en-GB"/>
        </w:rPr>
        <w:t xml:space="preserve"> </w:t>
      </w:r>
    </w:p>
    <w:p w14:paraId="5061852D" w14:textId="2D099776" w:rsidR="001D711A" w:rsidRPr="00CC498B" w:rsidRDefault="00746DF7" w:rsidP="006630D4">
      <w:pPr>
        <w:suppressLineNumbers/>
        <w:spacing w:line="480" w:lineRule="auto"/>
        <w:rPr>
          <w:rFonts w:ascii="Roboto" w:hAnsi="Roboto"/>
          <w:b/>
          <w:sz w:val="22"/>
          <w:szCs w:val="22"/>
          <w:lang w:val="en-US"/>
        </w:rPr>
      </w:pPr>
      <w:ins w:id="242" w:author="Belinda Gray" w:date="2025-04-06T13:11:00Z" w16du:dateUtc="2025-04-06T09:11:00Z">
        <w:r w:rsidRPr="000B5DA3">
          <w:rPr>
            <w:rFonts w:ascii="Roboto" w:hAnsi="Roboto"/>
            <w:bCs/>
            <w:sz w:val="22"/>
            <w:szCs w:val="22"/>
            <w:lang w:val="en-US"/>
            <w:rPrChange w:id="243" w:author="Christoffer Vissing" w:date="2025-04-08T15:37:00Z" w16du:dateUtc="2025-04-08T13:37:00Z">
              <w:rPr>
                <w:rFonts w:ascii="Roboto" w:hAnsi="Roboto"/>
                <w:b/>
                <w:sz w:val="22"/>
                <w:szCs w:val="22"/>
                <w:lang w:val="en-US"/>
              </w:rPr>
            </w:rPrChange>
          </w:rPr>
          <w:t>BG is the recipient of a Heart Foundation Future Leader Fellowship (#107244)</w:t>
        </w:r>
      </w:ins>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6ECC8E88" w14:textId="14A0F764" w:rsidR="00625F3A" w:rsidRPr="000B5DA3" w:rsidDel="00D81999" w:rsidRDefault="001D711A" w:rsidP="00625F3A">
      <w:pPr>
        <w:pStyle w:val="Ingenafstand"/>
        <w:suppressLineNumbers/>
        <w:rPr>
          <w:del w:id="244" w:author="Christoffer Vissing" w:date="2025-04-08T15:36:00Z" w16du:dateUtc="2025-04-08T13:36:00Z"/>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w:t>
      </w:r>
      <w:r w:rsidRPr="000B5DA3">
        <w:rPr>
          <w:rFonts w:ascii="Roboto" w:hAnsi="Roboto" w:cs="Times New Roman"/>
        </w:rPr>
        <w:t xml:space="preserve">consultant for Bristol Myers Squibb and Cytokinetics.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p>
    <w:p w14:paraId="7D501822" w14:textId="6309007A" w:rsidR="001D711A" w:rsidRPr="000B5DA3" w:rsidDel="00D81999" w:rsidRDefault="001D711A" w:rsidP="006630D4">
      <w:pPr>
        <w:pStyle w:val="Ingenafstand"/>
        <w:suppressLineNumbers/>
        <w:rPr>
          <w:del w:id="245" w:author="Christoffer Vissing" w:date="2025-04-08T15:36:00Z" w16du:dateUtc="2025-04-08T13:36:00Z"/>
          <w:rFonts w:ascii="Roboto" w:hAnsi="Roboto" w:cs="Times New Roman"/>
        </w:rPr>
      </w:pPr>
    </w:p>
    <w:p w14:paraId="04BACB3D" w14:textId="4B880F39" w:rsidR="001D711A" w:rsidRPr="000B5DA3" w:rsidRDefault="00746DF7" w:rsidP="006630D4">
      <w:pPr>
        <w:pStyle w:val="Ingenafstand"/>
        <w:suppressLineNumbers/>
        <w:rPr>
          <w:rFonts w:ascii="Roboto" w:hAnsi="Roboto"/>
          <w:rPrChange w:id="246" w:author="Christoffer Vissing" w:date="2025-04-08T15:38:00Z" w16du:dateUtc="2025-04-08T13:38:00Z">
            <w:rPr>
              <w:rFonts w:ascii="Roboto" w:hAnsi="Roboto"/>
              <w:sz w:val="24"/>
            </w:rPr>
          </w:rPrChange>
        </w:rPr>
      </w:pPr>
      <w:ins w:id="247" w:author="Belinda Gray" w:date="2025-04-06T13:10:00Z" w16du:dateUtc="2025-04-06T09:10:00Z">
        <w:r w:rsidRPr="000B5DA3">
          <w:rPr>
            <w:rFonts w:ascii="Roboto" w:hAnsi="Roboto"/>
            <w:rPrChange w:id="248" w:author="Christoffer Vissing" w:date="2025-04-08T15:38:00Z" w16du:dateUtc="2025-04-08T13:38:00Z">
              <w:rPr>
                <w:rFonts w:ascii="Roboto" w:hAnsi="Roboto"/>
                <w:sz w:val="24"/>
              </w:rPr>
            </w:rPrChange>
          </w:rPr>
          <w:t>BG has received honoraria from BMS for advisory board and edu</w:t>
        </w:r>
      </w:ins>
      <w:ins w:id="249" w:author="Belinda Gray" w:date="2025-04-06T13:11:00Z" w16du:dateUtc="2025-04-06T09:11:00Z">
        <w:r w:rsidRPr="000B5DA3">
          <w:rPr>
            <w:rFonts w:ascii="Roboto" w:hAnsi="Roboto"/>
            <w:rPrChange w:id="250" w:author="Christoffer Vissing" w:date="2025-04-08T15:38:00Z" w16du:dateUtc="2025-04-08T13:38:00Z">
              <w:rPr>
                <w:rFonts w:ascii="Roboto" w:hAnsi="Roboto"/>
                <w:sz w:val="24"/>
              </w:rPr>
            </w:rPrChange>
          </w:rPr>
          <w:t xml:space="preserve">cation. </w:t>
        </w:r>
      </w:ins>
      <w:ins w:id="251" w:author="Christoffer Vissing" w:date="2025-04-08T15:36:00Z" w16du:dateUtc="2025-04-08T13:36:00Z">
        <w:r w:rsidR="00D81999" w:rsidRPr="000B5DA3">
          <w:rPr>
            <w:rFonts w:ascii="Roboto" w:hAnsi="Roboto" w:cs="Times New Roman"/>
          </w:rPr>
          <w:t>LC has consulted for Bristol Myers Squibb.</w:t>
        </w:r>
      </w:ins>
    </w:p>
    <w:p w14:paraId="0D139271" w14:textId="77777777" w:rsidR="00DB6D77" w:rsidRPr="000B5DA3" w:rsidRDefault="001D711A" w:rsidP="006630D4">
      <w:pPr>
        <w:suppressLineNumbers/>
        <w:rPr>
          <w:rFonts w:ascii="Roboto" w:hAnsi="Roboto"/>
          <w:sz w:val="22"/>
          <w:szCs w:val="22"/>
          <w:lang w:val="en-US"/>
          <w:rPrChange w:id="252" w:author="Christoffer Vissing" w:date="2025-04-08T15:38:00Z" w16du:dateUtc="2025-04-08T13:38:00Z">
            <w:rPr>
              <w:rFonts w:ascii="Roboto" w:hAnsi="Roboto"/>
              <w:lang w:val="en-US"/>
            </w:rPr>
          </w:rPrChange>
        </w:rPr>
      </w:pPr>
      <w:r w:rsidRPr="000B5DA3">
        <w:rPr>
          <w:rFonts w:ascii="Roboto" w:hAnsi="Roboto"/>
          <w:b/>
          <w:bCs/>
          <w:sz w:val="22"/>
          <w:szCs w:val="22"/>
          <w:lang w:val="en-US"/>
          <w:rPrChange w:id="253" w:author="Christoffer Vissing" w:date="2025-04-08T15:38:00Z" w16du:dateUtc="2025-04-08T13:38:00Z">
            <w:rPr>
              <w:rFonts w:ascii="Roboto" w:hAnsi="Roboto"/>
              <w:b/>
              <w:bCs/>
              <w:lang w:val="en-US"/>
            </w:rPr>
          </w:rPrChange>
        </w:rPr>
        <w:br w:type="page"/>
      </w:r>
    </w:p>
    <w:p w14:paraId="42E5C421" w14:textId="77777777" w:rsidR="00DB6D77" w:rsidRPr="00907D0E" w:rsidRDefault="00DB6D77" w:rsidP="006630D4">
      <w:pPr>
        <w:suppressLineNumbers/>
        <w:rPr>
          <w:rFonts w:ascii="Roboto" w:hAnsi="Roboto"/>
          <w:b/>
          <w:bCs/>
          <w:sz w:val="28"/>
          <w:szCs w:val="32"/>
          <w:lang w:val="en-US"/>
        </w:rPr>
      </w:pPr>
      <w:commentRangeStart w:id="254"/>
      <w:r w:rsidRPr="00907D0E">
        <w:rPr>
          <w:rFonts w:ascii="Roboto" w:hAnsi="Roboto"/>
          <w:b/>
          <w:bCs/>
          <w:sz w:val="28"/>
          <w:szCs w:val="32"/>
          <w:lang w:val="en-US"/>
        </w:rPr>
        <w:lastRenderedPageBreak/>
        <w:t>References</w:t>
      </w:r>
      <w:commentRangeEnd w:id="254"/>
      <w:r w:rsidR="00746DF7">
        <w:rPr>
          <w:rStyle w:val="Kommentarhenvisning"/>
          <w:lang w:val="en-US" w:eastAsia="en-US"/>
        </w:rPr>
        <w:commentReference w:id="254"/>
      </w:r>
    </w:p>
    <w:p w14:paraId="1CA93E52" w14:textId="77777777" w:rsidR="00830E6F" w:rsidRPr="00337E0B" w:rsidRDefault="00DB6D77" w:rsidP="00830E6F">
      <w:pPr>
        <w:widowControl w:val="0"/>
        <w:autoSpaceDE w:val="0"/>
        <w:autoSpaceDN w:val="0"/>
        <w:adjustRightInd w:val="0"/>
        <w:rPr>
          <w:rFonts w:ascii="Roboto" w:hAnsi="Roboto"/>
          <w:sz w:val="20"/>
          <w:lang w:val="en-US"/>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337E0B">
        <w:rPr>
          <w:rFonts w:ascii="Roboto" w:hAnsi="Roboto"/>
          <w:sz w:val="20"/>
          <w:lang w:val="en-US"/>
        </w:rPr>
        <w:t xml:space="preserve">1. </w:t>
      </w:r>
      <w:r w:rsidR="00830E6F" w:rsidRPr="00337E0B">
        <w:rPr>
          <w:rFonts w:ascii="Roboto" w:hAnsi="Roboto"/>
          <w:sz w:val="20"/>
          <w:lang w:val="en-US"/>
        </w:rPr>
        <w:tab/>
        <w:t xml:space="preserve">Ho CY, Charron P, Richard P, Girolami F, Van Spaendonck-Zwarts KY, Pinto Y. Genetic advances in sarcomeric cardiomyopathies: state of the art. </w:t>
      </w:r>
      <w:r w:rsidR="00830E6F" w:rsidRPr="00337E0B">
        <w:rPr>
          <w:rFonts w:ascii="Roboto" w:hAnsi="Roboto"/>
          <w:i/>
          <w:iCs/>
          <w:sz w:val="20"/>
          <w:lang w:val="en-US"/>
        </w:rPr>
        <w:t>Cardiovasc. Res.</w:t>
      </w:r>
      <w:r w:rsidR="00830E6F" w:rsidRPr="00337E0B">
        <w:rPr>
          <w:rFonts w:ascii="Roboto" w:hAnsi="Roboto"/>
          <w:sz w:val="20"/>
          <w:lang w:val="en-US"/>
        </w:rPr>
        <w:t xml:space="preserve"> 2015;105:397–408. </w:t>
      </w:r>
    </w:p>
    <w:p w14:paraId="23C88271"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 </w:t>
      </w:r>
      <w:r w:rsidRPr="00337E0B">
        <w:rPr>
          <w:rFonts w:ascii="Roboto" w:hAnsi="Roboto"/>
          <w:sz w:val="20"/>
          <w:lang w:val="en-US"/>
        </w:rPr>
        <w:tab/>
        <w:t xml:space="preserve">Biddinger KJ, Jurgens SJ, Maamari D, Gaziano L, Choi SH, Morrill VN, Halford JL, Khera AV, Lubitz SA, Ellinor PT, et al. Rare and Common Genetic Variation Underlying the Risk of Hypertrophic Cardiomyopathy in a National Biobank. </w:t>
      </w:r>
      <w:r w:rsidRPr="00337E0B">
        <w:rPr>
          <w:rFonts w:ascii="Roboto" w:hAnsi="Roboto"/>
          <w:i/>
          <w:iCs/>
          <w:sz w:val="20"/>
          <w:lang w:val="en-US"/>
        </w:rPr>
        <w:t>JAMA Cardiol.</w:t>
      </w:r>
      <w:r w:rsidRPr="00337E0B">
        <w:rPr>
          <w:rFonts w:ascii="Roboto" w:hAnsi="Roboto"/>
          <w:sz w:val="20"/>
          <w:lang w:val="en-US"/>
        </w:rPr>
        <w:t xml:space="preserve"> 2022;7:715–722. </w:t>
      </w:r>
    </w:p>
    <w:p w14:paraId="5E40FAC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3. </w:t>
      </w:r>
      <w:r w:rsidRPr="00337E0B">
        <w:rPr>
          <w:rFonts w:ascii="Roboto" w:hAnsi="Roboto"/>
          <w:sz w:val="20"/>
          <w:lang w:val="en-US"/>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337E0B">
        <w:rPr>
          <w:rFonts w:ascii="Roboto" w:hAnsi="Roboto"/>
          <w:i/>
          <w:iCs/>
          <w:sz w:val="20"/>
          <w:lang w:val="en-US"/>
        </w:rPr>
        <w:t>Circulation</w:t>
      </w:r>
      <w:r w:rsidRPr="00337E0B">
        <w:rPr>
          <w:rFonts w:ascii="Roboto" w:hAnsi="Roboto"/>
          <w:sz w:val="20"/>
          <w:lang w:val="en-US"/>
        </w:rPr>
        <w:t xml:space="preserve">. 2018;138:1387–1398. </w:t>
      </w:r>
    </w:p>
    <w:p w14:paraId="7DE24477"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4. </w:t>
      </w:r>
      <w:r w:rsidRPr="00337E0B">
        <w:rPr>
          <w:rFonts w:ascii="Roboto" w:hAnsi="Roboto"/>
          <w:sz w:val="20"/>
          <w:lang w:val="en-US"/>
        </w:rPr>
        <w:tab/>
        <w:t xml:space="preserve">Li Q, Gruner C, Chan RH, Care M, Siminovitch K, Williams L, Woo A, Rakowski H. Genotype-positive status in patients with hypertrophic cardiomyopathy is associated with higher rates of heart failure events. </w:t>
      </w:r>
      <w:r w:rsidRPr="00337E0B">
        <w:rPr>
          <w:rFonts w:ascii="Roboto" w:hAnsi="Roboto"/>
          <w:i/>
          <w:iCs/>
          <w:sz w:val="20"/>
          <w:lang w:val="en-US"/>
        </w:rPr>
        <w:t>Circ. Cardiovasc. Genet.</w:t>
      </w:r>
      <w:r w:rsidRPr="00337E0B">
        <w:rPr>
          <w:rFonts w:ascii="Roboto" w:hAnsi="Roboto"/>
          <w:sz w:val="20"/>
          <w:lang w:val="en-US"/>
        </w:rPr>
        <w:t xml:space="preserve"> 2014;7:416–422. </w:t>
      </w:r>
    </w:p>
    <w:p w14:paraId="6C6979B2"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5. </w:t>
      </w:r>
      <w:r w:rsidRPr="00337E0B">
        <w:rPr>
          <w:rFonts w:ascii="Roboto" w:hAnsi="Roboto"/>
          <w:sz w:val="20"/>
          <w:lang w:val="en-US"/>
        </w:rPr>
        <w:tab/>
        <w:t xml:space="preserve">Curran L, de Marvao A, Inglese P, McGurk KA, Schiratti P-R, Clement A, Zheng SL, Li S, Pua CJ, Shah M, et al. Genotype-Phenotype Taxonomy of Hypertrophic Cardiomyopathy. </w:t>
      </w:r>
      <w:r w:rsidRPr="00337E0B">
        <w:rPr>
          <w:rFonts w:ascii="Roboto" w:hAnsi="Roboto"/>
          <w:i/>
          <w:iCs/>
          <w:sz w:val="20"/>
          <w:lang w:val="en-US"/>
        </w:rPr>
        <w:t>Circ. Genomic Precis. Med.</w:t>
      </w:r>
      <w:r w:rsidRPr="00337E0B">
        <w:rPr>
          <w:rFonts w:ascii="Roboto" w:hAnsi="Roboto"/>
          <w:sz w:val="20"/>
          <w:lang w:val="en-US"/>
        </w:rPr>
        <w:t xml:space="preserve"> 0:e004200. </w:t>
      </w:r>
    </w:p>
    <w:p w14:paraId="256E943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6. </w:t>
      </w:r>
      <w:r w:rsidRPr="00337E0B">
        <w:rPr>
          <w:rFonts w:ascii="Roboto" w:hAnsi="Roboto"/>
          <w:sz w:val="20"/>
          <w:lang w:val="en-US"/>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337E0B">
        <w:rPr>
          <w:rFonts w:ascii="Roboto" w:hAnsi="Roboto"/>
          <w:i/>
          <w:iCs/>
          <w:sz w:val="20"/>
          <w:lang w:val="en-US"/>
        </w:rPr>
        <w:t>Genet. Med.</w:t>
      </w:r>
      <w:r w:rsidRPr="00337E0B">
        <w:rPr>
          <w:rFonts w:ascii="Roboto" w:hAnsi="Roboto"/>
          <w:sz w:val="20"/>
          <w:lang w:val="en-US"/>
        </w:rPr>
        <w:t xml:space="preserve"> 2015;17:405–423. </w:t>
      </w:r>
    </w:p>
    <w:p w14:paraId="1E396AEF"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7. </w:t>
      </w:r>
      <w:r w:rsidRPr="00337E0B">
        <w:rPr>
          <w:rFonts w:ascii="Roboto" w:hAnsi="Roboto"/>
          <w:sz w:val="20"/>
          <w:lang w:val="en-US"/>
        </w:rPr>
        <w:tab/>
        <w:t xml:space="preserve">Hershberger RE, Givertz MM, Ho CY, Judge DP, Kantor PF, McBride KL, Morales A, Taylor MRG, Vatta M, Ware SM. Genetic evaluation of cardiomyopathy: a clinical practice resource of the American College of Medical Genetics and Genomics (ACMG). </w:t>
      </w:r>
      <w:r w:rsidRPr="00337E0B">
        <w:rPr>
          <w:rFonts w:ascii="Roboto" w:hAnsi="Roboto"/>
          <w:i/>
          <w:iCs/>
          <w:sz w:val="20"/>
          <w:lang w:val="en-US"/>
        </w:rPr>
        <w:t>Genet. Med.</w:t>
      </w:r>
      <w:r w:rsidRPr="00337E0B">
        <w:rPr>
          <w:rFonts w:ascii="Roboto" w:hAnsi="Roboto"/>
          <w:sz w:val="20"/>
          <w:lang w:val="en-US"/>
        </w:rPr>
        <w:t xml:space="preserve"> 2018;20:899–909. </w:t>
      </w:r>
    </w:p>
    <w:p w14:paraId="1BC821F3"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8. </w:t>
      </w:r>
      <w:r w:rsidRPr="00337E0B">
        <w:rPr>
          <w:rFonts w:ascii="Roboto" w:hAnsi="Roboto"/>
          <w:sz w:val="20"/>
          <w:lang w:val="en-US"/>
        </w:rPr>
        <w:tab/>
        <w:t>Vissing CR. Comparing Clinical Course of Hypertrophic Cardiomyopathy in Sarcomere Variant Carriers and Non-Carriers [Internet]. 2023;Available from: https://github.com/christoffervi/sarc_nonsarc</w:t>
      </w:r>
    </w:p>
    <w:p w14:paraId="67CB39E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9. </w:t>
      </w:r>
      <w:r w:rsidRPr="00337E0B">
        <w:rPr>
          <w:rFonts w:ascii="Roboto" w:hAnsi="Roboto"/>
          <w:sz w:val="20"/>
          <w:lang w:val="en-US"/>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337E0B">
        <w:rPr>
          <w:rFonts w:ascii="Roboto" w:hAnsi="Roboto"/>
          <w:i/>
          <w:iCs/>
          <w:sz w:val="20"/>
          <w:lang w:val="en-US"/>
        </w:rPr>
        <w:t>Heart Br. Card. Soc.</w:t>
      </w:r>
      <w:r w:rsidRPr="00337E0B">
        <w:rPr>
          <w:rFonts w:ascii="Roboto" w:hAnsi="Roboto"/>
          <w:sz w:val="20"/>
          <w:lang w:val="en-US"/>
        </w:rPr>
        <w:t xml:space="preserve"> 2015;101:294–301. </w:t>
      </w:r>
    </w:p>
    <w:p w14:paraId="7A79F9FB"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10. </w:t>
      </w:r>
      <w:r w:rsidRPr="00337E0B">
        <w:rPr>
          <w:rFonts w:ascii="Roboto" w:hAnsi="Roboto"/>
          <w:sz w:val="20"/>
          <w:lang w:val="en-US"/>
        </w:rPr>
        <w:tab/>
        <w:t xml:space="preserve">Lopes LR, Rahman MS, Elliott PM. A systematic review and meta-analysis of genotype-phenotype associations in patients with hypertrophic cardiomyopathy caused by sarcomeric protein mutations. </w:t>
      </w:r>
      <w:r w:rsidRPr="00337E0B">
        <w:rPr>
          <w:rFonts w:ascii="Roboto" w:hAnsi="Roboto"/>
          <w:i/>
          <w:iCs/>
          <w:sz w:val="20"/>
          <w:lang w:val="en-US"/>
        </w:rPr>
        <w:t>Heart Br. Card. Soc.</w:t>
      </w:r>
      <w:r w:rsidRPr="00337E0B">
        <w:rPr>
          <w:rFonts w:ascii="Roboto" w:hAnsi="Roboto"/>
          <w:sz w:val="20"/>
          <w:lang w:val="en-US"/>
        </w:rPr>
        <w:t xml:space="preserve"> 2013;99:1800–1811. </w:t>
      </w:r>
    </w:p>
    <w:p w14:paraId="34781DE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11. </w:t>
      </w:r>
      <w:r w:rsidRPr="00337E0B">
        <w:rPr>
          <w:rFonts w:ascii="Roboto" w:hAnsi="Roboto"/>
          <w:sz w:val="20"/>
          <w:lang w:val="en-US"/>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217F3A" w:rsidRDefault="00830E6F" w:rsidP="00830E6F">
      <w:pPr>
        <w:widowControl w:val="0"/>
        <w:autoSpaceDE w:val="0"/>
        <w:autoSpaceDN w:val="0"/>
        <w:adjustRightInd w:val="0"/>
        <w:rPr>
          <w:rFonts w:ascii="Roboto" w:hAnsi="Roboto"/>
          <w:sz w:val="20"/>
          <w:lang w:val="it-IT"/>
          <w:rPrChange w:id="255" w:author="iacopo olivotto" w:date="2025-03-31T08:55:00Z">
            <w:rPr>
              <w:rFonts w:ascii="Roboto" w:hAnsi="Roboto"/>
              <w:sz w:val="20"/>
              <w:lang w:val="en-US"/>
            </w:rPr>
          </w:rPrChange>
        </w:rPr>
      </w:pPr>
      <w:r w:rsidRPr="00337E0B">
        <w:rPr>
          <w:rFonts w:ascii="Roboto" w:hAnsi="Roboto"/>
          <w:sz w:val="20"/>
          <w:lang w:val="en-US"/>
        </w:rPr>
        <w:t xml:space="preserve">12. </w:t>
      </w:r>
      <w:r w:rsidRPr="00337E0B">
        <w:rPr>
          <w:rFonts w:ascii="Roboto" w:hAnsi="Roboto"/>
          <w:sz w:val="20"/>
          <w:lang w:val="en-US"/>
        </w:rPr>
        <w:tab/>
        <w:t xml:space="preserve">Fumagalli C, Maurizi N, Day SM, Ashley EA, Michels M, Colan SD, Jacoby D, Marchionni N, Vincent-Tompkins J, Ho CY, et al. Association of Obesity With Adverse Long-term Outcomes in Hypertrophic Cardiomyopathy. </w:t>
      </w:r>
      <w:r w:rsidRPr="00217F3A">
        <w:rPr>
          <w:rFonts w:ascii="Roboto" w:hAnsi="Roboto"/>
          <w:i/>
          <w:iCs/>
          <w:sz w:val="20"/>
          <w:lang w:val="it-IT"/>
          <w:rPrChange w:id="256" w:author="iacopo olivotto" w:date="2025-03-31T08:55:00Z">
            <w:rPr>
              <w:rFonts w:ascii="Roboto" w:hAnsi="Roboto"/>
              <w:i/>
              <w:iCs/>
              <w:sz w:val="20"/>
              <w:lang w:val="en-US"/>
            </w:rPr>
          </w:rPrChange>
        </w:rPr>
        <w:t>JAMA Cardiol.</w:t>
      </w:r>
      <w:r w:rsidRPr="00217F3A">
        <w:rPr>
          <w:rFonts w:ascii="Roboto" w:hAnsi="Roboto"/>
          <w:sz w:val="20"/>
          <w:lang w:val="it-IT"/>
          <w:rPrChange w:id="257" w:author="iacopo olivotto" w:date="2025-03-31T08:55:00Z">
            <w:rPr>
              <w:rFonts w:ascii="Roboto" w:hAnsi="Roboto"/>
              <w:sz w:val="20"/>
              <w:lang w:val="en-US"/>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217F3A">
        <w:rPr>
          <w:rFonts w:ascii="Roboto" w:hAnsi="Roboto"/>
          <w:sz w:val="20"/>
          <w:lang w:val="it-IT"/>
          <w:rPrChange w:id="258" w:author="iacopo olivotto" w:date="2025-03-31T08:55:00Z">
            <w:rPr>
              <w:rFonts w:ascii="Roboto" w:hAnsi="Roboto"/>
              <w:sz w:val="20"/>
              <w:lang w:val="en-US"/>
            </w:rPr>
          </w:rPrChange>
        </w:rPr>
        <w:t xml:space="preserve">13. </w:t>
      </w:r>
      <w:r w:rsidRPr="00217F3A">
        <w:rPr>
          <w:rFonts w:ascii="Roboto" w:hAnsi="Roboto"/>
          <w:sz w:val="20"/>
          <w:lang w:val="it-IT"/>
          <w:rPrChange w:id="259" w:author="iacopo olivotto" w:date="2025-03-31T08:55:00Z">
            <w:rPr>
              <w:rFonts w:ascii="Roboto" w:hAnsi="Roboto"/>
              <w:sz w:val="20"/>
              <w:lang w:val="en-US"/>
            </w:rPr>
          </w:rPrChange>
        </w:rPr>
        <w:tab/>
        <w:t xml:space="preserve">Maron MS, Olivotto I, Betocchi S, Casey SA, Lesser JR, Losi MA, Cecchi F, Maron BJ. </w:t>
      </w:r>
      <w:r w:rsidRPr="00337E0B">
        <w:rPr>
          <w:rFonts w:ascii="Roboto" w:hAnsi="Roboto"/>
          <w:sz w:val="20"/>
          <w:lang w:val="en-US"/>
        </w:rPr>
        <w:t xml:space="preserve">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337E0B" w:rsidRDefault="00830E6F" w:rsidP="00830E6F">
      <w:pPr>
        <w:widowControl w:val="0"/>
        <w:autoSpaceDE w:val="0"/>
        <w:autoSpaceDN w:val="0"/>
        <w:adjustRightInd w:val="0"/>
        <w:rPr>
          <w:rFonts w:ascii="Roboto" w:hAnsi="Roboto"/>
          <w:sz w:val="20"/>
          <w:lang w:val="en-US"/>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337E0B">
        <w:rPr>
          <w:rFonts w:ascii="Roboto" w:hAnsi="Roboto"/>
          <w:sz w:val="20"/>
          <w:lang w:val="en-US"/>
        </w:rPr>
        <w:t xml:space="preserve">Common genetic variants and modifiable risk factors underpin hypertrophic cardiomyopathy susceptibility and expressivity. </w:t>
      </w:r>
      <w:r w:rsidRPr="00337E0B">
        <w:rPr>
          <w:rFonts w:ascii="Roboto" w:hAnsi="Roboto"/>
          <w:i/>
          <w:iCs/>
          <w:sz w:val="20"/>
          <w:lang w:val="en-US"/>
        </w:rPr>
        <w:t>Nat. Genet.</w:t>
      </w:r>
      <w:r w:rsidRPr="00337E0B">
        <w:rPr>
          <w:rFonts w:ascii="Roboto" w:hAnsi="Roboto"/>
          <w:sz w:val="20"/>
          <w:lang w:val="en-US"/>
        </w:rPr>
        <w:t xml:space="preserve"> 2021;53:135–142. </w:t>
      </w:r>
    </w:p>
    <w:p w14:paraId="0BAF058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15. </w:t>
      </w:r>
      <w:r w:rsidRPr="00337E0B">
        <w:rPr>
          <w:rFonts w:ascii="Roboto" w:hAnsi="Roboto"/>
          <w:sz w:val="20"/>
          <w:lang w:val="en-US"/>
        </w:rPr>
        <w:tab/>
        <w:t xml:space="preserve">de Marvao A, Dawes TJW, Shi W, Durighel G, Rueckert D, Cook SA, O’Regan DP. Precursors of Hypertensive Heart Phenotype Develop in Healthy Adults: A High-Resolution 3D MRI Study. </w:t>
      </w:r>
      <w:r w:rsidRPr="00337E0B">
        <w:rPr>
          <w:rFonts w:ascii="Roboto" w:hAnsi="Roboto"/>
          <w:i/>
          <w:iCs/>
          <w:sz w:val="20"/>
          <w:lang w:val="en-US"/>
        </w:rPr>
        <w:t>JACC Cardiovasc. Imaging</w:t>
      </w:r>
      <w:r w:rsidRPr="00337E0B">
        <w:rPr>
          <w:rFonts w:ascii="Roboto" w:hAnsi="Roboto"/>
          <w:sz w:val="20"/>
          <w:lang w:val="en-US"/>
        </w:rPr>
        <w:t xml:space="preserve">. 2015;8:1260–1269. </w:t>
      </w:r>
    </w:p>
    <w:p w14:paraId="5474C59E"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16. </w:t>
      </w:r>
      <w:r w:rsidRPr="00337E0B">
        <w:rPr>
          <w:rFonts w:ascii="Roboto" w:hAnsi="Roboto"/>
          <w:sz w:val="20"/>
          <w:lang w:val="en-US"/>
        </w:rPr>
        <w:tab/>
        <w:t xml:space="preserve">Marstrand P, Han L, Day SM, Olivotto I, Ashley EA, Michels M, Pereira AC, Wittekind SG, Helms A, Saberi S, et al. Hypertrophic Cardiomyopathy With Left Ventricular Systolic Dysfunction: Insights From the SHaRe Registry. </w:t>
      </w:r>
      <w:r w:rsidRPr="00337E0B">
        <w:rPr>
          <w:rFonts w:ascii="Roboto" w:hAnsi="Roboto"/>
          <w:i/>
          <w:iCs/>
          <w:sz w:val="20"/>
          <w:lang w:val="en-US"/>
        </w:rPr>
        <w:t>Circulation</w:t>
      </w:r>
      <w:r w:rsidRPr="00337E0B">
        <w:rPr>
          <w:rFonts w:ascii="Roboto" w:hAnsi="Roboto"/>
          <w:sz w:val="20"/>
          <w:lang w:val="en-US"/>
        </w:rPr>
        <w:t xml:space="preserve">. 2020;141:1371–1383. </w:t>
      </w:r>
    </w:p>
    <w:p w14:paraId="1ECE1E9C"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17. </w:t>
      </w:r>
      <w:r w:rsidRPr="00337E0B">
        <w:rPr>
          <w:rFonts w:ascii="Roboto" w:hAnsi="Roboto"/>
          <w:sz w:val="20"/>
          <w:lang w:val="en-US"/>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337E0B">
        <w:rPr>
          <w:rFonts w:ascii="Roboto" w:hAnsi="Roboto"/>
          <w:i/>
          <w:iCs/>
          <w:sz w:val="20"/>
          <w:lang w:val="en-US"/>
        </w:rPr>
        <w:t>Circulation</w:t>
      </w:r>
      <w:r w:rsidRPr="00337E0B">
        <w:rPr>
          <w:rFonts w:ascii="Roboto" w:hAnsi="Roboto"/>
          <w:sz w:val="20"/>
          <w:lang w:val="en-US"/>
        </w:rPr>
        <w:t>. 2023;</w:t>
      </w:r>
    </w:p>
    <w:p w14:paraId="647902D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18. </w:t>
      </w:r>
      <w:r w:rsidRPr="00337E0B">
        <w:rPr>
          <w:rFonts w:ascii="Roboto" w:hAnsi="Roboto"/>
          <w:sz w:val="20"/>
          <w:lang w:val="en-US"/>
        </w:rPr>
        <w:tab/>
        <w:t xml:space="preserve">Siontis KC, Geske JB, Ong K, Nishimura RA, Ommen SR, Gersh BJ. Atrial fibrillation in </w:t>
      </w:r>
      <w:r w:rsidRPr="00337E0B">
        <w:rPr>
          <w:rFonts w:ascii="Roboto" w:hAnsi="Roboto"/>
          <w:sz w:val="20"/>
          <w:lang w:val="en-US"/>
        </w:rPr>
        <w:lastRenderedPageBreak/>
        <w:t xml:space="preserve">hypertrophic cardiomyopathy: prevalence, clinical correlations, and mortality in a large high-risk population. </w:t>
      </w:r>
      <w:r w:rsidRPr="00337E0B">
        <w:rPr>
          <w:rFonts w:ascii="Roboto" w:hAnsi="Roboto"/>
          <w:i/>
          <w:iCs/>
          <w:sz w:val="20"/>
          <w:lang w:val="en-US"/>
        </w:rPr>
        <w:t>J. Am. Heart Assoc.</w:t>
      </w:r>
      <w:r w:rsidRPr="00337E0B">
        <w:rPr>
          <w:rFonts w:ascii="Roboto" w:hAnsi="Roboto"/>
          <w:sz w:val="20"/>
          <w:lang w:val="en-US"/>
        </w:rPr>
        <w:t xml:space="preserve"> 2014;3:e001002. </w:t>
      </w:r>
    </w:p>
    <w:p w14:paraId="116EC67A"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19. </w:t>
      </w:r>
      <w:r w:rsidRPr="00337E0B">
        <w:rPr>
          <w:rFonts w:ascii="Roboto" w:hAnsi="Roboto"/>
          <w:sz w:val="20"/>
          <w:lang w:val="en-US"/>
        </w:rPr>
        <w:tab/>
        <w:t xml:space="preserve">O’Mahony C, Jichi F, Pavlou M, Monserrat L, Anastasakis A, Rapezzi C, Biagini E, Gimeno JR, Limongelli G, McKenna WJ, et al. A novel clinical risk prediction model for sudden cardiac death in hypertrophic cardiomyopathy (HCM Risk-SCD). </w:t>
      </w:r>
      <w:r w:rsidRPr="00337E0B">
        <w:rPr>
          <w:rFonts w:ascii="Roboto" w:hAnsi="Roboto"/>
          <w:i/>
          <w:iCs/>
          <w:sz w:val="20"/>
          <w:lang w:val="en-US"/>
        </w:rPr>
        <w:t>Eur. Heart J.</w:t>
      </w:r>
      <w:r w:rsidRPr="00337E0B">
        <w:rPr>
          <w:rFonts w:ascii="Roboto" w:hAnsi="Roboto"/>
          <w:sz w:val="20"/>
          <w:lang w:val="en-US"/>
        </w:rPr>
        <w:t xml:space="preserve"> 2014;35:2010–2020. </w:t>
      </w:r>
    </w:p>
    <w:p w14:paraId="61C0FE06"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20. </w:t>
      </w:r>
      <w:r w:rsidRPr="00337E0B">
        <w:rPr>
          <w:rFonts w:ascii="Roboto" w:hAnsi="Roboto"/>
          <w:sz w:val="20"/>
          <w:lang w:val="en-US"/>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337E0B">
        <w:rPr>
          <w:rFonts w:ascii="Roboto" w:hAnsi="Roboto"/>
          <w:i/>
          <w:iCs/>
          <w:sz w:val="20"/>
          <w:lang w:val="en-US"/>
        </w:rPr>
        <w:t>Heart Br. Card. Soc.</w:t>
      </w:r>
      <w:r w:rsidRPr="00337E0B">
        <w:rPr>
          <w:rFonts w:ascii="Roboto" w:hAnsi="Roboto"/>
          <w:sz w:val="20"/>
          <w:lang w:val="en-US"/>
        </w:rPr>
        <w:t xml:space="preserve"> 2019;105:623–631. </w:t>
      </w:r>
    </w:p>
    <w:p w14:paraId="43DE25DD" w14:textId="77777777" w:rsidR="00830E6F" w:rsidRPr="00337E0B" w:rsidRDefault="00830E6F" w:rsidP="00830E6F">
      <w:pPr>
        <w:widowControl w:val="0"/>
        <w:autoSpaceDE w:val="0"/>
        <w:autoSpaceDN w:val="0"/>
        <w:adjustRightInd w:val="0"/>
        <w:rPr>
          <w:rFonts w:ascii="Roboto" w:hAnsi="Roboto"/>
          <w:sz w:val="20"/>
          <w:lang w:val="en-US"/>
        </w:rPr>
      </w:pPr>
      <w:r w:rsidRPr="00337E0B">
        <w:rPr>
          <w:rFonts w:ascii="Roboto" w:hAnsi="Roboto"/>
          <w:sz w:val="20"/>
          <w:lang w:val="en-US"/>
        </w:rPr>
        <w:t xml:space="preserve">21. </w:t>
      </w:r>
      <w:r w:rsidRPr="00337E0B">
        <w:rPr>
          <w:rFonts w:ascii="Roboto" w:hAnsi="Roboto"/>
          <w:sz w:val="20"/>
          <w:lang w:val="en-US"/>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337E0B">
        <w:rPr>
          <w:rFonts w:ascii="Roboto" w:hAnsi="Roboto"/>
          <w:i/>
          <w:iCs/>
          <w:sz w:val="20"/>
          <w:lang w:val="en-US"/>
        </w:rPr>
        <w:t>Circulation</w:t>
      </w:r>
      <w:r w:rsidRPr="00337E0B">
        <w:rPr>
          <w:rFonts w:ascii="Roboto" w:hAnsi="Roboto"/>
          <w:sz w:val="20"/>
          <w:lang w:val="en-US"/>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122A66">
              <w:rPr>
                <w:rFonts w:ascii="Roboto" w:eastAsia="Helvetica" w:hAnsi="Roboto"/>
                <w:color w:val="000000"/>
                <w:sz w:val="21"/>
                <w:szCs w:val="21"/>
              </w:rPr>
              <w:t>Characteristic</w:t>
            </w:r>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p-value</w:t>
            </w:r>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Demographic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Female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Asian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than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Other or Not Reported</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r w:rsidRPr="00A62DC8">
              <w:rPr>
                <w:rFonts w:ascii="Roboto" w:eastAsia="Helvetica" w:hAnsi="Roboto"/>
                <w:b/>
                <w:bCs/>
                <w:color w:val="000000"/>
                <w:sz w:val="21"/>
                <w:szCs w:val="21"/>
              </w:rPr>
              <w:t>Clinical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Diastolic blood pressure</w:t>
            </w:r>
            <w:r w:rsidR="00290C27">
              <w:rPr>
                <w:rFonts w:ascii="Roboto" w:eastAsia="Helvetica" w:hAnsi="Roboto"/>
                <w:bCs/>
                <w:color w:val="000000"/>
                <w:sz w:val="21"/>
                <w:szCs w:val="21"/>
              </w:rPr>
              <w:t>, mmHg</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mass index</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surface area</w:t>
            </w:r>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r w:rsidRPr="00A62DC8">
              <w:rPr>
                <w:rFonts w:ascii="Roboto" w:eastAsia="Helvetica" w:hAnsi="Roboto"/>
                <w:b/>
                <w:color w:val="000000"/>
                <w:sz w:val="21"/>
                <w:szCs w:val="21"/>
              </w:rPr>
              <w:t>Echocardiography findings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Left atrial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Atrial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Syncope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r>
              <w:rPr>
                <w:rFonts w:ascii="Roboto" w:eastAsia="Helvetica" w:hAnsi="Roboto"/>
                <w:bCs/>
                <w:color w:val="000000"/>
                <w:sz w:val="21"/>
                <w:szCs w:val="21"/>
              </w:rPr>
              <w:t>Resuscitated</w:t>
            </w:r>
            <w:r w:rsidRPr="00A62DC8">
              <w:rPr>
                <w:rFonts w:ascii="Roboto" w:eastAsia="Helvetica" w:hAnsi="Roboto"/>
                <w:bCs/>
                <w:color w:val="000000"/>
                <w:sz w:val="21"/>
                <w:szCs w:val="21"/>
              </w:rPr>
              <w:t xml:space="preserve"> cardiac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risk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High (&gt;6%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Moderate (4-6%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Low (&lt;4% per 5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r w:rsidRPr="00A62DC8">
              <w:rPr>
                <w:rFonts w:ascii="Roboto" w:eastAsia="Helvetica" w:hAnsi="Roboto"/>
                <w:color w:val="000000"/>
                <w:sz w:val="21"/>
                <w:szCs w:val="21"/>
              </w:rPr>
              <w:t>Unknown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60"/>
            <w:r w:rsidRPr="007C4859">
              <w:rPr>
                <w:rFonts w:ascii="Roboto" w:hAnsi="Roboto" w:cs="Segoe UI"/>
                <w:color w:val="333333"/>
                <w:lang w:val="en-US"/>
              </w:rPr>
              <w:t>specific</w:t>
            </w:r>
            <w:commentRangeEnd w:id="260"/>
            <w:r w:rsidR="00535359">
              <w:rPr>
                <w:rStyle w:val="Kommentarhenvisning"/>
                <w:lang w:val="en-US" w:eastAsia="en-US"/>
              </w:rPr>
              <w:commentReference w:id="260"/>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All-cause mortality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Malignancy</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r w:rsidR="00DC643A">
              <w:rPr>
                <w:rFonts w:ascii="Roboto" w:hAnsi="Roboto" w:cs="Segoe UI"/>
                <w:i/>
                <w:iCs/>
                <w:color w:val="333333"/>
                <w:sz w:val="22"/>
                <w:szCs w:val="22"/>
              </w:rPr>
              <w:t>Other n</w:t>
            </w:r>
            <w:r w:rsidRPr="007C4859">
              <w:rPr>
                <w:rFonts w:ascii="Roboto" w:hAnsi="Roboto" w:cs="Segoe UI"/>
                <w:i/>
                <w:iCs/>
                <w:color w:val="333333"/>
                <w:sz w:val="22"/>
                <w:szCs w:val="22"/>
              </w:rPr>
              <w:t xml:space="preserve">on-cardiovascular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r w:rsidR="00083068">
              <w:rPr>
                <w:rFonts w:ascii="Roboto" w:hAnsi="Roboto" w:cs="Segoe UI"/>
                <w:i/>
                <w:iCs/>
                <w:color w:val="333333"/>
                <w:sz w:val="22"/>
                <w:szCs w:val="22"/>
              </w:rPr>
              <w:t>Unknown</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r>
              <w:rPr>
                <w:rFonts w:ascii="Roboto" w:hAnsi="Roboto" w:cs="Segoe UI"/>
                <w:color w:val="333333"/>
                <w:sz w:val="22"/>
                <w:szCs w:val="22"/>
              </w:rPr>
              <w:t>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Heart failure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Sudden cardiac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Other cardiovascular death</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935B32" w:rsidRDefault="00D5141C" w:rsidP="00CE073C">
      <w:pPr>
        <w:suppressLineNumbers/>
        <w:spacing w:after="160" w:line="259" w:lineRule="auto"/>
        <w:rPr>
          <w:rFonts w:ascii="Roboto" w:hAnsi="Roboto"/>
          <w:b/>
          <w:bCs/>
          <w:lang w:val="en-GB"/>
          <w:rPrChange w:id="261" w:author="Anna Axelsson Raja" w:date="2025-03-29T07:23:00Z">
            <w:rPr>
              <w:rFonts w:ascii="Roboto" w:hAnsi="Roboto"/>
              <w:b/>
              <w:bCs/>
            </w:rPr>
          </w:rPrChange>
        </w:rPr>
      </w:pPr>
      <w:commentRangeStart w:id="262"/>
      <w:r w:rsidRPr="00935B32">
        <w:rPr>
          <w:rFonts w:ascii="Roboto" w:hAnsi="Roboto"/>
          <w:b/>
          <w:bCs/>
          <w:lang w:val="en-GB"/>
          <w:rPrChange w:id="263" w:author="Anna Axelsson Raja" w:date="2025-03-29T07:23:00Z">
            <w:rPr>
              <w:rFonts w:ascii="Roboto" w:hAnsi="Roboto"/>
              <w:b/>
              <w:bCs/>
            </w:rPr>
          </w:rPrChange>
        </w:rPr>
        <w:lastRenderedPageBreak/>
        <w:t>Figure</w:t>
      </w:r>
      <w:commentRangeEnd w:id="262"/>
      <w:r w:rsidR="00CE4003">
        <w:rPr>
          <w:rStyle w:val="Kommentarhenvisning"/>
          <w:lang w:val="en-US" w:eastAsia="en-US"/>
        </w:rPr>
        <w:commentReference w:id="262"/>
      </w:r>
      <w:r w:rsidRPr="00935B32">
        <w:rPr>
          <w:rFonts w:ascii="Roboto" w:hAnsi="Roboto"/>
          <w:b/>
          <w:bCs/>
          <w:lang w:val="en-GB"/>
          <w:rPrChange w:id="264" w:author="Anna Axelsson Raja" w:date="2025-03-29T07:23:00Z">
            <w:rPr>
              <w:rFonts w:ascii="Roboto" w:hAnsi="Roboto"/>
              <w:b/>
              <w:bCs/>
            </w:rPr>
          </w:rPrChange>
        </w:rPr>
        <w:t xml:space="preserve"> </w:t>
      </w:r>
      <w:r w:rsidR="004754E7" w:rsidRPr="00935B32">
        <w:rPr>
          <w:rFonts w:ascii="Roboto" w:hAnsi="Roboto"/>
          <w:b/>
          <w:bCs/>
          <w:lang w:val="en-GB"/>
          <w:rPrChange w:id="265" w:author="Anna Axelsson Raja" w:date="2025-03-29T07:23:00Z">
            <w:rPr>
              <w:rFonts w:ascii="Roboto" w:hAnsi="Roboto"/>
              <w:b/>
              <w:bCs/>
            </w:rPr>
          </w:rPrChange>
        </w:rPr>
        <w:t>2</w:t>
      </w:r>
      <w:r w:rsidRPr="00935B32">
        <w:rPr>
          <w:rFonts w:ascii="Roboto" w:hAnsi="Roboto"/>
          <w:lang w:val="en-GB"/>
          <w:rPrChange w:id="266" w:author="Anna Axelsson Raja" w:date="2025-03-29T07:23:00Z">
            <w:rPr>
              <w:rFonts w:ascii="Roboto" w:hAnsi="Roboto"/>
            </w:rPr>
          </w:rPrChange>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r w:rsidRPr="001529A1">
        <w:rPr>
          <w:rFonts w:ascii="Roboto" w:hAnsi="Roboto"/>
          <w:b/>
          <w:bCs/>
          <w:sz w:val="22"/>
          <w:szCs w:val="22"/>
          <w:lang w:val="en-US"/>
        </w:rPr>
        <w:t>Legend:</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67"/>
      <w:r w:rsidRPr="001529A1">
        <w:rPr>
          <w:rFonts w:ascii="Roboto" w:hAnsi="Roboto"/>
          <w:sz w:val="22"/>
          <w:szCs w:val="22"/>
          <w:lang w:val="en-US"/>
        </w:rPr>
        <w:t>Overall, the largest difference in incidence of this outcome occurs in the group of patients older than 65 years</w:t>
      </w:r>
      <w:commentRangeEnd w:id="267"/>
      <w:r w:rsidR="008F22DF">
        <w:rPr>
          <w:rStyle w:val="Kommentarhenvisning"/>
          <w:lang w:val="en-US" w:eastAsia="en-US"/>
        </w:rPr>
        <w:commentReference w:id="267"/>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r w:rsidRPr="008346CE">
        <w:rPr>
          <w:rFonts w:ascii="Roboto" w:hAnsi="Roboto"/>
          <w:b/>
          <w:bCs/>
        </w:rPr>
        <w:lastRenderedPageBreak/>
        <w:t>Figure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r>
        <w:rPr>
          <w:rFonts w:ascii="Roboto" w:hAnsi="Roboto"/>
          <w:b/>
          <w:bCs/>
        </w:rPr>
        <w:lastRenderedPageBreak/>
        <w:t xml:space="preserve">Figure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8"/>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19"/>
                    <a:stretch>
                      <a:fillRect/>
                    </a:stretch>
                  </pic:blipFill>
                  <pic:spPr>
                    <a:xfrm>
                      <a:off x="0" y="0"/>
                      <a:ext cx="6058535" cy="4765040"/>
                    </a:xfrm>
                    <a:prstGeom prst="rect">
                      <a:avLst/>
                    </a:prstGeom>
                  </pic:spPr>
                </pic:pic>
              </a:graphicData>
            </a:graphic>
          </wp:inline>
        </w:drawing>
      </w:r>
    </w:p>
    <w:p w14:paraId="595B75AA" w14:textId="5AAB2048"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7" w:author="Ho, Carolyn Y.,MD" w:date="2025-03-23T10:56:00Z" w:initials="HCY">
    <w:p w14:paraId="70FFE005" w14:textId="25B5EC31" w:rsidR="00357D74" w:rsidRDefault="00357D74" w:rsidP="00357D74">
      <w:pPr>
        <w:pStyle w:val="Kommentartekst"/>
      </w:pPr>
      <w:r>
        <w:rPr>
          <w:rStyle w:val="Kommentarhenvisning"/>
        </w:rPr>
        <w:annotationRef/>
      </w:r>
      <w:r>
        <w:t>@LIA CROTTI</w:t>
      </w:r>
      <w:r>
        <w:cr/>
        <w:t>Please check your name and add your institution</w:t>
      </w:r>
    </w:p>
  </w:comment>
  <w:comment w:id="46"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62"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55" w:author="Anna Axelsson Raja" w:date="2025-03-29T07:33:00Z" w:initials="AAX">
    <w:p w14:paraId="51F01D34" w14:textId="4C805434" w:rsidR="00935B32" w:rsidRDefault="00935B32" w:rsidP="00935B32">
      <w:r>
        <w:rPr>
          <w:rStyle w:val="Kommentarhenvisning"/>
        </w:rPr>
        <w:annotationRef/>
      </w:r>
      <w:r>
        <w:rPr>
          <w:color w:val="000000"/>
          <w:sz w:val="20"/>
          <w:szCs w:val="20"/>
          <w:lang w:val="en-US" w:eastAsia="en-US"/>
        </w:rPr>
        <w:t>I am not sure about this sentence: Granular stuy regarding….. is unexplored</w:t>
      </w:r>
    </w:p>
    <w:p w14:paraId="18429EB8" w14:textId="77777777" w:rsidR="00935B32" w:rsidRDefault="00935B32" w:rsidP="00935B32">
      <w:r>
        <w:rPr>
          <w:color w:val="000000"/>
          <w:sz w:val="20"/>
          <w:szCs w:val="20"/>
          <w:lang w:val="en-US" w:eastAsia="en-US"/>
        </w:rPr>
        <w:t>?</w:t>
      </w:r>
    </w:p>
  </w:comment>
  <w:comment w:id="56" w:author="Lampert, Rachel" w:date="2025-04-03T08:52:00Z" w:initials="RL">
    <w:p w14:paraId="338B88FD" w14:textId="77777777" w:rsidR="00E55540" w:rsidRDefault="00E55540" w:rsidP="00E55540">
      <w:pPr>
        <w:pStyle w:val="Kommentartekst"/>
      </w:pPr>
      <w:r>
        <w:rPr>
          <w:rStyle w:val="Kommentarhenvisning"/>
        </w:rPr>
        <w:annotationRef/>
      </w:r>
      <w:r>
        <w:t>Agree sentence does not work.  How about “...however, the role of comorbidities in influencing the trajectories of sarcomeric versus nonsarc HCM has not been delineated</w:t>
      </w:r>
    </w:p>
  </w:comment>
  <w:comment w:id="57" w:author="Belinda Gray" w:date="2025-04-06T12:33:00Z" w:initials="BD">
    <w:p w14:paraId="5965AD84" w14:textId="77777777" w:rsidR="003B7FA4" w:rsidRDefault="003B7FA4" w:rsidP="003B7FA4">
      <w:r>
        <w:rPr>
          <w:rStyle w:val="Kommentarhenvisning"/>
        </w:rPr>
        <w:annotationRef/>
      </w:r>
      <w:r>
        <w:rPr>
          <w:color w:val="000000"/>
          <w:sz w:val="20"/>
          <w:szCs w:val="20"/>
          <w:lang w:val="en-US" w:eastAsia="en-US"/>
        </w:rPr>
        <w:t>I like Rachel’s suggestion</w:t>
      </w:r>
    </w:p>
  </w:comment>
  <w:comment w:id="70" w:author="Christoffer Vissing" w:date="2025-04-08T15:43:00Z" w:initials="CRV">
    <w:p w14:paraId="3F977D08" w14:textId="77777777" w:rsidR="000B5DA3" w:rsidRDefault="000B5DA3" w:rsidP="000B5DA3">
      <w:r>
        <w:rPr>
          <w:rStyle w:val="Kommentarhenvisning"/>
        </w:rPr>
        <w:annotationRef/>
      </w:r>
      <w:r>
        <w:rPr>
          <w:sz w:val="20"/>
          <w:szCs w:val="20"/>
          <w:lang w:val="en-US" w:eastAsia="en-US"/>
        </w:rPr>
        <w:t xml:space="preserve">From VP </w:t>
      </w:r>
    </w:p>
    <w:p w14:paraId="6808E12B" w14:textId="77777777" w:rsidR="000B5DA3" w:rsidRDefault="000B5DA3" w:rsidP="000B5DA3">
      <w:r>
        <w:rPr>
          <w:sz w:val="20"/>
          <w:szCs w:val="20"/>
          <w:lang w:val="en-US" w:eastAsia="en-US"/>
        </w:rPr>
        <w:t>You may already do this, but would make sure in methods that we state that VUS fall into this category and that pathogenic variants for HCM mimics (eg amyloid, fabry) are excluded</w:t>
      </w:r>
    </w:p>
  </w:comment>
  <w:comment w:id="74" w:author="Henning Bundgaard" w:date="2025-03-25T13:02:00Z" w:initials="HB">
    <w:p w14:paraId="563CF726" w14:textId="0D7C8F9B" w:rsidR="005534C8" w:rsidRDefault="005534C8" w:rsidP="00217F3A">
      <w:pPr>
        <w:pStyle w:val="Kommentartekst"/>
      </w:pPr>
      <w:r>
        <w:rPr>
          <w:rStyle w:val="Kommentarhenvisning"/>
        </w:rPr>
        <w:annotationRef/>
      </w:r>
      <w:r>
        <w:t>impressive</w:t>
      </w:r>
    </w:p>
  </w:comment>
  <w:comment w:id="80"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81"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82"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77" w:author="Anna Axelsson Raja" w:date="2025-03-29T07:37:00Z" w:initials="AAX">
    <w:p w14:paraId="75A01FF6" w14:textId="0BD431AD"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3" w:author="Lampert, Rachel" w:date="2025-04-03T08:55:00Z" w:initials="RL">
    <w:p w14:paraId="64ACB7EA" w14:textId="77777777" w:rsidR="00E55540" w:rsidRDefault="00E55540" w:rsidP="00E55540">
      <w:pPr>
        <w:pStyle w:val="Kommentartekst"/>
      </w:pPr>
      <w:r>
        <w:rPr>
          <w:rStyle w:val="Kommentarhenvisning"/>
        </w:rPr>
        <w:annotationRef/>
      </w:r>
      <w:r>
        <w:t>Wouldnt this be entirely driven by either SCD or HF? Would remove “largely” unless I am missing something here</w:t>
      </w:r>
    </w:p>
  </w:comment>
  <w:comment w:id="86" w:author="Henning Bundgaard" w:date="2025-03-25T13:08:00Z" w:initials="HB">
    <w:p w14:paraId="4E126053" w14:textId="7D6AD1B7" w:rsidR="008455B8" w:rsidRDefault="008455B8" w:rsidP="00217F3A">
      <w:pPr>
        <w:pStyle w:val="Kommentartekst"/>
      </w:pPr>
      <w:r>
        <w:rPr>
          <w:rStyle w:val="Kommentarhenvisning"/>
        </w:rPr>
        <w:annotationRef/>
      </w:r>
      <w:r>
        <w:t>Delete?</w:t>
      </w:r>
    </w:p>
  </w:comment>
  <w:comment w:id="89"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0" w:author="Christoffer Vissing" w:date="2025-04-08T15:44:00Z" w:initials="CRV">
    <w:p w14:paraId="2D97641C" w14:textId="77777777" w:rsidR="000B5DA3" w:rsidRDefault="000B5DA3" w:rsidP="000B5DA3">
      <w:r>
        <w:rPr>
          <w:rStyle w:val="Kommentarhenvisning"/>
        </w:rPr>
        <w:annotationRef/>
      </w:r>
      <w:r>
        <w:rPr>
          <w:sz w:val="20"/>
          <w:szCs w:val="20"/>
          <w:lang w:val="en-US" w:eastAsia="en-US"/>
        </w:rPr>
        <w:t>From VP</w:t>
      </w:r>
    </w:p>
    <w:p w14:paraId="31F403A6" w14:textId="77777777" w:rsidR="000B5DA3" w:rsidRDefault="000B5DA3" w:rsidP="000B5DA3">
      <w:r>
        <w:rPr>
          <w:sz w:val="20"/>
          <w:szCs w:val="20"/>
          <w:lang w:val="en-US" w:eastAsia="en-US"/>
        </w:rPr>
        <w:t>I wouldn’t add this here since you didn’t test it. Instead i would put a discussion of how prior PRS might modify your findings in future applications.</w:t>
      </w:r>
    </w:p>
  </w:comment>
  <w:comment w:id="106" w:author="Anna Axelsson Raja" w:date="2025-03-29T07:42:00Z" w:initials="AAX">
    <w:p w14:paraId="2A2F656A" w14:textId="2495A651" w:rsidR="00935B32" w:rsidRDefault="00935B32" w:rsidP="00935B32">
      <w:r>
        <w:rPr>
          <w:rStyle w:val="Kommentarhenvisning"/>
        </w:rPr>
        <w:annotationRef/>
      </w:r>
      <w:r>
        <w:rPr>
          <w:color w:val="000000"/>
          <w:sz w:val="20"/>
          <w:szCs w:val="20"/>
          <w:lang w:val="en-US" w:eastAsia="en-US"/>
        </w:rPr>
        <w:t>particularly in OR with a stronger association in patients with SARC.</w:t>
      </w:r>
    </w:p>
    <w:p w14:paraId="189BAB06" w14:textId="77777777" w:rsidR="00935B32" w:rsidRDefault="00935B32" w:rsidP="00935B32">
      <w:r>
        <w:rPr>
          <w:color w:val="000000"/>
          <w:sz w:val="20"/>
          <w:szCs w:val="20"/>
          <w:lang w:val="en-US" w:eastAsia="en-US"/>
        </w:rPr>
        <w:t>‘Significantly greater burden’ does not seen to explain that this refers to the interaction with genetics.</w:t>
      </w:r>
    </w:p>
  </w:comment>
  <w:comment w:id="107" w:author="Belinda Gray" w:date="2025-04-06T12:40:00Z" w:initials="BD">
    <w:p w14:paraId="3564950A" w14:textId="77777777" w:rsidR="00464E82" w:rsidRDefault="00464E82" w:rsidP="00464E82">
      <w:r>
        <w:rPr>
          <w:rStyle w:val="Kommentarhenvisning"/>
        </w:rPr>
        <w:annotationRef/>
      </w:r>
      <w:r>
        <w:rPr>
          <w:color w:val="000000"/>
          <w:sz w:val="20"/>
          <w:szCs w:val="20"/>
          <w:lang w:val="en-US" w:eastAsia="en-US"/>
        </w:rPr>
        <w:t>I like particularly in</w:t>
      </w:r>
    </w:p>
  </w:comment>
  <w:comment w:id="119" w:author="Belinda Gray" w:date="2025-04-06T12:46:00Z" w:initials="BD">
    <w:p w14:paraId="2495B4CE" w14:textId="77777777" w:rsidR="00464E82" w:rsidRDefault="00464E82" w:rsidP="00464E82">
      <w:r>
        <w:rPr>
          <w:rStyle w:val="Kommentarhenvisning"/>
        </w:rPr>
        <w:annotationRef/>
      </w:r>
      <w:r>
        <w:rPr>
          <w:color w:val="000000"/>
          <w:sz w:val="20"/>
          <w:szCs w:val="20"/>
          <w:lang w:val="en-US" w:eastAsia="en-US"/>
        </w:rPr>
        <w:t>Perhaps “suggesting important influence on phenotype” rather than causal link?</w:t>
      </w:r>
    </w:p>
  </w:comment>
  <w:comment w:id="146" w:author="iacopo olivotto" w:date="2025-04-02T21:39:00Z" w:initials="io">
    <w:p w14:paraId="2AD0603F" w14:textId="49BAD857" w:rsidR="004929D2" w:rsidRDefault="004929D2" w:rsidP="004929D2">
      <w:pPr>
        <w:pStyle w:val="Kommentartekst"/>
      </w:pPr>
      <w:r>
        <w:rPr>
          <w:rStyle w:val="Kommentarhenvisning"/>
        </w:rPr>
        <w:annotationRef/>
      </w:r>
      <w:r>
        <w:t>Enhances novelty</w:t>
      </w:r>
    </w:p>
  </w:comment>
  <w:comment w:id="147"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53" w:author="iacopo olivotto" w:date="2025-04-02T21:31:00Z" w:initials="io">
    <w:p w14:paraId="507478C4" w14:textId="14F7DD63" w:rsidR="00861776" w:rsidRDefault="00861776" w:rsidP="00861776">
      <w:pPr>
        <w:pStyle w:val="Kommentartekst"/>
      </w:pPr>
      <w:r>
        <w:rPr>
          <w:rStyle w:val="Kommentarhenvisning"/>
        </w:rPr>
        <w:annotationRef/>
      </w:r>
      <w:r>
        <w:t>Excluding VUS is painful, because that is a lot of patients.. Reviewers will comment. But I agree with the choice, for the specific aim of the paper. VUS patients sit in between the 2 groups and hence dilute findings.</w:t>
      </w:r>
    </w:p>
  </w:comment>
  <w:comment w:id="155" w:author="iacopo olivotto" w:date="2025-04-02T21:50:00Z" w:initials="io">
    <w:p w14:paraId="214EDFEF" w14:textId="77777777"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56"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60" w:author="Anna Axelsson Raja" w:date="2025-03-29T22:37:00Z" w:initials="AAX">
    <w:p w14:paraId="1B782C4B" w14:textId="47795A98" w:rsidR="00A81610" w:rsidRDefault="00AA4BBF" w:rsidP="00A81610">
      <w:r>
        <w:rPr>
          <w:rStyle w:val="Kommentarhenvisning"/>
        </w:rPr>
        <w:annotationRef/>
      </w:r>
      <w:r w:rsidR="00A81610">
        <w:rPr>
          <w:sz w:val="20"/>
          <w:szCs w:val="20"/>
          <w:lang w:val="en-US" w:eastAsia="en-US"/>
        </w:rPr>
        <w:t xml:space="preserve">I suppose the covariate (AF, LV dysfunction) in cox proportional hazard modellng is not the outcome at the same time? </w:t>
      </w:r>
    </w:p>
    <w:p w14:paraId="6AAD8663" w14:textId="77777777" w:rsidR="00A81610" w:rsidRDefault="00A81610" w:rsidP="00A81610">
      <w:r>
        <w:rPr>
          <w:sz w:val="20"/>
          <w:szCs w:val="20"/>
          <w:lang w:val="en-US" w:eastAsia="en-US"/>
        </w:rPr>
        <w:t>Different analyses? Does it need specification maybe?</w:t>
      </w:r>
      <w:r>
        <w:rPr>
          <w:sz w:val="20"/>
          <w:szCs w:val="20"/>
          <w:lang w:val="en-US" w:eastAsia="en-US"/>
        </w:rPr>
        <w:cr/>
      </w:r>
    </w:p>
  </w:comment>
  <w:comment w:id="162" w:author="Anna Axelsson Raja" w:date="2025-03-29T22:38:00Z" w:initials="AAX">
    <w:p w14:paraId="5685FAF1" w14:textId="1DD2CC92" w:rsidR="00AA4BBF" w:rsidRDefault="00AA4BBF" w:rsidP="00AA4BBF">
      <w:r>
        <w:rPr>
          <w:rStyle w:val="Kommentarhenvisning"/>
        </w:rPr>
        <w:annotationRef/>
      </w:r>
      <w:r>
        <w:rPr>
          <w:color w:val="000000"/>
          <w:sz w:val="20"/>
          <w:szCs w:val="20"/>
          <w:lang w:val="en-US" w:eastAsia="en-US"/>
        </w:rPr>
        <w:t>see comment above</w:t>
      </w:r>
    </w:p>
  </w:comment>
  <w:comment w:id="168"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73" w:author="iacopo olivotto" w:date="2025-04-02T21:40:00Z" w:initials="io">
    <w:p w14:paraId="11B035F1" w14:textId="77777777" w:rsidR="004929D2" w:rsidRDefault="004929D2" w:rsidP="004929D2">
      <w:pPr>
        <w:pStyle w:val="Kommentartekst"/>
      </w:pPr>
      <w:r>
        <w:rPr>
          <w:rStyle w:val="Kommentarhenvisning"/>
        </w:rPr>
        <w:annotationRef/>
      </w:r>
      <w:r>
        <w:t>Should we say how many with VUS were excluded?</w:t>
      </w:r>
    </w:p>
  </w:comment>
  <w:comment w:id="174" w:author="Christoffer Vissing" w:date="2025-04-08T15:34:00Z" w:initials="CRV">
    <w:p w14:paraId="588BB3FE" w14:textId="77777777" w:rsidR="00D81999" w:rsidRDefault="00D81999" w:rsidP="00D81999">
      <w:r>
        <w:rPr>
          <w:rStyle w:val="Kommentarhenvisning"/>
        </w:rPr>
        <w:annotationRef/>
      </w:r>
      <w:r>
        <w:rPr>
          <w:sz w:val="20"/>
          <w:szCs w:val="20"/>
          <w:lang w:val="en-US" w:eastAsia="en-US"/>
        </w:rPr>
        <w:t>From LC</w:t>
      </w:r>
    </w:p>
    <w:p w14:paraId="7CEEAACF" w14:textId="77777777" w:rsidR="00D81999" w:rsidRDefault="00D81999" w:rsidP="00D81999">
      <w:r>
        <w:rPr>
          <w:sz w:val="20"/>
          <w:szCs w:val="20"/>
          <w:lang w:val="en-US" w:eastAsia="en-US"/>
        </w:rPr>
        <w:t xml:space="preserve">But the diagnosis was done for family/genetic screening or for clinical manifestation of the disease? </w:t>
      </w:r>
    </w:p>
  </w:comment>
  <w:comment w:id="175" w:author="Henning Bundgaard" w:date="2025-03-25T13:37:00Z" w:initials="HB">
    <w:p w14:paraId="0E848C41" w14:textId="44AF0E57" w:rsidR="00BA2B72" w:rsidRDefault="00BA2B72" w:rsidP="00217F3A">
      <w:pPr>
        <w:pStyle w:val="Kommentartekst"/>
      </w:pPr>
      <w:r>
        <w:rPr>
          <w:rStyle w:val="Kommentarhenvisning"/>
        </w:rPr>
        <w:annotationRef/>
      </w:r>
      <w:r>
        <w:t>Follow-up duration`?</w:t>
      </w:r>
    </w:p>
  </w:comment>
  <w:comment w:id="177" w:author="Anna Axelsson Raja" w:date="2025-03-29T23:02:00Z" w:initials="AAX">
    <w:p w14:paraId="29AD774D" w14:textId="77777777" w:rsidR="00F87F9D" w:rsidRDefault="00F87F9D" w:rsidP="00F87F9D">
      <w:r>
        <w:rPr>
          <w:rStyle w:val="Kommentarhenvisning"/>
        </w:rPr>
        <w:annotationRef/>
      </w:r>
      <w:r>
        <w:rPr>
          <w:color w:val="000000"/>
          <w:sz w:val="20"/>
          <w:szCs w:val="20"/>
          <w:lang w:val="en-US" w:eastAsia="en-US"/>
        </w:rPr>
        <w:t>correct?</w:t>
      </w:r>
    </w:p>
  </w:comment>
  <w:comment w:id="178" w:author="iacopo olivotto" w:date="2025-04-02T21:55:00Z" w:initials="io">
    <w:p w14:paraId="2B52FEC3" w14:textId="77777777" w:rsidR="00A4078D" w:rsidRDefault="00A4078D" w:rsidP="00A4078D">
      <w:pPr>
        <w:pStyle w:val="Kommentartekst"/>
      </w:pPr>
      <w:r>
        <w:rPr>
          <w:rStyle w:val="Kommentarhenvisning"/>
        </w:rPr>
        <w:annotationRef/>
      </w:r>
      <w:r>
        <w:t xml:space="preserve">Some of these para begin with Sarc HCM, others with non-Sarc HCM; this makes them hard to read. I suggest to always put the same subgroup first , in this case Sarc HCM, to mirror the order in the Tables. Same below. </w:t>
      </w:r>
    </w:p>
  </w:comment>
  <w:comment w:id="179" w:author="Christoffer Vissing" w:date="2025-04-08T15:34:00Z" w:initials="CRV">
    <w:p w14:paraId="0FEC5B5A" w14:textId="77777777" w:rsidR="00D81999" w:rsidRDefault="00D81999" w:rsidP="00D81999">
      <w:r>
        <w:rPr>
          <w:rStyle w:val="Kommentarhenvisning"/>
        </w:rPr>
        <w:annotationRef/>
      </w:r>
      <w:r>
        <w:rPr>
          <w:sz w:val="20"/>
          <w:szCs w:val="20"/>
          <w:lang w:val="en-US" w:eastAsia="en-US"/>
        </w:rPr>
        <w:t>From LC</w:t>
      </w:r>
    </w:p>
    <w:p w14:paraId="5106E5F9" w14:textId="77777777" w:rsidR="00D81999" w:rsidRDefault="00D81999" w:rsidP="00D81999">
      <w:r>
        <w:rPr>
          <w:sz w:val="20"/>
          <w:szCs w:val="20"/>
          <w:lang w:val="en-US" w:eastAsia="en-US"/>
        </w:rPr>
        <w:t xml:space="preserve">See also my comment above. If genetype is positive in a family, you have higher probability to identified affected family members in childhood, different is if the diagnosis is done in childhood for clinical manifestation of the disease. I suppose you mean the second, but maybe we should specify this better. </w:t>
      </w:r>
    </w:p>
  </w:comment>
  <w:comment w:id="184" w:author="Anna Axelsson Raja" w:date="2025-03-29T23:03:00Z" w:initials="AAX">
    <w:p w14:paraId="47DCA6FE" w14:textId="3C4B2337" w:rsidR="00F87F9D" w:rsidRDefault="00F87F9D" w:rsidP="00F87F9D">
      <w:r>
        <w:rPr>
          <w:rStyle w:val="Kommentarhenvisning"/>
        </w:rPr>
        <w:annotationRef/>
      </w:r>
      <w:r>
        <w:rPr>
          <w:sz w:val="20"/>
          <w:szCs w:val="20"/>
          <w:lang w:val="en-US" w:eastAsia="en-US"/>
        </w:rPr>
        <w:t>Why complicate with double negative. Why not just ‘more likely to be male’ and sel-report as other than white?</w:t>
      </w:r>
    </w:p>
  </w:comment>
  <w:comment w:id="185" w:author="Belinda Gray" w:date="2025-04-06T12:55:00Z" w:initials="BD">
    <w:p w14:paraId="34D00CD6" w14:textId="77777777" w:rsidR="00964632" w:rsidRDefault="00964632" w:rsidP="00964632">
      <w:r>
        <w:rPr>
          <w:rStyle w:val="Kommentarhenvisning"/>
        </w:rPr>
        <w:annotationRef/>
      </w:r>
      <w:r>
        <w:rPr>
          <w:color w:val="000000"/>
          <w:sz w:val="20"/>
          <w:szCs w:val="20"/>
          <w:lang w:val="en-US" w:eastAsia="en-US"/>
        </w:rPr>
        <w:t xml:space="preserve">Agree </w:t>
      </w:r>
    </w:p>
  </w:comment>
  <w:comment w:id="186" w:author="Henning Bundgaard" w:date="2025-03-25T13:38:00Z" w:initials="HB">
    <w:p w14:paraId="6156B094" w14:textId="357670D9" w:rsidR="00BA2B72" w:rsidRDefault="00BA2B72" w:rsidP="00217F3A">
      <w:pPr>
        <w:pStyle w:val="Kommentartekst"/>
      </w:pPr>
      <w:r>
        <w:rPr>
          <w:rStyle w:val="Kommentarhenvisning"/>
        </w:rPr>
        <w:annotationRef/>
      </w:r>
      <w:r>
        <w:t>Rest and or Valsalva?</w:t>
      </w:r>
    </w:p>
  </w:comment>
  <w:comment w:id="187" w:author="Belinda Gray" w:date="2025-04-06T12:56:00Z" w:initials="BD">
    <w:p w14:paraId="0C2E0925" w14:textId="77777777" w:rsidR="00964632" w:rsidRDefault="00964632" w:rsidP="00964632">
      <w:r>
        <w:rPr>
          <w:rStyle w:val="Kommentarhenvisning"/>
        </w:rPr>
        <w:annotationRef/>
      </w:r>
      <w:r>
        <w:rPr>
          <w:color w:val="000000"/>
          <w:sz w:val="20"/>
          <w:szCs w:val="20"/>
          <w:lang w:val="en-US" w:eastAsia="en-US"/>
        </w:rPr>
        <w:t>I would define LVOTO in the methods and then not have the brackets here</w:t>
      </w:r>
    </w:p>
  </w:comment>
  <w:comment w:id="188" w:author="Henning Bundgaard" w:date="2025-03-25T13:39:00Z" w:initials="HB">
    <w:p w14:paraId="7AA14283" w14:textId="09FCFFB3" w:rsidR="00BA2B72" w:rsidRDefault="00BA2B72" w:rsidP="00217F3A">
      <w:pPr>
        <w:pStyle w:val="Kommentartekst"/>
      </w:pPr>
      <w:r>
        <w:rPr>
          <w:rStyle w:val="Kommentarhenvisning"/>
        </w:rPr>
        <w:annotationRef/>
      </w:r>
      <w:r>
        <w:t>Is there a diff between these two?</w:t>
      </w:r>
    </w:p>
  </w:comment>
  <w:comment w:id="189"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190" w:author="iacopo olivotto" w:date="2025-04-02T21:53:00Z" w:initials="io">
    <w:p w14:paraId="3FC2F49C" w14:textId="77777777" w:rsidR="00A4078D" w:rsidRDefault="00A4078D" w:rsidP="00A4078D">
      <w:pPr>
        <w:pStyle w:val="Kommentartekst"/>
      </w:pPr>
      <w:r>
        <w:rPr>
          <w:rStyle w:val="Kommentarhenvisning"/>
        </w:rPr>
        <w:annotationRef/>
      </w:r>
      <w:r>
        <w:t>Despite having less obstruction...</w:t>
      </w:r>
    </w:p>
  </w:comment>
  <w:comment w:id="191" w:author="Belinda Gray" w:date="2025-04-06T12:58:00Z" w:initials="BD">
    <w:p w14:paraId="30E1A926" w14:textId="77777777" w:rsidR="00964632" w:rsidRDefault="00964632" w:rsidP="00964632">
      <w:r>
        <w:rPr>
          <w:rStyle w:val="Kommentarhenvisning"/>
        </w:rPr>
        <w:annotationRef/>
      </w:r>
      <w:r>
        <w:rPr>
          <w:color w:val="000000"/>
          <w:sz w:val="20"/>
          <w:szCs w:val="20"/>
          <w:lang w:val="en-US" w:eastAsia="en-US"/>
        </w:rPr>
        <w:t>This is a bit clunky- would reword</w:t>
      </w:r>
    </w:p>
  </w:comment>
  <w:comment w:id="192" w:author="Lampert, Rachel" w:date="2025-04-03T09:18:00Z" w:initials="RL">
    <w:p w14:paraId="1EFA4179" w14:textId="6C8B2CF3" w:rsidR="007D6E9F" w:rsidRDefault="007D6E9F" w:rsidP="007D6E9F">
      <w:pPr>
        <w:pStyle w:val="Kommentartekst"/>
      </w:pPr>
      <w:r>
        <w:rPr>
          <w:rStyle w:val="Kommentarhenvisning"/>
        </w:rPr>
        <w:annotationRef/>
      </w:r>
      <w:r>
        <w:t>I find this confusing.  Would it be simpler to look at, and say, “Age-adjusted mortality was higher in sarcomeric”? I assume given the findings this would be true?</w:t>
      </w:r>
    </w:p>
  </w:comment>
  <w:comment w:id="193" w:author="iacopo olivotto" w:date="2025-04-02T22:01:00Z" w:initials="io">
    <w:p w14:paraId="3FF79F11" w14:textId="5E5700B8" w:rsidR="00535359" w:rsidRDefault="00535359" w:rsidP="00535359">
      <w:pPr>
        <w:pStyle w:val="Kommentartekst"/>
      </w:pPr>
      <w:r>
        <w:rPr>
          <w:rStyle w:val="Kommentarhenvisning"/>
        </w:rPr>
        <w:annotationRef/>
      </w:r>
      <w:r>
        <w:t>I think you need a sentence here to say that sarc HCM are more likely to die from cardiac causes that non Sarc HCM (and show %)</w:t>
      </w:r>
    </w:p>
  </w:comment>
  <w:comment w:id="194" w:author="Belinda Gray" w:date="2025-04-06T12:59:00Z" w:initials="BD">
    <w:p w14:paraId="68661E07" w14:textId="77777777" w:rsidR="0074716C" w:rsidRDefault="0074716C" w:rsidP="0074716C">
      <w:r>
        <w:rPr>
          <w:rStyle w:val="Kommentarhenvisning"/>
        </w:rPr>
        <w:annotationRef/>
      </w:r>
      <w:r>
        <w:rPr>
          <w:color w:val="000000"/>
          <w:sz w:val="20"/>
          <w:szCs w:val="20"/>
          <w:lang w:val="en-US" w:eastAsia="en-US"/>
        </w:rPr>
        <w:t>Yes agree, this is important</w:t>
      </w:r>
    </w:p>
  </w:comment>
  <w:comment w:id="195"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196"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05" w:author="iacopo olivotto" w:date="2025-04-02T22:16:00Z" w:initials="io">
    <w:p w14:paraId="035E4EF8" w14:textId="77777777"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08"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10" w:author="Christoffer Vissing" w:date="2025-04-08T15:46:00Z" w:initials="CRV">
    <w:p w14:paraId="41263B69" w14:textId="77777777" w:rsidR="000B5DA3" w:rsidRDefault="000B5DA3" w:rsidP="000B5DA3">
      <w:r>
        <w:rPr>
          <w:rStyle w:val="Kommentarhenvisning"/>
        </w:rPr>
        <w:annotationRef/>
      </w:r>
      <w:r>
        <w:rPr>
          <w:sz w:val="20"/>
          <w:szCs w:val="20"/>
          <w:lang w:val="en-US" w:eastAsia="en-US"/>
        </w:rPr>
        <w:t xml:space="preserve">VP </w:t>
      </w:r>
    </w:p>
    <w:p w14:paraId="7B9AA19F" w14:textId="77777777" w:rsidR="000B5DA3" w:rsidRDefault="000B5DA3" w:rsidP="000B5DA3">
      <w:r>
        <w:rPr>
          <w:sz w:val="20"/>
          <w:szCs w:val="20"/>
          <w:lang w:val="en-US" w:eastAsia="en-US"/>
        </w:rPr>
        <w:t xml:space="preserve">died earlier than non-sarcomeric HCM patients, and were twice as likely to have HCM-related mortality </w:t>
      </w:r>
    </w:p>
  </w:comment>
  <w:comment w:id="216" w:author="iacopo olivotto" w:date="2025-04-02T22:17:00Z" w:initials="io">
    <w:p w14:paraId="047E5FF7" w14:textId="179990FB" w:rsidR="00C00F0C" w:rsidRDefault="00C00F0C" w:rsidP="00C00F0C">
      <w:pPr>
        <w:pStyle w:val="Kommentartekst"/>
      </w:pPr>
      <w:r>
        <w:rPr>
          <w:rStyle w:val="Kommentarhenvisning"/>
        </w:rPr>
        <w:annotationRef/>
      </w:r>
      <w:r>
        <w:t>In the presence of a polygenic background?</w:t>
      </w:r>
    </w:p>
  </w:comment>
  <w:comment w:id="213"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22" w:author="Anna Axelsson Raja" w:date="2025-03-29T23:14:00Z" w:initials="AAX">
    <w:p w14:paraId="6DCCB235" w14:textId="04FC708F" w:rsidR="00A81610" w:rsidRDefault="00A81610" w:rsidP="00A81610">
      <w:r>
        <w:rPr>
          <w:rStyle w:val="Kommentarhenvisning"/>
        </w:rPr>
        <w:annotationRef/>
      </w:r>
      <w:r>
        <w:rPr>
          <w:color w:val="000000"/>
          <w:sz w:val="20"/>
          <w:szCs w:val="20"/>
          <w:lang w:val="en-US" w:eastAsia="en-US"/>
        </w:rPr>
        <w:t>correct?</w:t>
      </w:r>
    </w:p>
  </w:comment>
  <w:comment w:id="225" w:author="iacopo olivotto" w:date="2025-04-02T22:18:00Z" w:initials="io">
    <w:p w14:paraId="1376A511" w14:textId="77777777" w:rsidR="005E2ED0" w:rsidRDefault="005E2ED0" w:rsidP="005E2ED0">
      <w:pPr>
        <w:pStyle w:val="Kommentartekst"/>
      </w:pPr>
      <w:r>
        <w:rPr>
          <w:rStyle w:val="Kommentarhenvisning"/>
        </w:rPr>
        <w:annotationRef/>
      </w:r>
      <w:r>
        <w:t>Interesting</w:t>
      </w:r>
    </w:p>
  </w:comment>
  <w:comment w:id="221"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26" w:author="Anna Axelsson Raja" w:date="2025-03-29T23:18:00Z" w:initials="AAX">
    <w:p w14:paraId="4F7F5990" w14:textId="7B303621" w:rsidR="00A81610" w:rsidRDefault="00A81610" w:rsidP="00A81610">
      <w:r>
        <w:rPr>
          <w:rStyle w:val="Kommentarhenvisning"/>
        </w:rPr>
        <w:annotationRef/>
      </w:r>
      <w:r>
        <w:rPr>
          <w:sz w:val="20"/>
          <w:szCs w:val="20"/>
          <w:lang w:val="en-US" w:eastAsia="en-US"/>
        </w:rPr>
        <w:t>Would add the 7.8 years shorter lifespan here. It is a large absolute difference</w:t>
      </w:r>
    </w:p>
  </w:comment>
  <w:comment w:id="227"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31" w:author="iacopo olivotto" w:date="2025-04-02T22:19:00Z" w:initials="io">
    <w:p w14:paraId="00CDCE77" w14:textId="674693F4" w:rsidR="005E2ED0" w:rsidRDefault="005E2ED0" w:rsidP="005E2ED0">
      <w:pPr>
        <w:pStyle w:val="Kommentartekst"/>
      </w:pPr>
      <w:r>
        <w:rPr>
          <w:rStyle w:val="Kommentarhenvisning"/>
        </w:rPr>
        <w:annotationRef/>
      </w:r>
      <w:r>
        <w:t>But we have to say that simply lumping together all sarc HCM is gross in terms of risk stratification…. And we should get better at assessing individual risk also within the sarc+ group</w:t>
      </w:r>
    </w:p>
  </w:comment>
  <w:comment w:id="232" w:author="Belinda Gray" w:date="2025-04-06T13:09:00Z" w:initials="BD">
    <w:p w14:paraId="48125D79" w14:textId="77777777" w:rsidR="00746DF7" w:rsidRDefault="00746DF7" w:rsidP="00746DF7">
      <w:r>
        <w:rPr>
          <w:rStyle w:val="Kommentarhenvisning"/>
        </w:rPr>
        <w:annotationRef/>
      </w:r>
      <w:r>
        <w:rPr>
          <w:color w:val="000000"/>
          <w:sz w:val="20"/>
          <w:szCs w:val="20"/>
          <w:lang w:val="en-US" w:eastAsia="en-US"/>
        </w:rPr>
        <w:t>Agree- opportunity here to comment on era of personalised medicine</w:t>
      </w:r>
    </w:p>
  </w:comment>
  <w:comment w:id="236" w:author="Anna Axelsson Raja" w:date="2025-03-29T23:25:00Z" w:initials="AAX">
    <w:p w14:paraId="0EC2D6A1" w14:textId="3514305F" w:rsidR="00AB003F" w:rsidRDefault="00AB003F" w:rsidP="00AB003F">
      <w:r>
        <w:rPr>
          <w:rStyle w:val="Kommentarhenvisning"/>
        </w:rPr>
        <w:annotationRef/>
      </w:r>
      <w:r>
        <w:rPr>
          <w:color w:val="000000"/>
          <w:sz w:val="20"/>
          <w:szCs w:val="20"/>
          <w:lang w:val="en-US" w:eastAsia="en-US"/>
        </w:rPr>
        <w:t xml:space="preserve">I think I would mention the absolute 7.8 years here as well. </w:t>
      </w:r>
    </w:p>
  </w:comment>
  <w:comment w:id="239" w:author="Lampert, Rachel" w:date="2025-04-03T09:46:00Z" w:initials="RL">
    <w:p w14:paraId="2FFE676D" w14:textId="77777777" w:rsidR="00652B2A" w:rsidRDefault="00652B2A" w:rsidP="00652B2A">
      <w:pPr>
        <w:pStyle w:val="Kommentartekst"/>
      </w:pPr>
      <w:r>
        <w:rPr>
          <w:rStyle w:val="Kommentarhenvisning"/>
        </w:rPr>
        <w:annotationRef/>
      </w:r>
      <w:r>
        <w:t>Consider deleting last sentence—too vague to be meaningful.  Stronger ending on prior</w:t>
      </w:r>
    </w:p>
  </w:comment>
  <w:comment w:id="254" w:author="Belinda Gray" w:date="2025-04-06T13:17:00Z" w:initials="BD">
    <w:p w14:paraId="518725DF" w14:textId="77777777" w:rsidR="00746DF7" w:rsidRDefault="00746DF7" w:rsidP="00746DF7">
      <w:r>
        <w:rPr>
          <w:rStyle w:val="Kommentarhenvisning"/>
        </w:rPr>
        <w:annotationRef/>
      </w:r>
      <w:r>
        <w:rPr>
          <w:color w:val="000000"/>
          <w:sz w:val="20"/>
          <w:szCs w:val="20"/>
          <w:lang w:val="en-US" w:eastAsia="en-US"/>
        </w:rPr>
        <w:t>Need to reference Ingles et al non familial  HCM 2017 PMID 28408708</w:t>
      </w:r>
    </w:p>
  </w:comment>
  <w:comment w:id="260"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62" w:author="Henning Bundgaard" w:date="2025-03-25T13:49:00Z" w:initials="HB">
    <w:p w14:paraId="0390267E" w14:textId="62D88705" w:rsidR="00CE4003" w:rsidRDefault="00CE4003" w:rsidP="00217F3A">
      <w:pPr>
        <w:pStyle w:val="Kommentartekst"/>
      </w:pPr>
      <w:r>
        <w:rPr>
          <w:rStyle w:val="Kommentarhenvisning"/>
        </w:rPr>
        <w:annotationRef/>
      </w:r>
      <w:r>
        <w:t>This is very interesting. Might it be worth to make a "composite outcomes"  with age - to see if outcomes peak a some stage - or if it just continues - justifying life-ong follow-up at same intensity?</w:t>
      </w:r>
    </w:p>
  </w:comment>
  <w:comment w:id="267" w:author="Belinda Gray" w:date="2025-04-06T13:23:00Z" w:initials="BD">
    <w:p w14:paraId="3B014873" w14:textId="77777777"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70FFE005" w15:done="0"/>
  <w15:commentEx w15:paraId="018300A7" w15:done="0"/>
  <w15:commentEx w15:paraId="3A783F63" w15:done="0"/>
  <w15:commentEx w15:paraId="18429EB8" w15:done="0"/>
  <w15:commentEx w15:paraId="338B88FD" w15:paraIdParent="18429EB8" w15:done="0"/>
  <w15:commentEx w15:paraId="5965AD84" w15:paraIdParent="18429EB8" w15:done="0"/>
  <w15:commentEx w15:paraId="6808E12B" w15:done="0"/>
  <w15:commentEx w15:paraId="563CF726" w15:done="0"/>
  <w15:commentEx w15:paraId="6BA51AA3" w15:done="0"/>
  <w15:commentEx w15:paraId="699C5B79" w15:paraIdParent="6BA51AA3" w15:done="0"/>
  <w15:commentEx w15:paraId="3B84B4F4" w15:paraIdParent="6BA51AA3" w15:done="0"/>
  <w15:commentEx w15:paraId="75A01FF6" w15:done="0"/>
  <w15:commentEx w15:paraId="64ACB7EA" w15:done="0"/>
  <w15:commentEx w15:paraId="4E126053" w15:done="0"/>
  <w15:commentEx w15:paraId="5DFE2DE0" w15:done="0"/>
  <w15:commentEx w15:paraId="31F403A6" w15:done="0"/>
  <w15:commentEx w15:paraId="189BAB06" w15:done="0"/>
  <w15:commentEx w15:paraId="3564950A" w15:paraIdParent="189BAB06" w15:done="0"/>
  <w15:commentEx w15:paraId="2495B4CE" w15:done="0"/>
  <w15:commentEx w15:paraId="2AD0603F" w15:done="0"/>
  <w15:commentEx w15:paraId="5A78DD1A" w15:paraIdParent="2AD0603F" w15:done="0"/>
  <w15:commentEx w15:paraId="507478C4" w15:done="0"/>
  <w15:commentEx w15:paraId="214EDFEF" w15:done="0"/>
  <w15:commentEx w15:paraId="271FB3B8" w15:paraIdParent="214EDFEF" w15:done="0"/>
  <w15:commentEx w15:paraId="6AAD8663" w15:done="0"/>
  <w15:commentEx w15:paraId="5685FAF1" w15:done="0"/>
  <w15:commentEx w15:paraId="6A06ACBE" w15:done="0"/>
  <w15:commentEx w15:paraId="11B035F1" w15:done="0"/>
  <w15:commentEx w15:paraId="7CEEAACF" w15:done="0"/>
  <w15:commentEx w15:paraId="0E848C41" w15:done="0"/>
  <w15:commentEx w15:paraId="29AD774D" w15:done="0"/>
  <w15:commentEx w15:paraId="2B52FEC3" w15:done="0"/>
  <w15:commentEx w15:paraId="5106E5F9" w15:done="0"/>
  <w15:commentEx w15:paraId="47DCA6FE" w15:done="0"/>
  <w15:commentEx w15:paraId="34D00CD6" w15:paraIdParent="47DCA6FE" w15:done="0"/>
  <w15:commentEx w15:paraId="6156B094" w15:done="0"/>
  <w15:commentEx w15:paraId="0C2E0925" w15:paraIdParent="6156B094" w15:done="0"/>
  <w15:commentEx w15:paraId="7AA14283" w15:done="0"/>
  <w15:commentEx w15:paraId="35AAD2BA" w15:done="0"/>
  <w15:commentEx w15:paraId="3FC2F49C" w15:done="0"/>
  <w15:commentEx w15:paraId="30E1A926" w15:done="0"/>
  <w15:commentEx w15:paraId="1EFA4179" w15:done="0"/>
  <w15:commentEx w15:paraId="3FF79F11" w15:done="0"/>
  <w15:commentEx w15:paraId="68661E07" w15:paraIdParent="3FF79F11" w15:done="0"/>
  <w15:commentEx w15:paraId="7A9D02E3" w15:done="0"/>
  <w15:commentEx w15:paraId="19E887B4" w15:done="0"/>
  <w15:commentEx w15:paraId="035E4EF8" w15:done="0"/>
  <w15:commentEx w15:paraId="6ECC33F8" w15:done="0"/>
  <w15:commentEx w15:paraId="7B9AA19F" w15:done="0"/>
  <w15:commentEx w15:paraId="047E5FF7" w15:done="0"/>
  <w15:commentEx w15:paraId="580B6A49" w15:done="0"/>
  <w15:commentEx w15:paraId="6DCCB235" w15:done="0"/>
  <w15:commentEx w15:paraId="1376A511" w15:done="0"/>
  <w15:commentEx w15:paraId="10BAF42C" w15:done="0"/>
  <w15:commentEx w15:paraId="4F7F5990" w15:done="0"/>
  <w15:commentEx w15:paraId="74EDCE0A" w15:done="0"/>
  <w15:commentEx w15:paraId="00CDCE77" w15:done="0"/>
  <w15:commentEx w15:paraId="48125D79" w15:paraIdParent="00CDCE77" w15:done="0"/>
  <w15:commentEx w15:paraId="0EC2D6A1" w15:done="0"/>
  <w15:commentEx w15:paraId="2FFE676D" w15:done="0"/>
  <w15:commentEx w15:paraId="518725DF" w15:done="0"/>
  <w15:commentEx w15:paraId="7A29D09C" w15:done="0"/>
  <w15:commentEx w15:paraId="0390267E"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B8A6760" w16cex:dateUtc="2025-03-23T14:56:00Z"/>
  <w16cex:commentExtensible w16cex:durableId="2FDB474C" w16cex:dateUtc="2025-04-06T08:32:00Z"/>
  <w16cex:commentExtensible w16cex:durableId="73744C20" w16cex:dateUtc="2025-04-08T13:43:00Z"/>
  <w16cex:commentExtensible w16cex:durableId="43B6B83B" w16cex:dateUtc="2025-03-29T06:33:00Z"/>
  <w16cex:commentExtensible w16cex:durableId="7FDB5112" w16cex:dateUtc="2025-04-03T12:52:00Z"/>
  <w16cex:commentExtensible w16cex:durableId="355DB1DE" w16cex:dateUtc="2025-04-06T08:33:00Z"/>
  <w16cex:commentExtensible w16cex:durableId="33ACE284" w16cex:dateUtc="2025-04-08T13:43:00Z"/>
  <w16cex:commentExtensible w16cex:durableId="2B8D27F5" w16cex:dateUtc="2025-03-25T12:02:00Z"/>
  <w16cex:commentExtensible w16cex:durableId="2B5357BA" w16cex:dateUtc="2025-02-09T21:35:00Z"/>
  <w16cex:commentExtensible w16cex:durableId="30F0F75C" w16cex:dateUtc="2025-03-13T14:42:00Z"/>
  <w16cex:commentExtensible w16cex:durableId="06F07DF2" w16cex:dateUtc="2025-04-03T12:54:00Z"/>
  <w16cex:commentExtensible w16cex:durableId="61F81323" w16cex:dateUtc="2025-03-29T06:37:00Z"/>
  <w16cex:commentExtensible w16cex:durableId="54A50146" w16cex:dateUtc="2025-04-03T12:55:00Z"/>
  <w16cex:commentExtensible w16cex:durableId="2B8D2969" w16cex:dateUtc="2025-03-25T12:08:00Z"/>
  <w16cex:commentExtensible w16cex:durableId="088A4E06" w16cex:dateUtc="2025-04-08T13:43:00Z"/>
  <w16cex:commentExtensible w16cex:durableId="0DB6BDEA" w16cex:dateUtc="2025-04-08T13:44:00Z"/>
  <w16cex:commentExtensible w16cex:durableId="2491F863" w16cex:dateUtc="2025-03-29T06:42:00Z"/>
  <w16cex:commentExtensible w16cex:durableId="718E579E" w16cex:dateUtc="2025-04-06T08:40:00Z"/>
  <w16cex:commentExtensible w16cex:durableId="7D4B435F" w16cex:dateUtc="2025-04-06T08:46:00Z"/>
  <w16cex:commentExtensible w16cex:durableId="2B982D0B" w16cex:dateUtc="2025-04-02T19:39:00Z"/>
  <w16cex:commentExtensible w16cex:durableId="2307086C" w16cex:dateUtc="2025-04-03T13:06:00Z"/>
  <w16cex:commentExtensible w16cex:durableId="2B982B1C" w16cex:dateUtc="2025-04-02T19:31:00Z"/>
  <w16cex:commentExtensible w16cex:durableId="2B982FA0" w16cex:dateUtc="2025-04-02T19:50:00Z"/>
  <w16cex:commentExtensible w16cex:durableId="724F9B2D" w16cex:dateUtc="2025-04-03T13:09:00Z"/>
  <w16cex:commentExtensible w16cex:durableId="62DE3590" w16cex:dateUtc="2025-03-29T21:37:00Z"/>
  <w16cex:commentExtensible w16cex:durableId="392A5230" w16cex:dateUtc="2025-03-29T21:38:00Z"/>
  <w16cex:commentExtensible w16cex:durableId="2B8D2F71" w16cex:dateUtc="2025-03-25T12:34:00Z"/>
  <w16cex:commentExtensible w16cex:durableId="2B982D41" w16cex:dateUtc="2025-04-02T19:40:00Z"/>
  <w16cex:commentExtensible w16cex:durableId="123468B1" w16cex:dateUtc="2025-04-08T13:34:00Z"/>
  <w16cex:commentExtensible w16cex:durableId="2B8D3011" w16cex:dateUtc="2025-03-25T12:37:00Z"/>
  <w16cex:commentExtensible w16cex:durableId="561D90DF" w16cex:dateUtc="2025-03-29T22:02:00Z"/>
  <w16cex:commentExtensible w16cex:durableId="2B9830DE" w16cex:dateUtc="2025-04-02T19:55:00Z"/>
  <w16cex:commentExtensible w16cex:durableId="507340DC" w16cex:dateUtc="2025-04-08T13:34:00Z"/>
  <w16cex:commentExtensible w16cex:durableId="0AAB04C2" w16cex:dateUtc="2025-03-29T22:03:00Z"/>
  <w16cex:commentExtensible w16cex:durableId="56BB6DE4" w16cex:dateUtc="2025-04-06T08:55:00Z"/>
  <w16cex:commentExtensible w16cex:durableId="2B8D3055" w16cex:dateUtc="2025-03-25T12:38:00Z"/>
  <w16cex:commentExtensible w16cex:durableId="2339BCC2" w16cex:dateUtc="2025-04-06T08:56:00Z"/>
  <w16cex:commentExtensible w16cex:durableId="2B8D3081" w16cex:dateUtc="2025-03-25T12:39:00Z"/>
  <w16cex:commentExtensible w16cex:durableId="2B982F59" w16cex:dateUtc="2025-04-02T19:49:00Z"/>
  <w16cex:commentExtensible w16cex:durableId="2B983048" w16cex:dateUtc="2025-04-02T19:53:00Z"/>
  <w16cex:commentExtensible w16cex:durableId="3324E296" w16cex:dateUtc="2025-04-06T08:58:00Z"/>
  <w16cex:commentExtensible w16cex:durableId="21583D49" w16cex:dateUtc="2025-04-03T13:18:00Z"/>
  <w16cex:commentExtensible w16cex:durableId="2B98324A" w16cex:dateUtc="2025-04-02T20:01:00Z"/>
  <w16cex:commentExtensible w16cex:durableId="0335DEBA" w16cex:dateUtc="2025-04-06T08:59:00Z"/>
  <w16cex:commentExtensible w16cex:durableId="2B9832B3" w16cex:dateUtc="2025-04-02T20:03:00Z"/>
  <w16cex:commentExtensible w16cex:durableId="2B98332C" w16cex:dateUtc="2025-04-02T20:05:00Z"/>
  <w16cex:commentExtensible w16cex:durableId="2B9835A3" w16cex:dateUtc="2025-04-02T20:16:00Z"/>
  <w16cex:commentExtensible w16cex:durableId="2B9835BB" w16cex:dateUtc="2025-04-02T20:16:00Z"/>
  <w16cex:commentExtensible w16cex:durableId="226DBAF7" w16cex:dateUtc="2025-04-08T13:46:00Z"/>
  <w16cex:commentExtensible w16cex:durableId="2B9835F2" w16cex:dateUtc="2025-04-02T20:17:00Z"/>
  <w16cex:commentExtensible w16cex:durableId="6DB88FA5" w16cex:dateUtc="2025-04-08T13:47:00Z"/>
  <w16cex:commentExtensible w16cex:durableId="7C842BF5" w16cex:dateUtc="2025-03-29T22:14:00Z"/>
  <w16cex:commentExtensible w16cex:durableId="2B983619" w16cex:dateUtc="2025-04-02T20:18:00Z"/>
  <w16cex:commentExtensible w16cex:durableId="2125A33C" w16cex:dateUtc="2025-04-03T13:30:00Z"/>
  <w16cex:commentExtensible w16cex:durableId="2FFF42BD" w16cex:dateUtc="2025-03-29T22:18:00Z"/>
  <w16cex:commentExtensible w16cex:durableId="5DB8530B" w16cex:dateUtc="2025-04-03T13:32:00Z"/>
  <w16cex:commentExtensible w16cex:durableId="2B983678" w16cex:dateUtc="2025-04-02T20:19:00Z"/>
  <w16cex:commentExtensible w16cex:durableId="0883E523" w16cex:dateUtc="2025-04-06T09:09:00Z"/>
  <w16cex:commentExtensible w16cex:durableId="3801E491" w16cex:dateUtc="2025-03-29T22:25:00Z"/>
  <w16cex:commentExtensible w16cex:durableId="7E530104" w16cex:dateUtc="2025-04-03T13:46:00Z"/>
  <w16cex:commentExtensible w16cex:durableId="241F483A" w16cex:dateUtc="2025-04-06T09:17:00Z"/>
  <w16cex:commentExtensible w16cex:durableId="2B9831F0" w16cex:dateUtc="2025-04-02T20:00:00Z"/>
  <w16cex:commentExtensible w16cex:durableId="2B8D32D1" w16cex:dateUtc="2025-03-25T12:49: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70FFE005" w16cid:durableId="2B8A6760"/>
  <w16cid:commentId w16cid:paraId="018300A7" w16cid:durableId="2FDB474C"/>
  <w16cid:commentId w16cid:paraId="3A783F63" w16cid:durableId="73744C20"/>
  <w16cid:commentId w16cid:paraId="18429EB8" w16cid:durableId="43B6B83B"/>
  <w16cid:commentId w16cid:paraId="338B88FD" w16cid:durableId="7FDB5112"/>
  <w16cid:commentId w16cid:paraId="5965AD84" w16cid:durableId="355DB1DE"/>
  <w16cid:commentId w16cid:paraId="6808E12B" w16cid:durableId="33ACE284"/>
  <w16cid:commentId w16cid:paraId="563CF726" w16cid:durableId="2B8D27F5"/>
  <w16cid:commentId w16cid:paraId="6BA51AA3" w16cid:durableId="2B5357BA"/>
  <w16cid:commentId w16cid:paraId="699C5B79" w16cid:durableId="30F0F75C"/>
  <w16cid:commentId w16cid:paraId="3B84B4F4" w16cid:durableId="06F07DF2"/>
  <w16cid:commentId w16cid:paraId="75A01FF6" w16cid:durableId="61F81323"/>
  <w16cid:commentId w16cid:paraId="64ACB7EA" w16cid:durableId="54A50146"/>
  <w16cid:commentId w16cid:paraId="4E126053" w16cid:durableId="2B8D2969"/>
  <w16cid:commentId w16cid:paraId="5DFE2DE0" w16cid:durableId="088A4E06"/>
  <w16cid:commentId w16cid:paraId="31F403A6" w16cid:durableId="0DB6BDEA"/>
  <w16cid:commentId w16cid:paraId="189BAB06" w16cid:durableId="2491F863"/>
  <w16cid:commentId w16cid:paraId="3564950A" w16cid:durableId="718E579E"/>
  <w16cid:commentId w16cid:paraId="2495B4CE" w16cid:durableId="7D4B435F"/>
  <w16cid:commentId w16cid:paraId="2AD0603F" w16cid:durableId="2B982D0B"/>
  <w16cid:commentId w16cid:paraId="5A78DD1A" w16cid:durableId="2307086C"/>
  <w16cid:commentId w16cid:paraId="507478C4" w16cid:durableId="2B982B1C"/>
  <w16cid:commentId w16cid:paraId="214EDFEF" w16cid:durableId="2B982FA0"/>
  <w16cid:commentId w16cid:paraId="271FB3B8" w16cid:durableId="724F9B2D"/>
  <w16cid:commentId w16cid:paraId="6AAD8663" w16cid:durableId="62DE3590"/>
  <w16cid:commentId w16cid:paraId="5685FAF1" w16cid:durableId="392A5230"/>
  <w16cid:commentId w16cid:paraId="6A06ACBE" w16cid:durableId="2B8D2F71"/>
  <w16cid:commentId w16cid:paraId="11B035F1" w16cid:durableId="2B982D41"/>
  <w16cid:commentId w16cid:paraId="7CEEAACF" w16cid:durableId="123468B1"/>
  <w16cid:commentId w16cid:paraId="0E848C41" w16cid:durableId="2B8D3011"/>
  <w16cid:commentId w16cid:paraId="29AD774D" w16cid:durableId="561D90DF"/>
  <w16cid:commentId w16cid:paraId="2B52FEC3" w16cid:durableId="2B9830DE"/>
  <w16cid:commentId w16cid:paraId="5106E5F9" w16cid:durableId="507340DC"/>
  <w16cid:commentId w16cid:paraId="47DCA6FE" w16cid:durableId="0AAB04C2"/>
  <w16cid:commentId w16cid:paraId="34D00CD6" w16cid:durableId="56BB6DE4"/>
  <w16cid:commentId w16cid:paraId="6156B094" w16cid:durableId="2B8D3055"/>
  <w16cid:commentId w16cid:paraId="0C2E0925" w16cid:durableId="2339BCC2"/>
  <w16cid:commentId w16cid:paraId="7AA14283" w16cid:durableId="2B8D3081"/>
  <w16cid:commentId w16cid:paraId="35AAD2BA" w16cid:durableId="2B982F59"/>
  <w16cid:commentId w16cid:paraId="3FC2F49C" w16cid:durableId="2B983048"/>
  <w16cid:commentId w16cid:paraId="30E1A926" w16cid:durableId="3324E296"/>
  <w16cid:commentId w16cid:paraId="1EFA4179" w16cid:durableId="21583D49"/>
  <w16cid:commentId w16cid:paraId="3FF79F11" w16cid:durableId="2B98324A"/>
  <w16cid:commentId w16cid:paraId="68661E07" w16cid:durableId="0335DEBA"/>
  <w16cid:commentId w16cid:paraId="7A9D02E3" w16cid:durableId="2B9832B3"/>
  <w16cid:commentId w16cid:paraId="19E887B4" w16cid:durableId="2B98332C"/>
  <w16cid:commentId w16cid:paraId="035E4EF8" w16cid:durableId="2B9835A3"/>
  <w16cid:commentId w16cid:paraId="6ECC33F8" w16cid:durableId="2B9835BB"/>
  <w16cid:commentId w16cid:paraId="7B9AA19F" w16cid:durableId="226DBAF7"/>
  <w16cid:commentId w16cid:paraId="047E5FF7" w16cid:durableId="2B9835F2"/>
  <w16cid:commentId w16cid:paraId="580B6A49" w16cid:durableId="6DB88FA5"/>
  <w16cid:commentId w16cid:paraId="6DCCB235" w16cid:durableId="7C842BF5"/>
  <w16cid:commentId w16cid:paraId="1376A511" w16cid:durableId="2B983619"/>
  <w16cid:commentId w16cid:paraId="10BAF42C" w16cid:durableId="2125A33C"/>
  <w16cid:commentId w16cid:paraId="4F7F5990" w16cid:durableId="2FFF42BD"/>
  <w16cid:commentId w16cid:paraId="74EDCE0A" w16cid:durableId="5DB8530B"/>
  <w16cid:commentId w16cid:paraId="00CDCE77" w16cid:durableId="2B983678"/>
  <w16cid:commentId w16cid:paraId="48125D79" w16cid:durableId="0883E523"/>
  <w16cid:commentId w16cid:paraId="0EC2D6A1" w16cid:durableId="3801E491"/>
  <w16cid:commentId w16cid:paraId="2FFE676D" w16cid:durableId="7E530104"/>
  <w16cid:commentId w16cid:paraId="518725DF" w16cid:durableId="241F483A"/>
  <w16cid:commentId w16cid:paraId="7A29D09C" w16cid:durableId="2B9831F0"/>
  <w16cid:commentId w16cid:paraId="0390267E" w16cid:durableId="2B8D32D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7057A" w14:textId="77777777" w:rsidR="009E5EFB" w:rsidRDefault="009E5EFB">
      <w:r>
        <w:separator/>
      </w:r>
    </w:p>
  </w:endnote>
  <w:endnote w:type="continuationSeparator" w:id="0">
    <w:p w14:paraId="6B6ECAAF" w14:textId="77777777" w:rsidR="009E5EFB" w:rsidRDefault="009E5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43368" w14:textId="77777777" w:rsidR="009E5EFB" w:rsidRDefault="009E5EFB">
      <w:r>
        <w:separator/>
      </w:r>
    </w:p>
  </w:footnote>
  <w:footnote w:type="continuationSeparator" w:id="0">
    <w:p w14:paraId="218B575A" w14:textId="77777777" w:rsidR="009E5EFB" w:rsidRDefault="009E5E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2466"/>
    <w:rsid w:val="000A45A1"/>
    <w:rsid w:val="000B140C"/>
    <w:rsid w:val="000B5DA3"/>
    <w:rsid w:val="000B753D"/>
    <w:rsid w:val="000B76C9"/>
    <w:rsid w:val="000C157F"/>
    <w:rsid w:val="000C5E36"/>
    <w:rsid w:val="000C5F50"/>
    <w:rsid w:val="000C6486"/>
    <w:rsid w:val="000C64C0"/>
    <w:rsid w:val="000D0076"/>
    <w:rsid w:val="000D3354"/>
    <w:rsid w:val="000D4738"/>
    <w:rsid w:val="000E24D6"/>
    <w:rsid w:val="000E33AA"/>
    <w:rsid w:val="000E3A07"/>
    <w:rsid w:val="000E754A"/>
    <w:rsid w:val="000F2218"/>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BA"/>
    <w:rsid w:val="00842AF6"/>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4CA0"/>
    <w:rsid w:val="009577E5"/>
    <w:rsid w:val="00960A37"/>
    <w:rsid w:val="0096305C"/>
    <w:rsid w:val="00964632"/>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3.tiff"/><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footer" Target="footer4.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oter" Target="footer3.xml"/><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18197</Words>
  <Characters>111002</Characters>
  <Application>Microsoft Office Word</Application>
  <DocSecurity>0</DocSecurity>
  <Lines>925</Lines>
  <Paragraphs>257</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128942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2025-04-08T13:48:00Z</dcterms:created>
  <dcterms:modified xsi:type="dcterms:W3CDTF">2025-04-08T13:48:00Z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