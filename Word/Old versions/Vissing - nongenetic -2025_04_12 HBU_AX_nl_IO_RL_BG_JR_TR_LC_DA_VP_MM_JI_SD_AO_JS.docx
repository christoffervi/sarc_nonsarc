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1B4B6B62"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6" w:author="Anna Axelsson Raja" w:date="2025-03-29T07:22:00Z">
              <w:rPr>
                <w:rFonts w:ascii="Roboto" w:hAnsi="Roboto"/>
                <w:b/>
                <w:bCs/>
              </w:rPr>
            </w:rPrChange>
          </w:rPr>
          <w:t>Sarcomeric</w:t>
        </w:r>
        <w:proofErr w:type="spellEnd"/>
        <w:r w:rsidRPr="009B464D">
          <w:rPr>
            <w:rFonts w:ascii="Roboto" w:hAnsi="Roboto"/>
            <w:b/>
            <w:bCs/>
            <w:lang w:val="en-GB"/>
            <w:rPrChange w:id="7" w:author="Anna Axelsson Raja" w:date="2025-03-29T07:22:00Z">
              <w:rPr>
                <w:rFonts w:ascii="Roboto" w:hAnsi="Roboto"/>
                <w:b/>
                <w:bCs/>
              </w:rPr>
            </w:rPrChange>
          </w:rPr>
          <w:t xml:space="preserve"> and Non-</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w:t>
        </w:r>
        <w:commentRangeStart w:id="10"/>
        <w:commentRangeStart w:id="11"/>
        <w:commentRangeStart w:id="12"/>
        <w:commentRangeStart w:id="13"/>
        <w:commentRangeStart w:id="14"/>
        <w:commentRangeStart w:id="15"/>
        <w:commentRangeStart w:id="16"/>
        <w:r w:rsidRPr="009B464D">
          <w:rPr>
            <w:rFonts w:ascii="Roboto" w:hAnsi="Roboto"/>
            <w:b/>
            <w:bCs/>
            <w:lang w:val="en-GB"/>
            <w:rPrChange w:id="17" w:author="Anna Axelsson Raja" w:date="2025-03-29T07:22:00Z">
              <w:rPr>
                <w:rFonts w:ascii="Roboto" w:hAnsi="Roboto"/>
                <w:b/>
                <w:bCs/>
              </w:rPr>
            </w:rPrChange>
          </w:rPr>
          <w:t>Disease</w:t>
        </w:r>
      </w:ins>
      <w:commentRangeEnd w:id="10"/>
      <w:ins w:id="18" w:author="Christoffer Vissing" w:date="2025-03-18T14:43:00Z">
        <w:r>
          <w:rPr>
            <w:rStyle w:val="Kommentarhenvisning"/>
          </w:rPr>
          <w:commentReference w:id="10"/>
        </w:r>
      </w:ins>
      <w:commentRangeEnd w:id="11"/>
      <w:r w:rsidR="00357D74">
        <w:rPr>
          <w:rStyle w:val="Kommentarhenvisning"/>
        </w:rPr>
        <w:commentReference w:id="11"/>
      </w:r>
      <w:commentRangeEnd w:id="12"/>
      <w:r w:rsidR="00055DBA">
        <w:rPr>
          <w:rStyle w:val="Kommentarhenvisning"/>
        </w:rPr>
        <w:commentReference w:id="12"/>
      </w:r>
      <w:commentRangeEnd w:id="13"/>
      <w:r w:rsidR="00BA2B72">
        <w:rPr>
          <w:rStyle w:val="Kommentarhenvisning"/>
          <w:rFonts w:ascii="Times New Roman" w:eastAsia="Times New Roman" w:hAnsi="Times New Roman" w:cs="Times New Roman"/>
        </w:rPr>
        <w:commentReference w:id="13"/>
      </w:r>
      <w:commentRangeEnd w:id="14"/>
      <w:r w:rsidR="004929D2">
        <w:rPr>
          <w:rStyle w:val="Kommentarhenvisning"/>
        </w:rPr>
        <w:commentReference w:id="14"/>
      </w:r>
      <w:commentRangeEnd w:id="15"/>
      <w:r w:rsidR="00E55540">
        <w:rPr>
          <w:rStyle w:val="Kommentarhenvisning"/>
          <w:rFonts w:ascii="Times New Roman" w:eastAsia="Times New Roman" w:hAnsi="Times New Roman" w:cs="Times New Roman"/>
        </w:rPr>
        <w:commentReference w:id="15"/>
      </w:r>
      <w:commentRangeEnd w:id="16"/>
      <w:r w:rsidR="00873FE8">
        <w:rPr>
          <w:rStyle w:val="Kommentarhenvisning"/>
          <w:rFonts w:ascii="Times New Roman" w:eastAsia="Times New Roman" w:hAnsi="Times New Roman" w:cs="Times New Roman"/>
        </w:rPr>
        <w:commentReference w:id="16"/>
      </w:r>
      <w:del w:id="19" w:author="Christoffer Vissing" w:date="2025-03-18T14:40:00Z">
        <w:r w:rsidR="00500C2A" w:rsidRPr="009B464D" w:rsidDel="00B02E6C">
          <w:rPr>
            <w:rFonts w:ascii="Roboto" w:hAnsi="Roboto"/>
            <w:b/>
            <w:bCs/>
            <w:lang w:val="en-GB"/>
            <w:rPrChange w:id="20"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1"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2"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3"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4" w:author="Christoffer Vissing" w:date="2025-03-18T14:40:00Z"/>
          <w:rFonts w:ascii="Roboto" w:hAnsi="Roboto"/>
          <w:b/>
          <w:bCs/>
          <w:lang w:val="en-US"/>
        </w:rPr>
      </w:pPr>
    </w:p>
    <w:p w14:paraId="5E548908" w14:textId="37C8DA9D"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ins w:id="25" w:author="Christoffer Vissing" w:date="2025-04-12T07:50:00Z" w16du:dateUtc="2025-04-12T05:50:00Z">
        <w:r w:rsidR="009E4A4E">
          <w:rPr>
            <w:rFonts w:ascii="Roboto" w:hAnsi="Roboto" w:cs="Times"/>
            <w:sz w:val="18"/>
            <w:szCs w:val="18"/>
          </w:rPr>
          <w:t>, MPH</w:t>
        </w:r>
      </w:ins>
      <w:r w:rsidR="002F3B21">
        <w:rPr>
          <w:rFonts w:ascii="Roboto" w:hAnsi="Roboto" w:cs="Times"/>
          <w:sz w:val="18"/>
          <w:szCs w:val="18"/>
        </w:rPr>
        <w:t>; Belinda Gray, MD</w:t>
      </w:r>
      <w:ins w:id="26" w:author="Christoffer Vissing" w:date="2025-04-08T15:30:00Z" w16du:dateUtc="2025-04-08T13:30:00Z">
        <w:r w:rsidR="00D81999">
          <w:rPr>
            <w:rFonts w:ascii="Roboto" w:hAnsi="Roboto" w:cs="Times"/>
            <w:sz w:val="18"/>
            <w:szCs w:val="18"/>
          </w:rPr>
          <w:t>,</w:t>
        </w:r>
      </w:ins>
      <w:ins w:id="27" w:author="Belinda Gray" w:date="2025-04-06T12:28:00Z" w16du:dateUtc="2025-04-06T08:28:00Z">
        <w:r w:rsidR="003B7FA4">
          <w:rPr>
            <w:rFonts w:ascii="Roboto" w:hAnsi="Roboto" w:cs="Times"/>
            <w:sz w:val="18"/>
            <w:szCs w:val="18"/>
          </w:rPr>
          <w:t xml:space="preserve"> PhD</w:t>
        </w:r>
      </w:ins>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commentRangeStart w:id="28"/>
      <w:ins w:id="29" w:author="Ho, Carolyn Y.,MD" w:date="2025-03-23T10:55:00Z">
        <w:r w:rsidR="00357D74">
          <w:rPr>
            <w:rFonts w:ascii="Roboto" w:hAnsi="Roboto" w:cs="Times"/>
            <w:sz w:val="18"/>
            <w:szCs w:val="18"/>
          </w:rPr>
          <w:t>Lia Crotti, MD</w:t>
        </w:r>
      </w:ins>
      <w:commentRangeEnd w:id="28"/>
      <w:ins w:id="30" w:author="Ho, Carolyn Y.,MD" w:date="2025-03-23T10:56:00Z">
        <w:r w:rsidR="00357D74">
          <w:rPr>
            <w:rStyle w:val="Kommentarhenvisning"/>
            <w:rFonts w:ascii="Times New Roman" w:eastAsia="Times New Roman" w:hAnsi="Times New Roman" w:cs="Times New Roman"/>
          </w:rPr>
          <w:commentReference w:id="28"/>
        </w:r>
      </w:ins>
      <w:ins w:id="31" w:author="Christoffer Vissing" w:date="2025-04-08T15:30:00Z" w16du:dateUtc="2025-04-08T13:30:00Z">
        <w:r w:rsidR="00D81999">
          <w:rPr>
            <w:rFonts w:ascii="Roboto" w:hAnsi="Roboto" w:cs="Times"/>
            <w:sz w:val="18"/>
            <w:szCs w:val="18"/>
          </w:rPr>
          <w:t>, PhD</w:t>
        </w:r>
      </w:ins>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ins w:id="32" w:author="Lampert, Rachel" w:date="2025-04-03T08:48:00Z" w16du:dateUtc="2025-04-03T12:48:00Z">
        <w:r w:rsidR="00F77426">
          <w:rPr>
            <w:rFonts w:ascii="Roboto" w:hAnsi="Roboto" w:cs="Times"/>
            <w:sz w:val="18"/>
            <w:szCs w:val="18"/>
          </w:rPr>
          <w:t xml:space="preserve"> </w:t>
        </w:r>
      </w:ins>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ins w:id="33" w:author="Christoffer Vissing" w:date="2025-04-08T15:30:00Z" w16du:dateUtc="2025-04-08T13:30:00Z"/>
          <w:rFonts w:ascii="Roboto" w:hAnsi="Roboto" w:cs="Times New Roman"/>
          <w:sz w:val="18"/>
          <w:szCs w:val="18"/>
        </w:rPr>
      </w:pPr>
      <w:ins w:id="34" w:author="Christoffer Vissing" w:date="2025-04-12T07:47:00Z" w16du:dateUtc="2025-04-12T05:47:00Z">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ins>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ins w:id="35" w:author="Christoffer Vissing" w:date="2025-04-08T15:30:00Z" w16du:dateUtc="2025-04-08T13:30:00Z"/>
          <w:rFonts w:ascii="Roboto" w:hAnsi="Roboto" w:cs="Times New Roman"/>
          <w:sz w:val="18"/>
          <w:szCs w:val="18"/>
        </w:rPr>
      </w:pPr>
      <w:ins w:id="36" w:author="Christoffer Vissing" w:date="2025-04-08T15:30:00Z" w16du:dateUtc="2025-04-08T13:30:00Z">
        <w:r w:rsidRPr="000C042E">
          <w:rPr>
            <w:rFonts w:ascii="Roboto" w:hAnsi="Roboto" w:cs="Times New Roman"/>
            <w:sz w:val="18"/>
            <w:szCs w:val="18"/>
          </w:rPr>
          <w:t>Department of Medicine and Surgery, University of Milano-Bicocca, Milan, Italy. (L.C.)</w:t>
        </w:r>
      </w:ins>
    </w:p>
    <w:p w14:paraId="027EB8F7" w14:textId="77777777" w:rsidR="00D81999" w:rsidRPr="000C042E" w:rsidRDefault="00D81999" w:rsidP="00D81999">
      <w:pPr>
        <w:pStyle w:val="Ingenafstand"/>
        <w:rPr>
          <w:ins w:id="37" w:author="Christoffer Vissing" w:date="2025-04-08T15:30:00Z" w16du:dateUtc="2025-04-08T13:30:00Z"/>
          <w:rFonts w:ascii="Roboto" w:hAnsi="Roboto" w:cs="Times New Roman"/>
          <w:sz w:val="18"/>
          <w:szCs w:val="18"/>
        </w:rPr>
      </w:pPr>
      <w:ins w:id="38" w:author="Christoffer Vissing" w:date="2025-04-08T15:30:00Z" w16du:dateUtc="2025-04-08T13:30:00Z">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ins>
    </w:p>
    <w:p w14:paraId="528A7C53" w14:textId="77777777" w:rsidR="00D81999" w:rsidRPr="005559AF" w:rsidRDefault="00D81999" w:rsidP="00D81999">
      <w:pPr>
        <w:pStyle w:val="Ingenafstand"/>
        <w:rPr>
          <w:ins w:id="39" w:author="Christoffer Vissing" w:date="2025-04-08T15:30:00Z" w16du:dateUtc="2025-04-08T13:30:00Z"/>
          <w:rFonts w:ascii="Roboto" w:hAnsi="Roboto" w:cs="Times New Roman"/>
          <w:sz w:val="18"/>
          <w:szCs w:val="18"/>
        </w:rPr>
      </w:pPr>
      <w:ins w:id="40" w:author="Christoffer Vissing" w:date="2025-04-08T15:30:00Z" w16du:dateUtc="2025-04-08T13:30:00Z">
        <w:r w:rsidRPr="000C042E">
          <w:rPr>
            <w:rFonts w:ascii="Roboto" w:hAnsi="Roboto" w:cs="Times New Roman"/>
            <w:sz w:val="18"/>
            <w:szCs w:val="18"/>
          </w:rPr>
          <w:t>(L.C.)</w:t>
        </w:r>
      </w:ins>
    </w:p>
    <w:p w14:paraId="79B905EB" w14:textId="5871BAF3" w:rsidR="00D81999" w:rsidRPr="005559AF" w:rsidDel="00D81999" w:rsidRDefault="00D81999" w:rsidP="001D711A">
      <w:pPr>
        <w:pStyle w:val="Ingenafstand"/>
        <w:rPr>
          <w:del w:id="41" w:author="Christoffer Vissing" w:date="2025-04-08T15:30:00Z" w16du:dateUtc="2025-04-08T13:30:00Z"/>
          <w:rFonts w:ascii="Roboto" w:hAnsi="Roboto" w:cs="Times New Roman"/>
          <w:sz w:val="18"/>
          <w:szCs w:val="18"/>
        </w:rPr>
      </w:pP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5A205F5"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ins w:id="42" w:author="iacopo olivotto" w:date="2025-03-31T08:55:00Z">
        <w:r w:rsidR="00217F3A">
          <w:rPr>
            <w:rFonts w:ascii="Roboto" w:hAnsi="Roboto" w:cs="Times New Roman"/>
            <w:sz w:val="18"/>
            <w:szCs w:val="18"/>
          </w:rPr>
          <w:t>’s</w:t>
        </w:r>
      </w:ins>
      <w:r w:rsidRPr="005559AF">
        <w:rPr>
          <w:rFonts w:ascii="Roboto" w:hAnsi="Roboto" w:cs="Times New Roman"/>
          <w:sz w:val="18"/>
          <w:szCs w:val="18"/>
        </w:rPr>
        <w:t xml:space="preserve"> Hospital</w:t>
      </w:r>
      <w:ins w:id="43" w:author="iacopo olivotto" w:date="2025-03-31T08:55:00Z">
        <w:r w:rsidR="00217F3A">
          <w:rPr>
            <w:rFonts w:ascii="Roboto" w:hAnsi="Roboto" w:cs="Times New Roman"/>
            <w:sz w:val="18"/>
            <w:szCs w:val="18"/>
          </w:rPr>
          <w:t xml:space="preserve"> IRCCS</w:t>
        </w:r>
      </w:ins>
      <w:del w:id="44" w:author="iacopo olivotto" w:date="2025-03-31T08:55:00Z">
        <w:r w:rsidRPr="005559AF" w:rsidDel="00217F3A">
          <w:rPr>
            <w:rFonts w:ascii="Roboto" w:hAnsi="Roboto" w:cs="Times New Roman"/>
            <w:sz w:val="18"/>
            <w:szCs w:val="18"/>
          </w:rPr>
          <w:delText>, Department of Experimental and Clinical Medicine, University of</w:delText>
        </w:r>
      </w:del>
      <w:ins w:id="45" w:author="iacopo olivotto" w:date="2025-03-31T08:55:00Z">
        <w:r w:rsidR="00217F3A">
          <w:rPr>
            <w:rFonts w:ascii="Roboto" w:hAnsi="Roboto" w:cs="Times New Roman"/>
            <w:sz w:val="18"/>
            <w:szCs w:val="18"/>
          </w:rPr>
          <w:t>,</w:t>
        </w:r>
      </w:ins>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64D">
        <w:rPr>
          <w:lang w:val="da-DK"/>
          <w:rPrChange w:id="46" w:author="Anna Axelsson Raja" w:date="2025-03-29T07:22: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47"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739A49A9"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357D74">
        <w:rPr>
          <w:rFonts w:ascii="Roboto" w:hAnsi="Roboto"/>
          <w:sz w:val="22"/>
          <w:szCs w:val="22"/>
          <w:lang w:val="en-US"/>
        </w:rPr>
        <w:t xml:space="preserve"> but do </w:t>
      </w:r>
      <w:commentRangeStart w:id="48"/>
      <w:r w:rsidR="00357D74">
        <w:rPr>
          <w:rFonts w:ascii="Roboto" w:hAnsi="Roboto"/>
          <w:sz w:val="22"/>
          <w:szCs w:val="22"/>
          <w:lang w:val="en-US"/>
        </w:rPr>
        <w:t xml:space="preserve">not account for the majority </w:t>
      </w:r>
      <w:commentRangeEnd w:id="48"/>
      <w:r w:rsidR="003B7FA4">
        <w:rPr>
          <w:rStyle w:val="Kommentarhenvisning"/>
          <w:lang w:val="en-US" w:eastAsia="en-US"/>
        </w:rPr>
        <w:commentReference w:id="48"/>
      </w:r>
      <w:r w:rsidR="00357D74">
        <w:rPr>
          <w:rFonts w:ascii="Roboto" w:hAnsi="Roboto"/>
          <w:sz w:val="22"/>
          <w:szCs w:val="22"/>
          <w:lang w:val="en-US"/>
        </w:rPr>
        <w:t xml:space="preserve">of </w:t>
      </w:r>
      <w:del w:id="49" w:author="Henning Bundgaard" w:date="2025-03-25T13:01:00Z">
        <w:r w:rsidR="00357D74" w:rsidDel="005534C8">
          <w:rPr>
            <w:rFonts w:ascii="Roboto" w:hAnsi="Roboto"/>
            <w:sz w:val="22"/>
            <w:szCs w:val="22"/>
            <w:lang w:val="en-US"/>
          </w:rPr>
          <w:delText>disease</w:delText>
        </w:r>
      </w:del>
      <w:ins w:id="50" w:author="Henning Bundgaard" w:date="2025-03-25T13:01:00Z">
        <w:r w:rsidR="005534C8">
          <w:rPr>
            <w:rFonts w:ascii="Roboto" w:hAnsi="Roboto"/>
            <w:sz w:val="22"/>
            <w:szCs w:val="22"/>
            <w:lang w:val="en-US"/>
          </w:rPr>
          <w:t>patients</w:t>
        </w:r>
      </w:ins>
      <w:ins w:id="51" w:author="Christoffer Vissing" w:date="2025-04-08T15:41:00Z" w16du:dateUtc="2025-04-08T13:41:00Z">
        <w:r w:rsidR="000B5DA3">
          <w:rPr>
            <w:rFonts w:ascii="Roboto" w:hAnsi="Roboto"/>
            <w:sz w:val="22"/>
            <w:szCs w:val="22"/>
            <w:lang w:val="en-US"/>
          </w:rPr>
          <w:t>’ disease</w:t>
        </w:r>
      </w:ins>
      <w:r w:rsidR="007C7784" w:rsidRPr="00945228">
        <w:rPr>
          <w:rFonts w:ascii="Roboto" w:hAnsi="Roboto"/>
          <w:sz w:val="22"/>
          <w:szCs w:val="22"/>
          <w:lang w:val="en-US"/>
        </w:rPr>
        <w:t xml:space="preserve">. </w:t>
      </w:r>
      <w:r w:rsidR="00357D74">
        <w:rPr>
          <w:rFonts w:ascii="Roboto" w:hAnsi="Roboto"/>
          <w:sz w:val="22"/>
          <w:szCs w:val="22"/>
          <w:lang w:val="en-US"/>
        </w:rPr>
        <w:t>The</w:t>
      </w:r>
      <w:ins w:id="52" w:author="Christoffer Vissing" w:date="2025-04-08T15:41:00Z" w16du:dateUtc="2025-04-08T13:41:00Z">
        <w:r w:rsidR="000B5DA3">
          <w:rPr>
            <w:rFonts w:ascii="Roboto" w:hAnsi="Roboto"/>
            <w:sz w:val="22"/>
            <w:szCs w:val="22"/>
            <w:lang w:val="en-US"/>
          </w:rPr>
          <w:t xml:space="preserve">se variants </w:t>
        </w:r>
      </w:ins>
      <w:del w:id="53" w:author="Christoffer Vissing" w:date="2025-04-08T15:41:00Z" w16du:dateUtc="2025-04-08T13:41:00Z">
        <w:r w:rsidR="00357D74" w:rsidDel="000B5DA3">
          <w:rPr>
            <w:rFonts w:ascii="Roboto" w:hAnsi="Roboto"/>
            <w:sz w:val="22"/>
            <w:szCs w:val="22"/>
            <w:lang w:val="en-US"/>
          </w:rPr>
          <w:delText>ir presence is</w:delText>
        </w:r>
      </w:del>
      <w:ins w:id="54" w:author="Christoffer Vissing" w:date="2025-04-08T15:41:00Z" w16du:dateUtc="2025-04-08T13:41:00Z">
        <w:r w:rsidR="000B5DA3">
          <w:rPr>
            <w:rFonts w:ascii="Roboto" w:hAnsi="Roboto"/>
            <w:sz w:val="22"/>
            <w:szCs w:val="22"/>
            <w:lang w:val="en-US"/>
          </w:rPr>
          <w:t>are</w:t>
        </w:r>
      </w:ins>
      <w:r w:rsidR="00357D74">
        <w:rPr>
          <w:rFonts w:ascii="Roboto" w:hAnsi="Roboto"/>
          <w:sz w:val="22"/>
          <w:szCs w:val="22"/>
          <w:lang w:val="en-US"/>
        </w:rPr>
        <w:t xml:space="preserve"> typically associated with </w:t>
      </w:r>
      <w:del w:id="55" w:author="Christoffer Vissing" w:date="2025-04-08T15:41:00Z" w16du:dateUtc="2025-04-08T13:41:00Z">
        <w:r w:rsidR="00357D74" w:rsidDel="000B5DA3">
          <w:rPr>
            <w:rFonts w:ascii="Roboto" w:hAnsi="Roboto"/>
            <w:sz w:val="22"/>
            <w:szCs w:val="22"/>
            <w:lang w:val="en-US"/>
          </w:rPr>
          <w:delText>more severe disease expression</w:delText>
        </w:r>
      </w:del>
      <w:ins w:id="56" w:author="Christoffer Vissing" w:date="2025-04-08T15:41:00Z" w16du:dateUtc="2025-04-08T13:41:00Z">
        <w:r w:rsidR="000B5DA3">
          <w:rPr>
            <w:rFonts w:ascii="Roboto" w:hAnsi="Roboto"/>
            <w:sz w:val="22"/>
            <w:szCs w:val="22"/>
            <w:lang w:val="en-US"/>
          </w:rPr>
          <w:t>worse clinical outcomes</w:t>
        </w:r>
      </w:ins>
      <w:r w:rsidR="00357D74">
        <w:rPr>
          <w:rFonts w:ascii="Roboto" w:hAnsi="Roboto"/>
          <w:sz w:val="22"/>
          <w:szCs w:val="22"/>
          <w:lang w:val="en-US"/>
        </w:rPr>
        <w:t xml:space="preserve">, </w:t>
      </w:r>
      <w:commentRangeStart w:id="57"/>
      <w:commentRangeStart w:id="58"/>
      <w:commentRangeStart w:id="59"/>
      <w:r w:rsidR="00357D74">
        <w:rPr>
          <w:rFonts w:ascii="Roboto" w:hAnsi="Roboto"/>
          <w:sz w:val="22"/>
          <w:szCs w:val="22"/>
          <w:lang w:val="en-US"/>
        </w:rPr>
        <w:t>however</w:t>
      </w:r>
      <w:r w:rsidR="0041288F">
        <w:rPr>
          <w:rFonts w:ascii="Roboto" w:hAnsi="Roboto"/>
          <w:sz w:val="22"/>
          <w:szCs w:val="22"/>
          <w:lang w:val="en-US"/>
        </w:rPr>
        <w:t xml:space="preserve"> </w:t>
      </w:r>
      <w:del w:id="60"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study</w:delText>
        </w:r>
      </w:del>
      <w:ins w:id="61" w:author="Christoffer Vissing" w:date="2025-04-08T15:41:00Z" w16du:dateUtc="2025-04-08T13:41:00Z">
        <w:r w:rsidR="000B5DA3">
          <w:rPr>
            <w:rFonts w:ascii="Roboto" w:hAnsi="Roboto"/>
            <w:sz w:val="22"/>
            <w:szCs w:val="22"/>
            <w:lang w:val="en-US"/>
          </w:rPr>
          <w:t xml:space="preserve">the impact </w:t>
        </w:r>
      </w:ins>
      <w:del w:id="62" w:author="Christoffer Vissing" w:date="2025-04-08T15:41:00Z" w16du:dateUtc="2025-04-08T13:41:00Z">
        <w:r w:rsidR="00357D74" w:rsidDel="000B5DA3">
          <w:rPr>
            <w:rFonts w:ascii="Roboto" w:hAnsi="Roboto"/>
            <w:sz w:val="22"/>
            <w:szCs w:val="22"/>
            <w:lang w:val="en-US"/>
          </w:rPr>
          <w:delText xml:space="preserve"> </w:delText>
        </w:r>
        <w:r w:rsidR="00476968" w:rsidDel="000B5DA3">
          <w:rPr>
            <w:rFonts w:ascii="Roboto" w:hAnsi="Roboto"/>
            <w:sz w:val="22"/>
            <w:szCs w:val="22"/>
            <w:lang w:val="en-US"/>
          </w:rPr>
          <w:delText>regarding how</w:delText>
        </w:r>
      </w:del>
      <w:ins w:id="63" w:author="Christoffer Vissing" w:date="2025-04-08T15:41:00Z" w16du:dateUtc="2025-04-08T13:41:00Z">
        <w:r w:rsidR="000B5DA3">
          <w:rPr>
            <w:rFonts w:ascii="Roboto" w:hAnsi="Roboto"/>
            <w:sz w:val="22"/>
            <w:szCs w:val="22"/>
            <w:lang w:val="en-US"/>
          </w:rPr>
          <w:t>of</w:t>
        </w:r>
      </w:ins>
      <w:r w:rsidR="00476968">
        <w:rPr>
          <w:rFonts w:ascii="Roboto" w:hAnsi="Roboto"/>
          <w:sz w:val="22"/>
          <w:szCs w:val="22"/>
          <w:lang w:val="en-US"/>
        </w:rPr>
        <w:t xml:space="preserve"> genetic</w:t>
      </w:r>
      <w:r w:rsidR="00357D74">
        <w:rPr>
          <w:rFonts w:ascii="Roboto" w:hAnsi="Roboto"/>
          <w:sz w:val="22"/>
          <w:szCs w:val="22"/>
          <w:lang w:val="en-US"/>
        </w:rPr>
        <w:t xml:space="preserve"> background</w:t>
      </w:r>
      <w:r w:rsidR="003E79BB">
        <w:rPr>
          <w:rFonts w:ascii="Roboto" w:hAnsi="Roboto"/>
          <w:sz w:val="22"/>
          <w:szCs w:val="22"/>
          <w:lang w:val="en-US"/>
        </w:rPr>
        <w:t xml:space="preserve"> </w:t>
      </w:r>
      <w:r w:rsidR="00357D74">
        <w:rPr>
          <w:rFonts w:ascii="Roboto" w:hAnsi="Roboto"/>
          <w:sz w:val="22"/>
          <w:szCs w:val="22"/>
          <w:lang w:val="en-US"/>
        </w:rPr>
        <w:t xml:space="preserve">influences </w:t>
      </w:r>
      <w:commentRangeStart w:id="64"/>
      <w:r w:rsidR="00357D74">
        <w:rPr>
          <w:rFonts w:ascii="Roboto" w:hAnsi="Roboto"/>
          <w:sz w:val="22"/>
          <w:szCs w:val="22"/>
          <w:lang w:val="en-US"/>
        </w:rPr>
        <w:t>outcomes</w:t>
      </w:r>
      <w:commentRangeEnd w:id="64"/>
      <w:r w:rsidR="000B5DA3">
        <w:rPr>
          <w:rStyle w:val="Kommentarhenvisning"/>
          <w:lang w:val="en-US" w:eastAsia="en-US"/>
        </w:rPr>
        <w:commentReference w:id="64"/>
      </w:r>
      <w:r w:rsidR="00357D74">
        <w:rPr>
          <w:rFonts w:ascii="Roboto" w:hAnsi="Roboto"/>
          <w:sz w:val="22"/>
          <w:szCs w:val="22"/>
          <w:lang w:val="en-US"/>
        </w:rPr>
        <w:t>, the temporal sequence of</w:t>
      </w:r>
      <w:r w:rsidR="00476968">
        <w:rPr>
          <w:rFonts w:ascii="Roboto" w:hAnsi="Roboto"/>
          <w:sz w:val="22"/>
          <w:szCs w:val="22"/>
          <w:lang w:val="en-US"/>
        </w:rPr>
        <w:t xml:space="preserve"> </w:t>
      </w:r>
      <w:r w:rsidR="00B970ED" w:rsidRPr="0064335B">
        <w:rPr>
          <w:rFonts w:ascii="Roboto" w:hAnsi="Roboto"/>
          <w:sz w:val="22"/>
          <w:szCs w:val="22"/>
          <w:lang w:val="en-US"/>
        </w:rPr>
        <w:t>events</w:t>
      </w:r>
      <w:r w:rsidR="00357D74">
        <w:rPr>
          <w:rFonts w:ascii="Roboto" w:hAnsi="Roboto"/>
          <w:sz w:val="22"/>
          <w:szCs w:val="22"/>
          <w:lang w:val="en-US"/>
        </w:rPr>
        <w:t xml:space="preserve">, and the </w:t>
      </w:r>
      <w:ins w:id="65" w:author="Henning Bundgaard" w:date="2025-03-25T12:59:00Z">
        <w:r w:rsidR="005534C8">
          <w:rPr>
            <w:rFonts w:ascii="Roboto" w:hAnsi="Roboto"/>
            <w:sz w:val="22"/>
            <w:szCs w:val="22"/>
            <w:lang w:val="en-US"/>
          </w:rPr>
          <w:t>association</w:t>
        </w:r>
      </w:ins>
      <w:del w:id="66" w:author="Henning Bundgaard" w:date="2025-03-25T12:59:00Z">
        <w:r w:rsidR="00357D74" w:rsidDel="005534C8">
          <w:rPr>
            <w:rFonts w:ascii="Roboto" w:hAnsi="Roboto"/>
            <w:sz w:val="22"/>
            <w:szCs w:val="22"/>
            <w:lang w:val="en-US"/>
          </w:rPr>
          <w:delText>impact</w:delText>
        </w:r>
      </w:del>
      <w:ins w:id="67" w:author="Henning Bundgaard" w:date="2025-03-25T12:59:00Z">
        <w:r w:rsidR="005534C8">
          <w:rPr>
            <w:rFonts w:ascii="Roboto" w:hAnsi="Roboto"/>
            <w:sz w:val="22"/>
            <w:szCs w:val="22"/>
            <w:lang w:val="en-US"/>
          </w:rPr>
          <w:t xml:space="preserve"> with</w:t>
        </w:r>
      </w:ins>
      <w:del w:id="68" w:author="Henning Bundgaard" w:date="2025-03-25T12:59:00Z">
        <w:r w:rsidR="00357D74" w:rsidDel="005534C8">
          <w:rPr>
            <w:rFonts w:ascii="Roboto" w:hAnsi="Roboto"/>
            <w:sz w:val="22"/>
            <w:szCs w:val="22"/>
            <w:lang w:val="en-US"/>
          </w:rPr>
          <w:delText xml:space="preserve"> of</w:delText>
        </w:r>
      </w:del>
      <w:r w:rsidR="00357D74">
        <w:rPr>
          <w:rFonts w:ascii="Roboto" w:hAnsi="Roboto"/>
          <w:sz w:val="22"/>
          <w:szCs w:val="22"/>
          <w:lang w:val="en-US"/>
        </w:rPr>
        <w:t xml:space="preserve"> comorbidities</w:t>
      </w:r>
      <w:r w:rsidR="003E79BB">
        <w:rPr>
          <w:rFonts w:ascii="Roboto" w:hAnsi="Roboto"/>
          <w:sz w:val="22"/>
          <w:szCs w:val="22"/>
          <w:lang w:val="en-US"/>
        </w:rPr>
        <w:t xml:space="preserve"> </w:t>
      </w:r>
      <w:r w:rsidR="00357D74">
        <w:rPr>
          <w:rFonts w:ascii="Roboto" w:hAnsi="Roboto"/>
          <w:sz w:val="22"/>
          <w:szCs w:val="22"/>
          <w:lang w:val="en-US"/>
        </w:rPr>
        <w:t xml:space="preserve">is </w:t>
      </w:r>
      <w:r w:rsidR="003E79BB">
        <w:rPr>
          <w:rFonts w:ascii="Roboto" w:hAnsi="Roboto"/>
          <w:sz w:val="22"/>
          <w:szCs w:val="22"/>
          <w:lang w:val="en-US"/>
        </w:rPr>
        <w:t>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commentRangeEnd w:id="57"/>
      <w:r w:rsidR="00935B32">
        <w:rPr>
          <w:rStyle w:val="Kommentarhenvisning"/>
          <w:lang w:val="en-US" w:eastAsia="en-US"/>
        </w:rPr>
        <w:commentReference w:id="57"/>
      </w:r>
      <w:commentRangeEnd w:id="58"/>
      <w:r w:rsidR="00E55540">
        <w:rPr>
          <w:rStyle w:val="Kommentarhenvisning"/>
          <w:lang w:val="en-US" w:eastAsia="en-US"/>
        </w:rPr>
        <w:commentReference w:id="58"/>
      </w:r>
      <w:commentRangeEnd w:id="59"/>
      <w:r w:rsidR="003B7FA4">
        <w:rPr>
          <w:rStyle w:val="Kommentarhenvisning"/>
          <w:lang w:val="en-US" w:eastAsia="en-US"/>
        </w:rPr>
        <w:commentReference w:id="59"/>
      </w:r>
    </w:p>
    <w:p w14:paraId="636955FB" w14:textId="3BFC1109"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69"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70"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71"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commentRangeStart w:id="72"/>
      <w:proofErr w:type="gramStart"/>
      <w:r w:rsidR="00784843" w:rsidRPr="00907D0E">
        <w:rPr>
          <w:rFonts w:ascii="Roboto" w:hAnsi="Roboto"/>
          <w:sz w:val="22"/>
          <w:szCs w:val="22"/>
          <w:lang w:val="en-US"/>
        </w:rPr>
        <w:t>genetically-elusive</w:t>
      </w:r>
      <w:commentRangeEnd w:id="72"/>
      <w:proofErr w:type="gramEnd"/>
      <w:r w:rsidR="000B5DA3">
        <w:rPr>
          <w:rStyle w:val="Kommentarhenvisning"/>
          <w:lang w:val="en-US" w:eastAsia="en-US"/>
        </w:rPr>
        <w:commentReference w:id="72"/>
      </w:r>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73"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r w:rsidR="002B6FD8">
        <w:rPr>
          <w:rFonts w:ascii="Roboto" w:hAnsi="Roboto"/>
          <w:sz w:val="22"/>
          <w:szCs w:val="22"/>
          <w:lang w:val="en-US"/>
        </w:rPr>
        <w:t xml:space="preserve"> </w:t>
      </w:r>
      <w:del w:id="74"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75"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60B4FD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commentRangeStart w:id="76"/>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w:t>
      </w:r>
      <w:commentRangeEnd w:id="76"/>
      <w:r w:rsidR="005534C8">
        <w:rPr>
          <w:rStyle w:val="Kommentarhenvisning"/>
          <w:lang w:val="en-US" w:eastAsia="en-US"/>
        </w:rPr>
        <w:commentReference w:id="76"/>
      </w:r>
      <w:r w:rsidR="00535BD8" w:rsidRPr="008E1D94">
        <w:rPr>
          <w:rFonts w:ascii="Roboto" w:hAnsi="Roboto"/>
          <w:sz w:val="22"/>
          <w:szCs w:val="22"/>
          <w:lang w:val="en-US"/>
        </w:rPr>
        <w:t xml:space="preserve">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77"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78"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commentRangeStart w:id="79"/>
      <w:ins w:id="80" w:author="Anna Axelsson Raja" w:date="2025-03-29T07:36:00Z">
        <w:r w:rsidR="00935B32">
          <w:rPr>
            <w:rFonts w:ascii="Roboto" w:hAnsi="Roboto"/>
            <w:sz w:val="22"/>
            <w:szCs w:val="22"/>
            <w:lang w:val="en-US"/>
          </w:rPr>
          <w:t>O</w:t>
        </w:r>
      </w:ins>
      <w:del w:id="81" w:author="Anna Axelsson Raja" w:date="2025-03-29T07:36:00Z">
        <w:r w:rsidR="00003735" w:rsidDel="00935B32">
          <w:rPr>
            <w:rFonts w:ascii="Roboto" w:hAnsi="Roboto"/>
            <w:sz w:val="22"/>
            <w:szCs w:val="22"/>
            <w:lang w:val="en-US"/>
          </w:rPr>
          <w:delText>Conversely, o</w:delText>
        </w:r>
      </w:del>
      <w:r w:rsidR="00003735">
        <w:rPr>
          <w:rFonts w:ascii="Roboto" w:hAnsi="Roboto"/>
          <w:sz w:val="22"/>
          <w:szCs w:val="22"/>
          <w:lang w:val="en-US"/>
        </w:rPr>
        <w:t>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82"/>
      <w:commentRangeStart w:id="83"/>
      <w:commentRangeStart w:id="84"/>
      <w:commentRangeStart w:id="85"/>
      <w:commentRangeStart w:id="86"/>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82"/>
      <w:r w:rsidR="00036093">
        <w:rPr>
          <w:rStyle w:val="Kommentarhenvisning"/>
          <w:lang w:val="en-US" w:eastAsia="en-US"/>
        </w:rPr>
        <w:commentReference w:id="82"/>
      </w:r>
      <w:commentRangeEnd w:id="83"/>
      <w:r w:rsidR="001871E9">
        <w:rPr>
          <w:rStyle w:val="Kommentarhenvisning"/>
          <w:lang w:val="en-US" w:eastAsia="en-US"/>
        </w:rPr>
        <w:commentReference w:id="83"/>
      </w:r>
      <w:commentRangeEnd w:id="84"/>
      <w:r w:rsidR="00E55540">
        <w:rPr>
          <w:rStyle w:val="Kommentarhenvisning"/>
          <w:lang w:val="en-US" w:eastAsia="en-US"/>
        </w:rPr>
        <w:commentReference w:id="84"/>
      </w:r>
      <w:commentRangeEnd w:id="85"/>
      <w:r w:rsidR="009E4A4E">
        <w:rPr>
          <w:rStyle w:val="Kommentarhenvisning"/>
          <w:lang w:val="en-US" w:eastAsia="en-US"/>
        </w:rPr>
        <w:commentReference w:id="85"/>
      </w:r>
      <w:commentRangeEnd w:id="86"/>
      <w:r w:rsidR="009E4A4E">
        <w:rPr>
          <w:rStyle w:val="Kommentarhenvisning"/>
          <w:lang w:val="en-US" w:eastAsia="en-US"/>
        </w:rPr>
        <w:commentReference w:id="86"/>
      </w:r>
      <w:r w:rsidR="003D3D16" w:rsidRPr="00B14D85">
        <w:rPr>
          <w:rFonts w:ascii="Roboto" w:hAnsi="Roboto"/>
          <w:sz w:val="22"/>
          <w:szCs w:val="22"/>
          <w:lang w:val="en-US"/>
        </w:rPr>
        <w:t>.</w:t>
      </w:r>
      <w:commentRangeEnd w:id="79"/>
      <w:r w:rsidR="00935B32">
        <w:rPr>
          <w:rStyle w:val="Kommentarhenvisning"/>
          <w:lang w:val="en-US" w:eastAsia="en-US"/>
        </w:rPr>
        <w:commentReference w:id="79"/>
      </w:r>
    </w:p>
    <w:p w14:paraId="3BF2D74D" w14:textId="32F52145"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commentRangeStart w:id="87"/>
      <w:r w:rsidR="003E79BB">
        <w:rPr>
          <w:rFonts w:ascii="Roboto" w:hAnsi="Roboto"/>
          <w:sz w:val="22"/>
          <w:szCs w:val="22"/>
          <w:lang w:val="en-US"/>
        </w:rPr>
        <w:t xml:space="preserve">largely </w:t>
      </w:r>
      <w:commentRangeEnd w:id="87"/>
      <w:r w:rsidR="00E55540">
        <w:rPr>
          <w:rStyle w:val="Kommentarhenvisning"/>
          <w:lang w:val="en-US" w:eastAsia="en-US"/>
        </w:rPr>
        <w:commentReference w:id="87"/>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255A690"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88" w:author="Lampert, Rachel" w:date="2025-04-03T08:55:00Z" w16du:dateUtc="2025-04-03T12:55:00Z">
        <w:r w:rsidR="00E55540">
          <w:rPr>
            <w:rFonts w:ascii="Roboto" w:hAnsi="Roboto"/>
            <w:sz w:val="22"/>
            <w:szCs w:val="22"/>
            <w:lang w:val="en-US"/>
          </w:rPr>
          <w:t xml:space="preserve"> in both </w:t>
        </w:r>
        <w:proofErr w:type="spellStart"/>
        <w:r w:rsidR="00E55540">
          <w:rPr>
            <w:rFonts w:ascii="Roboto" w:hAnsi="Roboto"/>
            <w:sz w:val="22"/>
            <w:szCs w:val="22"/>
            <w:lang w:val="en-US"/>
          </w:rPr>
          <w:t>groups</w:t>
        </w:r>
      </w:ins>
      <w:del w:id="89" w:author="Lampert, Rachel" w:date="2025-04-03T08:55:00Z" w16du:dateUtc="2025-04-03T12:55:00Z">
        <w:r w:rsidRPr="00B14D85" w:rsidDel="00E55540">
          <w:rPr>
            <w:rFonts w:ascii="Roboto" w:hAnsi="Roboto"/>
            <w:sz w:val="22"/>
            <w:szCs w:val="22"/>
            <w:lang w:val="en-US"/>
          </w:rPr>
          <w:delText xml:space="preserve">. </w:delText>
        </w:r>
      </w:del>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2332CE25"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commentRangeStart w:id="90"/>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91" w:name="_Hlk177378457"/>
      <w:bookmarkEnd w:id="47"/>
      <w:r w:rsidR="0087775A">
        <w:rPr>
          <w:rFonts w:ascii="Roboto" w:hAnsi="Roboto"/>
          <w:sz w:val="22"/>
          <w:szCs w:val="22"/>
          <w:lang w:val="en-US"/>
        </w:rPr>
        <w:t xml:space="preserve"> </w:t>
      </w:r>
      <w:commentRangeEnd w:id="90"/>
      <w:r w:rsidR="008455B8">
        <w:rPr>
          <w:rStyle w:val="Kommentarhenvisning"/>
          <w:lang w:val="en-US" w:eastAsia="en-US"/>
        </w:rPr>
        <w:commentReference w:id="90"/>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91"/>
      <w:ins w:id="92"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w:t>
      </w:r>
      <w:commentRangeStart w:id="93"/>
      <w:r w:rsidR="00357D74">
        <w:rPr>
          <w:rFonts w:ascii="Roboto" w:hAnsi="Roboto"/>
          <w:sz w:val="22"/>
          <w:szCs w:val="22"/>
          <w:lang w:val="en-US"/>
        </w:rPr>
        <w:t xml:space="preserve">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commentRangeEnd w:id="93"/>
      <w:r w:rsidR="000B5DA3">
        <w:rPr>
          <w:rStyle w:val="Kommentarhenvisning"/>
          <w:lang w:val="en-US" w:eastAsia="en-US"/>
        </w:rPr>
        <w:commentReference w:id="93"/>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lastRenderedPageBreak/>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56298E6" w:rsidR="006E4348" w:rsidRDefault="008455B8" w:rsidP="00201C66">
      <w:pPr>
        <w:pStyle w:val="Listeafsnit"/>
        <w:numPr>
          <w:ilvl w:val="0"/>
          <w:numId w:val="21"/>
        </w:numPr>
        <w:spacing w:line="480" w:lineRule="auto"/>
        <w:rPr>
          <w:rFonts w:ascii="Roboto" w:hAnsi="Roboto"/>
          <w:sz w:val="22"/>
          <w:szCs w:val="22"/>
        </w:rPr>
      </w:pPr>
      <w:proofErr w:type="spellStart"/>
      <w:ins w:id="94" w:author="Henning Bundgaard" w:date="2025-03-25T13:16:00Z">
        <w:r>
          <w:rPr>
            <w:rFonts w:ascii="Roboto" w:hAnsi="Roboto"/>
            <w:sz w:val="22"/>
            <w:szCs w:val="22"/>
          </w:rPr>
          <w:t>Sarcomeric</w:t>
        </w:r>
        <w:proofErr w:type="spellEnd"/>
        <w:r>
          <w:rPr>
            <w:rFonts w:ascii="Roboto" w:hAnsi="Roboto"/>
            <w:sz w:val="22"/>
            <w:szCs w:val="22"/>
          </w:rPr>
          <w:t xml:space="preserve"> HCM</w:t>
        </w:r>
      </w:ins>
      <w:del w:id="95" w:author="Henning Bundgaard" w:date="2025-03-25T13:16:00Z">
        <w:r w:rsidR="006E4348" w:rsidDel="008455B8">
          <w:rPr>
            <w:rFonts w:ascii="Roboto" w:hAnsi="Roboto"/>
            <w:sz w:val="22"/>
            <w:szCs w:val="22"/>
          </w:rPr>
          <w:delText>Genetic status</w:delText>
        </w:r>
      </w:del>
      <w:r w:rsidR="006E4348">
        <w:rPr>
          <w:rFonts w:ascii="Roboto" w:hAnsi="Roboto"/>
          <w:sz w:val="22"/>
          <w:szCs w:val="22"/>
        </w:rPr>
        <w:t xml:space="preserve"> </w:t>
      </w:r>
      <w:ins w:id="96" w:author="Henning Bundgaard" w:date="2025-03-25T13:16:00Z">
        <w:r>
          <w:rPr>
            <w:rFonts w:ascii="Roboto" w:hAnsi="Roboto"/>
            <w:sz w:val="22"/>
            <w:szCs w:val="22"/>
          </w:rPr>
          <w:t xml:space="preserve">has </w:t>
        </w:r>
      </w:ins>
      <w:ins w:id="97" w:author="Christoffer Vissing" w:date="2025-04-08T15:44:00Z" w16du:dateUtc="2025-04-08T13:44:00Z">
        <w:r w:rsidR="000B5DA3">
          <w:rPr>
            <w:rFonts w:ascii="Roboto" w:hAnsi="Roboto"/>
            <w:sz w:val="22"/>
            <w:szCs w:val="22"/>
          </w:rPr>
          <w:t xml:space="preserve">an overall </w:t>
        </w:r>
      </w:ins>
      <w:ins w:id="98" w:author="Henning Bundgaard" w:date="2025-03-25T13:16:00Z">
        <w:r>
          <w:rPr>
            <w:rFonts w:ascii="Roboto" w:hAnsi="Roboto"/>
            <w:sz w:val="22"/>
            <w:szCs w:val="22"/>
          </w:rPr>
          <w:t>worse</w:t>
        </w:r>
      </w:ins>
      <w:del w:id="99" w:author="Henning Bundgaard" w:date="2025-03-25T13:16:00Z">
        <w:r w:rsidR="006E4348" w:rsidDel="008455B8">
          <w:rPr>
            <w:rFonts w:ascii="Roboto" w:hAnsi="Roboto"/>
            <w:sz w:val="22"/>
            <w:szCs w:val="22"/>
          </w:rPr>
          <w:delText>influence</w:delText>
        </w:r>
        <w:r w:rsidR="0087775A" w:rsidDel="008455B8">
          <w:rPr>
            <w:rFonts w:ascii="Roboto" w:hAnsi="Roboto"/>
            <w:sz w:val="22"/>
            <w:szCs w:val="22"/>
          </w:rPr>
          <w:delText>d</w:delText>
        </w:r>
        <w:r w:rsidR="006E4348" w:rsidDel="008455B8">
          <w:rPr>
            <w:rFonts w:ascii="Roboto" w:hAnsi="Roboto"/>
            <w:sz w:val="22"/>
            <w:szCs w:val="22"/>
          </w:rPr>
          <w:delText xml:space="preserve"> </w:delText>
        </w:r>
      </w:del>
      <w:ins w:id="100" w:author="Henning Bundgaard" w:date="2025-03-25T13:16:00Z">
        <w:r>
          <w:rPr>
            <w:rFonts w:ascii="Roboto" w:hAnsi="Roboto"/>
            <w:sz w:val="22"/>
            <w:szCs w:val="22"/>
          </w:rPr>
          <w:t xml:space="preserve"> </w:t>
        </w:r>
      </w:ins>
      <w:r w:rsidR="0087775A">
        <w:rPr>
          <w:rFonts w:ascii="Roboto" w:hAnsi="Roboto"/>
          <w:sz w:val="22"/>
          <w:szCs w:val="22"/>
        </w:rPr>
        <w:t xml:space="preserve">clinical </w:t>
      </w:r>
      <w:r w:rsidR="006E4348">
        <w:rPr>
          <w:rFonts w:ascii="Roboto" w:hAnsi="Roboto"/>
          <w:sz w:val="22"/>
          <w:szCs w:val="22"/>
        </w:rPr>
        <w:t>trajector</w:t>
      </w:r>
      <w:ins w:id="101" w:author="Christoffer Vissing" w:date="2025-04-08T15:44:00Z" w16du:dateUtc="2025-04-08T13:44:00Z">
        <w:r w:rsidR="000B5DA3">
          <w:rPr>
            <w:rFonts w:ascii="Roboto" w:hAnsi="Roboto"/>
            <w:sz w:val="22"/>
            <w:szCs w:val="22"/>
          </w:rPr>
          <w:t>y,</w:t>
        </w:r>
      </w:ins>
      <w:del w:id="102" w:author="Christoffer Vissing" w:date="2025-04-08T15:44:00Z" w16du:dateUtc="2025-04-08T13:44:00Z">
        <w:r w:rsidR="006E4348" w:rsidDel="000B5DA3">
          <w:rPr>
            <w:rFonts w:ascii="Roboto" w:hAnsi="Roboto"/>
            <w:sz w:val="22"/>
            <w:szCs w:val="22"/>
          </w:rPr>
          <w:delText>ies</w:delText>
        </w:r>
      </w:del>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del w:id="103" w:author="Belinda Gray" w:date="2025-04-06T12:36:00Z" w16du:dateUtc="2025-04-06T08:36:00Z">
        <w:r w:rsidR="006E4348" w:rsidDel="003B7FA4">
          <w:rPr>
            <w:rFonts w:ascii="Roboto" w:hAnsi="Roboto"/>
            <w:sz w:val="22"/>
            <w:szCs w:val="22"/>
          </w:rPr>
          <w:delText xml:space="preserve"> in</w:delText>
        </w:r>
        <w:r w:rsidR="0087775A" w:rsidDel="003B7FA4">
          <w:rPr>
            <w:rFonts w:ascii="Roboto" w:hAnsi="Roboto"/>
            <w:sz w:val="22"/>
            <w:szCs w:val="22"/>
          </w:rPr>
          <w:delText xml:space="preserve"> patients with</w:delText>
        </w:r>
        <w:r w:rsidR="006E4348" w:rsidDel="003B7FA4">
          <w:rPr>
            <w:rFonts w:ascii="Roboto" w:hAnsi="Roboto"/>
            <w:sz w:val="22"/>
            <w:szCs w:val="22"/>
          </w:rPr>
          <w:delText xml:space="preserve"> sarcomeric HCM</w:delText>
        </w:r>
      </w:del>
      <w:r w:rsidR="006E4348">
        <w:rPr>
          <w:rFonts w:ascii="Roboto" w:hAnsi="Roboto"/>
          <w:sz w:val="22"/>
          <w:szCs w:val="22"/>
        </w:rPr>
        <w:t xml:space="preserve">. </w:t>
      </w:r>
    </w:p>
    <w:p w14:paraId="6431026B" w14:textId="23D35D8C"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xml:space="preserve">, </w:t>
      </w:r>
      <w:commentRangeStart w:id="104"/>
      <w:r w:rsidR="00055DBA">
        <w:rPr>
          <w:rFonts w:ascii="Roboto" w:hAnsi="Roboto"/>
          <w:sz w:val="22"/>
          <w:szCs w:val="22"/>
        </w:rPr>
        <w:t>in conjunction with polygenic risk</w:t>
      </w:r>
      <w:commentRangeEnd w:id="104"/>
      <w:r w:rsidR="000B5DA3">
        <w:rPr>
          <w:rStyle w:val="Kommentarhenvisning"/>
        </w:rPr>
        <w:commentReference w:id="104"/>
      </w:r>
      <w:r w:rsidR="00055DBA">
        <w:rPr>
          <w:rFonts w:ascii="Roboto" w:hAnsi="Roboto"/>
          <w:sz w:val="22"/>
          <w:szCs w:val="22"/>
        </w:rPr>
        <w:t>,</w:t>
      </w:r>
      <w:r w:rsidR="006E4348" w:rsidRPr="006E4348">
        <w:rPr>
          <w:rFonts w:ascii="Roboto" w:hAnsi="Roboto"/>
          <w:sz w:val="22"/>
          <w:szCs w:val="22"/>
        </w:rPr>
        <w:t xml:space="preserve"> </w:t>
      </w:r>
      <w:del w:id="105" w:author="Christoffer Vissing" w:date="2025-04-08T15:44:00Z" w16du:dateUtc="2025-04-08T13:44:00Z">
        <w:r w:rsidR="006E4348" w:rsidRPr="006E4348" w:rsidDel="000B5DA3">
          <w:rPr>
            <w:rFonts w:ascii="Roboto" w:hAnsi="Roboto"/>
            <w:sz w:val="22"/>
            <w:szCs w:val="22"/>
          </w:rPr>
          <w:delText>may be</w:delText>
        </w:r>
      </w:del>
      <w:ins w:id="106" w:author="Christoffer Vissing" w:date="2025-04-08T15:44:00Z" w16du:dateUtc="2025-04-08T13:44:00Z">
        <w:r w:rsidR="000B5DA3">
          <w:rPr>
            <w:rFonts w:ascii="Roboto" w:hAnsi="Roboto"/>
            <w:sz w:val="22"/>
            <w:szCs w:val="22"/>
          </w:rPr>
          <w:t>are</w:t>
        </w:r>
      </w:ins>
      <w:r w:rsidR="006E4348" w:rsidRPr="006E4348">
        <w:rPr>
          <w:rFonts w:ascii="Roboto" w:hAnsi="Roboto"/>
          <w:sz w:val="22"/>
          <w:szCs w:val="22"/>
        </w:rPr>
        <w:t xml:space="preserve"> part of the causal </w:t>
      </w:r>
      <w:ins w:id="107" w:author="Christoffer Vissing" w:date="2025-04-08T15:44:00Z" w16du:dateUtc="2025-04-08T13:44:00Z">
        <w:r w:rsidR="000B5DA3">
          <w:rPr>
            <w:rFonts w:ascii="Roboto" w:hAnsi="Roboto"/>
            <w:sz w:val="22"/>
            <w:szCs w:val="22"/>
          </w:rPr>
          <w:t xml:space="preserve">disease </w:t>
        </w:r>
      </w:ins>
      <w:r w:rsidR="006E4348" w:rsidRPr="006E4348">
        <w:rPr>
          <w:rFonts w:ascii="Roboto" w:hAnsi="Roboto"/>
          <w:sz w:val="22"/>
          <w:szCs w:val="22"/>
        </w:rPr>
        <w:t xml:space="preserve">pathway </w:t>
      </w:r>
      <w:del w:id="108" w:author="Christoffer Vissing" w:date="2025-04-08T15:44:00Z" w16du:dateUtc="2025-04-08T13:44:00Z">
        <w:r w:rsidR="006E4348" w:rsidRPr="006E4348" w:rsidDel="000B5DA3">
          <w:rPr>
            <w:rFonts w:ascii="Roboto" w:hAnsi="Roboto"/>
            <w:sz w:val="22"/>
            <w:szCs w:val="22"/>
          </w:rPr>
          <w:delText xml:space="preserve">for </w:delText>
        </w:r>
        <w:r w:rsidDel="000B5DA3">
          <w:rPr>
            <w:rFonts w:ascii="Roboto" w:hAnsi="Roboto"/>
            <w:sz w:val="22"/>
            <w:szCs w:val="22"/>
          </w:rPr>
          <w:delText>disease</w:delText>
        </w:r>
        <w:r w:rsidR="006E4348" w:rsidRPr="006E4348" w:rsidDel="000B5DA3">
          <w:rPr>
            <w:rFonts w:ascii="Roboto" w:hAnsi="Roboto"/>
            <w:sz w:val="22"/>
            <w:szCs w:val="22"/>
          </w:rPr>
          <w:delText xml:space="preserve"> </w:delText>
        </w:r>
      </w:del>
      <w:r w:rsidR="006E4348" w:rsidRPr="006E4348">
        <w:rPr>
          <w:rFonts w:ascii="Roboto" w:hAnsi="Roboto"/>
          <w:sz w:val="22"/>
          <w:szCs w:val="22"/>
        </w:rPr>
        <w:t>in this subgroup</w:t>
      </w:r>
      <w:r w:rsidR="006E4348">
        <w:rPr>
          <w:rFonts w:ascii="Roboto" w:hAnsi="Roboto"/>
          <w:sz w:val="22"/>
          <w:szCs w:val="22"/>
        </w:rPr>
        <w:t>.</w:t>
      </w:r>
    </w:p>
    <w:p w14:paraId="47369C09" w14:textId="42CEF978"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ins w:id="109" w:author="Christoffer Vissing" w:date="2025-04-08T15:45:00Z" w16du:dateUtc="2025-04-08T13:45:00Z">
        <w:r w:rsidR="000B5DA3">
          <w:rPr>
            <w:rFonts w:ascii="Roboto" w:hAnsi="Roboto"/>
            <w:sz w:val="22"/>
            <w:szCs w:val="22"/>
          </w:rPr>
          <w:t xml:space="preserve">with a larger effect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ins>
      <w:commentRangeStart w:id="110"/>
      <w:commentRangeStart w:id="111"/>
      <w:del w:id="112" w:author="Christoffer Vissing" w:date="2025-04-08T15:45:00Z" w16du:dateUtc="2025-04-08T13:45:00Z">
        <w:r w:rsidR="0087775A" w:rsidDel="000B5DA3">
          <w:rPr>
            <w:rFonts w:ascii="Roboto" w:hAnsi="Roboto"/>
            <w:sz w:val="22"/>
            <w:szCs w:val="22"/>
          </w:rPr>
          <w:delText xml:space="preserve">but </w:delText>
        </w:r>
        <w:r w:rsidDel="000B5DA3">
          <w:rPr>
            <w:rFonts w:ascii="Roboto" w:hAnsi="Roboto"/>
            <w:sz w:val="22"/>
            <w:szCs w:val="22"/>
          </w:rPr>
          <w:delText xml:space="preserve">significantly </w:delText>
        </w:r>
        <w:r w:rsidR="008B3566" w:rsidDel="000B5DA3">
          <w:rPr>
            <w:rFonts w:ascii="Roboto" w:hAnsi="Roboto"/>
            <w:sz w:val="22"/>
            <w:szCs w:val="22"/>
          </w:rPr>
          <w:delText xml:space="preserve">greater </w:delText>
        </w:r>
        <w:r w:rsidR="005F5AC0" w:rsidDel="000B5DA3">
          <w:rPr>
            <w:rFonts w:ascii="Roboto" w:hAnsi="Roboto"/>
            <w:sz w:val="22"/>
            <w:szCs w:val="22"/>
          </w:rPr>
          <w:delText>burden for</w:delText>
        </w:r>
        <w:r w:rsidDel="000B5DA3">
          <w:rPr>
            <w:rFonts w:ascii="Roboto" w:hAnsi="Roboto"/>
            <w:sz w:val="22"/>
            <w:szCs w:val="22"/>
          </w:rPr>
          <w:delText xml:space="preserve"> patients with sarcomeric HCM</w:delText>
        </w:r>
      </w:del>
      <w:r w:rsidR="00D8498A" w:rsidRPr="00201C66">
        <w:rPr>
          <w:rFonts w:ascii="Roboto" w:hAnsi="Roboto"/>
          <w:sz w:val="22"/>
          <w:szCs w:val="22"/>
        </w:rPr>
        <w:t>.</w:t>
      </w:r>
      <w:commentRangeEnd w:id="110"/>
      <w:r w:rsidR="00935B32">
        <w:rPr>
          <w:rStyle w:val="Kommentarhenvisning"/>
        </w:rPr>
        <w:commentReference w:id="110"/>
      </w:r>
      <w:commentRangeEnd w:id="111"/>
      <w:r w:rsidR="00464E82">
        <w:rPr>
          <w:rStyle w:val="Kommentarhenvisning"/>
        </w:rPr>
        <w:commentReference w:id="111"/>
      </w:r>
    </w:p>
    <w:p w14:paraId="7DFCC9F8" w14:textId="4FCF9C12"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ins w:id="113" w:author="Christoffer Vissing" w:date="2025-04-08T15:45:00Z" w16du:dateUtc="2025-04-08T13:45:00Z">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ins>
      <w:del w:id="114" w:author="Christoffer Vissing" w:date="2025-04-08T15:45:00Z" w16du:dateUtc="2025-04-08T13:45:00Z">
        <w:r w:rsidDel="000B5DA3">
          <w:rPr>
            <w:rFonts w:ascii="Roboto" w:hAnsi="Roboto"/>
            <w:sz w:val="22"/>
            <w:szCs w:val="22"/>
          </w:rPr>
          <w:delText>had a younger age at death and twice the</w:delText>
        </w:r>
        <w:r w:rsidRPr="002F7734" w:rsidDel="000B5DA3">
          <w:rPr>
            <w:rFonts w:ascii="Roboto" w:hAnsi="Roboto"/>
            <w:sz w:val="22"/>
            <w:szCs w:val="22"/>
          </w:rPr>
          <w:delText xml:space="preserve"> risk of HCM-related mortality </w:delText>
        </w:r>
        <w:r w:rsidR="002F7734" w:rsidRPr="002F7734" w:rsidDel="000B5DA3">
          <w:rPr>
            <w:rFonts w:ascii="Roboto" w:hAnsi="Roboto"/>
            <w:sz w:val="22"/>
            <w:szCs w:val="22"/>
          </w:rPr>
          <w:delText>compared to non-sarcomeric HCM</w:delText>
        </w:r>
      </w:del>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FB0CB00"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ins w:id="115" w:author="Belinda Gray" w:date="2025-04-06T12:41:00Z" w16du:dateUtc="2025-04-06T08:41:00Z">
        <w:r w:rsidR="00464E82">
          <w:rPr>
            <w:rFonts w:ascii="Roboto" w:hAnsi="Roboto"/>
            <w:sz w:val="22"/>
            <w:szCs w:val="22"/>
          </w:rPr>
          <w:t xml:space="preserve">important </w:t>
        </w:r>
      </w:ins>
      <w:r>
        <w:rPr>
          <w:rFonts w:ascii="Roboto" w:hAnsi="Roboto"/>
          <w:sz w:val="22"/>
          <w:szCs w:val="22"/>
        </w:rPr>
        <w:t>disease-related adverse outcomes</w:t>
      </w:r>
      <w:ins w:id="116" w:author="Belinda Gray" w:date="2025-04-06T12:40:00Z" w16du:dateUtc="2025-04-06T08:40:00Z">
        <w:r w:rsidR="00464E82">
          <w:rPr>
            <w:rFonts w:ascii="Roboto" w:hAnsi="Roboto"/>
            <w:sz w:val="22"/>
            <w:szCs w:val="22"/>
          </w:rPr>
          <w:t xml:space="preserve"> compared with </w:t>
        </w:r>
        <w:proofErr w:type="spellStart"/>
        <w:r w:rsidR="00464E82">
          <w:rPr>
            <w:rFonts w:ascii="Roboto" w:hAnsi="Roboto"/>
            <w:sz w:val="22"/>
            <w:szCs w:val="22"/>
          </w:rPr>
          <w:t>nonsarcomeric</w:t>
        </w:r>
      </w:ins>
      <w:proofErr w:type="spellEnd"/>
      <w:r>
        <w:rPr>
          <w:rFonts w:ascii="Roboto" w:hAnsi="Roboto"/>
          <w:sz w:val="22"/>
          <w:szCs w:val="22"/>
        </w:rPr>
        <w:t xml:space="preserve">, including </w:t>
      </w:r>
      <w:ins w:id="117" w:author="Belinda Gray" w:date="2025-04-06T12:40:00Z" w16du:dateUtc="2025-04-06T08:40:00Z">
        <w:r w:rsidR="00464E82">
          <w:rPr>
            <w:rFonts w:ascii="Roboto" w:hAnsi="Roboto"/>
            <w:sz w:val="22"/>
            <w:szCs w:val="22"/>
          </w:rPr>
          <w:t xml:space="preserve">risk of sudden </w:t>
        </w:r>
      </w:ins>
      <w:r>
        <w:rPr>
          <w:rFonts w:ascii="Roboto" w:hAnsi="Roboto"/>
          <w:sz w:val="22"/>
          <w:szCs w:val="22"/>
        </w:rPr>
        <w:t>death</w:t>
      </w:r>
      <w:ins w:id="118" w:author="Belinda Gray" w:date="2025-04-06T12:41:00Z" w16du:dateUtc="2025-04-06T08:41:00Z">
        <w:r w:rsidR="00464E82">
          <w:rPr>
            <w:rFonts w:ascii="Roboto" w:hAnsi="Roboto"/>
            <w:sz w:val="22"/>
            <w:szCs w:val="22"/>
          </w:rPr>
          <w:t xml:space="preserve"> and progressive heart failure</w:t>
        </w:r>
      </w:ins>
      <w:r>
        <w:rPr>
          <w:rFonts w:ascii="Roboto" w:hAnsi="Roboto"/>
          <w:sz w:val="22"/>
          <w:szCs w:val="22"/>
        </w:rPr>
        <w:t xml:space="preserve">, </w:t>
      </w:r>
      <w:r w:rsidR="00C465D3">
        <w:rPr>
          <w:rFonts w:ascii="Roboto" w:hAnsi="Roboto"/>
          <w:sz w:val="22"/>
          <w:szCs w:val="22"/>
        </w:rPr>
        <w:t>thus</w:t>
      </w:r>
      <w:ins w:id="119" w:author="Belinda Gray" w:date="2025-04-06T12:41:00Z" w16du:dateUtc="2025-04-06T08:41:00Z">
        <w:r w:rsidR="00464E82">
          <w:rPr>
            <w:rFonts w:ascii="Roboto" w:hAnsi="Roboto"/>
            <w:sz w:val="22"/>
            <w:szCs w:val="22"/>
          </w:rPr>
          <w:t xml:space="preserve"> </w:t>
        </w:r>
        <w:proofErr w:type="gramStart"/>
        <w:r w:rsidR="00464E82">
          <w:rPr>
            <w:rFonts w:ascii="Roboto" w:hAnsi="Roboto"/>
            <w:sz w:val="22"/>
            <w:szCs w:val="22"/>
          </w:rPr>
          <w:t>(?more</w:t>
        </w:r>
        <w:proofErr w:type="gramEnd"/>
        <w:r w:rsidR="00464E82">
          <w:rPr>
            <w:rFonts w:ascii="Roboto" w:hAnsi="Roboto"/>
            <w:sz w:val="22"/>
            <w:szCs w:val="22"/>
          </w:rPr>
          <w:t>)</w:t>
        </w:r>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ins w:id="120" w:author="Belinda Gray" w:date="2025-04-06T12:41:00Z" w16du:dateUtc="2025-04-06T08:41:00Z">
        <w:r w:rsidR="00464E82">
          <w:rPr>
            <w:rFonts w:ascii="Roboto" w:hAnsi="Roboto"/>
            <w:sz w:val="22"/>
            <w:szCs w:val="22"/>
          </w:rPr>
          <w:t xml:space="preserve"> in these patients</w:t>
        </w:r>
      </w:ins>
      <w:r w:rsidR="00201C66" w:rsidRPr="00201C66">
        <w:rPr>
          <w:rFonts w:ascii="Roboto" w:hAnsi="Roboto"/>
          <w:sz w:val="22"/>
          <w:szCs w:val="22"/>
        </w:rPr>
        <w:t>.</w:t>
      </w:r>
    </w:p>
    <w:p w14:paraId="141C577E" w14:textId="4619984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ins w:id="121" w:author="Anna Axelsson Raja" w:date="2025-03-29T07:44:00Z">
        <w:r w:rsidR="008539EC">
          <w:rPr>
            <w:rFonts w:ascii="Roboto" w:hAnsi="Roboto"/>
            <w:sz w:val="22"/>
            <w:szCs w:val="22"/>
          </w:rPr>
          <w:t>, i.e. hypertension and obesity,</w:t>
        </w:r>
      </w:ins>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ins w:id="122" w:author="Anna Axelsson Raja" w:date="2025-03-29T07:42:00Z">
        <w:r w:rsidR="00935B32">
          <w:rPr>
            <w:rFonts w:ascii="Roboto" w:hAnsi="Roboto"/>
            <w:sz w:val="22"/>
            <w:szCs w:val="22"/>
          </w:rPr>
          <w:t xml:space="preserve">suggesting a potential </w:t>
        </w:r>
        <w:commentRangeStart w:id="123"/>
        <w:r w:rsidR="00935B32">
          <w:rPr>
            <w:rFonts w:ascii="Roboto" w:hAnsi="Roboto"/>
            <w:sz w:val="22"/>
            <w:szCs w:val="22"/>
          </w:rPr>
          <w:t xml:space="preserve">causal </w:t>
        </w:r>
      </w:ins>
      <w:commentRangeEnd w:id="123"/>
      <w:r w:rsidR="00464E82">
        <w:rPr>
          <w:rStyle w:val="Kommentarhenvisning"/>
        </w:rPr>
        <w:commentReference w:id="123"/>
      </w:r>
      <w:ins w:id="124" w:author="Anna Axelsson Raja" w:date="2025-03-29T07:42:00Z">
        <w:r w:rsidR="00935B32">
          <w:rPr>
            <w:rFonts w:ascii="Roboto" w:hAnsi="Roboto"/>
            <w:sz w:val="22"/>
            <w:szCs w:val="22"/>
          </w:rPr>
          <w:t>link</w:t>
        </w:r>
      </w:ins>
      <w:ins w:id="125" w:author="Anna Axelsson Raja" w:date="2025-03-29T07:43:00Z">
        <w:r w:rsidR="00935B32">
          <w:rPr>
            <w:rFonts w:ascii="Roboto" w:hAnsi="Roboto"/>
            <w:sz w:val="22"/>
            <w:szCs w:val="22"/>
          </w:rPr>
          <w:t xml:space="preserve"> and </w:t>
        </w:r>
      </w:ins>
      <w:r w:rsidR="001852DF">
        <w:rPr>
          <w:rFonts w:ascii="Roboto" w:hAnsi="Roboto"/>
          <w:sz w:val="22"/>
          <w:szCs w:val="22"/>
        </w:rPr>
        <w:t>emphasizing the need for aggressive management</w:t>
      </w:r>
      <w:ins w:id="126" w:author="Anna Axelsson Raja" w:date="2025-03-29T07:43:00Z">
        <w:r w:rsidR="00935B32">
          <w:rPr>
            <w:rFonts w:ascii="Roboto" w:hAnsi="Roboto"/>
            <w:sz w:val="22"/>
            <w:szCs w:val="22"/>
          </w:rPr>
          <w:t xml:space="preserve"> </w:t>
        </w:r>
      </w:ins>
      <w:ins w:id="127" w:author="Anna Axelsson Raja" w:date="2025-03-29T07:45:00Z">
        <w:r w:rsidR="008539EC">
          <w:rPr>
            <w:rFonts w:ascii="Roboto" w:hAnsi="Roboto"/>
            <w:sz w:val="22"/>
            <w:szCs w:val="22"/>
          </w:rPr>
          <w:t>of blood pressure and overweight with a possible opportunity for</w:t>
        </w:r>
      </w:ins>
      <w:ins w:id="128" w:author="Anna Axelsson Raja" w:date="2025-03-29T07:43:00Z">
        <w:r w:rsidR="00935B32">
          <w:rPr>
            <w:rFonts w:ascii="Roboto" w:hAnsi="Roboto"/>
            <w:sz w:val="22"/>
            <w:szCs w:val="22"/>
          </w:rPr>
          <w:t xml:space="preserve"> modification of disease severity and trajectory</w:t>
        </w:r>
      </w:ins>
      <w:ins w:id="129" w:author="Anna Axelsson Raja" w:date="2025-03-29T07:46:00Z">
        <w:r w:rsidR="008539EC">
          <w:rPr>
            <w:rFonts w:ascii="Roboto" w:hAnsi="Roboto"/>
            <w:sz w:val="22"/>
            <w:szCs w:val="22"/>
          </w:rPr>
          <w:t xml:space="preserve"> in these patients</w:t>
        </w:r>
      </w:ins>
      <w:ins w:id="130" w:author="Anna Axelsson Raja" w:date="2025-03-29T07:43:00Z">
        <w:r w:rsidR="00935B32">
          <w:rPr>
            <w:rFonts w:ascii="Roboto" w:hAnsi="Roboto"/>
            <w:sz w:val="22"/>
            <w:szCs w:val="22"/>
          </w:rPr>
          <w:t>.</w:t>
        </w:r>
      </w:ins>
      <w:del w:id="131" w:author="Anna Axelsson Raja" w:date="2025-03-29T07:43:00Z">
        <w:r w:rsidR="001852DF" w:rsidDel="00935B32">
          <w:rPr>
            <w:rFonts w:ascii="Roboto" w:hAnsi="Roboto"/>
            <w:sz w:val="22"/>
            <w:szCs w:val="22"/>
          </w:rPr>
          <w:delText xml:space="preserve"> and </w:delText>
        </w:r>
      </w:del>
      <w:del w:id="132" w:author="Anna Axelsson Raja" w:date="2025-03-29T07:42:00Z">
        <w:r w:rsidR="001852DF" w:rsidDel="00935B32">
          <w:rPr>
            <w:rFonts w:ascii="Roboto" w:hAnsi="Roboto"/>
            <w:sz w:val="22"/>
            <w:szCs w:val="22"/>
          </w:rPr>
          <w:delText>suggesting a potential causal link</w:delText>
        </w:r>
        <w:r w:rsidR="00696138" w:rsidDel="00935B32">
          <w:rPr>
            <w:rFonts w:ascii="Roboto" w:hAnsi="Roboto"/>
            <w:sz w:val="22"/>
            <w:szCs w:val="22"/>
          </w:rPr>
          <w:delText>.</w:delText>
        </w:r>
      </w:del>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5FD3C278"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del w:id="133" w:author="Belinda Gray" w:date="2025-04-06T12:47:00Z" w16du:dateUtc="2025-04-06T08:47:00Z">
        <w:r w:rsidR="008B3566" w:rsidDel="00464E82">
          <w:rPr>
            <w:rFonts w:ascii="Roboto" w:hAnsi="Roboto"/>
            <w:sz w:val="22"/>
            <w:szCs w:val="22"/>
            <w:lang w:val="en-US"/>
          </w:rPr>
          <w:delText>defined</w:delText>
        </w:r>
        <w:r w:rsidR="008B3566" w:rsidRPr="00391E8B" w:rsidDel="00464E82">
          <w:rPr>
            <w:rFonts w:ascii="Roboto" w:hAnsi="Roboto"/>
            <w:sz w:val="22"/>
            <w:szCs w:val="22"/>
            <w:lang w:val="en-US"/>
          </w:rPr>
          <w:delText xml:space="preserve"> </w:delText>
        </w:r>
      </w:del>
      <w:proofErr w:type="spellStart"/>
      <w:ins w:id="134" w:author="Belinda Gray" w:date="2025-04-06T12:47:00Z" w16du:dateUtc="2025-04-06T08:47:00Z">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ins>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ins w:id="135" w:author="Lampert, Rachel" w:date="2025-04-03T09:04:00Z" w16du:dateUtc="2025-04-03T13:04:00Z">
        <w:r w:rsidR="00822DD1">
          <w:rPr>
            <w:rFonts w:ascii="Roboto" w:hAnsi="Roboto"/>
            <w:sz w:val="22"/>
            <w:szCs w:val="22"/>
          </w:rPr>
          <w:t xml:space="preserve">, but </w:t>
        </w:r>
        <w:del w:id="136" w:author="Belinda Gray" w:date="2025-04-06T12:47:00Z" w16du:dateUtc="2025-04-06T08:47:00Z">
          <w:r w:rsidR="00822DD1" w:rsidDel="00464E82">
            <w:rPr>
              <w:rFonts w:ascii="Roboto" w:hAnsi="Roboto"/>
              <w:sz w:val="22"/>
              <w:szCs w:val="22"/>
            </w:rPr>
            <w:delText>the</w:delText>
          </w:r>
        </w:del>
      </w:ins>
      <w:ins w:id="137" w:author="Belinda Gray" w:date="2025-04-06T12:47:00Z" w16du:dateUtc="2025-04-06T08:47:00Z">
        <w:r w:rsidR="00464E82">
          <w:rPr>
            <w:rFonts w:ascii="Roboto" w:hAnsi="Roboto"/>
            <w:sz w:val="22"/>
            <w:szCs w:val="22"/>
          </w:rPr>
          <w:t xml:space="preserve">a </w:t>
        </w:r>
        <w:proofErr w:type="spellStart"/>
        <w:r w:rsidR="00464E82">
          <w:rPr>
            <w:rFonts w:ascii="Roboto" w:hAnsi="Roboto"/>
            <w:sz w:val="22"/>
            <w:szCs w:val="22"/>
          </w:rPr>
          <w:t>signficant</w:t>
        </w:r>
      </w:ins>
      <w:proofErr w:type="spellEnd"/>
      <w:ins w:id="138" w:author="Lampert, Rachel" w:date="2025-04-03T09:04:00Z" w16du:dateUtc="2025-04-03T13:04:00Z">
        <w:r w:rsidR="00822DD1">
          <w:rPr>
            <w:rFonts w:ascii="Roboto" w:hAnsi="Roboto"/>
            <w:sz w:val="22"/>
            <w:szCs w:val="22"/>
          </w:rPr>
          <w:t xml:space="preserve"> </w:t>
        </w:r>
        <w:del w:id="139" w:author="Belinda Gray" w:date="2025-04-06T12:47:00Z" w16du:dateUtc="2025-04-06T08:47:00Z">
          <w:r w:rsidR="00822DD1" w:rsidDel="00464E82">
            <w:rPr>
              <w:rFonts w:ascii="Roboto" w:hAnsi="Roboto"/>
              <w:sz w:val="22"/>
              <w:szCs w:val="22"/>
            </w:rPr>
            <w:delText>majority</w:delText>
          </w:r>
        </w:del>
      </w:ins>
      <w:ins w:id="140" w:author="Belinda Gray" w:date="2025-04-06T12:47:00Z" w16du:dateUtc="2025-04-06T08:47:00Z">
        <w:r w:rsidR="00464E82">
          <w:rPr>
            <w:rFonts w:ascii="Roboto" w:hAnsi="Roboto"/>
            <w:sz w:val="22"/>
            <w:szCs w:val="22"/>
          </w:rPr>
          <w:t>proportion</w:t>
        </w:r>
      </w:ins>
      <w:ins w:id="141" w:author="Lampert, Rachel" w:date="2025-04-03T09:04:00Z" w16du:dateUtc="2025-04-03T13:04:00Z">
        <w:r w:rsidR="00822DD1">
          <w:rPr>
            <w:rFonts w:ascii="Roboto" w:hAnsi="Roboto"/>
            <w:sz w:val="22"/>
            <w:szCs w:val="22"/>
          </w:rPr>
          <w:t xml:space="preserve"> of HCM patients do not</w:t>
        </w:r>
      </w:ins>
      <w:ins w:id="142" w:author="Belinda Gray" w:date="2025-04-06T12:47:00Z" w16du:dateUtc="2025-04-06T08:47:00Z">
        <w:r w:rsidR="00464E82">
          <w:rPr>
            <w:rFonts w:ascii="Roboto" w:hAnsi="Roboto"/>
            <w:sz w:val="22"/>
            <w:szCs w:val="22"/>
          </w:rPr>
          <w:t xml:space="preserve"> have</w:t>
        </w:r>
      </w:ins>
      <w:ins w:id="143" w:author="Lampert, Rachel" w:date="2025-04-03T09:04:00Z" w16du:dateUtc="2025-04-03T13:04:00Z">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ins>
      <w:r w:rsidRPr="00391E8B">
        <w:rPr>
          <w:rFonts w:ascii="Roboto" w:hAnsi="Roboto"/>
          <w:sz w:val="22"/>
          <w:szCs w:val="22"/>
          <w:lang w:val="en-US"/>
        </w:rPr>
        <w:t xml:space="preserve"> </w:t>
      </w:r>
      <w:commentRangeStart w:id="144"/>
      <w:r w:rsidR="00A76EE4">
        <w:rPr>
          <w:rFonts w:ascii="Roboto" w:hAnsi="Roboto"/>
          <w:sz w:val="22"/>
          <w:szCs w:val="22"/>
          <w:lang w:val="en-US"/>
        </w:rPr>
        <w:t xml:space="preserve">Studies comparing the phenotype in patients with HCM </w:t>
      </w:r>
      <w:del w:id="145" w:author="Christoffer Vissing" w:date="2025-04-22T15:48:00Z" w16du:dateUtc="2025-04-22T13:48:00Z">
        <w:r w:rsidR="00A76EE4" w:rsidDel="004614A4">
          <w:rPr>
            <w:rFonts w:ascii="Roboto" w:hAnsi="Roboto"/>
            <w:sz w:val="22"/>
            <w:szCs w:val="22"/>
            <w:lang w:val="en-US"/>
          </w:rPr>
          <w:delText xml:space="preserve">carrying </w:delText>
        </w:r>
      </w:del>
      <w:ins w:id="146" w:author="Christoffer Vissing" w:date="2025-04-22T15:48:00Z" w16du:dateUtc="2025-04-22T13:48:00Z">
        <w:r w:rsidR="004614A4">
          <w:rPr>
            <w:rFonts w:ascii="Roboto" w:hAnsi="Roboto"/>
            <w:sz w:val="22"/>
            <w:szCs w:val="22"/>
            <w:lang w:val="en-US"/>
          </w:rPr>
          <w:t>harboring</w:t>
        </w:r>
        <w:r w:rsidR="004614A4">
          <w:rPr>
            <w:rFonts w:ascii="Roboto" w:hAnsi="Roboto"/>
            <w:sz w:val="22"/>
            <w:szCs w:val="22"/>
            <w:lang w:val="en-US"/>
          </w:rPr>
          <w:t xml:space="preserve"> </w:t>
        </w:r>
      </w:ins>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w:t>
      </w:r>
      <w:commentRangeStart w:id="147"/>
      <w:r w:rsidR="00A76EE4">
        <w:rPr>
          <w:rFonts w:ascii="Roboto" w:hAnsi="Roboto"/>
          <w:sz w:val="22"/>
          <w:szCs w:val="22"/>
          <w:lang w:val="en-US"/>
        </w:rPr>
        <w:t>higher</w:t>
      </w:r>
      <w:commentRangeEnd w:id="147"/>
      <w:r w:rsidR="009E4A4E">
        <w:rPr>
          <w:rStyle w:val="Kommentarhenvisning"/>
          <w:lang w:val="en-US" w:eastAsia="en-US"/>
        </w:rPr>
        <w:commentReference w:id="147"/>
      </w:r>
      <w:r w:rsidR="00A76EE4">
        <w:rPr>
          <w:rFonts w:ascii="Roboto" w:hAnsi="Roboto"/>
          <w:sz w:val="22"/>
          <w:szCs w:val="22"/>
          <w:lang w:val="en-US"/>
        </w:rPr>
        <w:t xml:space="preserve"> lifetime burden of adverse events</w:t>
      </w:r>
      <w:r w:rsidR="00B427B6">
        <w:rPr>
          <w:rFonts w:ascii="Roboto" w:hAnsi="Roboto"/>
          <w:sz w:val="22"/>
          <w:szCs w:val="22"/>
          <w:lang w:val="en-US"/>
        </w:rPr>
        <w:t xml:space="preserve">, and less </w:t>
      </w:r>
      <w:ins w:id="148" w:author="Christoffer Vissing" w:date="2025-04-22T15:48:00Z" w16du:dateUtc="2025-04-22T13:48:00Z">
        <w:r w:rsidR="004614A4">
          <w:rPr>
            <w:rFonts w:ascii="Roboto" w:hAnsi="Roboto"/>
            <w:sz w:val="22"/>
            <w:szCs w:val="22"/>
            <w:lang w:val="en-US"/>
          </w:rPr>
          <w:t xml:space="preserve">left ventricular outflow </w:t>
        </w:r>
      </w:ins>
      <w:r w:rsidR="00B427B6">
        <w:rPr>
          <w:rFonts w:ascii="Roboto" w:hAnsi="Roboto"/>
          <w:sz w:val="22"/>
          <w:szCs w:val="22"/>
          <w:lang w:val="en-US"/>
        </w:rPr>
        <w:t>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w:t>
      </w:r>
      <w:commentRangeStart w:id="149"/>
      <w:r w:rsidR="00A76EE4">
        <w:rPr>
          <w:rFonts w:ascii="Roboto" w:hAnsi="Roboto"/>
          <w:sz w:val="22"/>
          <w:szCs w:val="22"/>
          <w:lang w:val="en-US"/>
        </w:rPr>
        <w:t>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w:t>
      </w:r>
      <w:commentRangeEnd w:id="149"/>
      <w:r w:rsidR="009E4A4E">
        <w:rPr>
          <w:rStyle w:val="Kommentarhenvisning"/>
          <w:lang w:val="en-US" w:eastAsia="en-US"/>
        </w:rPr>
        <w:commentReference w:id="149"/>
      </w:r>
      <w:r w:rsidR="00A76EE4">
        <w:rPr>
          <w:rFonts w:ascii="Roboto" w:hAnsi="Roboto"/>
          <w:sz w:val="22"/>
          <w:szCs w:val="22"/>
          <w:lang w:val="en-US"/>
        </w:rPr>
        <w:t xml:space="preserve"> </w:t>
      </w:r>
      <w:commentRangeEnd w:id="144"/>
      <w:r w:rsidR="009520DB">
        <w:rPr>
          <w:rStyle w:val="Kommentarhenvisning"/>
          <w:lang w:val="en-US" w:eastAsia="en-US"/>
        </w:rPr>
        <w:commentReference w:id="144"/>
      </w:r>
      <w:r w:rsidRPr="00391E8B">
        <w:rPr>
          <w:rFonts w:ascii="Roboto" w:hAnsi="Roboto"/>
          <w:sz w:val="22"/>
          <w:szCs w:val="22"/>
          <w:lang w:val="en-US"/>
        </w:rPr>
        <w:t>However,</w:t>
      </w:r>
      <w:r w:rsidR="004A1EC3">
        <w:rPr>
          <w:rFonts w:ascii="Roboto" w:hAnsi="Roboto"/>
          <w:sz w:val="22"/>
          <w:szCs w:val="22"/>
          <w:lang w:val="en-US"/>
        </w:rPr>
        <w:t xml:space="preserve"> </w:t>
      </w:r>
      <w:del w:id="150" w:author="Lampert, Rachel" w:date="2025-04-03T09:04:00Z" w16du:dateUtc="2025-04-03T13:04:00Z">
        <w:r w:rsidR="00055DBA" w:rsidDel="00822DD1">
          <w:rPr>
            <w:rFonts w:ascii="Roboto" w:hAnsi="Roboto"/>
            <w:sz w:val="22"/>
            <w:szCs w:val="22"/>
            <w:lang w:val="en-US"/>
          </w:rPr>
          <w:delText>the majority of patients do not have a clear monogenic etiology. A</w:delText>
        </w:r>
        <w:r w:rsidR="004A1EC3" w:rsidDel="00822DD1">
          <w:rPr>
            <w:rFonts w:ascii="Roboto" w:hAnsi="Roboto"/>
            <w:sz w:val="22"/>
            <w:szCs w:val="22"/>
            <w:lang w:val="en-US"/>
          </w:rPr>
          <w:delText xml:space="preserve"> more granular understanding of the differences in cardiovascular outcomes, their temporal </w:delText>
        </w:r>
        <w:r w:rsidR="007E2C25" w:rsidDel="00822DD1">
          <w:rPr>
            <w:rFonts w:ascii="Roboto" w:hAnsi="Roboto"/>
            <w:sz w:val="22"/>
            <w:szCs w:val="22"/>
            <w:lang w:val="en-US"/>
          </w:rPr>
          <w:delText>relationship</w:delText>
        </w:r>
        <w:r w:rsidR="004A1EC3" w:rsidDel="00822DD1">
          <w:rPr>
            <w:rFonts w:ascii="Roboto" w:hAnsi="Roboto"/>
            <w:sz w:val="22"/>
            <w:szCs w:val="22"/>
            <w:lang w:val="en-US"/>
          </w:rPr>
          <w:delText>, and the impact of</w:delText>
        </w:r>
      </w:del>
      <w:ins w:id="151" w:author="Lampert, Rachel" w:date="2025-04-03T09:04:00Z" w16du:dateUtc="2025-04-03T13:04:00Z">
        <w:r w:rsidR="00822DD1">
          <w:rPr>
            <w:rFonts w:ascii="Roboto" w:hAnsi="Roboto"/>
            <w:sz w:val="22"/>
            <w:szCs w:val="22"/>
            <w:lang w:val="en-US"/>
          </w:rPr>
          <w:t>how</w:t>
        </w:r>
      </w:ins>
      <w:r w:rsidR="004A1EC3">
        <w:rPr>
          <w:rFonts w:ascii="Roboto" w:hAnsi="Roboto"/>
          <w:sz w:val="22"/>
          <w:szCs w:val="22"/>
          <w:lang w:val="en-US"/>
        </w:rPr>
        <w:t xml:space="preserve"> comorbidities</w:t>
      </w:r>
      <w:ins w:id="152" w:author="Lampert, Rachel" w:date="2025-04-03T09:05:00Z" w16du:dateUtc="2025-04-03T13:05:00Z">
        <w:r w:rsidR="00822DD1">
          <w:rPr>
            <w:rFonts w:ascii="Roboto" w:hAnsi="Roboto"/>
            <w:sz w:val="22"/>
            <w:szCs w:val="22"/>
            <w:lang w:val="en-US"/>
          </w:rPr>
          <w:t xml:space="preserve"> influence outcomes </w:t>
        </w:r>
      </w:ins>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ins w:id="153" w:author="Lampert, Rachel" w:date="2025-04-03T09:05:00Z" w16du:dateUtc="2025-04-03T13:05:00Z">
        <w:r w:rsidR="00822DD1">
          <w:rPr>
            <w:rFonts w:ascii="Roboto" w:hAnsi="Roboto"/>
            <w:sz w:val="22"/>
            <w:szCs w:val="22"/>
            <w:lang w:val="en-US"/>
          </w:rPr>
          <w:t xml:space="preserve"> less well understood and is</w:t>
        </w:r>
      </w:ins>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387FAB04" w:rsidR="000F7E82" w:rsidRPr="00391E8B" w:rsidRDefault="000E24D6" w:rsidP="00DA67FA">
      <w:pPr>
        <w:spacing w:line="480" w:lineRule="auto"/>
        <w:rPr>
          <w:rFonts w:ascii="Roboto" w:hAnsi="Roboto"/>
          <w:sz w:val="22"/>
          <w:szCs w:val="22"/>
          <w:lang w:val="en-US"/>
        </w:rPr>
      </w:pPr>
      <w:del w:id="154" w:author="Christoffer Vissing" w:date="2025-04-12T07:52:00Z" w16du:dateUtc="2025-04-12T05:52:00Z">
        <w:r w:rsidRPr="00391E8B" w:rsidDel="009E4A4E">
          <w:rPr>
            <w:rFonts w:ascii="Roboto" w:hAnsi="Roboto"/>
            <w:sz w:val="22"/>
            <w:szCs w:val="22"/>
            <w:lang w:val="en-US"/>
          </w:rPr>
          <w:delText>This</w:delText>
        </w:r>
        <w:r w:rsidR="000F7E82" w:rsidRPr="00391E8B" w:rsidDel="009E4A4E">
          <w:rPr>
            <w:rFonts w:ascii="Roboto" w:hAnsi="Roboto"/>
            <w:sz w:val="22"/>
            <w:szCs w:val="22"/>
            <w:lang w:val="en-US"/>
          </w:rPr>
          <w:delText xml:space="preserve"> study</w:delText>
        </w:r>
      </w:del>
      <w:ins w:id="155" w:author="Christoffer Vissing" w:date="2025-04-12T07:52:00Z" w16du:dateUtc="2025-04-12T05:52:00Z">
        <w:r w:rsidR="009E4A4E">
          <w:rPr>
            <w:rFonts w:ascii="Roboto" w:hAnsi="Roboto"/>
            <w:sz w:val="22"/>
            <w:szCs w:val="22"/>
            <w:lang w:val="en-US"/>
          </w:rPr>
          <w:t>We</w:t>
        </w:r>
      </w:ins>
      <w:r w:rsidR="000F7E82" w:rsidRPr="00391E8B">
        <w:rPr>
          <w:rFonts w:ascii="Roboto" w:hAnsi="Roboto"/>
          <w:sz w:val="22"/>
          <w:szCs w:val="22"/>
          <w:lang w:val="en-US"/>
        </w:rPr>
        <w:t xml:space="preserve"> aim</w:t>
      </w:r>
      <w:del w:id="156" w:author="Christoffer Vissing" w:date="2025-04-12T07:52:00Z" w16du:dateUtc="2025-04-12T05:52:00Z">
        <w:r w:rsidR="000F7E82" w:rsidRPr="00391E8B" w:rsidDel="009E4A4E">
          <w:rPr>
            <w:rFonts w:ascii="Roboto" w:hAnsi="Roboto"/>
            <w:sz w:val="22"/>
            <w:szCs w:val="22"/>
            <w:lang w:val="en-US"/>
          </w:rPr>
          <w:delText>s</w:delText>
        </w:r>
      </w:del>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del w:id="157" w:author="Lampert, Rachel" w:date="2025-04-03T09:05:00Z" w16du:dateUtc="2025-04-03T13:05:00Z">
        <w:r w:rsidR="006231BB" w:rsidDel="00822DD1">
          <w:rPr>
            <w:rFonts w:ascii="Roboto" w:hAnsi="Roboto"/>
            <w:sz w:val="22"/>
            <w:szCs w:val="22"/>
            <w:lang w:val="en-US"/>
          </w:rPr>
          <w:delText>and</w:delText>
        </w:r>
        <w:r w:rsidR="000F7E82" w:rsidRPr="00391E8B" w:rsidDel="00822DD1">
          <w:rPr>
            <w:rFonts w:ascii="Roboto" w:hAnsi="Roboto"/>
            <w:sz w:val="22"/>
            <w:szCs w:val="22"/>
            <w:lang w:val="en-US"/>
          </w:rPr>
          <w:delText xml:space="preserve"> </w:delText>
        </w:r>
        <w:r w:rsidR="00CA4258" w:rsidRPr="00391E8B" w:rsidDel="00822DD1">
          <w:rPr>
            <w:rFonts w:ascii="Roboto" w:hAnsi="Roboto"/>
            <w:sz w:val="22"/>
            <w:szCs w:val="22"/>
            <w:lang w:val="en-US"/>
          </w:rPr>
          <w:delText>characterizing</w:delText>
        </w:r>
      </w:del>
      <w:ins w:id="158" w:author="Lampert, Rachel" w:date="2025-04-03T09:05:00Z" w16du:dateUtc="2025-04-03T13:05:00Z">
        <w:r w:rsidR="00822DD1">
          <w:rPr>
            <w:rFonts w:ascii="Roboto" w:hAnsi="Roboto"/>
            <w:sz w:val="22"/>
            <w:szCs w:val="22"/>
            <w:lang w:val="en-US"/>
          </w:rPr>
          <w:t>on</w:t>
        </w:r>
      </w:ins>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del w:id="159" w:author="Christoffer Vissing" w:date="2025-04-22T15:49:00Z" w16du:dateUtc="2025-04-22T13:49:00Z">
        <w:r w:rsidR="000F7E82" w:rsidRPr="00391E8B" w:rsidDel="004614A4">
          <w:rPr>
            <w:rFonts w:ascii="Roboto" w:hAnsi="Roboto"/>
            <w:sz w:val="22"/>
            <w:szCs w:val="22"/>
            <w:lang w:val="en-US"/>
          </w:rPr>
          <w:delText xml:space="preserve">HCM </w:delText>
        </w:r>
      </w:del>
      <w:commentRangeStart w:id="160"/>
      <w:commentRangeStart w:id="161"/>
      <w:del w:id="162" w:author="iacopo olivotto" w:date="2025-04-02T21:39:00Z">
        <w:r w:rsidR="000F7E82" w:rsidRPr="00391E8B" w:rsidDel="004929D2">
          <w:rPr>
            <w:rFonts w:ascii="Roboto" w:hAnsi="Roboto"/>
            <w:sz w:val="22"/>
            <w:szCs w:val="22"/>
            <w:lang w:val="en-US"/>
          </w:rPr>
          <w:delText>patients</w:delText>
        </w:r>
      </w:del>
      <w:ins w:id="163" w:author="iacopo olivotto" w:date="2025-04-02T21:39:00Z">
        <w:r w:rsidR="004929D2">
          <w:rPr>
            <w:rFonts w:ascii="Roboto" w:hAnsi="Roboto"/>
            <w:sz w:val="22"/>
            <w:szCs w:val="22"/>
            <w:lang w:val="en-US"/>
          </w:rPr>
          <w:t xml:space="preserve">children </w:t>
        </w:r>
        <w:commentRangeEnd w:id="160"/>
        <w:r w:rsidR="004929D2">
          <w:rPr>
            <w:rStyle w:val="Kommentarhenvisning"/>
            <w:lang w:val="en-US" w:eastAsia="en-US"/>
          </w:rPr>
          <w:commentReference w:id="160"/>
        </w:r>
      </w:ins>
      <w:commentRangeEnd w:id="161"/>
      <w:r w:rsidR="00822DD1">
        <w:rPr>
          <w:rStyle w:val="Kommentarhenvisning"/>
          <w:lang w:val="en-US" w:eastAsia="en-US"/>
        </w:rPr>
        <w:commentReference w:id="161"/>
      </w:r>
      <w:ins w:id="164" w:author="iacopo olivotto" w:date="2025-04-02T21:39:00Z">
        <w:r w:rsidR="004929D2">
          <w:rPr>
            <w:rFonts w:ascii="Roboto" w:hAnsi="Roboto"/>
            <w:sz w:val="22"/>
            <w:szCs w:val="22"/>
            <w:lang w:val="en-US"/>
          </w:rPr>
          <w:t>and adults</w:t>
        </w:r>
      </w:ins>
      <w:ins w:id="165" w:author="Christoffer Vissing" w:date="2025-04-22T15:49:00Z" w16du:dateUtc="2025-04-22T13:49:00Z">
        <w:r w:rsidR="004614A4">
          <w:rPr>
            <w:rFonts w:ascii="Roboto" w:hAnsi="Roboto"/>
            <w:sz w:val="22"/>
            <w:szCs w:val="22"/>
            <w:lang w:val="en-US"/>
          </w:rPr>
          <w:t xml:space="preserve"> with HCM</w:t>
        </w:r>
      </w:ins>
      <w:r w:rsidR="000F7E82" w:rsidRPr="00391E8B">
        <w:rPr>
          <w:rFonts w:ascii="Roboto" w:hAnsi="Roboto"/>
          <w:sz w:val="22"/>
          <w:szCs w:val="22"/>
          <w:lang w:val="en-US"/>
        </w:rPr>
        <w:t xml:space="preserve">, we seek to uncover patterns </w:t>
      </w:r>
      <w:del w:id="166" w:author="Lampert, Rachel" w:date="2025-04-03T09:06:00Z" w16du:dateUtc="2025-04-03T13:06:00Z">
        <w:r w:rsidR="000F7E82" w:rsidRPr="00391E8B" w:rsidDel="00822DD1">
          <w:rPr>
            <w:rFonts w:ascii="Roboto" w:hAnsi="Roboto"/>
            <w:sz w:val="22"/>
            <w:szCs w:val="22"/>
            <w:lang w:val="en-US"/>
          </w:rPr>
          <w:delText xml:space="preserve">that may </w:delText>
        </w:r>
        <w:r w:rsidR="007E2C25" w:rsidDel="00822DD1">
          <w:rPr>
            <w:rFonts w:ascii="Roboto" w:hAnsi="Roboto"/>
            <w:sz w:val="22"/>
            <w:szCs w:val="22"/>
            <w:lang w:val="en-US"/>
          </w:rPr>
          <w:delText>inform</w:delText>
        </w:r>
      </w:del>
      <w:ins w:id="167" w:author="Lampert, Rachel" w:date="2025-04-03T09:06:00Z" w16du:dateUtc="2025-04-03T13:06:00Z">
        <w:r w:rsidR="00822DD1">
          <w:rPr>
            <w:rFonts w:ascii="Roboto" w:hAnsi="Roboto"/>
            <w:sz w:val="22"/>
            <w:szCs w:val="22"/>
            <w:lang w:val="en-US"/>
          </w:rPr>
          <w:t>influencing</w:t>
        </w:r>
      </w:ins>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7048341C"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w:t>
      </w:r>
      <w:commentRangeStart w:id="168"/>
      <w:r w:rsidR="00AF7DF8">
        <w:rPr>
          <w:rFonts w:ascii="Roboto" w:hAnsi="Roboto"/>
          <w:sz w:val="22"/>
          <w:szCs w:val="22"/>
          <w:lang w:val="en-US"/>
        </w:rPr>
        <w:t>storage disorders</w:t>
      </w:r>
      <w:commentRangeEnd w:id="168"/>
      <w:r w:rsidR="009520DB">
        <w:rPr>
          <w:rStyle w:val="Kommentarhenvisning"/>
          <w:lang w:val="en-US" w:eastAsia="en-US"/>
        </w:rPr>
        <w:commentReference w:id="168"/>
      </w:r>
      <w:r w:rsidR="00AF7DF8">
        <w:rPr>
          <w:rFonts w:ascii="Roboto" w:hAnsi="Roboto"/>
          <w:sz w:val="22"/>
          <w:szCs w:val="22"/>
          <w:lang w:val="en-US"/>
        </w:rPr>
        <w:t>)</w:t>
      </w:r>
      <w:r w:rsidR="00B427B6">
        <w:rPr>
          <w:rFonts w:ascii="Roboto" w:hAnsi="Roboto"/>
          <w:sz w:val="22"/>
          <w:szCs w:val="22"/>
          <w:lang w:val="en-US"/>
        </w:rPr>
        <w:t>,</w:t>
      </w:r>
      <w:r w:rsidR="002845FC">
        <w:rPr>
          <w:rFonts w:ascii="Roboto" w:hAnsi="Roboto"/>
          <w:sz w:val="22"/>
          <w:szCs w:val="22"/>
          <w:lang w:val="en-US"/>
        </w:rPr>
        <w:t xml:space="preserve"> </w:t>
      </w:r>
      <w:commentRangeStart w:id="169"/>
      <w:commentRangeStart w:id="170"/>
      <w:del w:id="171" w:author="Christoffer Vissing" w:date="2025-04-22T15:50:00Z" w16du:dateUtc="2025-04-22T13:50:00Z">
        <w:r w:rsidRPr="00391E8B" w:rsidDel="004614A4">
          <w:rPr>
            <w:rFonts w:ascii="Roboto" w:hAnsi="Roboto"/>
            <w:sz w:val="22"/>
            <w:szCs w:val="22"/>
            <w:lang w:val="en-US"/>
          </w:rPr>
          <w:delText>carr</w:delText>
        </w:r>
        <w:r w:rsidR="00C11D6C" w:rsidRPr="00391E8B" w:rsidDel="004614A4">
          <w:rPr>
            <w:rFonts w:ascii="Roboto" w:hAnsi="Roboto"/>
            <w:sz w:val="22"/>
            <w:szCs w:val="22"/>
            <w:lang w:val="en-US"/>
          </w:rPr>
          <w:delText>ying</w:delText>
        </w:r>
        <w:r w:rsidR="00B427B6" w:rsidDel="004614A4">
          <w:rPr>
            <w:rFonts w:ascii="Roboto" w:hAnsi="Roboto"/>
            <w:sz w:val="22"/>
            <w:szCs w:val="22"/>
            <w:lang w:val="en-US"/>
          </w:rPr>
          <w:delText xml:space="preserve"> </w:delText>
        </w:r>
      </w:del>
      <w:del w:id="172" w:author="Christoffer Vissing" w:date="2025-04-08T15:32:00Z" w16du:dateUtc="2025-04-08T13:32:00Z">
        <w:r w:rsidR="00B427B6" w:rsidDel="00D81999">
          <w:rPr>
            <w:rFonts w:ascii="Roboto" w:hAnsi="Roboto"/>
            <w:sz w:val="22"/>
            <w:szCs w:val="22"/>
            <w:lang w:val="en-US"/>
          </w:rPr>
          <w:delText>sarcomere</w:delText>
        </w:r>
        <w:r w:rsidRPr="00391E8B" w:rsidDel="00D81999">
          <w:rPr>
            <w:rFonts w:ascii="Roboto" w:hAnsi="Roboto"/>
            <w:sz w:val="22"/>
            <w:szCs w:val="22"/>
            <w:lang w:val="en-US"/>
          </w:rPr>
          <w:delText xml:space="preserve"> </w:delText>
        </w:r>
      </w:del>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commentRangeEnd w:id="169"/>
      <w:r w:rsidR="00861776">
        <w:rPr>
          <w:rStyle w:val="Kommentarhenvisning"/>
          <w:lang w:val="en-US" w:eastAsia="en-US"/>
        </w:rPr>
        <w:commentReference w:id="169"/>
      </w:r>
      <w:commentRangeEnd w:id="170"/>
      <w:r w:rsidR="009520DB">
        <w:rPr>
          <w:rStyle w:val="Kommentarhenvisning"/>
          <w:lang w:val="en-US" w:eastAsia="en-US"/>
        </w:rPr>
        <w:commentReference w:id="170"/>
      </w:r>
      <w:r w:rsidR="00B427B6">
        <w:rPr>
          <w:rFonts w:ascii="Roboto" w:hAnsi="Roboto"/>
          <w:sz w:val="22"/>
          <w:szCs w:val="22"/>
          <w:lang w:val="en-US"/>
        </w:rPr>
        <w:t xml:space="preserve">, </w:t>
      </w:r>
      <w:r w:rsidR="00C11D6C" w:rsidRPr="00391E8B">
        <w:rPr>
          <w:rFonts w:ascii="Roboto" w:hAnsi="Roboto"/>
          <w:sz w:val="22"/>
          <w:szCs w:val="22"/>
          <w:lang w:val="en-US"/>
        </w:rPr>
        <w:t xml:space="preserve">or </w:t>
      </w:r>
      <w:del w:id="173" w:author="Christoffer Vissing" w:date="2025-04-22T15:50:00Z" w16du:dateUtc="2025-04-22T13:50:00Z">
        <w:r w:rsidR="00C11D6C" w:rsidRPr="00391E8B" w:rsidDel="004614A4">
          <w:rPr>
            <w:rFonts w:ascii="Roboto" w:hAnsi="Roboto"/>
            <w:sz w:val="22"/>
            <w:szCs w:val="22"/>
            <w:lang w:val="en-US"/>
          </w:rPr>
          <w:delText xml:space="preserve">with </w:delText>
        </w:r>
      </w:del>
      <w:r w:rsidR="00C11D6C" w:rsidRPr="00391E8B">
        <w:rPr>
          <w:rFonts w:ascii="Roboto" w:hAnsi="Roboto"/>
          <w:sz w:val="22"/>
          <w:szCs w:val="22"/>
          <w:lang w:val="en-US"/>
        </w:rPr>
        <w:t xml:space="preserve">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74"/>
      <w:commentRangeStart w:id="175"/>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74"/>
      <w:r w:rsidR="00A4078D">
        <w:rPr>
          <w:rStyle w:val="Kommentarhenvisning"/>
          <w:lang w:val="en-US" w:eastAsia="en-US"/>
        </w:rPr>
        <w:commentReference w:id="174"/>
      </w:r>
      <w:commentRangeEnd w:id="175"/>
      <w:r w:rsidR="007D6E9F">
        <w:rPr>
          <w:rStyle w:val="Kommentarhenvisning"/>
          <w:lang w:val="en-US" w:eastAsia="en-US"/>
        </w:rPr>
        <w:commentReference w:id="175"/>
      </w:r>
    </w:p>
    <w:p w14:paraId="092474A9" w14:textId="390F5E5F"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w:t>
      </w:r>
      <w:ins w:id="176" w:author="Lampert, Rachel" w:date="2025-04-03T09:07:00Z" w16du:dateUtc="2025-04-03T13:07:00Z">
        <w:r w:rsidR="00822DD1">
          <w:rPr>
            <w:rFonts w:ascii="Roboto" w:hAnsi="Roboto"/>
            <w:sz w:val="22"/>
            <w:szCs w:val="22"/>
            <w:lang w:val="en-US"/>
          </w:rPr>
          <w:t xml:space="preserve">potential </w:t>
        </w:r>
      </w:ins>
      <w:r w:rsidR="005B164B" w:rsidRPr="00391E8B">
        <w:rPr>
          <w:rFonts w:ascii="Roboto" w:hAnsi="Roboto"/>
          <w:sz w:val="22"/>
          <w:szCs w:val="22"/>
          <w:lang w:val="en-US"/>
        </w:rPr>
        <w:t xml:space="preserve">clinical relevance and </w:t>
      </w:r>
      <w:del w:id="177" w:author="Lampert, Rachel" w:date="2025-04-03T09:08:00Z" w16du:dateUtc="2025-04-03T13:08:00Z">
        <w:r w:rsidR="005B164B" w:rsidRPr="00391E8B" w:rsidDel="00822DD1">
          <w:rPr>
            <w:rFonts w:ascii="Roboto" w:hAnsi="Roboto"/>
            <w:sz w:val="22"/>
            <w:szCs w:val="22"/>
            <w:lang w:val="en-US"/>
          </w:rPr>
          <w:delText xml:space="preserve">potential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Cardiovascular comorbidities: </w:t>
      </w:r>
      <w:commentRangeStart w:id="178"/>
      <w:r w:rsidRPr="00C11D6C">
        <w:rPr>
          <w:rFonts w:ascii="Roboto" w:hAnsi="Roboto"/>
          <w:sz w:val="22"/>
          <w:szCs w:val="22"/>
        </w:rPr>
        <w:t>Hypertension</w:t>
      </w:r>
      <w:r w:rsidR="0001732F">
        <w:rPr>
          <w:rFonts w:ascii="Roboto" w:hAnsi="Roboto"/>
          <w:sz w:val="22"/>
          <w:szCs w:val="22"/>
        </w:rPr>
        <w:t xml:space="preserve"> </w:t>
      </w:r>
      <w:commentRangeEnd w:id="178"/>
      <w:r w:rsidR="009520DB">
        <w:rPr>
          <w:rStyle w:val="Kommentarhenvisning"/>
        </w:rPr>
        <w:commentReference w:id="178"/>
      </w:r>
      <w:r w:rsidR="0001732F">
        <w:rPr>
          <w:rFonts w:ascii="Roboto" w:hAnsi="Roboto"/>
          <w:sz w:val="22"/>
          <w:szCs w:val="22"/>
        </w:rPr>
        <w:t>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2EA60015"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del w:id="179" w:author="Christoffer Vissing" w:date="2025-04-22T15:39:00Z" w16du:dateUtc="2025-04-22T13:39:00Z">
        <w:r w:rsidR="00444074" w:rsidDel="009520DB">
          <w:rPr>
            <w:rFonts w:ascii="Roboto" w:hAnsi="Roboto"/>
            <w:sz w:val="22"/>
            <w:szCs w:val="22"/>
          </w:rPr>
          <w:delText>and</w:delText>
        </w:r>
        <w:r w:rsidRPr="00C11D6C" w:rsidDel="009520DB">
          <w:rPr>
            <w:rFonts w:ascii="Roboto" w:hAnsi="Roboto"/>
            <w:sz w:val="22"/>
            <w:szCs w:val="22"/>
          </w:rPr>
          <w:delText xml:space="preserve"> </w:delText>
        </w:r>
      </w:del>
      <w:ins w:id="180" w:author="Christoffer Vissing" w:date="2025-04-22T15:39:00Z" w16du:dateUtc="2025-04-22T13:39:00Z">
        <w:r w:rsidR="009520DB">
          <w:rPr>
            <w:rFonts w:ascii="Roboto" w:hAnsi="Roboto"/>
            <w:sz w:val="22"/>
            <w:szCs w:val="22"/>
          </w:rPr>
          <w:t>or</w:t>
        </w:r>
        <w:r w:rsidR="009520DB" w:rsidRPr="00C11D6C">
          <w:rPr>
            <w:rFonts w:ascii="Roboto" w:hAnsi="Roboto"/>
            <w:sz w:val="22"/>
            <w:szCs w:val="22"/>
          </w:rPr>
          <w:t xml:space="preserve"> </w:t>
        </w:r>
      </w:ins>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028CCD48"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w:t>
      </w:r>
      <w:del w:id="181" w:author="Lampert, Rachel" w:date="2025-04-03T09:09:00Z" w16du:dateUtc="2025-04-03T13:09:00Z">
        <w:r w:rsidRPr="00391E8B" w:rsidDel="007D6E9F">
          <w:rPr>
            <w:rFonts w:ascii="Roboto" w:hAnsi="Roboto"/>
            <w:sz w:val="22"/>
            <w:szCs w:val="22"/>
            <w:lang w:val="en-US"/>
          </w:rPr>
          <w:delText xml:space="preserve"> and overall prognosis</w:delText>
        </w:r>
      </w:del>
      <w:r w:rsidRPr="00391E8B">
        <w:rPr>
          <w:rFonts w:ascii="Roboto" w:hAnsi="Roboto"/>
          <w:sz w:val="22"/>
          <w:szCs w:val="22"/>
          <w:lang w:val="en-US"/>
        </w:rPr>
        <w:t xml:space="preserv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commentRangeStart w:id="182"/>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ventricular arrhythmias, stroke, cardiac transplantation, all-cause death).</w:t>
      </w:r>
      <w:commentRangeEnd w:id="182"/>
      <w:r w:rsidR="00AA4BBF">
        <w:rPr>
          <w:rStyle w:val="Kommentarhenvisning"/>
          <w:lang w:val="en-US" w:eastAsia="en-US"/>
        </w:rPr>
        <w:commentReference w:id="182"/>
      </w:r>
      <w:r w:rsidRPr="00431AEB">
        <w:rPr>
          <w:rFonts w:ascii="Roboto" w:hAnsi="Roboto"/>
          <w:sz w:val="22"/>
          <w:szCs w:val="22"/>
          <w:lang w:val="en-US"/>
        </w:rPr>
        <w:t xml:space="preserve">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83"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10955FB9" w:rsidR="0064123F" w:rsidRPr="00040F1C" w:rsidRDefault="00EC6968" w:rsidP="00DA7CE3">
      <w:pPr>
        <w:spacing w:line="480" w:lineRule="auto"/>
        <w:rPr>
          <w:rFonts w:ascii="Roboto" w:hAnsi="Roboto"/>
          <w:sz w:val="22"/>
          <w:szCs w:val="22"/>
          <w:lang w:val="en-US"/>
        </w:rPr>
      </w:pPr>
      <w:commentRangeStart w:id="184"/>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del w:id="185" w:author="Christoffer Vissing" w:date="2025-04-22T15:51:00Z" w16du:dateUtc="2025-04-22T13:51:00Z">
        <w:r w:rsidR="00D50E7D" w:rsidRPr="00040F1C" w:rsidDel="004614A4">
          <w:rPr>
            <w:rFonts w:ascii="Roboto" w:hAnsi="Roboto"/>
            <w:sz w:val="22"/>
            <w:szCs w:val="22"/>
            <w:lang w:val="en-US"/>
          </w:rPr>
          <w:delText>over time</w:delText>
        </w:r>
        <w:r w:rsidRPr="00040F1C" w:rsidDel="004614A4">
          <w:rPr>
            <w:rFonts w:ascii="Roboto" w:hAnsi="Roboto"/>
            <w:sz w:val="22"/>
            <w:szCs w:val="22"/>
            <w:lang w:val="en-US"/>
          </w:rPr>
          <w:delText xml:space="preserve"> </w:delText>
        </w:r>
      </w:del>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t>
      </w:r>
      <w:commentRangeEnd w:id="184"/>
      <w:r w:rsidR="00AA4BBF">
        <w:rPr>
          <w:rStyle w:val="Kommentarhenvisning"/>
          <w:lang w:val="en-US" w:eastAsia="en-US"/>
        </w:rPr>
        <w:commentReference w:id="184"/>
      </w:r>
      <w:r w:rsidRPr="00040F1C">
        <w:rPr>
          <w:rFonts w:ascii="Roboto" w:hAnsi="Roboto"/>
          <w:sz w:val="22"/>
          <w:szCs w:val="22"/>
          <w:lang w:val="en-US"/>
        </w:rPr>
        <w:t xml:space="preserve">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83"/>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394C75B" w:rsidR="00317FF7" w:rsidRPr="008B3566" w:rsidRDefault="00CD6850" w:rsidP="001D711A">
      <w:pPr>
        <w:spacing w:line="480" w:lineRule="auto"/>
        <w:rPr>
          <w:rFonts w:ascii="Roboto" w:hAnsi="Roboto"/>
          <w:sz w:val="22"/>
          <w:szCs w:val="22"/>
          <w:lang w:val="en-US"/>
        </w:rPr>
      </w:pPr>
      <w:del w:id="186" w:author="Lampert, Rachel" w:date="2025-04-03T09:10:00Z" w16du:dateUtc="2025-04-03T13:10:00Z">
        <w:r w:rsidDel="007D6E9F">
          <w:rPr>
            <w:rFonts w:ascii="Roboto" w:hAnsi="Roboto"/>
            <w:sz w:val="22"/>
            <w:szCs w:val="22"/>
            <w:lang w:val="en-US"/>
          </w:rPr>
          <w:delText>We evaluated</w:delText>
        </w:r>
      </w:del>
      <w:ins w:id="187" w:author="Lampert, Rachel" w:date="2025-04-03T09:10:00Z" w16du:dateUtc="2025-04-03T13:10:00Z">
        <w:r w:rsidR="007D6E9F">
          <w:rPr>
            <w:rFonts w:ascii="Roboto" w:hAnsi="Roboto"/>
            <w:sz w:val="22"/>
            <w:szCs w:val="22"/>
            <w:lang w:val="en-US"/>
          </w:rPr>
          <w:t>Among the</w:t>
        </w:r>
      </w:ins>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ins w:id="188" w:author="Lampert, Rachel" w:date="2025-04-03T09:10:00Z" w16du:dateUtc="2025-04-03T13:10:00Z">
        <w:r w:rsidR="007D6E9F">
          <w:rPr>
            <w:rFonts w:ascii="Roboto" w:hAnsi="Roboto"/>
            <w:sz w:val="22"/>
            <w:szCs w:val="22"/>
            <w:lang w:val="en-US"/>
          </w:rPr>
          <w:t xml:space="preserve"> in the SHARE registry,</w:t>
        </w:r>
      </w:ins>
      <w:r w:rsidR="0004497C">
        <w:rPr>
          <w:rFonts w:ascii="Roboto" w:hAnsi="Roboto"/>
          <w:sz w:val="22"/>
          <w:szCs w:val="22"/>
          <w:lang w:val="en-US"/>
        </w:rPr>
        <w:t xml:space="preserve"> </w:t>
      </w:r>
      <w:ins w:id="189" w:author="Christoffer Vissing" w:date="2025-04-08T15:33:00Z" w16du:dateUtc="2025-04-08T13:33:00Z">
        <w:r w:rsidR="00D81999">
          <w:rPr>
            <w:rFonts w:ascii="Roboto" w:hAnsi="Roboto"/>
            <w:sz w:val="22"/>
            <w:szCs w:val="22"/>
            <w:lang w:val="en-US"/>
          </w:rPr>
          <w:t xml:space="preserve">we included </w:t>
        </w:r>
      </w:ins>
      <w:del w:id="190" w:author="Lampert, Rachel" w:date="2025-04-03T09:10:00Z" w16du:dateUtc="2025-04-03T13:10:00Z">
        <w:r w:rsidDel="007D6E9F">
          <w:rPr>
            <w:rFonts w:ascii="Roboto" w:hAnsi="Roboto"/>
            <w:sz w:val="22"/>
            <w:szCs w:val="22"/>
            <w:lang w:val="en-US"/>
          </w:rPr>
          <w:delText xml:space="preserve">and </w:delText>
        </w:r>
        <w:r w:rsidR="00856846" w:rsidDel="007D6E9F">
          <w:rPr>
            <w:rFonts w:ascii="Roboto" w:hAnsi="Roboto"/>
            <w:sz w:val="22"/>
            <w:szCs w:val="22"/>
            <w:lang w:val="en-US"/>
          </w:rPr>
          <w:delText>analyzed</w:delText>
        </w:r>
        <w:r w:rsidR="001D711A" w:rsidRPr="00040F1C" w:rsidDel="007D6E9F">
          <w:rPr>
            <w:rFonts w:ascii="Roboto" w:hAnsi="Roboto"/>
            <w:sz w:val="22"/>
            <w:szCs w:val="22"/>
            <w:lang w:val="en-US"/>
          </w:rPr>
          <w:delText xml:space="preserve"> </w:delText>
        </w:r>
      </w:del>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91"/>
      <w:r w:rsidR="00290C27">
        <w:rPr>
          <w:rFonts w:ascii="Roboto" w:hAnsi="Roboto"/>
          <w:sz w:val="22"/>
          <w:szCs w:val="22"/>
          <w:lang w:val="en-US"/>
        </w:rPr>
        <w:t xml:space="preserve">children </w:t>
      </w:r>
      <w:commentRangeEnd w:id="191"/>
      <w:r w:rsidR="00BA2B72">
        <w:rPr>
          <w:rStyle w:val="Kommentarhenvisning"/>
          <w:lang w:val="en-US" w:eastAsia="en-US"/>
        </w:rPr>
        <w:commentReference w:id="191"/>
      </w:r>
      <w:ins w:id="192" w:author="Lampert, Rachel" w:date="2025-04-03T09:10:00Z" w16du:dateUtc="2025-04-03T13:10:00Z">
        <w:r w:rsidR="007D6E9F">
          <w:rPr>
            <w:rFonts w:ascii="Roboto" w:hAnsi="Roboto"/>
            <w:sz w:val="22"/>
            <w:szCs w:val="22"/>
            <w:lang w:val="en-US"/>
          </w:rPr>
          <w:t xml:space="preserve"> (N = x)</w:t>
        </w:r>
      </w:ins>
      <w:ins w:id="193" w:author="Lampert, Rachel" w:date="2025-04-03T09:11:00Z" w16du:dateUtc="2025-04-03T13:11:00Z">
        <w:r w:rsidR="007D6E9F">
          <w:rPr>
            <w:rFonts w:ascii="Roboto" w:hAnsi="Roboto"/>
            <w:sz w:val="22"/>
            <w:szCs w:val="22"/>
            <w:lang w:val="en-US"/>
          </w:rPr>
          <w:t xml:space="preserve"> </w:t>
        </w:r>
      </w:ins>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ins w:id="194" w:author="Lampert, Rachel" w:date="2025-04-03T09:11:00Z" w16du:dateUtc="2025-04-03T13:11:00Z">
        <w:r w:rsidR="007D6E9F">
          <w:rPr>
            <w:rFonts w:ascii="Roboto" w:hAnsi="Roboto"/>
            <w:sz w:val="22"/>
            <w:szCs w:val="22"/>
            <w:lang w:val="en-US"/>
          </w:rPr>
          <w:t xml:space="preserve"> overall </w:t>
        </w:r>
      </w:ins>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ins w:id="195" w:author="Belinda Gray" w:date="2025-04-06T12:53:00Z" w16du:dateUtc="2025-04-06T08:53:00Z">
        <w:r w:rsidR="00964632">
          <w:rPr>
            <w:rFonts w:ascii="Roboto" w:hAnsi="Roboto"/>
            <w:sz w:val="22"/>
            <w:szCs w:val="22"/>
            <w:lang w:val="en-US"/>
          </w:rPr>
          <w:t>)</w:t>
        </w:r>
      </w:ins>
      <w:r w:rsidR="001D711A" w:rsidRPr="00040F1C">
        <w:rPr>
          <w:rFonts w:ascii="Roboto" w:hAnsi="Roboto"/>
          <w:sz w:val="22"/>
          <w:szCs w:val="22"/>
          <w:lang w:val="en-US"/>
        </w:rPr>
        <w:t>.</w:t>
      </w:r>
      <w:r w:rsidR="00DA50F5" w:rsidRPr="00040F1C">
        <w:rPr>
          <w:rFonts w:ascii="Roboto" w:hAnsi="Roboto"/>
          <w:sz w:val="22"/>
          <w:szCs w:val="22"/>
          <w:lang w:val="en-US"/>
        </w:rPr>
        <w:t xml:space="preserve"> </w:t>
      </w:r>
      <w:commentRangeStart w:id="196"/>
      <w:commentRangeStart w:id="197"/>
      <w:r w:rsidR="00DA50F5" w:rsidRPr="00040F1C">
        <w:rPr>
          <w:rFonts w:ascii="Roboto" w:hAnsi="Roboto"/>
          <w:sz w:val="22"/>
          <w:szCs w:val="22"/>
          <w:lang w:val="en-US"/>
        </w:rPr>
        <w:t>Median</w:t>
      </w:r>
      <w:commentRangeEnd w:id="196"/>
      <w:r w:rsidR="004929D2">
        <w:rPr>
          <w:rStyle w:val="Kommentarhenvisning"/>
          <w:lang w:val="en-US" w:eastAsia="en-US"/>
        </w:rPr>
        <w:commentReference w:id="196"/>
      </w:r>
      <w:commentRangeEnd w:id="197"/>
      <w:r w:rsidR="009520DB">
        <w:rPr>
          <w:rStyle w:val="Kommentarhenvisning"/>
          <w:lang w:val="en-US" w:eastAsia="en-US"/>
        </w:rPr>
        <w:commentReference w:id="197"/>
      </w:r>
      <w:r w:rsidR="00DA50F5" w:rsidRPr="00040F1C">
        <w:rPr>
          <w:rFonts w:ascii="Roboto" w:hAnsi="Roboto"/>
          <w:sz w:val="22"/>
          <w:szCs w:val="22"/>
          <w:lang w:val="en-US"/>
        </w:rPr>
        <w:t xml:space="preserve">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198"/>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commentRangeEnd w:id="198"/>
      <w:r w:rsidR="00D81999">
        <w:rPr>
          <w:rStyle w:val="Kommentarhenvisning"/>
          <w:lang w:val="en-US" w:eastAsia="en-US"/>
        </w:rPr>
        <w:commentReference w:id="198"/>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commentRangeStart w:id="199"/>
      <w:r w:rsidR="003157B8" w:rsidRPr="008B3566">
        <w:rPr>
          <w:rFonts w:ascii="Roboto" w:hAnsi="Roboto"/>
          <w:sz w:val="22"/>
          <w:szCs w:val="22"/>
          <w:lang w:val="en-US"/>
        </w:rPr>
        <w:t>.</w:t>
      </w:r>
      <w:commentRangeEnd w:id="199"/>
      <w:r w:rsidR="00BA2B72">
        <w:rPr>
          <w:rStyle w:val="Kommentarhenvisning"/>
          <w:lang w:val="en-US" w:eastAsia="en-US"/>
        </w:rPr>
        <w:commentReference w:id="199"/>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D28DAE2"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ins w:id="200" w:author="Anna Axelsson Raja" w:date="2025-03-29T23:01:00Z">
        <w:r w:rsidR="00F87F9D">
          <w:rPr>
            <w:rFonts w:ascii="Roboto" w:hAnsi="Roboto"/>
            <w:sz w:val="22"/>
            <w:szCs w:val="22"/>
            <w:lang w:val="en-US"/>
          </w:rPr>
          <w:t xml:space="preserve"> </w:t>
        </w:r>
        <w:commentRangeStart w:id="201"/>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ins>
      <w:r w:rsidRPr="008B3566">
        <w:rPr>
          <w:rFonts w:ascii="Roboto" w:hAnsi="Roboto"/>
          <w:sz w:val="22"/>
          <w:szCs w:val="22"/>
          <w:lang w:val="en-US"/>
        </w:rPr>
        <w:t xml:space="preserve"> </w:t>
      </w:r>
      <w:commentRangeEnd w:id="201"/>
      <w:r w:rsidR="00F87F9D">
        <w:rPr>
          <w:rStyle w:val="Kommentarhenvisning"/>
          <w:lang w:val="en-US" w:eastAsia="en-US"/>
        </w:rPr>
        <w:commentReference w:id="201"/>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w:t>
      </w:r>
      <w:commentRangeStart w:id="202"/>
      <w:r w:rsidR="00F826AF" w:rsidRPr="008B3566">
        <w:rPr>
          <w:rFonts w:ascii="Roboto" w:hAnsi="Roboto"/>
          <w:sz w:val="22"/>
          <w:szCs w:val="22"/>
          <w:lang w:val="en-US"/>
        </w:rPr>
        <w:t>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commentRangeEnd w:id="202"/>
      <w:r w:rsidR="00A4078D">
        <w:rPr>
          <w:rStyle w:val="Kommentarhenvisning"/>
          <w:lang w:val="en-US" w:eastAsia="en-US"/>
        </w:rPr>
        <w:commentReference w:id="202"/>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xml:space="preserve">, </w:t>
      </w:r>
      <w:commentRangeStart w:id="203"/>
      <w:r w:rsidR="00E17DAA">
        <w:rPr>
          <w:rFonts w:ascii="Roboto" w:hAnsi="Roboto"/>
          <w:sz w:val="22"/>
          <w:szCs w:val="22"/>
          <w:lang w:val="en-US"/>
        </w:rPr>
        <w:t xml:space="preserve">more likely to be diagnosed with HCM in childhood </w:t>
      </w:r>
      <w:commentRangeEnd w:id="203"/>
      <w:r w:rsidR="00D81999">
        <w:rPr>
          <w:rStyle w:val="Kommentarhenvisning"/>
          <w:lang w:val="en-US" w:eastAsia="en-US"/>
        </w:rPr>
        <w:commentReference w:id="203"/>
      </w:r>
      <w:r w:rsidR="00E17DAA">
        <w:rPr>
          <w:rFonts w:ascii="Roboto" w:hAnsi="Roboto"/>
          <w:sz w:val="22"/>
          <w:szCs w:val="22"/>
          <w:lang w:val="en-US"/>
        </w:rPr>
        <w:t>(</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ins w:id="204" w:author="iacopo olivotto" w:date="2025-04-02T21:41:00Z">
        <w:r w:rsidR="004929D2">
          <w:rPr>
            <w:rFonts w:ascii="Roboto" w:hAnsi="Roboto"/>
            <w:sz w:val="22"/>
            <w:szCs w:val="22"/>
            <w:lang w:val="en-US"/>
          </w:rPr>
          <w:t xml:space="preserve">slightly </w:t>
        </w:r>
      </w:ins>
      <w:r w:rsidR="00842AF6" w:rsidRPr="008B3566">
        <w:rPr>
          <w:rFonts w:ascii="Roboto" w:hAnsi="Roboto"/>
          <w:sz w:val="22"/>
          <w:szCs w:val="22"/>
          <w:lang w:val="en-US"/>
        </w:rPr>
        <w:t>higher</w:t>
      </w:r>
      <w:del w:id="205" w:author="iacopo olivotto" w:date="2025-04-02T21:41:00Z">
        <w:r w:rsidR="008B3566" w:rsidDel="004929D2">
          <w:rPr>
            <w:rFonts w:ascii="Roboto" w:hAnsi="Roboto"/>
            <w:sz w:val="22"/>
            <w:szCs w:val="22"/>
            <w:lang w:val="en-US"/>
          </w:rPr>
          <w:delText>, but still low,</w:delText>
        </w:r>
        <w:r w:rsidR="00842AF6" w:rsidRPr="008B3566" w:rsidDel="004929D2">
          <w:rPr>
            <w:rFonts w:ascii="Roboto" w:hAnsi="Roboto"/>
            <w:sz w:val="22"/>
            <w:szCs w:val="22"/>
            <w:lang w:val="en-US"/>
          </w:rPr>
          <w:delText xml:space="preserve"> </w:delText>
        </w:r>
      </w:del>
      <w:ins w:id="206" w:author="iacopo olivotto" w:date="2025-04-02T21:41:00Z">
        <w:r w:rsidR="004929D2">
          <w:rPr>
            <w:rFonts w:ascii="Roboto" w:hAnsi="Roboto"/>
            <w:sz w:val="22"/>
            <w:szCs w:val="22"/>
            <w:lang w:val="en-US"/>
          </w:rPr>
          <w:t xml:space="preserve"> </w:t>
        </w:r>
      </w:ins>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207" w:author="iacopo olivotto" w:date="2025-04-02T21:41:00Z">
        <w:r w:rsidR="004929D2">
          <w:rPr>
            <w:rFonts w:ascii="Roboto" w:hAnsi="Roboto"/>
            <w:sz w:val="22"/>
            <w:szCs w:val="22"/>
            <w:lang w:val="en-US"/>
          </w:rPr>
          <w:t>which was however low for both</w:t>
        </w:r>
      </w:ins>
      <w:ins w:id="208" w:author="Christoffer Vissing" w:date="2025-04-22T15:52:00Z" w16du:dateUtc="2025-04-22T13:52:00Z">
        <w:r w:rsidR="004614A4">
          <w:rPr>
            <w:rFonts w:ascii="Roboto" w:hAnsi="Roboto"/>
            <w:sz w:val="22"/>
            <w:szCs w:val="22"/>
            <w:lang w:val="en-US"/>
          </w:rPr>
          <w:t xml:space="preserve"> groups</w:t>
        </w:r>
      </w:ins>
      <w:ins w:id="209" w:author="iacopo olivotto" w:date="2025-04-02T21:41:00Z">
        <w:r w:rsidR="004929D2">
          <w:rPr>
            <w:rFonts w:ascii="Roboto" w:hAnsi="Roboto"/>
            <w:sz w:val="22"/>
            <w:szCs w:val="22"/>
            <w:lang w:val="en-US"/>
          </w:rPr>
          <w:t xml:space="preserve"> in absolute terms: </w:t>
        </w:r>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commentRangeStart w:id="210"/>
      <w:commentRangeStart w:id="211"/>
      <w:commentRangeStart w:id="212"/>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w:t>
      </w:r>
      <w:commentRangeEnd w:id="210"/>
      <w:r w:rsidR="00F87F9D">
        <w:rPr>
          <w:rStyle w:val="Kommentarhenvisning"/>
          <w:lang w:val="en-US" w:eastAsia="en-US"/>
        </w:rPr>
        <w:commentReference w:id="210"/>
      </w:r>
      <w:commentRangeEnd w:id="211"/>
      <w:r w:rsidR="00964632">
        <w:rPr>
          <w:rStyle w:val="Kommentarhenvisning"/>
          <w:lang w:val="en-US" w:eastAsia="en-US"/>
        </w:rPr>
        <w:commentReference w:id="211"/>
      </w:r>
      <w:commentRangeEnd w:id="212"/>
      <w:r w:rsidR="000F4019">
        <w:rPr>
          <w:rStyle w:val="Kommentarhenvisning"/>
          <w:lang w:val="en-US" w:eastAsia="en-US"/>
        </w:rPr>
        <w:commentReference w:id="212"/>
      </w:r>
      <w:r w:rsidR="000F4274">
        <w:rPr>
          <w:rFonts w:ascii="Roboto" w:hAnsi="Roboto"/>
          <w:sz w:val="22"/>
          <w:szCs w:val="22"/>
          <w:lang w:val="en-US"/>
        </w:rPr>
        <w:t>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commentRangeStart w:id="213"/>
      <w:commentRangeStart w:id="214"/>
      <w:r w:rsidR="00DF5A0F" w:rsidRPr="00391E8B">
        <w:rPr>
          <w:rFonts w:ascii="Roboto" w:hAnsi="Roboto"/>
          <w:sz w:val="22"/>
          <w:szCs w:val="22"/>
          <w:lang w:val="en-US"/>
        </w:rPr>
        <w:t>gradient</w:t>
      </w:r>
      <w:commentRangeEnd w:id="213"/>
      <w:r w:rsidR="00BA2B72">
        <w:rPr>
          <w:rStyle w:val="Kommentarhenvisning"/>
          <w:lang w:val="en-US" w:eastAsia="en-US"/>
        </w:rPr>
        <w:commentReference w:id="213"/>
      </w:r>
      <w:commentRangeEnd w:id="214"/>
      <w:r w:rsidR="00964632">
        <w:rPr>
          <w:rStyle w:val="Kommentarhenvisning"/>
          <w:lang w:val="en-US" w:eastAsia="en-US"/>
        </w:rPr>
        <w:commentReference w:id="214"/>
      </w:r>
      <w:r w:rsidR="00DF5A0F" w:rsidRPr="00391E8B">
        <w:rPr>
          <w:rFonts w:ascii="Roboto" w:hAnsi="Roboto"/>
          <w:sz w:val="22"/>
          <w:szCs w:val="22"/>
          <w:lang w:val="en-US"/>
        </w:rPr>
        <w:t xml:space="preserve">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commentRangeStart w:id="215"/>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w:t>
      </w:r>
      <w:commentRangeEnd w:id="215"/>
      <w:r w:rsidR="00BA2B72">
        <w:rPr>
          <w:rStyle w:val="Kommentarhenvisning"/>
          <w:lang w:val="en-US" w:eastAsia="en-US"/>
        </w:rPr>
        <w:commentReference w:id="215"/>
      </w:r>
      <w:r w:rsidR="008A4E67" w:rsidRPr="00391E8B">
        <w:rPr>
          <w:rFonts w:ascii="Roboto" w:hAnsi="Roboto"/>
          <w:sz w:val="22"/>
          <w:szCs w:val="22"/>
          <w:lang w:val="en-US"/>
        </w:rPr>
        <w:t>[CI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216"/>
      <w:commentRangeStart w:id="217"/>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216"/>
      <w:r w:rsidR="00A4078D">
        <w:rPr>
          <w:rStyle w:val="Kommentarhenvisning"/>
          <w:lang w:val="en-US" w:eastAsia="en-US"/>
        </w:rPr>
        <w:commentReference w:id="216"/>
      </w:r>
      <w:commentRangeEnd w:id="217"/>
      <w:r w:rsidR="009520DB">
        <w:rPr>
          <w:rStyle w:val="Kommentarhenvisning"/>
          <w:lang w:val="en-US" w:eastAsia="en-US"/>
        </w:rPr>
        <w:commentReference w:id="217"/>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6709A5FC"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w:t>
      </w:r>
      <w:commentRangeStart w:id="218"/>
      <w:r w:rsidR="00CE073C">
        <w:rPr>
          <w:rFonts w:ascii="Roboto" w:hAnsi="Roboto"/>
          <w:sz w:val="22"/>
          <w:szCs w:val="22"/>
          <w:lang w:val="en-US"/>
        </w:rPr>
        <w:t xml:space="preserve">atrial fibrillation </w:t>
      </w:r>
      <w:commentRangeEnd w:id="218"/>
      <w:r w:rsidR="00A4078D">
        <w:rPr>
          <w:rStyle w:val="Kommentarhenvisning"/>
          <w:lang w:val="en-US" w:eastAsia="en-US"/>
        </w:rPr>
        <w:commentReference w:id="218"/>
      </w:r>
      <w:r w:rsidR="00CE073C">
        <w:rPr>
          <w:rFonts w:ascii="Roboto" w:hAnsi="Roboto"/>
          <w:sz w:val="22"/>
          <w:szCs w:val="22"/>
          <w:lang w:val="en-US"/>
        </w:rPr>
        <w:t>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commentRangeStart w:id="219"/>
      <w:del w:id="220" w:author="Christoffer Vissing" w:date="2025-04-22T15:54:00Z" w16du:dateUtc="2025-04-22T13:54:00Z">
        <w:r w:rsidR="00A175F9" w:rsidRPr="00040F1C" w:rsidDel="004614A4">
          <w:rPr>
            <w:rFonts w:ascii="Roboto" w:hAnsi="Roboto"/>
            <w:sz w:val="22"/>
            <w:szCs w:val="22"/>
            <w:lang w:val="en-US"/>
          </w:rPr>
          <w:delText xml:space="preserve">For atrial fibrillation the biggest relative differences </w:delText>
        </w:r>
        <w:commentRangeEnd w:id="219"/>
        <w:r w:rsidR="00964632" w:rsidDel="004614A4">
          <w:rPr>
            <w:rStyle w:val="Kommentarhenvisning"/>
            <w:lang w:val="en-US" w:eastAsia="en-US"/>
          </w:rPr>
          <w:commentReference w:id="219"/>
        </w:r>
        <w:r w:rsidR="00A175F9" w:rsidRPr="00040F1C" w:rsidDel="004614A4">
          <w:rPr>
            <w:rFonts w:ascii="Roboto" w:hAnsi="Roboto"/>
            <w:sz w:val="22"/>
            <w:szCs w:val="22"/>
            <w:lang w:val="en-US"/>
          </w:rPr>
          <w:delText xml:space="preserve">in age-specific incidence </w:delText>
        </w:r>
        <w:r w:rsidR="00625F3A" w:rsidDel="004614A4">
          <w:rPr>
            <w:rFonts w:ascii="Roboto" w:hAnsi="Roboto"/>
            <w:sz w:val="22"/>
            <w:szCs w:val="22"/>
            <w:lang w:val="en-US"/>
          </w:rPr>
          <w:delText>were</w:delText>
        </w:r>
        <w:r w:rsidR="00625F3A" w:rsidRPr="00040F1C" w:rsidDel="004614A4">
          <w:rPr>
            <w:rFonts w:ascii="Roboto" w:hAnsi="Roboto"/>
            <w:sz w:val="22"/>
            <w:szCs w:val="22"/>
            <w:lang w:val="en-US"/>
          </w:rPr>
          <w:delText xml:space="preserve"> </w:delText>
        </w:r>
        <w:r w:rsidR="00A175F9" w:rsidRPr="00040F1C" w:rsidDel="004614A4">
          <w:rPr>
            <w:rFonts w:ascii="Roboto" w:hAnsi="Roboto"/>
            <w:sz w:val="22"/>
            <w:szCs w:val="22"/>
            <w:lang w:val="en-US"/>
          </w:rPr>
          <w:delText xml:space="preserve">observed </w:delText>
        </w:r>
        <w:r w:rsidR="0058399C" w:rsidRPr="00040F1C" w:rsidDel="004614A4">
          <w:rPr>
            <w:rFonts w:ascii="Roboto" w:hAnsi="Roboto"/>
            <w:sz w:val="22"/>
            <w:szCs w:val="22"/>
            <w:lang w:val="en-US"/>
          </w:rPr>
          <w:delText>earlier in life</w:delText>
        </w:r>
        <w:r w:rsidR="00A751D0" w:rsidDel="004614A4">
          <w:rPr>
            <w:rFonts w:ascii="Roboto" w:hAnsi="Roboto"/>
            <w:sz w:val="22"/>
            <w:szCs w:val="22"/>
            <w:lang w:val="en-US"/>
          </w:rPr>
          <w:delText xml:space="preserve"> (prior to age 45</w:delText>
        </w:r>
        <w:r w:rsidR="00290C27" w:rsidDel="004614A4">
          <w:rPr>
            <w:rFonts w:ascii="Roboto" w:hAnsi="Roboto"/>
            <w:sz w:val="22"/>
            <w:szCs w:val="22"/>
            <w:lang w:val="en-US"/>
          </w:rPr>
          <w:delText xml:space="preserve"> years</w:delText>
        </w:r>
        <w:r w:rsidR="00A751D0" w:rsidDel="004614A4">
          <w:rPr>
            <w:rFonts w:ascii="Roboto" w:hAnsi="Roboto"/>
            <w:sz w:val="22"/>
            <w:szCs w:val="22"/>
            <w:lang w:val="en-US"/>
          </w:rPr>
          <w:delText>)</w:delText>
        </w:r>
        <w:r w:rsidR="00A175F9" w:rsidRPr="00040F1C" w:rsidDel="004614A4">
          <w:rPr>
            <w:rFonts w:ascii="Roboto" w:hAnsi="Roboto"/>
            <w:sz w:val="22"/>
            <w:szCs w:val="22"/>
            <w:lang w:val="en-US"/>
          </w:rPr>
          <w:delText>, and s</w:delText>
        </w:r>
      </w:del>
      <w:proofErr w:type="spellStart"/>
      <w:ins w:id="221" w:author="Christoffer Vissing" w:date="2025-04-22T15:54:00Z" w16du:dateUtc="2025-04-22T13:54:00Z">
        <w:r w:rsidR="004614A4">
          <w:rPr>
            <w:rFonts w:ascii="Roboto" w:hAnsi="Roboto"/>
            <w:sz w:val="22"/>
            <w:szCs w:val="22"/>
            <w:lang w:val="en-US"/>
          </w:rPr>
          <w:t>S</w:t>
        </w:r>
      </w:ins>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ins w:id="222" w:author="Christoffer Vissing" w:date="2025-04-22T15:53:00Z" w16du:dateUtc="2025-04-22T13:53:00Z">
        <w:r w:rsidR="004614A4" w:rsidRPr="004614A4">
          <w:rPr>
            <w:rFonts w:ascii="Roboto" w:hAnsi="Roboto"/>
            <w:sz w:val="22"/>
            <w:szCs w:val="22"/>
            <w:lang w:val="en-US"/>
          </w:rPr>
          <w:t xml:space="preserve"> </w:t>
        </w:r>
        <w:r w:rsidR="004614A4">
          <w:rPr>
            <w:rFonts w:ascii="Roboto" w:hAnsi="Roboto"/>
            <w:sz w:val="22"/>
            <w:szCs w:val="22"/>
            <w:lang w:val="en-US"/>
          </w:rPr>
          <w:t xml:space="preserve">and </w:t>
        </w:r>
        <w:r w:rsidR="004614A4" w:rsidRPr="00040F1C">
          <w:rPr>
            <w:rFonts w:ascii="Roboto" w:hAnsi="Roboto"/>
            <w:sz w:val="22"/>
            <w:szCs w:val="22"/>
            <w:lang w:val="en-US"/>
          </w:rPr>
          <w:t xml:space="preserve">the biggest relative differences in age-specific incidence </w:t>
        </w:r>
        <w:r w:rsidR="004614A4">
          <w:rPr>
            <w:rFonts w:ascii="Roboto" w:hAnsi="Roboto"/>
            <w:sz w:val="22"/>
            <w:szCs w:val="22"/>
            <w:lang w:val="en-US"/>
          </w:rPr>
          <w:t>were</w:t>
        </w:r>
        <w:r w:rsidR="004614A4" w:rsidRPr="00040F1C">
          <w:rPr>
            <w:rFonts w:ascii="Roboto" w:hAnsi="Roboto"/>
            <w:sz w:val="22"/>
            <w:szCs w:val="22"/>
            <w:lang w:val="en-US"/>
          </w:rPr>
          <w:t xml:space="preserve"> observed earlier in life</w:t>
        </w:r>
        <w:r w:rsidR="004614A4">
          <w:rPr>
            <w:rFonts w:ascii="Roboto" w:hAnsi="Roboto"/>
            <w:sz w:val="22"/>
            <w:szCs w:val="22"/>
            <w:lang w:val="en-US"/>
          </w:rPr>
          <w:t xml:space="preserve"> (prior to age 45 years</w:t>
        </w:r>
        <w:proofErr w:type="gramStart"/>
        <w:r w:rsidR="004614A4">
          <w:rPr>
            <w:rFonts w:ascii="Roboto" w:hAnsi="Roboto"/>
            <w:sz w:val="22"/>
            <w:szCs w:val="22"/>
            <w:lang w:val="en-US"/>
          </w:rPr>
          <w:t>)</w:t>
        </w:r>
        <w:r w:rsidR="004614A4" w:rsidRPr="00040F1C">
          <w:rPr>
            <w:rFonts w:ascii="Roboto" w:hAnsi="Roboto"/>
            <w:sz w:val="22"/>
            <w:szCs w:val="22"/>
            <w:lang w:val="en-US"/>
          </w:rPr>
          <w:t>.</w:t>
        </w:r>
      </w:ins>
      <w:r w:rsidR="00A175F9" w:rsidRPr="00040F1C">
        <w:rPr>
          <w:rFonts w:ascii="Roboto" w:hAnsi="Roboto"/>
          <w:sz w:val="22"/>
          <w:szCs w:val="22"/>
          <w:lang w:val="en-US"/>
        </w:rPr>
        <w:t>.</w:t>
      </w:r>
      <w:proofErr w:type="gramEnd"/>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7D767C1"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w:t>
      </w:r>
      <w:del w:id="223" w:author="Christoffer Vissing" w:date="2025-04-22T15:54:00Z" w16du:dateUtc="2025-04-22T13:54:00Z">
        <w:r w:rsidRPr="00431AEB" w:rsidDel="004614A4">
          <w:rPr>
            <w:rFonts w:ascii="Roboto" w:hAnsi="Roboto"/>
            <w:sz w:val="22"/>
            <w:szCs w:val="22"/>
            <w:lang w:val="en-US"/>
          </w:rPr>
          <w:delText xml:space="preserve">lower </w:delText>
        </w:r>
      </w:del>
      <w:ins w:id="224" w:author="Christoffer Vissing" w:date="2025-04-22T15:54:00Z" w16du:dateUtc="2025-04-22T13:54:00Z">
        <w:r w:rsidR="004614A4">
          <w:rPr>
            <w:rFonts w:ascii="Roboto" w:hAnsi="Roboto"/>
            <w:sz w:val="22"/>
            <w:szCs w:val="22"/>
            <w:lang w:val="en-US"/>
          </w:rPr>
          <w:t>younger</w:t>
        </w:r>
        <w:r w:rsidR="004614A4" w:rsidRPr="00431AEB">
          <w:rPr>
            <w:rFonts w:ascii="Roboto" w:hAnsi="Roboto"/>
            <w:sz w:val="22"/>
            <w:szCs w:val="22"/>
            <w:lang w:val="en-US"/>
          </w:rPr>
          <w:t xml:space="preserve"> </w:t>
        </w:r>
      </w:ins>
      <w:r w:rsidRPr="00431AEB">
        <w:rPr>
          <w:rFonts w:ascii="Roboto" w:hAnsi="Roboto"/>
          <w:sz w:val="22"/>
          <w:szCs w:val="22"/>
          <w:lang w:val="en-US"/>
        </w:rPr>
        <w:t>(</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w:t>
      </w:r>
      <w:r w:rsidRPr="00431AEB">
        <w:rPr>
          <w:rFonts w:ascii="Roboto" w:hAnsi="Roboto"/>
          <w:sz w:val="22"/>
          <w:szCs w:val="22"/>
          <w:lang w:val="en-US"/>
        </w:rPr>
        <w:lastRenderedPageBreak/>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 xml:space="preserve">for all-cause </w:t>
      </w:r>
      <w:commentRangeStart w:id="225"/>
      <w:r w:rsidRPr="00741F94">
        <w:rPr>
          <w:rFonts w:ascii="Roboto" w:hAnsi="Roboto"/>
          <w:sz w:val="22"/>
          <w:szCs w:val="22"/>
          <w:lang w:val="en-US"/>
        </w:rPr>
        <w:t>mortality</w:t>
      </w:r>
      <w:commentRangeEnd w:id="225"/>
      <w:r w:rsidR="007D6E9F">
        <w:rPr>
          <w:rStyle w:val="Kommentarhenvisning"/>
          <w:lang w:val="en-US" w:eastAsia="en-US"/>
        </w:rPr>
        <w:commentReference w:id="225"/>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w:t>
      </w:r>
      <w:commentRangeStart w:id="226"/>
      <w:commentRangeStart w:id="227"/>
      <w:r w:rsidRPr="00DF613E">
        <w:rPr>
          <w:rFonts w:ascii="Roboto" w:hAnsi="Roboto"/>
          <w:sz w:val="22"/>
          <w:szCs w:val="22"/>
          <w:lang w:val="en-US"/>
        </w:rPr>
        <w:t>Patients</w:t>
      </w:r>
      <w:commentRangeEnd w:id="226"/>
      <w:r w:rsidR="00535359">
        <w:rPr>
          <w:rStyle w:val="Kommentarhenvisning"/>
          <w:lang w:val="en-US" w:eastAsia="en-US"/>
        </w:rPr>
        <w:commentReference w:id="226"/>
      </w:r>
      <w:commentRangeEnd w:id="227"/>
      <w:r w:rsidR="0074716C">
        <w:rPr>
          <w:rStyle w:val="Kommentarhenvisning"/>
          <w:lang w:val="en-US" w:eastAsia="en-US"/>
        </w:rPr>
        <w:commentReference w:id="227"/>
      </w:r>
      <w:r w:rsidRPr="00DF613E">
        <w:rPr>
          <w:rFonts w:ascii="Roboto" w:hAnsi="Roboto"/>
          <w:sz w:val="22"/>
          <w:szCs w:val="22"/>
          <w:lang w:val="en-US"/>
        </w:rPr>
        <w:t xml:space="preserve">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del w:id="228" w:author="Christoffer Vissing" w:date="2025-04-22T15:55:00Z" w16du:dateUtc="2025-04-22T13:55:00Z">
        <w:r w:rsidRPr="00DF613E" w:rsidDel="004614A4">
          <w:rPr>
            <w:rFonts w:ascii="Roboto" w:hAnsi="Roboto"/>
            <w:sz w:val="22"/>
            <w:szCs w:val="22"/>
            <w:lang w:val="en-US"/>
          </w:rPr>
          <w:delText xml:space="preserve"> </w:delText>
        </w:r>
      </w:del>
      <w:ins w:id="229" w:author="Christoffer Vissing" w:date="2025-04-22T15:55:00Z" w16du:dateUtc="2025-04-22T13:55:00Z">
        <w:r w:rsidR="004614A4">
          <w:rPr>
            <w:rFonts w:ascii="Roboto" w:hAnsi="Roboto"/>
            <w:sz w:val="22"/>
            <w:szCs w:val="22"/>
            <w:lang w:val="en-US"/>
          </w:rPr>
          <w:t xml:space="preserve">. </w:t>
        </w:r>
      </w:ins>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230"/>
      <w:r w:rsidRPr="00DF613E">
        <w:rPr>
          <w:rFonts w:ascii="Roboto" w:hAnsi="Roboto"/>
          <w:sz w:val="22"/>
          <w:szCs w:val="22"/>
          <w:lang w:val="en-US"/>
        </w:rPr>
        <w:t>HCM</w:t>
      </w:r>
      <w:commentRangeEnd w:id="230"/>
      <w:r w:rsidR="00535359">
        <w:rPr>
          <w:rStyle w:val="Kommentarhenvisning"/>
          <w:lang w:val="en-US" w:eastAsia="en-US"/>
        </w:rPr>
        <w:commentReference w:id="230"/>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0D3DC620"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231"/>
      <w:commentRangeStart w:id="232"/>
      <w:r>
        <w:rPr>
          <w:rFonts w:ascii="Roboto" w:hAnsi="Roboto"/>
          <w:sz w:val="22"/>
          <w:szCs w:val="22"/>
          <w:lang w:val="en-US"/>
        </w:rPr>
        <w:t>LV obstruction, atrial fibrillation</w:t>
      </w:r>
      <w:commentRangeEnd w:id="231"/>
      <w:r w:rsidR="00535359">
        <w:rPr>
          <w:rStyle w:val="Kommentarhenvisning"/>
          <w:lang w:val="en-US" w:eastAsia="en-US"/>
        </w:rPr>
        <w:commentReference w:id="231"/>
      </w:r>
      <w:commentRangeEnd w:id="232"/>
      <w:r w:rsidR="009520DB">
        <w:rPr>
          <w:rStyle w:val="Kommentarhenvisning"/>
          <w:lang w:val="en-US" w:eastAsia="en-US"/>
        </w:rPr>
        <w:commentReference w:id="232"/>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w:t>
      </w:r>
      <w:commentRangeStart w:id="233"/>
      <w:r w:rsidR="00F406CB">
        <w:rPr>
          <w:rFonts w:ascii="Roboto" w:hAnsi="Roboto"/>
          <w:sz w:val="22"/>
          <w:szCs w:val="22"/>
          <w:lang w:val="en-US"/>
        </w:rPr>
        <w:t>HCM</w:t>
      </w:r>
      <w:commentRangeEnd w:id="233"/>
      <w:r w:rsidR="009520DB">
        <w:rPr>
          <w:rStyle w:val="Kommentarhenvisning"/>
          <w:lang w:val="en-US" w:eastAsia="en-US"/>
        </w:rPr>
        <w:commentReference w:id="233"/>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del w:id="234" w:author="Christoffer Vissing" w:date="2025-04-22T15:55:00Z" w16du:dateUtc="2025-04-22T13:55:00Z">
        <w:r w:rsidR="003C3095" w:rsidDel="004614A4">
          <w:rPr>
            <w:rFonts w:ascii="Roboto" w:hAnsi="Roboto"/>
            <w:sz w:val="22"/>
            <w:szCs w:val="22"/>
            <w:lang w:val="en-US"/>
          </w:rPr>
          <w:delText xml:space="preserve">most </w:delText>
        </w:r>
      </w:del>
      <w:ins w:id="235" w:author="Christoffer Vissing" w:date="2025-04-22T15:55:00Z" w16du:dateUtc="2025-04-22T13:55:00Z">
        <w:r w:rsidR="004614A4">
          <w:rPr>
            <w:rFonts w:ascii="Roboto" w:hAnsi="Roboto"/>
            <w:sz w:val="22"/>
            <w:szCs w:val="22"/>
            <w:lang w:val="en-US"/>
          </w:rPr>
          <w:t>highest number of</w:t>
        </w:r>
        <w:r w:rsidR="004614A4">
          <w:rPr>
            <w:rFonts w:ascii="Roboto" w:hAnsi="Roboto"/>
            <w:sz w:val="22"/>
            <w:szCs w:val="22"/>
            <w:lang w:val="en-US"/>
          </w:rPr>
          <w:t xml:space="preserve"> </w:t>
        </w:r>
      </w:ins>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w:t>
      </w:r>
      <w:del w:id="236" w:author="Christoffer Vissing" w:date="2025-04-22T15:56:00Z" w16du:dateUtc="2025-04-22T13:56:00Z">
        <w:r w:rsidR="00B4257D" w:rsidRPr="00431AEB" w:rsidDel="004614A4">
          <w:rPr>
            <w:rFonts w:ascii="Roboto" w:hAnsi="Roboto"/>
            <w:sz w:val="22"/>
            <w:szCs w:val="22"/>
            <w:lang w:val="en-US"/>
          </w:rPr>
          <w:delText xml:space="preserve">HR </w:delText>
        </w:r>
      </w:del>
      <w:r w:rsidR="00B4257D" w:rsidRPr="00431AEB">
        <w:rPr>
          <w:rFonts w:ascii="Roboto" w:hAnsi="Roboto"/>
          <w:sz w:val="22"/>
          <w:szCs w:val="22"/>
          <w:lang w:val="en-US"/>
        </w:rPr>
        <w:t>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w:t>
      </w:r>
      <w:r w:rsidR="00D52FCA" w:rsidRPr="00431AEB">
        <w:rPr>
          <w:rFonts w:ascii="Roboto" w:hAnsi="Roboto"/>
          <w:sz w:val="22"/>
          <w:szCs w:val="22"/>
          <w:lang w:val="en-US"/>
        </w:rPr>
        <w:lastRenderedPageBreak/>
        <w:t xml:space="preserve">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1D136084" w:rsidR="003C33E1" w:rsidRDefault="003C33E1" w:rsidP="00D51E41">
      <w:pPr>
        <w:spacing w:line="480" w:lineRule="auto"/>
        <w:rPr>
          <w:rFonts w:ascii="Roboto" w:hAnsi="Roboto"/>
          <w:sz w:val="22"/>
          <w:szCs w:val="22"/>
          <w:lang w:val="en-US"/>
        </w:rPr>
      </w:pPr>
      <w:del w:id="237" w:author="Lampert, Rachel" w:date="2025-04-03T09:21:00Z" w16du:dateUtc="2025-04-03T13:21:00Z">
        <w:r w:rsidDel="000D4738">
          <w:rPr>
            <w:rFonts w:ascii="Roboto" w:hAnsi="Roboto"/>
            <w:sz w:val="22"/>
            <w:szCs w:val="22"/>
            <w:lang w:val="en-US"/>
          </w:rPr>
          <w:delText>An i</w:delText>
        </w:r>
      </w:del>
      <w:ins w:id="238" w:author="Lampert, Rachel" w:date="2025-04-03T09:21:00Z" w16du:dateUtc="2025-04-03T13:21:00Z">
        <w:r w:rsidR="000D4738">
          <w:rPr>
            <w:rFonts w:ascii="Roboto" w:hAnsi="Roboto"/>
            <w:sz w:val="22"/>
            <w:szCs w:val="22"/>
            <w:lang w:val="en-US"/>
          </w:rPr>
          <w:t>I</w:t>
        </w:r>
      </w:ins>
      <w:r w:rsidR="00461927" w:rsidRPr="00431AEB">
        <w:rPr>
          <w:rFonts w:ascii="Roboto" w:hAnsi="Roboto"/>
          <w:sz w:val="22"/>
          <w:szCs w:val="22"/>
          <w:lang w:val="en-US"/>
        </w:rPr>
        <w:t xml:space="preserve">nteraction </w:t>
      </w:r>
      <w:proofErr w:type="gramStart"/>
      <w:r w:rsidR="00461927" w:rsidRPr="00431AEB">
        <w:rPr>
          <w:rFonts w:ascii="Roboto" w:hAnsi="Roboto"/>
          <w:sz w:val="22"/>
          <w:szCs w:val="22"/>
          <w:lang w:val="en-US"/>
        </w:rPr>
        <w:t>analys</w:t>
      </w:r>
      <w:ins w:id="239" w:author="Lampert, Rachel" w:date="2025-04-03T09:21:00Z" w16du:dateUtc="2025-04-03T13:21:00Z">
        <w:r w:rsidR="000D4738">
          <w:rPr>
            <w:rFonts w:ascii="Roboto" w:hAnsi="Roboto"/>
            <w:sz w:val="22"/>
            <w:szCs w:val="22"/>
            <w:lang w:val="en-US"/>
          </w:rPr>
          <w:t>e</w:t>
        </w:r>
      </w:ins>
      <w:proofErr w:type="gramEnd"/>
      <w:del w:id="240" w:author="Lampert, Rachel" w:date="2025-04-03T09:21:00Z" w16du:dateUtc="2025-04-03T13:21:00Z">
        <w:r w:rsidR="00461927" w:rsidRPr="00431AEB" w:rsidDel="000D4738">
          <w:rPr>
            <w:rFonts w:ascii="Roboto" w:hAnsi="Roboto"/>
            <w:sz w:val="22"/>
            <w:szCs w:val="22"/>
            <w:lang w:val="en-US"/>
          </w:rPr>
          <w:delText>i</w:delText>
        </w:r>
      </w:del>
      <w:r w:rsidR="00461927" w:rsidRPr="00431AEB">
        <w:rPr>
          <w:rFonts w:ascii="Roboto" w:hAnsi="Roboto"/>
          <w:sz w:val="22"/>
          <w:szCs w:val="22"/>
          <w:lang w:val="en-US"/>
        </w:rPr>
        <w:t>s</w:t>
      </w:r>
      <w:r w:rsidR="00934456">
        <w:rPr>
          <w:rFonts w:ascii="Roboto" w:hAnsi="Roboto"/>
          <w:sz w:val="22"/>
          <w:szCs w:val="22"/>
          <w:lang w:val="en-US"/>
        </w:rPr>
        <w:t xml:space="preserve"> </w:t>
      </w:r>
      <w:del w:id="241" w:author="Lampert, Rachel" w:date="2025-04-03T09:22:00Z" w16du:dateUtc="2025-04-03T13:22:00Z">
        <w:r w:rsidR="00934456" w:rsidDel="000D4738">
          <w:rPr>
            <w:rFonts w:ascii="Roboto" w:hAnsi="Roboto"/>
            <w:sz w:val="22"/>
            <w:szCs w:val="22"/>
            <w:lang w:val="en-US"/>
          </w:rPr>
          <w:delText xml:space="preserve">was </w:delText>
        </w:r>
      </w:del>
      <w:ins w:id="242" w:author="Lampert, Rachel" w:date="2025-04-03T09:22:00Z" w16du:dateUtc="2025-04-03T13:22:00Z">
        <w:r w:rsidR="000D4738">
          <w:rPr>
            <w:rFonts w:ascii="Roboto" w:hAnsi="Roboto"/>
            <w:sz w:val="22"/>
            <w:szCs w:val="22"/>
            <w:lang w:val="en-US"/>
          </w:rPr>
          <w:t xml:space="preserve">were </w:t>
        </w:r>
      </w:ins>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Pr>
          <w:rFonts w:ascii="Roboto" w:hAnsi="Roboto"/>
          <w:sz w:val="22"/>
          <w:szCs w:val="22"/>
          <w:lang w:val="en-US"/>
        </w:rPr>
        <w:t xml:space="preserve">disease modifiers on </w:t>
      </w:r>
      <w:r w:rsidR="00554798" w:rsidRPr="00040F1C">
        <w:rPr>
          <w:rFonts w:ascii="Roboto" w:hAnsi="Roboto"/>
          <w:sz w:val="22"/>
          <w:szCs w:val="22"/>
          <w:lang w:val="en-US"/>
        </w:rPr>
        <w:t>outcome</w:t>
      </w:r>
      <w:r>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Pr>
          <w:rFonts w:ascii="Roboto" w:hAnsi="Roboto"/>
          <w:sz w:val="22"/>
          <w:szCs w:val="22"/>
          <w:lang w:val="en-US"/>
        </w:rPr>
        <w:t xml:space="preserve"> ar</w:t>
      </w:r>
      <w:r w:rsidR="00BA5910">
        <w:rPr>
          <w:rFonts w:ascii="Roboto" w:hAnsi="Roboto"/>
          <w:sz w:val="22"/>
          <w:szCs w:val="22"/>
          <w:lang w:val="en-US"/>
        </w:rPr>
        <w:t>e</w:t>
      </w:r>
      <w:r>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Pr="003C33E1">
        <w:rPr>
          <w:rFonts w:ascii="Roboto" w:hAnsi="Roboto"/>
          <w:sz w:val="22"/>
          <w:szCs w:val="22"/>
          <w:lang w:val="en-US"/>
        </w:rPr>
        <w:t xml:space="preserve"> exposure </w:t>
      </w:r>
      <w:r w:rsidR="003B3617">
        <w:rPr>
          <w:rFonts w:ascii="Roboto" w:hAnsi="Roboto"/>
          <w:sz w:val="22"/>
          <w:szCs w:val="22"/>
          <w:lang w:val="en-US"/>
        </w:rPr>
        <w:t>for</w:t>
      </w:r>
      <w:r w:rsidRPr="003C33E1">
        <w:rPr>
          <w:rFonts w:ascii="Roboto" w:hAnsi="Roboto"/>
          <w:sz w:val="22"/>
          <w:szCs w:val="22"/>
          <w:lang w:val="en-US"/>
        </w:rPr>
        <w:t xml:space="preserve">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r w:rsidR="003B3617">
        <w:rPr>
          <w:rFonts w:ascii="Roboto" w:hAnsi="Roboto"/>
          <w:sz w:val="22"/>
          <w:szCs w:val="22"/>
          <w:lang w:val="en-US"/>
        </w:rPr>
        <w:t>versus</w:t>
      </w:r>
      <w:r w:rsidRPr="003C33E1">
        <w:rPr>
          <w:rFonts w:ascii="Roboto" w:hAnsi="Roboto"/>
          <w:sz w:val="22"/>
          <w:szCs w:val="22"/>
          <w:lang w:val="en-US"/>
        </w:rPr>
        <w:t xml:space="preserve">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p>
    <w:p w14:paraId="460283A7" w14:textId="06FFEC8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del w:id="243" w:author="Belinda Gray" w:date="2025-04-06T13:01:00Z" w16du:dateUtc="2025-04-06T09:01:00Z">
        <w:r w:rsidR="006E30BF" w:rsidDel="0074716C">
          <w:rPr>
            <w:rFonts w:ascii="Roboto" w:hAnsi="Roboto"/>
            <w:sz w:val="22"/>
            <w:szCs w:val="22"/>
            <w:lang w:val="en-US"/>
          </w:rPr>
          <w:delText>the</w:delText>
        </w:r>
        <w:r w:rsidR="00215F74" w:rsidRPr="00431AEB" w:rsidDel="0074716C">
          <w:rPr>
            <w:rFonts w:ascii="Roboto" w:hAnsi="Roboto"/>
            <w:sz w:val="22"/>
            <w:szCs w:val="22"/>
            <w:lang w:val="en-US"/>
          </w:rPr>
          <w:delText xml:space="preserve"> </w:delText>
        </w:r>
      </w:del>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del w:id="244" w:author="Belinda Gray" w:date="2025-04-06T13:01:00Z" w16du:dateUtc="2025-04-06T09:01:00Z">
        <w:r w:rsidR="006E30BF" w:rsidDel="0074716C">
          <w:rPr>
            <w:rFonts w:ascii="Roboto" w:hAnsi="Roboto"/>
            <w:sz w:val="22"/>
            <w:szCs w:val="22"/>
            <w:lang w:val="en-US"/>
          </w:rPr>
          <w:delText>outcomes</w:delText>
        </w:r>
        <w:r w:rsidDel="0074716C">
          <w:rPr>
            <w:rFonts w:ascii="Roboto" w:hAnsi="Roboto"/>
            <w:sz w:val="22"/>
            <w:szCs w:val="22"/>
            <w:lang w:val="en-US"/>
          </w:rPr>
          <w:delText xml:space="preserve"> </w:delText>
        </w:r>
      </w:del>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21FCD499" w:rsidR="00E20586" w:rsidRPr="00DF613E" w:rsidRDefault="00234D5E" w:rsidP="001D711A">
      <w:pPr>
        <w:spacing w:line="480" w:lineRule="auto"/>
        <w:rPr>
          <w:rFonts w:ascii="Roboto" w:hAnsi="Roboto"/>
          <w:sz w:val="22"/>
          <w:szCs w:val="22"/>
          <w:lang w:val="en-US"/>
        </w:rPr>
      </w:pPr>
      <w:del w:id="245" w:author="Christoffer Vissing" w:date="2025-04-12T07:53:00Z" w16du:dateUtc="2025-04-12T05:53:00Z">
        <w:r w:rsidRPr="00DF613E" w:rsidDel="009E4A4E">
          <w:rPr>
            <w:rFonts w:ascii="Roboto" w:hAnsi="Roboto"/>
            <w:sz w:val="22"/>
            <w:szCs w:val="22"/>
            <w:lang w:val="en-US"/>
          </w:rPr>
          <w:delText>In this study</w:delText>
        </w:r>
        <w:r w:rsidR="00941C96" w:rsidRPr="00DF613E" w:rsidDel="009E4A4E">
          <w:rPr>
            <w:rFonts w:ascii="Roboto" w:hAnsi="Roboto"/>
            <w:sz w:val="22"/>
            <w:szCs w:val="22"/>
            <w:lang w:val="en-US"/>
          </w:rPr>
          <w:delText>,</w:delText>
        </w:r>
        <w:r w:rsidRPr="00DF613E" w:rsidDel="009E4A4E">
          <w:rPr>
            <w:rFonts w:ascii="Roboto" w:hAnsi="Roboto"/>
            <w:sz w:val="22"/>
            <w:szCs w:val="22"/>
            <w:lang w:val="en-US"/>
          </w:rPr>
          <w:delText xml:space="preserve"> w</w:delText>
        </w:r>
      </w:del>
      <w:ins w:id="246" w:author="Christoffer Vissing" w:date="2025-04-12T07:53:00Z" w16du:dateUtc="2025-04-12T05:53:00Z">
        <w:r w:rsidR="009E4A4E">
          <w:rPr>
            <w:rFonts w:ascii="Roboto" w:hAnsi="Roboto"/>
            <w:sz w:val="22"/>
            <w:szCs w:val="22"/>
            <w:lang w:val="en-US"/>
          </w:rPr>
          <w:t>W</w:t>
        </w:r>
      </w:ins>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247"/>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ins w:id="248" w:author="Anna Axelsson Raja" w:date="2025-03-29T23:09:00Z">
        <w:r w:rsidR="00F87F9D">
          <w:rPr>
            <w:rFonts w:ascii="Roboto" w:hAnsi="Roboto"/>
            <w:sz w:val="22"/>
            <w:szCs w:val="22"/>
            <w:lang w:val="en-US"/>
          </w:rPr>
          <w:t>a</w:t>
        </w:r>
      </w:ins>
      <w:ins w:id="249" w:author="Anna Axelsson Raja" w:date="2025-03-29T23:10:00Z">
        <w:r w:rsidR="00F87F9D">
          <w:rPr>
            <w:rFonts w:ascii="Roboto" w:hAnsi="Roboto"/>
            <w:sz w:val="22"/>
            <w:szCs w:val="22"/>
            <w:lang w:val="en-US"/>
          </w:rPr>
          <w:t xml:space="preserve">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ins>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247"/>
      <w:r w:rsidR="00C00F0C">
        <w:rPr>
          <w:rStyle w:val="Kommentarhenvisning"/>
          <w:lang w:val="en-US" w:eastAsia="en-US"/>
        </w:rPr>
        <w:commentReference w:id="247"/>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250"/>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250"/>
      <w:r w:rsidR="00C00F0C">
        <w:rPr>
          <w:rStyle w:val="Kommentarhenvisning"/>
          <w:lang w:val="en-US" w:eastAsia="en-US"/>
        </w:rPr>
        <w:commentReference w:id="250"/>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ins w:id="251" w:author="Lampert, Rachel" w:date="2025-04-03T09:24:00Z" w16du:dateUtc="2025-04-03T13:24:00Z">
        <w:r w:rsidR="000D4738">
          <w:rPr>
            <w:rFonts w:ascii="Roboto" w:hAnsi="Roboto"/>
            <w:sz w:val="22"/>
            <w:szCs w:val="22"/>
            <w:lang w:val="en-US"/>
          </w:rPr>
          <w:t>, leading to</w:t>
        </w:r>
      </w:ins>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7982012A"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w:t>
      </w:r>
      <w:commentRangeStart w:id="252"/>
      <w:r w:rsidR="002045AA" w:rsidRPr="00DF613E">
        <w:rPr>
          <w:rFonts w:ascii="Roboto" w:hAnsi="Roboto"/>
          <w:sz w:val="22"/>
          <w:szCs w:val="22"/>
          <w:lang w:val="en-US"/>
        </w:rPr>
        <w:t xml:space="preserve">incidence </w:t>
      </w:r>
      <w:commentRangeEnd w:id="252"/>
      <w:r w:rsidR="009520DB">
        <w:rPr>
          <w:rStyle w:val="Kommentarhenvisning"/>
          <w:lang w:val="en-US" w:eastAsia="en-US"/>
        </w:rPr>
        <w:commentReference w:id="252"/>
      </w:r>
      <w:del w:id="253" w:author="Christoffer Vissing" w:date="2025-04-22T15:57:00Z" w16du:dateUtc="2025-04-22T13:57:00Z">
        <w:r w:rsidR="002045AA" w:rsidRPr="00DF613E" w:rsidDel="00D42B8E">
          <w:rPr>
            <w:rFonts w:ascii="Roboto" w:hAnsi="Roboto"/>
            <w:sz w:val="22"/>
            <w:szCs w:val="22"/>
            <w:lang w:val="en-US"/>
          </w:rPr>
          <w:delText>rate</w:delText>
        </w:r>
      </w:del>
      <w:r w:rsidR="002045AA" w:rsidRPr="00DF613E">
        <w:rPr>
          <w:rFonts w:ascii="Roboto" w:hAnsi="Roboto"/>
          <w:sz w:val="22"/>
          <w:szCs w:val="22"/>
          <w:lang w:val="en-US"/>
        </w:rPr>
        <w:t xml:space="preserve"> </w:t>
      </w:r>
      <w:r w:rsidR="007100EB">
        <w:rPr>
          <w:rFonts w:ascii="Roboto" w:hAnsi="Roboto"/>
          <w:sz w:val="22"/>
          <w:szCs w:val="22"/>
          <w:lang w:val="en-US"/>
        </w:rPr>
        <w:t xml:space="preserve">of </w:t>
      </w:r>
      <w:del w:id="254" w:author="Christoffer Vissing" w:date="2025-04-22T15:57:00Z" w16du:dateUtc="2025-04-22T13:57:00Z">
        <w:r w:rsidR="00EB5A65" w:rsidDel="00D42B8E">
          <w:rPr>
            <w:rFonts w:ascii="Roboto" w:hAnsi="Roboto"/>
            <w:sz w:val="22"/>
            <w:szCs w:val="22"/>
            <w:lang w:val="en-US"/>
          </w:rPr>
          <w:delText>having</w:delText>
        </w:r>
        <w:r w:rsidR="007100EB" w:rsidDel="00D42B8E">
          <w:rPr>
            <w:rFonts w:ascii="Roboto" w:hAnsi="Roboto"/>
            <w:sz w:val="22"/>
            <w:szCs w:val="22"/>
            <w:lang w:val="en-US"/>
          </w:rPr>
          <w:delText xml:space="preserve"> </w:delText>
        </w:r>
      </w:del>
      <w:r w:rsidR="007100EB">
        <w:rPr>
          <w:rFonts w:ascii="Roboto" w:hAnsi="Roboto"/>
          <w:sz w:val="22"/>
          <w:szCs w:val="22"/>
          <w:lang w:val="en-US"/>
        </w:rPr>
        <w:t xml:space="preserve">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255"/>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commentRangeEnd w:id="255"/>
      <w:r w:rsidR="000B5DA3">
        <w:rPr>
          <w:rStyle w:val="Kommentarhenvisning"/>
          <w:lang w:val="en-US" w:eastAsia="en-US"/>
        </w:rPr>
        <w:commentReference w:id="255"/>
      </w:r>
      <w:r w:rsidR="00523C29">
        <w:rPr>
          <w:rFonts w:ascii="Roboto" w:hAnsi="Roboto"/>
          <w:sz w:val="22"/>
          <w:szCs w:val="22"/>
          <w:lang w:val="en-US"/>
        </w:rPr>
        <w:tab/>
      </w:r>
    </w:p>
    <w:p w14:paraId="49917606" w14:textId="479E0D89"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ins w:id="256" w:author="Anna Axelsson Raja" w:date="2025-03-29T23:11:00Z">
        <w:r w:rsidR="00A81610">
          <w:rPr>
            <w:rFonts w:ascii="Roboto" w:hAnsi="Roboto"/>
            <w:sz w:val="22"/>
            <w:szCs w:val="22"/>
            <w:lang w:val="en-US"/>
          </w:rPr>
          <w:t>s</w:t>
        </w:r>
      </w:ins>
      <w:del w:id="257" w:author="Anna Axelsson Raja" w:date="2025-03-29T23:11:00Z">
        <w:r w:rsidR="00CE171D" w:rsidDel="00A81610">
          <w:rPr>
            <w:rFonts w:ascii="Roboto" w:hAnsi="Roboto"/>
            <w:sz w:val="22"/>
            <w:szCs w:val="22"/>
            <w:lang w:val="en-US"/>
          </w:rPr>
          <w:delText>ve</w:delText>
        </w:r>
      </w:del>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commentRangeStart w:id="258"/>
      <w:del w:id="259" w:author="Christoffer Vissing" w:date="2025-04-22T15:57:00Z" w16du:dateUtc="2025-04-22T13:57:00Z">
        <w:r w:rsidR="00581BBC" w:rsidDel="00D42B8E">
          <w:rPr>
            <w:rFonts w:ascii="Roboto" w:hAnsi="Roboto"/>
            <w:sz w:val="22"/>
            <w:szCs w:val="22"/>
            <w:lang w:val="en-US"/>
          </w:rPr>
          <w:delText>b</w:delText>
        </w:r>
      </w:del>
      <w:ins w:id="260" w:author="Christoffer Vissing" w:date="2025-04-08T15:47:00Z" w16du:dateUtc="2025-04-08T13:47:00Z">
        <w:r w:rsidR="007F0426">
          <w:rPr>
            <w:rFonts w:ascii="Roboto" w:hAnsi="Roboto"/>
            <w:sz w:val="22"/>
            <w:szCs w:val="22"/>
            <w:lang w:val="en-US"/>
          </w:rPr>
          <w:t xml:space="preserve">may </w:t>
        </w:r>
      </w:ins>
      <w:ins w:id="261" w:author="Christoffer Vissing" w:date="2025-04-22T15:57:00Z" w16du:dateUtc="2025-04-22T13:57:00Z">
        <w:r w:rsidR="00D42B8E">
          <w:rPr>
            <w:rFonts w:ascii="Roboto" w:hAnsi="Roboto"/>
            <w:sz w:val="22"/>
            <w:szCs w:val="22"/>
            <w:lang w:val="en-US"/>
          </w:rPr>
          <w:t xml:space="preserve">be causal factors in the development </w:t>
        </w:r>
      </w:ins>
      <w:ins w:id="262" w:author="Christoffer Vissing" w:date="2025-04-22T15:58:00Z" w16du:dateUtc="2025-04-22T13:58:00Z">
        <w:r w:rsidR="00D42B8E">
          <w:rPr>
            <w:rFonts w:ascii="Roboto" w:hAnsi="Roboto"/>
            <w:sz w:val="22"/>
            <w:szCs w:val="22"/>
            <w:lang w:val="en-US"/>
          </w:rPr>
          <w:t>of</w:t>
        </w:r>
      </w:ins>
      <w:del w:id="263" w:author="Christoffer Vissing" w:date="2025-04-08T15:47:00Z" w16du:dateUtc="2025-04-08T13:47:00Z">
        <w:r w:rsidR="00581BBC" w:rsidDel="007F0426">
          <w:rPr>
            <w:rFonts w:ascii="Roboto" w:hAnsi="Roboto"/>
            <w:sz w:val="22"/>
            <w:szCs w:val="22"/>
            <w:lang w:val="en-US"/>
          </w:rPr>
          <w:delText>e in causal pathway</w:delText>
        </w:r>
        <w:r w:rsidR="00DD117D" w:rsidDel="007F0426">
          <w:rPr>
            <w:rFonts w:ascii="Roboto" w:hAnsi="Roboto"/>
            <w:sz w:val="22"/>
            <w:szCs w:val="22"/>
            <w:lang w:val="en-US"/>
          </w:rPr>
          <w:delText>s</w:delText>
        </w:r>
        <w:r w:rsidR="00581BBC" w:rsidDel="007F0426">
          <w:rPr>
            <w:rFonts w:ascii="Roboto" w:hAnsi="Roboto"/>
            <w:sz w:val="22"/>
            <w:szCs w:val="22"/>
            <w:lang w:val="en-US"/>
          </w:rPr>
          <w:delText xml:space="preserve"> that lead to developing</w:delText>
        </w:r>
      </w:del>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264"/>
      <w:r w:rsidR="00581BBC">
        <w:rPr>
          <w:rFonts w:ascii="Roboto" w:hAnsi="Roboto"/>
          <w:sz w:val="22"/>
          <w:szCs w:val="22"/>
          <w:lang w:val="en-US"/>
        </w:rPr>
        <w:t>HCM</w:t>
      </w:r>
      <w:commentRangeEnd w:id="264"/>
      <w:r w:rsidR="00C00F0C">
        <w:rPr>
          <w:rStyle w:val="Kommentarhenvisning"/>
          <w:lang w:val="en-US" w:eastAsia="en-US"/>
        </w:rPr>
        <w:commentReference w:id="264"/>
      </w:r>
      <w:r w:rsidR="00581BBC">
        <w:rPr>
          <w:rFonts w:ascii="Roboto" w:hAnsi="Roboto"/>
          <w:sz w:val="22"/>
          <w:szCs w:val="22"/>
          <w:lang w:val="en-US"/>
        </w:rPr>
        <w:t xml:space="preserve">. </w:t>
      </w:r>
      <w:commentRangeEnd w:id="258"/>
      <w:r w:rsidR="007F0426">
        <w:rPr>
          <w:rStyle w:val="Kommentarhenvisning"/>
          <w:lang w:val="en-US" w:eastAsia="en-US"/>
        </w:rPr>
        <w:commentReference w:id="258"/>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2BD8DF1" w:rsidR="00D8701C" w:rsidRPr="00DF613E" w:rsidRDefault="000D4738" w:rsidP="00D8701C">
      <w:pPr>
        <w:spacing w:line="480" w:lineRule="auto"/>
        <w:rPr>
          <w:rFonts w:ascii="Roboto" w:hAnsi="Roboto"/>
          <w:sz w:val="22"/>
          <w:szCs w:val="22"/>
          <w:lang w:val="en-US"/>
        </w:rPr>
      </w:pPr>
      <w:ins w:id="265" w:author="Lampert, Rachel" w:date="2025-04-03T09:27:00Z" w16du:dateUtc="2025-04-03T13:27:00Z">
        <w:r>
          <w:rPr>
            <w:rFonts w:ascii="Roboto" w:hAnsi="Roboto"/>
            <w:sz w:val="22"/>
            <w:szCs w:val="22"/>
            <w:lang w:val="en-US"/>
          </w:rPr>
          <w:lastRenderedPageBreak/>
          <w:t>Adding to these prior data, we found that</w:t>
        </w:r>
      </w:ins>
      <w:del w:id="266" w:author="Lampert, Rachel" w:date="2025-04-03T09:28:00Z" w16du:dateUtc="2025-04-03T13:28:00Z">
        <w:r w:rsidR="00850C14" w:rsidRPr="00DF613E" w:rsidDel="000D4738">
          <w:rPr>
            <w:rFonts w:ascii="Roboto" w:hAnsi="Roboto"/>
            <w:sz w:val="22"/>
            <w:szCs w:val="22"/>
            <w:lang w:val="en-US"/>
          </w:rPr>
          <w:delText>After performing age-specific analyses to account for the older age of</w:delText>
        </w:r>
        <w:r w:rsidR="00DD117D" w:rsidDel="000D4738">
          <w:rPr>
            <w:rFonts w:ascii="Roboto" w:hAnsi="Roboto"/>
            <w:sz w:val="22"/>
            <w:szCs w:val="22"/>
            <w:lang w:val="en-US"/>
          </w:rPr>
          <w:delText xml:space="preserve"> patients with</w:delText>
        </w:r>
        <w:r w:rsidR="00850C14" w:rsidRPr="00DF613E" w:rsidDel="000D4738">
          <w:rPr>
            <w:rFonts w:ascii="Roboto" w:hAnsi="Roboto"/>
            <w:sz w:val="22"/>
            <w:szCs w:val="22"/>
            <w:lang w:val="en-US"/>
          </w:rPr>
          <w:delText xml:space="preserve"> non-sarcomeric HCM</w:delText>
        </w:r>
      </w:del>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267" w:author="Lampert, Rachel" w:date="2025-04-03T09:28:00Z" w16du:dateUtc="2025-04-03T13:28:00Z">
        <w:r>
          <w:rPr>
            <w:rFonts w:ascii="Roboto" w:hAnsi="Roboto"/>
            <w:sz w:val="22"/>
            <w:szCs w:val="22"/>
            <w:lang w:val="en-US"/>
          </w:rPr>
          <w:t>, even af</w:t>
        </w:r>
        <w:del w:id="268" w:author="Christoffer Vissing" w:date="2025-04-08T15:35:00Z" w16du:dateUtc="2025-04-08T13:35:00Z">
          <w:r w:rsidRPr="00DF613E" w:rsidDel="00D81999">
            <w:rPr>
              <w:rFonts w:ascii="Roboto" w:hAnsi="Roboto"/>
              <w:sz w:val="22"/>
              <w:szCs w:val="22"/>
              <w:lang w:val="en-US"/>
            </w:rPr>
            <w:delText>f</w:delText>
          </w:r>
        </w:del>
        <w:r w:rsidRPr="00DF613E">
          <w:rPr>
            <w:rFonts w:ascii="Roboto" w:hAnsi="Roboto"/>
            <w:sz w:val="22"/>
            <w:szCs w:val="22"/>
            <w:lang w:val="en-US"/>
          </w:rPr>
          <w:t>ter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269"/>
      <w:commentRangeStart w:id="270"/>
      <w:r w:rsidR="00636ED5">
        <w:rPr>
          <w:rFonts w:ascii="Roboto" w:hAnsi="Roboto"/>
          <w:sz w:val="22"/>
          <w:szCs w:val="22"/>
          <w:lang w:val="en-US"/>
        </w:rPr>
        <w:t xml:space="preserve">ventricular arrhythmias seemed </w:t>
      </w:r>
      <w:commentRangeStart w:id="271"/>
      <w:ins w:id="272" w:author="Anna Axelsson Raja" w:date="2025-03-29T23:14:00Z">
        <w:r w:rsidR="00A81610">
          <w:rPr>
            <w:rFonts w:ascii="Roboto" w:hAnsi="Roboto"/>
            <w:sz w:val="22"/>
            <w:szCs w:val="22"/>
            <w:lang w:val="en-US"/>
          </w:rPr>
          <w:t xml:space="preserve">be equal at younger ages but </w:t>
        </w:r>
      </w:ins>
      <w:del w:id="273" w:author="Anna Axelsson Raja" w:date="2025-03-29T23:14:00Z">
        <w:r w:rsidR="00636ED5" w:rsidDel="00A81610">
          <w:rPr>
            <w:rFonts w:ascii="Roboto" w:hAnsi="Roboto"/>
            <w:sz w:val="22"/>
            <w:szCs w:val="22"/>
            <w:lang w:val="en-US"/>
          </w:rPr>
          <w:delText>to</w:delText>
        </w:r>
      </w:del>
      <w:r w:rsidR="00636ED5">
        <w:rPr>
          <w:rFonts w:ascii="Roboto" w:hAnsi="Roboto"/>
          <w:sz w:val="22"/>
          <w:szCs w:val="22"/>
          <w:lang w:val="en-US"/>
        </w:rPr>
        <w:t xml:space="preserve"> </w:t>
      </w:r>
      <w:commentRangeEnd w:id="271"/>
      <w:r w:rsidR="00A81610">
        <w:rPr>
          <w:rStyle w:val="Kommentarhenvisning"/>
          <w:lang w:val="en-US" w:eastAsia="en-US"/>
        </w:rPr>
        <w:commentReference w:id="271"/>
      </w:r>
      <w:commentRangeStart w:id="274"/>
      <w:r w:rsidR="00636ED5">
        <w:rPr>
          <w:rFonts w:ascii="Roboto" w:hAnsi="Roboto"/>
          <w:sz w:val="22"/>
          <w:szCs w:val="22"/>
          <w:lang w:val="en-US"/>
        </w:rPr>
        <w:t xml:space="preserve">persist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commentRangeEnd w:id="274"/>
      <w:r w:rsidR="005E2ED0">
        <w:rPr>
          <w:rStyle w:val="Kommentarhenvisning"/>
          <w:lang w:val="en-US" w:eastAsia="en-US"/>
        </w:rPr>
        <w:commentReference w:id="274"/>
      </w:r>
      <w:r w:rsidR="00636ED5">
        <w:rPr>
          <w:rFonts w:ascii="Roboto" w:hAnsi="Roboto"/>
          <w:sz w:val="22"/>
          <w:szCs w:val="22"/>
          <w:lang w:val="en-US"/>
        </w:rPr>
        <w:t>.</w:t>
      </w:r>
      <w:r w:rsidR="00D54922">
        <w:rPr>
          <w:rFonts w:ascii="Roboto" w:hAnsi="Roboto"/>
          <w:sz w:val="22"/>
          <w:szCs w:val="22"/>
          <w:lang w:val="en-US"/>
        </w:rPr>
        <w:t xml:space="preserve"> </w:t>
      </w:r>
      <w:commentRangeEnd w:id="269"/>
      <w:r w:rsidR="00D0466C">
        <w:rPr>
          <w:rStyle w:val="Kommentarhenvisning"/>
          <w:lang w:val="en-US" w:eastAsia="en-US"/>
        </w:rPr>
        <w:commentReference w:id="269"/>
      </w:r>
      <w:commentRangeEnd w:id="270"/>
      <w:r w:rsidR="009520DB">
        <w:rPr>
          <w:rStyle w:val="Kommentarhenvisning"/>
          <w:lang w:val="en-US" w:eastAsia="en-US"/>
        </w:rPr>
        <w:commentReference w:id="270"/>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commentRangeStart w:id="275"/>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276"/>
      <w:commentRangeStart w:id="277"/>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275"/>
      <w:r w:rsidR="00A81610">
        <w:rPr>
          <w:rStyle w:val="Kommentarhenvisning"/>
          <w:lang w:val="en-US" w:eastAsia="en-US"/>
        </w:rPr>
        <w:commentReference w:id="275"/>
      </w:r>
      <w:commentRangeEnd w:id="276"/>
      <w:r w:rsidR="00D0466C">
        <w:rPr>
          <w:rStyle w:val="Kommentarhenvisning"/>
          <w:lang w:val="en-US" w:eastAsia="en-US"/>
        </w:rPr>
        <w:commentReference w:id="276"/>
      </w:r>
      <w:commentRangeEnd w:id="277"/>
      <w:r w:rsidR="009E4A4E">
        <w:rPr>
          <w:rStyle w:val="Kommentarhenvisning"/>
          <w:lang w:val="en-US" w:eastAsia="en-US"/>
        </w:rPr>
        <w:commentReference w:id="277"/>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5664BD23"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del w:id="278" w:author="Christoffer Vissing" w:date="2025-04-22T16:00:00Z" w16du:dateUtc="2025-04-22T14:00:00Z">
        <w:r w:rsidR="00682C9F" w:rsidRPr="00DF613E" w:rsidDel="00D42B8E">
          <w:rPr>
            <w:rFonts w:ascii="Roboto" w:hAnsi="Roboto"/>
            <w:sz w:val="22"/>
            <w:szCs w:val="22"/>
            <w:lang w:val="en-US"/>
          </w:rPr>
          <w:delText xml:space="preserve">the </w:delText>
        </w:r>
      </w:del>
      <w:ins w:id="279" w:author="Christoffer Vissing" w:date="2025-04-22T16:00:00Z" w16du:dateUtc="2025-04-22T14:00:00Z">
        <w:r w:rsidR="00D42B8E">
          <w:rPr>
            <w:rFonts w:ascii="Roboto" w:hAnsi="Roboto"/>
            <w:sz w:val="22"/>
            <w:szCs w:val="22"/>
            <w:lang w:val="en-US"/>
          </w:rPr>
          <w:t>a</w:t>
        </w:r>
        <w:r w:rsidR="00D42B8E" w:rsidRPr="00DF613E">
          <w:rPr>
            <w:rFonts w:ascii="Roboto" w:hAnsi="Roboto"/>
            <w:sz w:val="22"/>
            <w:szCs w:val="22"/>
            <w:lang w:val="en-US"/>
          </w:rPr>
          <w:t xml:space="preserve"> </w:t>
        </w:r>
      </w:ins>
      <w:r w:rsidR="00682C9F" w:rsidRPr="00DF613E">
        <w:rPr>
          <w:rFonts w:ascii="Roboto" w:hAnsi="Roboto"/>
          <w:sz w:val="22"/>
          <w:szCs w:val="22"/>
          <w:lang w:val="en-US"/>
        </w:rPr>
        <w:t>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lastRenderedPageBreak/>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del w:id="280" w:author="Christoffer Vissing" w:date="2025-04-22T16:01:00Z" w16du:dateUtc="2025-04-22T14:01:00Z">
        <w:r w:rsidR="002624A5" w:rsidDel="00D42B8E">
          <w:rPr>
            <w:rFonts w:ascii="Roboto" w:hAnsi="Roboto"/>
            <w:sz w:val="22"/>
            <w:szCs w:val="22"/>
            <w:lang w:val="en-US"/>
          </w:rPr>
          <w:delText xml:space="preserve">intrinsic </w:delText>
        </w:r>
      </w:del>
      <w:ins w:id="281" w:author="Christoffer Vissing" w:date="2025-04-22T16:01:00Z" w16du:dateUtc="2025-04-22T14:01:00Z">
        <w:r w:rsidR="00D42B8E">
          <w:rPr>
            <w:rFonts w:ascii="Roboto" w:hAnsi="Roboto"/>
            <w:sz w:val="22"/>
            <w:szCs w:val="22"/>
            <w:lang w:val="en-US"/>
          </w:rPr>
          <w:t>related</w:t>
        </w:r>
        <w:r w:rsidR="00D42B8E">
          <w:rPr>
            <w:rFonts w:ascii="Roboto" w:hAnsi="Roboto"/>
            <w:sz w:val="22"/>
            <w:szCs w:val="22"/>
            <w:lang w:val="en-US"/>
          </w:rPr>
          <w:t xml:space="preserve"> </w:t>
        </w:r>
      </w:ins>
      <w:r w:rsidR="002624A5">
        <w:rPr>
          <w:rFonts w:ascii="Roboto" w:hAnsi="Roboto"/>
          <w:sz w:val="22"/>
          <w:szCs w:val="22"/>
          <w:lang w:val="en-US"/>
        </w:rPr>
        <w:t xml:space="preserve">to </w:t>
      </w:r>
      <w:del w:id="282" w:author="Christoffer Vissing" w:date="2025-04-22T16:01:00Z" w16du:dateUtc="2025-04-22T14:01:00Z">
        <w:r w:rsidR="002624A5" w:rsidDel="00D42B8E">
          <w:rPr>
            <w:rFonts w:ascii="Roboto" w:hAnsi="Roboto"/>
            <w:sz w:val="22"/>
            <w:szCs w:val="22"/>
            <w:lang w:val="en-US"/>
          </w:rPr>
          <w:delText>their</w:delText>
        </w:r>
        <w:r w:rsidR="00CC498B" w:rsidDel="00D42B8E">
          <w:rPr>
            <w:rFonts w:ascii="Roboto" w:hAnsi="Roboto"/>
            <w:sz w:val="22"/>
            <w:szCs w:val="22"/>
            <w:lang w:val="en-US"/>
          </w:rPr>
          <w:delText xml:space="preserve"> </w:delText>
        </w:r>
      </w:del>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ins w:id="283" w:author="Lampert, Rachel" w:date="2025-04-03T09:35:00Z" w16du:dateUtc="2025-04-03T13:35:00Z">
        <w:r w:rsidR="00D0466C">
          <w:rPr>
            <w:rFonts w:ascii="Roboto" w:hAnsi="Roboto"/>
            <w:sz w:val="22"/>
            <w:szCs w:val="22"/>
            <w:lang w:val="en-US"/>
          </w:rPr>
          <w:t xml:space="preserve"> Whether AF </w:t>
        </w:r>
      </w:ins>
      <w:ins w:id="284" w:author="Lampert, Rachel" w:date="2025-04-03T09:36:00Z" w16du:dateUtc="2025-04-03T13:36:00Z">
        <w:r w:rsidR="00D0466C">
          <w:rPr>
            <w:rFonts w:ascii="Roboto" w:hAnsi="Roboto"/>
            <w:sz w:val="22"/>
            <w:szCs w:val="22"/>
            <w:lang w:val="en-US"/>
          </w:rPr>
          <w:t xml:space="preserve">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ins>
      <w:ins w:id="285" w:author="Christoffer Vissing" w:date="2025-04-22T16:02:00Z" w16du:dateUtc="2025-04-22T14:02:00Z">
        <w:r w:rsidR="00D42B8E">
          <w:rPr>
            <w:rFonts w:ascii="Roboto" w:hAnsi="Roboto"/>
            <w:sz w:val="22"/>
            <w:szCs w:val="22"/>
            <w:lang w:val="en-US"/>
          </w:rPr>
          <w:t>s</w:t>
        </w:r>
      </w:ins>
      <w:ins w:id="286" w:author="Lampert, Rachel" w:date="2025-04-03T09:36:00Z" w16du:dateUtc="2025-04-03T13:36:00Z">
        <w:del w:id="287" w:author="Christoffer Vissing" w:date="2025-04-22T16:02:00Z" w16du:dateUtc="2025-04-22T14:02:00Z">
          <w:r w:rsidR="00D0466C" w:rsidDel="00D42B8E">
            <w:rPr>
              <w:rFonts w:ascii="Roboto" w:hAnsi="Roboto"/>
              <w:sz w:val="22"/>
              <w:szCs w:val="22"/>
              <w:lang w:val="en-US"/>
            </w:rPr>
            <w:delText xml:space="preserve">, </w:delText>
          </w:r>
        </w:del>
      </w:ins>
      <w:ins w:id="288" w:author="Lampert, Rachel" w:date="2025-04-03T09:44:00Z" w16du:dateUtc="2025-04-03T13:44:00Z">
        <w:del w:id="289" w:author="Christoffer Vissing" w:date="2025-04-22T16:01:00Z" w16du:dateUtc="2025-04-22T14:01:00Z">
          <w:r w:rsidR="006B67A4" w:rsidDel="00D42B8E">
            <w:rPr>
              <w:rFonts w:ascii="Roboto" w:hAnsi="Roboto"/>
              <w:sz w:val="22"/>
              <w:szCs w:val="22"/>
              <w:lang w:val="en-US"/>
            </w:rPr>
            <w:delText>implying that maintenance of sinus rhythm may be beneficial</w:delText>
          </w:r>
        </w:del>
        <w:del w:id="290" w:author="Christoffer Vissing" w:date="2025-04-22T16:02:00Z" w16du:dateUtc="2025-04-22T14:02:00Z">
          <w:r w:rsidR="006B67A4" w:rsidDel="00D42B8E">
            <w:rPr>
              <w:rFonts w:ascii="Roboto" w:hAnsi="Roboto"/>
              <w:sz w:val="22"/>
              <w:szCs w:val="22"/>
              <w:lang w:val="en-US"/>
            </w:rPr>
            <w:delText>,</w:delText>
          </w:r>
        </w:del>
        <w:r w:rsidR="006B67A4">
          <w:rPr>
            <w:rFonts w:ascii="Roboto" w:hAnsi="Roboto"/>
            <w:sz w:val="22"/>
            <w:szCs w:val="22"/>
            <w:lang w:val="en-US"/>
          </w:rPr>
          <w:t xml:space="preserve"> is an important avenue of further research.</w:t>
        </w:r>
      </w:ins>
      <w:r w:rsidR="00CC498B">
        <w:rPr>
          <w:rFonts w:ascii="Roboto" w:hAnsi="Roboto"/>
          <w:sz w:val="22"/>
          <w:szCs w:val="22"/>
          <w:lang w:val="en-US"/>
        </w:rPr>
        <w:t xml:space="preserve"> Sudden cardiac death risk was</w:t>
      </w:r>
      <w:ins w:id="291" w:author="Christoffer Vissing" w:date="2025-04-22T16:02:00Z" w16du:dateUtc="2025-04-22T14:02:00Z">
        <w:r w:rsidR="00D42B8E">
          <w:rPr>
            <w:rFonts w:ascii="Roboto" w:hAnsi="Roboto"/>
            <w:sz w:val="22"/>
            <w:szCs w:val="22"/>
            <w:lang w:val="en-US"/>
          </w:rPr>
          <w:t xml:space="preserve"> also</w:t>
        </w:r>
      </w:ins>
      <w:r w:rsidR="00CC498B">
        <w:rPr>
          <w:rFonts w:ascii="Roboto" w:hAnsi="Roboto"/>
          <w:sz w:val="22"/>
          <w:szCs w:val="22"/>
          <w:lang w:val="en-US"/>
        </w:rPr>
        <w:t xml:space="preserve"> higher </w:t>
      </w:r>
      <w:ins w:id="292" w:author="Christoffer Vissing" w:date="2025-04-22T16:03:00Z" w16du:dateUtc="2025-04-22T14:03:00Z">
        <w:r w:rsidR="00D42B8E">
          <w:rPr>
            <w:rFonts w:ascii="Roboto" w:hAnsi="Roboto"/>
            <w:sz w:val="22"/>
            <w:szCs w:val="22"/>
            <w:lang w:val="en-US"/>
          </w:rPr>
          <w:t xml:space="preserve">in </w:t>
        </w:r>
        <w:proofErr w:type="spellStart"/>
        <w:r w:rsidR="00D42B8E">
          <w:rPr>
            <w:rFonts w:ascii="Roboto" w:hAnsi="Roboto"/>
            <w:sz w:val="22"/>
            <w:szCs w:val="22"/>
            <w:lang w:val="en-US"/>
          </w:rPr>
          <w:t>sarcomeric</w:t>
        </w:r>
        <w:proofErr w:type="spellEnd"/>
        <w:r w:rsidR="00D42B8E">
          <w:rPr>
            <w:rFonts w:ascii="Roboto" w:hAnsi="Roboto"/>
            <w:sz w:val="22"/>
            <w:szCs w:val="22"/>
            <w:lang w:val="en-US"/>
          </w:rPr>
          <w:t xml:space="preserve"> HCM </w:t>
        </w:r>
      </w:ins>
      <w:r w:rsidR="00CC498B">
        <w:rPr>
          <w:rFonts w:ascii="Roboto" w:hAnsi="Roboto"/>
          <w:sz w:val="22"/>
          <w:szCs w:val="22"/>
          <w:lang w:val="en-US"/>
        </w:rPr>
        <w:t xml:space="preserve">and persisted to </w:t>
      </w:r>
      <w:del w:id="293" w:author="Christoffer Vissing" w:date="2025-04-22T16:03:00Z" w16du:dateUtc="2025-04-22T14:03:00Z">
        <w:r w:rsidR="00CC498B" w:rsidDel="00D42B8E">
          <w:rPr>
            <w:rFonts w:ascii="Roboto" w:hAnsi="Roboto"/>
            <w:sz w:val="22"/>
            <w:szCs w:val="22"/>
            <w:lang w:val="en-US"/>
          </w:rPr>
          <w:delText xml:space="preserve">advanced </w:delText>
        </w:r>
      </w:del>
      <w:ins w:id="294" w:author="Christoffer Vissing" w:date="2025-04-22T16:03:00Z" w16du:dateUtc="2025-04-22T14:03:00Z">
        <w:r w:rsidR="00D42B8E">
          <w:rPr>
            <w:rFonts w:ascii="Roboto" w:hAnsi="Roboto"/>
            <w:sz w:val="22"/>
            <w:szCs w:val="22"/>
            <w:lang w:val="en-US"/>
          </w:rPr>
          <w:t>older</w:t>
        </w:r>
        <w:r w:rsidR="00D42B8E">
          <w:rPr>
            <w:rFonts w:ascii="Roboto" w:hAnsi="Roboto"/>
            <w:sz w:val="22"/>
            <w:szCs w:val="22"/>
            <w:lang w:val="en-US"/>
          </w:rPr>
          <w:t xml:space="preserve"> </w:t>
        </w:r>
      </w:ins>
      <w:r w:rsidR="00CC498B">
        <w:rPr>
          <w:rFonts w:ascii="Roboto" w:hAnsi="Roboto"/>
          <w:sz w:val="22"/>
          <w:szCs w:val="22"/>
          <w:lang w:val="en-US"/>
        </w:rPr>
        <w:t>age</w:t>
      </w:r>
      <w:ins w:id="295" w:author="Christoffer Vissing" w:date="2025-04-22T16:03:00Z" w16du:dateUtc="2025-04-22T14:03:00Z">
        <w:r w:rsidR="00D42B8E">
          <w:rPr>
            <w:rFonts w:ascii="Roboto" w:hAnsi="Roboto"/>
            <w:sz w:val="22"/>
            <w:szCs w:val="22"/>
            <w:lang w:val="en-US"/>
          </w:rPr>
          <w:t>s</w:t>
        </w:r>
      </w:ins>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71EDC2E8"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del w:id="296" w:author="Christoffer Vissing" w:date="2025-04-22T16:03:00Z" w16du:dateUtc="2025-04-22T14:03:00Z">
        <w:r w:rsidRPr="00DF613E" w:rsidDel="00D42B8E">
          <w:rPr>
            <w:rFonts w:ascii="Roboto" w:hAnsi="Roboto"/>
            <w:sz w:val="22"/>
            <w:szCs w:val="22"/>
            <w:lang w:val="en-US"/>
          </w:rPr>
          <w:delText xml:space="preserve">carrying </w:delText>
        </w:r>
      </w:del>
      <w:ins w:id="297" w:author="Christoffer Vissing" w:date="2025-04-22T16:03:00Z" w16du:dateUtc="2025-04-22T14:03:00Z">
        <w:r w:rsidR="00D42B8E">
          <w:rPr>
            <w:rFonts w:ascii="Roboto" w:hAnsi="Roboto"/>
            <w:sz w:val="22"/>
            <w:szCs w:val="22"/>
            <w:lang w:val="en-US"/>
          </w:rPr>
          <w:t>the presence of</w:t>
        </w:r>
        <w:r w:rsidR="00D42B8E" w:rsidRPr="00DF613E">
          <w:rPr>
            <w:rFonts w:ascii="Roboto" w:hAnsi="Roboto"/>
            <w:sz w:val="22"/>
            <w:szCs w:val="22"/>
            <w:lang w:val="en-US"/>
          </w:rPr>
          <w:t xml:space="preserve"> </w:t>
        </w:r>
      </w:ins>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commentRangeStart w:id="298"/>
      <w:commentRangeStart w:id="299"/>
      <w:commentRangeStart w:id="300"/>
      <w:commentRangeStart w:id="301"/>
      <w:r w:rsidR="005664EA">
        <w:rPr>
          <w:rFonts w:ascii="Roboto" w:hAnsi="Roboto"/>
          <w:sz w:val="22"/>
          <w:szCs w:val="22"/>
          <w:lang w:val="en-US"/>
        </w:rPr>
        <w:t>Risk</w:t>
      </w:r>
      <w:commentRangeEnd w:id="298"/>
      <w:r w:rsidR="005E2ED0">
        <w:rPr>
          <w:rStyle w:val="Kommentarhenvisning"/>
          <w:lang w:val="en-US" w:eastAsia="en-US"/>
        </w:rPr>
        <w:commentReference w:id="298"/>
      </w:r>
      <w:commentRangeEnd w:id="299"/>
      <w:r w:rsidR="00746DF7">
        <w:rPr>
          <w:rStyle w:val="Kommentarhenvisning"/>
          <w:lang w:val="en-US" w:eastAsia="en-US"/>
        </w:rPr>
        <w:commentReference w:id="299"/>
      </w:r>
      <w:commentRangeEnd w:id="300"/>
      <w:r w:rsidR="009E4A4E">
        <w:rPr>
          <w:rStyle w:val="Kommentarhenvisning"/>
          <w:lang w:val="en-US" w:eastAsia="en-US"/>
        </w:rPr>
        <w:commentReference w:id="300"/>
      </w:r>
      <w:commentRangeEnd w:id="301"/>
      <w:r w:rsidR="009E4A4E">
        <w:rPr>
          <w:rStyle w:val="Kommentarhenvisning"/>
          <w:lang w:val="en-US" w:eastAsia="en-US"/>
        </w:rPr>
        <w:commentReference w:id="301"/>
      </w:r>
      <w:r w:rsidR="005664EA">
        <w:rPr>
          <w:rFonts w:ascii="Roboto" w:hAnsi="Roboto"/>
          <w:sz w:val="22"/>
          <w:szCs w:val="22"/>
          <w:lang w:val="en-US"/>
        </w:rPr>
        <w:t xml:space="preserve">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w:t>
      </w:r>
      <w:ins w:id="302" w:author="Anna Axelsson Raja" w:date="2025-03-29T23:22:00Z">
        <w:r w:rsidR="008E2093">
          <w:rPr>
            <w:rFonts w:ascii="Roboto" w:hAnsi="Roboto"/>
            <w:sz w:val="22"/>
            <w:szCs w:val="22"/>
            <w:lang w:val="en-US"/>
          </w:rPr>
          <w:t xml:space="preserve">whereas continuing </w:t>
        </w:r>
      </w:ins>
      <w:r w:rsidR="005664EA">
        <w:rPr>
          <w:rFonts w:ascii="Roboto" w:hAnsi="Roboto"/>
          <w:sz w:val="22"/>
          <w:szCs w:val="22"/>
          <w:lang w:val="en-US"/>
        </w:rPr>
        <w:t xml:space="preserve">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624DF0A2"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ins w:id="303" w:author="Lampert, Rachel" w:date="2025-04-03T09:44:00Z" w16du:dateUtc="2025-04-03T13:44:00Z">
        <w:r w:rsidR="006B67A4">
          <w:rPr>
            <w:rFonts w:ascii="Roboto" w:hAnsi="Roboto"/>
            <w:sz w:val="22"/>
            <w:szCs w:val="22"/>
            <w:lang w:val="en-US"/>
          </w:rPr>
          <w:t>those followed in community</w:t>
        </w:r>
        <w:del w:id="304" w:author="Belinda Gray" w:date="2025-04-06T13:09:00Z" w16du:dateUtc="2025-04-06T09:09:00Z">
          <w:r w:rsidR="006B67A4" w:rsidDel="00746DF7">
            <w:rPr>
              <w:rFonts w:ascii="Roboto" w:hAnsi="Roboto"/>
              <w:sz w:val="22"/>
              <w:szCs w:val="22"/>
              <w:lang w:val="en-US"/>
            </w:rPr>
            <w:delText>e</w:delText>
          </w:r>
        </w:del>
        <w:r w:rsidR="006B67A4">
          <w:rPr>
            <w:rFonts w:ascii="Roboto" w:hAnsi="Roboto"/>
            <w:sz w:val="22"/>
            <w:szCs w:val="22"/>
            <w:lang w:val="en-US"/>
          </w:rPr>
          <w:t xml:space="preserve"> setting</w:t>
        </w:r>
      </w:ins>
      <w:ins w:id="305" w:author="Christoffer Vissing" w:date="2025-04-22T16:03:00Z" w16du:dateUtc="2025-04-22T14:03:00Z">
        <w:r w:rsidR="00D42B8E">
          <w:rPr>
            <w:rFonts w:ascii="Roboto" w:hAnsi="Roboto"/>
            <w:sz w:val="22"/>
            <w:szCs w:val="22"/>
            <w:lang w:val="en-US"/>
          </w:rPr>
          <w:t>s</w:t>
        </w:r>
      </w:ins>
      <w:ins w:id="306" w:author="Lampert, Rachel" w:date="2025-04-03T09:44:00Z" w16du:dateUtc="2025-04-03T13:44:00Z">
        <w:r w:rsidR="006B67A4">
          <w:rPr>
            <w:rFonts w:ascii="Roboto" w:hAnsi="Roboto"/>
            <w:sz w:val="22"/>
            <w:szCs w:val="22"/>
            <w:lang w:val="en-US"/>
          </w:rPr>
          <w:t xml:space="preserve"> or to </w:t>
        </w:r>
      </w:ins>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xml:space="preserve">, there may be </w:t>
      </w:r>
      <w:r w:rsidRPr="00DF613E">
        <w:rPr>
          <w:rFonts w:ascii="Roboto" w:hAnsi="Roboto"/>
          <w:sz w:val="22"/>
          <w:szCs w:val="22"/>
          <w:lang w:val="en-US"/>
        </w:rPr>
        <w:lastRenderedPageBreak/>
        <w:t>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7BC1EF67" w:rsidR="005559AF" w:rsidRPr="00DF613E" w:rsidRDefault="007C0B1A" w:rsidP="002E48E9">
      <w:pPr>
        <w:spacing w:line="480" w:lineRule="auto"/>
        <w:rPr>
          <w:rFonts w:ascii="Roboto" w:hAnsi="Roboto"/>
          <w:sz w:val="22"/>
          <w:szCs w:val="22"/>
          <w:lang w:val="en-US"/>
        </w:rPr>
      </w:pPr>
      <w:commentRangeStart w:id="307"/>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del w:id="308" w:author="Christoffer Vissing" w:date="2025-04-22T16:04:00Z" w16du:dateUtc="2025-04-22T14:04:00Z">
        <w:r w:rsidR="00A2067F" w:rsidDel="00D42B8E">
          <w:rPr>
            <w:rFonts w:ascii="Roboto" w:hAnsi="Roboto"/>
            <w:sz w:val="22"/>
            <w:szCs w:val="22"/>
            <w:lang w:val="en-US"/>
          </w:rPr>
          <w:delText>more</w:delText>
        </w:r>
        <w:r w:rsidDel="00D42B8E">
          <w:rPr>
            <w:rFonts w:ascii="Roboto" w:hAnsi="Roboto"/>
            <w:sz w:val="22"/>
            <w:szCs w:val="22"/>
            <w:lang w:val="en-US"/>
          </w:rPr>
          <w:delText xml:space="preserve"> </w:delText>
        </w:r>
      </w:del>
      <w:ins w:id="309" w:author="Christoffer Vissing" w:date="2025-04-22T16:04:00Z" w16du:dateUtc="2025-04-22T14:04:00Z">
        <w:r w:rsidR="00D42B8E">
          <w:rPr>
            <w:rFonts w:ascii="Roboto" w:hAnsi="Roboto"/>
            <w:sz w:val="22"/>
            <w:szCs w:val="22"/>
            <w:lang w:val="en-US"/>
          </w:rPr>
          <w:t>a higher burden of</w:t>
        </w:r>
        <w:r w:rsidR="00D42B8E">
          <w:rPr>
            <w:rFonts w:ascii="Roboto" w:hAnsi="Roboto"/>
            <w:sz w:val="22"/>
            <w:szCs w:val="22"/>
            <w:lang w:val="en-US"/>
          </w:rPr>
          <w:t xml:space="preserve"> </w:t>
        </w:r>
      </w:ins>
      <w:r>
        <w:rPr>
          <w:rFonts w:ascii="Roboto" w:hAnsi="Roboto"/>
          <w:sz w:val="22"/>
          <w:szCs w:val="22"/>
          <w:lang w:val="en-US"/>
        </w:rPr>
        <w:t>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del w:id="310" w:author="Lampert, Rachel" w:date="2025-04-03T09:45:00Z" w16du:dateUtc="2025-04-03T13:45:00Z">
        <w:r w:rsidR="00CF1786" w:rsidDel="00652B2A">
          <w:rPr>
            <w:rFonts w:ascii="Roboto" w:hAnsi="Roboto"/>
            <w:sz w:val="22"/>
            <w:szCs w:val="22"/>
            <w:lang w:val="en-US"/>
          </w:rPr>
          <w:delText>along with</w:delText>
        </w:r>
      </w:del>
      <w:ins w:id="311" w:author="Lampert, Rachel" w:date="2025-04-03T09:45:00Z" w16du:dateUtc="2025-04-03T13:45:00Z">
        <w:r w:rsidR="00652B2A">
          <w:rPr>
            <w:rFonts w:ascii="Roboto" w:hAnsi="Roboto"/>
            <w:sz w:val="22"/>
            <w:szCs w:val="22"/>
            <w:lang w:val="en-US"/>
          </w:rPr>
          <w:t>likely in combination with</w:t>
        </w:r>
      </w:ins>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commentRangeStart w:id="312"/>
      <w:r w:rsidR="00444074" w:rsidRPr="00DF613E">
        <w:rPr>
          <w:rFonts w:ascii="Roboto" w:hAnsi="Roboto"/>
          <w:sz w:val="22"/>
          <w:szCs w:val="22"/>
          <w:lang w:val="en-US"/>
        </w:rPr>
        <w:t xml:space="preserve">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 xml:space="preserve">personalized approaches to </w:t>
      </w:r>
      <w:r w:rsidR="00CF1786">
        <w:rPr>
          <w:rFonts w:ascii="Roboto" w:hAnsi="Roboto"/>
          <w:sz w:val="22"/>
          <w:szCs w:val="22"/>
          <w:lang w:val="en-US"/>
        </w:rPr>
        <w:t>the management of patients and families</w:t>
      </w:r>
      <w:r w:rsidR="00444074" w:rsidRPr="00DF613E">
        <w:rPr>
          <w:rFonts w:ascii="Roboto" w:hAnsi="Roboto"/>
          <w:sz w:val="22"/>
          <w:szCs w:val="22"/>
          <w:lang w:val="en-US"/>
        </w:rPr>
        <w:t>.</w:t>
      </w:r>
      <w:r w:rsidR="005559AF" w:rsidRPr="00DF613E">
        <w:rPr>
          <w:rFonts w:ascii="Roboto" w:hAnsi="Roboto"/>
          <w:sz w:val="22"/>
          <w:szCs w:val="22"/>
          <w:lang w:val="en-US"/>
        </w:rPr>
        <w:t xml:space="preserve"> </w:t>
      </w:r>
      <w:commentRangeEnd w:id="307"/>
      <w:r w:rsidR="00AB003F">
        <w:rPr>
          <w:rStyle w:val="Kommentarhenvisning"/>
          <w:lang w:val="en-US" w:eastAsia="en-US"/>
        </w:rPr>
        <w:commentReference w:id="307"/>
      </w:r>
      <w:commentRangeEnd w:id="312"/>
      <w:r w:rsidR="00652B2A">
        <w:rPr>
          <w:rStyle w:val="Kommentarhenvisning"/>
          <w:lang w:val="en-US" w:eastAsia="en-US"/>
        </w:rPr>
        <w:commentReference w:id="312"/>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445B77B0" w:rsidR="001D711A" w:rsidRPr="000B5DA3" w:rsidDel="000B5DA3" w:rsidRDefault="001D711A" w:rsidP="006630D4">
      <w:pPr>
        <w:suppressLineNumbers/>
        <w:spacing w:line="480" w:lineRule="auto"/>
        <w:rPr>
          <w:del w:id="313" w:author="Christoffer Vissing" w:date="2025-04-08T15:37:00Z" w16du:dateUtc="2025-04-08T13:37:00Z"/>
          <w:rFonts w:ascii="Roboto" w:hAnsi="Roboto"/>
          <w:bCs/>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ins w:id="314" w:author="Christoffer Vissing" w:date="2025-04-08T15:37:00Z" w16du:dateUtc="2025-04-08T13:37:00Z">
        <w:r w:rsidR="000B5DA3">
          <w:rPr>
            <w:rFonts w:ascii="Roboto" w:hAnsi="Roboto"/>
            <w:sz w:val="22"/>
            <w:szCs w:val="22"/>
            <w:lang w:val="en-GB"/>
          </w:rPr>
          <w:t>.</w:t>
        </w:r>
      </w:ins>
      <w:r w:rsidR="00580470" w:rsidRPr="00DB6D77">
        <w:rPr>
          <w:rFonts w:ascii="Roboto" w:hAnsi="Roboto"/>
          <w:sz w:val="22"/>
          <w:szCs w:val="22"/>
          <w:lang w:val="en-GB"/>
        </w:rPr>
        <w:t xml:space="preserve"> </w:t>
      </w:r>
    </w:p>
    <w:p w14:paraId="5061852D" w14:textId="2D099776" w:rsidR="001D711A" w:rsidRPr="00CC498B" w:rsidRDefault="00746DF7" w:rsidP="006630D4">
      <w:pPr>
        <w:suppressLineNumbers/>
        <w:spacing w:line="480" w:lineRule="auto"/>
        <w:rPr>
          <w:rFonts w:ascii="Roboto" w:hAnsi="Roboto"/>
          <w:b/>
          <w:sz w:val="22"/>
          <w:szCs w:val="22"/>
          <w:lang w:val="en-US"/>
        </w:rPr>
      </w:pPr>
      <w:ins w:id="315" w:author="Belinda Gray" w:date="2025-04-06T13:11:00Z" w16du:dateUtc="2025-04-06T09:11:00Z">
        <w:r w:rsidRPr="000B5DA3">
          <w:rPr>
            <w:rFonts w:ascii="Roboto" w:hAnsi="Roboto"/>
            <w:bCs/>
            <w:sz w:val="22"/>
            <w:szCs w:val="22"/>
            <w:lang w:val="en-US"/>
            <w:rPrChange w:id="316" w:author="Christoffer Vissing" w:date="2025-04-08T15:37:00Z" w16du:dateUtc="2025-04-08T13:37:00Z">
              <w:rPr>
                <w:rFonts w:ascii="Roboto" w:hAnsi="Roboto"/>
                <w:b/>
                <w:sz w:val="22"/>
                <w:szCs w:val="22"/>
                <w:lang w:val="en-US"/>
              </w:rPr>
            </w:rPrChange>
          </w:rPr>
          <w:t>BG is the recipient of a Heart Foundation Future Leader Fellowship (#107244)</w:t>
        </w:r>
      </w:ins>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w:t>
      </w:r>
      <w:commentRangeStart w:id="317"/>
      <w:r w:rsidRPr="00DB6D77">
        <w:rPr>
          <w:rFonts w:ascii="Roboto" w:hAnsi="Roboto" w:cs="Times New Roman"/>
        </w:rPr>
        <w:t>interests</w:t>
      </w:r>
      <w:commentRangeEnd w:id="317"/>
      <w:r w:rsidR="009520DB">
        <w:rPr>
          <w:rStyle w:val="Kommentarhenvisning"/>
          <w:rFonts w:ascii="Times New Roman" w:eastAsia="Times New Roman" w:hAnsi="Times New Roman" w:cs="Times New Roman"/>
        </w:rPr>
        <w:commentReference w:id="317"/>
      </w:r>
      <w:r w:rsidRPr="00DB6D77">
        <w:rPr>
          <w:rFonts w:ascii="Roboto" w:hAnsi="Roboto" w:cs="Times New Roman"/>
        </w:rPr>
        <w:t xml:space="preserve">. </w:t>
      </w:r>
    </w:p>
    <w:p w14:paraId="6ECC8E88" w14:textId="5A83F375" w:rsidR="00625F3A" w:rsidRPr="000B5DA3" w:rsidDel="00D81999" w:rsidRDefault="001D711A" w:rsidP="00625F3A">
      <w:pPr>
        <w:pStyle w:val="Ingenafstand"/>
        <w:suppressLineNumbers/>
        <w:rPr>
          <w:del w:id="318" w:author="Christoffer Vissing" w:date="2025-04-08T15:36:00Z" w16du:dateUtc="2025-04-08T13:36:00Z"/>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ins w:id="319" w:author="Christoffer Vissing" w:date="2025-04-12T08:08:00Z" w16du:dateUtc="2025-04-12T06:08:00Z">
        <w:r w:rsidR="00395895">
          <w:rPr>
            <w:rFonts w:ascii="Roboto" w:hAnsi="Roboto" w:cs="Times New Roman"/>
          </w:rPr>
          <w:t xml:space="preserve"> </w:t>
        </w:r>
      </w:ins>
      <w:r w:rsidRPr="00DB6D77">
        <w:rPr>
          <w:rFonts w:ascii="Roboto" w:hAnsi="Roboto" w:cs="Times New Roman"/>
        </w:rPr>
        <w:t>a consultant for Bristol Myers Squibb and Cytokinetics.</w:t>
      </w:r>
      <w:ins w:id="320" w:author="Christoffer Vissing" w:date="2025-04-12T08:08:00Z" w16du:dateUtc="2025-04-12T06:08:00Z">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ins>
      <w:r w:rsidRPr="00DB6D77">
        <w:rPr>
          <w:rFonts w:ascii="Roboto" w:hAnsi="Roboto" w:cs="Times New Roman"/>
        </w:rPr>
        <w:t xml:space="preserve"> MM is a </w:t>
      </w:r>
      <w:r w:rsidRPr="000B5DA3">
        <w:rPr>
          <w:rFonts w:ascii="Roboto" w:hAnsi="Roboto" w:cs="Times New Roman"/>
        </w:rPr>
        <w:t xml:space="preserve">consultant </w:t>
      </w:r>
      <w:ins w:id="321" w:author="Christoffer Vissing" w:date="2025-04-12T07:48:00Z" w16du:dateUtc="2025-04-12T05:48:00Z">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ins>
      <w:proofErr w:type="spellEnd"/>
      <w:ins w:id="322" w:author="Christoffer Vissing" w:date="2025-04-12T07:49:00Z" w16du:dateUtc="2025-04-12T05:49:00Z">
        <w:r w:rsidR="00803FC0">
          <w:rPr>
            <w:rFonts w:ascii="Roboto" w:hAnsi="Roboto" w:cs="Times New Roman"/>
          </w:rPr>
          <w:t xml:space="preserve"> and</w:t>
        </w:r>
      </w:ins>
      <w:ins w:id="323" w:author="Christoffer Vissing" w:date="2025-04-12T07:48:00Z" w16du:dateUtc="2025-04-12T05:48:00Z">
        <w:r w:rsidR="00803FC0">
          <w:rPr>
            <w:rFonts w:ascii="Roboto" w:hAnsi="Roboto" w:cs="Times New Roman"/>
          </w:rPr>
          <w:t xml:space="preserve"> Sanofi</w:t>
        </w:r>
      </w:ins>
      <w:del w:id="324" w:author="Christoffer Vissing" w:date="2025-04-12T07:49:00Z" w16du:dateUtc="2025-04-12T05:49:00Z">
        <w:r w:rsidRPr="000B5DA3" w:rsidDel="00803FC0">
          <w:rPr>
            <w:rFonts w:ascii="Roboto" w:hAnsi="Roboto" w:cs="Times New Roman"/>
          </w:rPr>
          <w:delText>for Bristol Myers Squibb and Cytokinetics</w:delText>
        </w:r>
      </w:del>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p>
    <w:p w14:paraId="7D501822" w14:textId="6309007A" w:rsidR="001D711A" w:rsidRPr="000B5DA3" w:rsidDel="00D81999" w:rsidRDefault="001D711A" w:rsidP="006630D4">
      <w:pPr>
        <w:pStyle w:val="Ingenafstand"/>
        <w:suppressLineNumbers/>
        <w:rPr>
          <w:del w:id="325" w:author="Christoffer Vissing" w:date="2025-04-08T15:36:00Z" w16du:dateUtc="2025-04-08T13:36:00Z"/>
          <w:rFonts w:ascii="Roboto" w:hAnsi="Roboto" w:cs="Times New Roman"/>
        </w:rPr>
      </w:pPr>
    </w:p>
    <w:p w14:paraId="04BACB3D" w14:textId="4B880F39" w:rsidR="001D711A" w:rsidRPr="000B5DA3" w:rsidRDefault="00746DF7" w:rsidP="006630D4">
      <w:pPr>
        <w:pStyle w:val="Ingenafstand"/>
        <w:suppressLineNumbers/>
        <w:rPr>
          <w:rFonts w:ascii="Roboto" w:hAnsi="Roboto"/>
          <w:rPrChange w:id="326" w:author="Christoffer Vissing" w:date="2025-04-08T15:38:00Z" w16du:dateUtc="2025-04-08T13:38:00Z">
            <w:rPr>
              <w:rFonts w:ascii="Roboto" w:hAnsi="Roboto"/>
              <w:sz w:val="24"/>
            </w:rPr>
          </w:rPrChange>
        </w:rPr>
      </w:pPr>
      <w:ins w:id="327" w:author="Belinda Gray" w:date="2025-04-06T13:10:00Z" w16du:dateUtc="2025-04-06T09:10:00Z">
        <w:r w:rsidRPr="000B5DA3">
          <w:rPr>
            <w:rFonts w:ascii="Roboto" w:hAnsi="Roboto"/>
            <w:rPrChange w:id="328" w:author="Christoffer Vissing" w:date="2025-04-08T15:38:00Z" w16du:dateUtc="2025-04-08T13:38:00Z">
              <w:rPr>
                <w:rFonts w:ascii="Roboto" w:hAnsi="Roboto"/>
                <w:sz w:val="24"/>
              </w:rPr>
            </w:rPrChange>
          </w:rPr>
          <w:t>BG has received honoraria from BMS for advisory board and edu</w:t>
        </w:r>
      </w:ins>
      <w:ins w:id="329" w:author="Belinda Gray" w:date="2025-04-06T13:11:00Z" w16du:dateUtc="2025-04-06T09:11:00Z">
        <w:r w:rsidRPr="000B5DA3">
          <w:rPr>
            <w:rFonts w:ascii="Roboto" w:hAnsi="Roboto"/>
            <w:rPrChange w:id="330" w:author="Christoffer Vissing" w:date="2025-04-08T15:38:00Z" w16du:dateUtc="2025-04-08T13:38:00Z">
              <w:rPr>
                <w:rFonts w:ascii="Roboto" w:hAnsi="Roboto"/>
                <w:sz w:val="24"/>
              </w:rPr>
            </w:rPrChange>
          </w:rPr>
          <w:t xml:space="preserve">cation. </w:t>
        </w:r>
      </w:ins>
      <w:ins w:id="331" w:author="Christoffer Vissing" w:date="2025-04-08T15:36:00Z" w16du:dateUtc="2025-04-08T13:36:00Z">
        <w:r w:rsidR="00D81999" w:rsidRPr="000B5DA3">
          <w:rPr>
            <w:rFonts w:ascii="Roboto" w:hAnsi="Roboto" w:cs="Times New Roman"/>
          </w:rPr>
          <w:t>LC has consulted for Bristol Myers Squibb.</w:t>
        </w:r>
      </w:ins>
    </w:p>
    <w:p w14:paraId="0D139271" w14:textId="77777777" w:rsidR="00DB6D77" w:rsidRPr="000B5DA3" w:rsidRDefault="001D711A" w:rsidP="006630D4">
      <w:pPr>
        <w:suppressLineNumbers/>
        <w:rPr>
          <w:rFonts w:ascii="Roboto" w:hAnsi="Roboto"/>
          <w:sz w:val="22"/>
          <w:szCs w:val="22"/>
          <w:lang w:val="en-US"/>
          <w:rPrChange w:id="332" w:author="Christoffer Vissing" w:date="2025-04-08T15:38:00Z" w16du:dateUtc="2025-04-08T13:38:00Z">
            <w:rPr>
              <w:rFonts w:ascii="Roboto" w:hAnsi="Roboto"/>
              <w:lang w:val="en-US"/>
            </w:rPr>
          </w:rPrChange>
        </w:rPr>
      </w:pPr>
      <w:r w:rsidRPr="000B5DA3">
        <w:rPr>
          <w:rFonts w:ascii="Roboto" w:hAnsi="Roboto"/>
          <w:b/>
          <w:bCs/>
          <w:sz w:val="22"/>
          <w:szCs w:val="22"/>
          <w:lang w:val="en-US"/>
          <w:rPrChange w:id="333" w:author="Christoffer Vissing" w:date="2025-04-08T15:38:00Z" w16du:dateUtc="2025-04-08T13:38:00Z">
            <w:rPr>
              <w:rFonts w:ascii="Roboto" w:hAnsi="Roboto"/>
              <w:b/>
              <w:bCs/>
              <w:lang w:val="en-US"/>
            </w:rPr>
          </w:rPrChange>
        </w:rPr>
        <w:br w:type="page"/>
      </w:r>
    </w:p>
    <w:p w14:paraId="42E5C421" w14:textId="77777777" w:rsidR="00DB6D77" w:rsidRPr="00907D0E" w:rsidRDefault="00DB6D77" w:rsidP="006630D4">
      <w:pPr>
        <w:suppressLineNumbers/>
        <w:rPr>
          <w:rFonts w:ascii="Roboto" w:hAnsi="Roboto"/>
          <w:b/>
          <w:bCs/>
          <w:sz w:val="28"/>
          <w:szCs w:val="32"/>
          <w:lang w:val="en-US"/>
        </w:rPr>
      </w:pPr>
      <w:commentRangeStart w:id="334"/>
      <w:r w:rsidRPr="00907D0E">
        <w:rPr>
          <w:rFonts w:ascii="Roboto" w:hAnsi="Roboto"/>
          <w:b/>
          <w:bCs/>
          <w:sz w:val="28"/>
          <w:szCs w:val="32"/>
          <w:lang w:val="en-US"/>
        </w:rPr>
        <w:lastRenderedPageBreak/>
        <w:t>References</w:t>
      </w:r>
      <w:commentRangeEnd w:id="334"/>
      <w:r w:rsidR="00746DF7">
        <w:rPr>
          <w:rStyle w:val="Kommentarhenvisning"/>
          <w:lang w:val="en-US" w:eastAsia="en-US"/>
        </w:rPr>
        <w:commentReference w:id="334"/>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217F3A" w:rsidRDefault="00830E6F" w:rsidP="00830E6F">
      <w:pPr>
        <w:widowControl w:val="0"/>
        <w:autoSpaceDE w:val="0"/>
        <w:autoSpaceDN w:val="0"/>
        <w:adjustRightInd w:val="0"/>
        <w:rPr>
          <w:rFonts w:ascii="Roboto" w:hAnsi="Roboto"/>
          <w:sz w:val="20"/>
          <w:lang w:val="it-IT"/>
          <w:rPrChange w:id="335" w:author="iacopo olivotto" w:date="2025-03-31T08:55:00Z">
            <w:rPr>
              <w:rFonts w:ascii="Roboto" w:hAnsi="Roboto"/>
              <w:sz w:val="20"/>
              <w:lang w:val="en-US"/>
            </w:rPr>
          </w:rPrChange>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217F3A">
        <w:rPr>
          <w:rFonts w:ascii="Roboto" w:hAnsi="Roboto"/>
          <w:i/>
          <w:iCs/>
          <w:sz w:val="20"/>
          <w:lang w:val="it-IT"/>
          <w:rPrChange w:id="336" w:author="iacopo olivotto" w:date="2025-03-31T08:55:00Z">
            <w:rPr>
              <w:rFonts w:ascii="Roboto" w:hAnsi="Roboto"/>
              <w:i/>
              <w:iCs/>
              <w:sz w:val="20"/>
              <w:lang w:val="en-US"/>
            </w:rPr>
          </w:rPrChange>
        </w:rPr>
        <w:t>JAMA Cardiol.</w:t>
      </w:r>
      <w:r w:rsidRPr="00217F3A">
        <w:rPr>
          <w:rFonts w:ascii="Roboto" w:hAnsi="Roboto"/>
          <w:sz w:val="20"/>
          <w:lang w:val="it-IT"/>
          <w:rPrChange w:id="337" w:author="iacopo olivotto" w:date="2025-03-31T08:55:00Z">
            <w:rPr>
              <w:rFonts w:ascii="Roboto" w:hAnsi="Roboto"/>
              <w:sz w:val="20"/>
              <w:lang w:val="en-US"/>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217F3A">
        <w:rPr>
          <w:rFonts w:ascii="Roboto" w:hAnsi="Roboto"/>
          <w:sz w:val="20"/>
          <w:lang w:val="it-IT"/>
          <w:rPrChange w:id="338" w:author="iacopo olivotto" w:date="2025-03-31T08:55:00Z">
            <w:rPr>
              <w:rFonts w:ascii="Roboto" w:hAnsi="Roboto"/>
              <w:sz w:val="20"/>
              <w:lang w:val="en-US"/>
            </w:rPr>
          </w:rPrChange>
        </w:rPr>
        <w:t xml:space="preserve">13. </w:t>
      </w:r>
      <w:r w:rsidRPr="00217F3A">
        <w:rPr>
          <w:rFonts w:ascii="Roboto" w:hAnsi="Roboto"/>
          <w:sz w:val="20"/>
          <w:lang w:val="it-IT"/>
          <w:rPrChange w:id="339" w:author="iacopo olivotto" w:date="2025-03-31T08:55:00Z">
            <w:rPr>
              <w:rFonts w:ascii="Roboto" w:hAnsi="Roboto"/>
              <w:sz w:val="20"/>
              <w:lang w:val="en-US"/>
            </w:rPr>
          </w:rPrChange>
        </w:rPr>
        <w:tab/>
        <w:t xml:space="preserve">Maron MS, Olivotto I, Betocchi S, Casey SA, Lesser JR, Losi MA, Cecchi F, Maron BJ. </w:t>
      </w:r>
      <w:r w:rsidRPr="00337E0B">
        <w:rPr>
          <w:rFonts w:ascii="Roboto" w:hAnsi="Roboto"/>
          <w:sz w:val="20"/>
          <w:lang w:val="en-US"/>
        </w:rPr>
        <w:t xml:space="preserve">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340"/>
            <w:r w:rsidRPr="007C4859">
              <w:rPr>
                <w:rFonts w:ascii="Roboto" w:hAnsi="Roboto" w:cs="Segoe UI"/>
                <w:color w:val="333333"/>
                <w:lang w:val="en-US"/>
              </w:rPr>
              <w:t>specific</w:t>
            </w:r>
            <w:commentRangeEnd w:id="340"/>
            <w:r w:rsidR="00535359">
              <w:rPr>
                <w:rStyle w:val="Kommentarhenvisning"/>
                <w:lang w:val="en-US" w:eastAsia="en-US"/>
              </w:rPr>
              <w:commentReference w:id="340"/>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935B32" w:rsidRDefault="00D5141C" w:rsidP="00CE073C">
      <w:pPr>
        <w:suppressLineNumbers/>
        <w:spacing w:after="160" w:line="259" w:lineRule="auto"/>
        <w:rPr>
          <w:rFonts w:ascii="Roboto" w:hAnsi="Roboto"/>
          <w:b/>
          <w:bCs/>
          <w:lang w:val="en-GB"/>
          <w:rPrChange w:id="341" w:author="Anna Axelsson Raja" w:date="2025-03-29T07:23:00Z">
            <w:rPr>
              <w:rFonts w:ascii="Roboto" w:hAnsi="Roboto"/>
              <w:b/>
              <w:bCs/>
            </w:rPr>
          </w:rPrChange>
        </w:rPr>
      </w:pPr>
      <w:commentRangeStart w:id="342"/>
      <w:r w:rsidRPr="00935B32">
        <w:rPr>
          <w:rFonts w:ascii="Roboto" w:hAnsi="Roboto"/>
          <w:b/>
          <w:bCs/>
          <w:lang w:val="en-GB"/>
          <w:rPrChange w:id="343" w:author="Anna Axelsson Raja" w:date="2025-03-29T07:23:00Z">
            <w:rPr>
              <w:rFonts w:ascii="Roboto" w:hAnsi="Roboto"/>
              <w:b/>
              <w:bCs/>
            </w:rPr>
          </w:rPrChange>
        </w:rPr>
        <w:lastRenderedPageBreak/>
        <w:t>Figure</w:t>
      </w:r>
      <w:commentRangeEnd w:id="342"/>
      <w:r w:rsidR="00CE4003">
        <w:rPr>
          <w:rStyle w:val="Kommentarhenvisning"/>
          <w:lang w:val="en-US" w:eastAsia="en-US"/>
        </w:rPr>
        <w:commentReference w:id="342"/>
      </w:r>
      <w:r w:rsidRPr="00935B32">
        <w:rPr>
          <w:rFonts w:ascii="Roboto" w:hAnsi="Roboto"/>
          <w:b/>
          <w:bCs/>
          <w:lang w:val="en-GB"/>
          <w:rPrChange w:id="344" w:author="Anna Axelsson Raja" w:date="2025-03-29T07:23:00Z">
            <w:rPr>
              <w:rFonts w:ascii="Roboto" w:hAnsi="Roboto"/>
              <w:b/>
              <w:bCs/>
            </w:rPr>
          </w:rPrChange>
        </w:rPr>
        <w:t xml:space="preserve"> </w:t>
      </w:r>
      <w:r w:rsidR="004754E7" w:rsidRPr="00935B32">
        <w:rPr>
          <w:rFonts w:ascii="Roboto" w:hAnsi="Roboto"/>
          <w:b/>
          <w:bCs/>
          <w:lang w:val="en-GB"/>
          <w:rPrChange w:id="345" w:author="Anna Axelsson Raja" w:date="2025-03-29T07:23:00Z">
            <w:rPr>
              <w:rFonts w:ascii="Roboto" w:hAnsi="Roboto"/>
              <w:b/>
              <w:bCs/>
            </w:rPr>
          </w:rPrChange>
        </w:rPr>
        <w:t>2</w:t>
      </w:r>
      <w:r w:rsidRPr="00935B32">
        <w:rPr>
          <w:rFonts w:ascii="Roboto" w:hAnsi="Roboto"/>
          <w:lang w:val="en-GB"/>
          <w:rPrChange w:id="346" w:author="Anna Axelsson Raja" w:date="2025-03-29T07:23:00Z">
            <w:rPr>
              <w:rFonts w:ascii="Roboto" w:hAnsi="Roboto"/>
            </w:rPr>
          </w:rPrChange>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commentRangeStart w:id="347"/>
      <w:r w:rsidRPr="001529A1">
        <w:rPr>
          <w:rFonts w:ascii="Roboto" w:hAnsi="Roboto"/>
          <w:b/>
          <w:bCs/>
          <w:sz w:val="22"/>
          <w:szCs w:val="22"/>
          <w:lang w:val="en-US"/>
        </w:rPr>
        <w:t>Legend</w:t>
      </w:r>
      <w:commentRangeEnd w:id="347"/>
      <w:r w:rsidR="009520DB">
        <w:rPr>
          <w:rStyle w:val="Kommentarhenvisning"/>
          <w:lang w:val="en-US" w:eastAsia="en-US"/>
        </w:rPr>
        <w:commentReference w:id="347"/>
      </w:r>
      <w:r w:rsidRPr="001529A1">
        <w:rPr>
          <w:rFonts w:ascii="Roboto" w:hAnsi="Roboto"/>
          <w:b/>
          <w:bCs/>
          <w:sz w:val="22"/>
          <w:szCs w:val="22"/>
          <w:lang w:val="en-US"/>
        </w:rPr>
        <w:t>:</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348"/>
      <w:r w:rsidRPr="001529A1">
        <w:rPr>
          <w:rFonts w:ascii="Roboto" w:hAnsi="Roboto"/>
          <w:sz w:val="22"/>
          <w:szCs w:val="22"/>
          <w:lang w:val="en-US"/>
        </w:rPr>
        <w:t>Overall, the largest difference in incidence of this outcome occurs in the group of patients older than 65 years</w:t>
      </w:r>
      <w:commentRangeEnd w:id="348"/>
      <w:r w:rsidR="008F22DF">
        <w:rPr>
          <w:rStyle w:val="Kommentarhenvisning"/>
          <w:lang w:val="en-US" w:eastAsia="en-US"/>
        </w:rPr>
        <w:commentReference w:id="348"/>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491C57B5"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del w:id="349" w:author="Christoffer Vissing" w:date="2025-04-22T15:45:00Z" w16du:dateUtc="2025-04-22T13:45:00Z">
        <w:r w:rsidR="00C73000" w:rsidDel="009520DB">
          <w:rPr>
            <w:rFonts w:ascii="Roboto" w:hAnsi="Roboto"/>
            <w:sz w:val="22"/>
            <w:szCs w:val="22"/>
            <w:lang w:val="en-US"/>
          </w:rPr>
          <w:delText>cursive</w:delText>
        </w:r>
      </w:del>
      <w:ins w:id="350" w:author="Christoffer Vissing" w:date="2025-04-22T15:45:00Z" w16du:dateUtc="2025-04-22T13:45:00Z">
        <w:r w:rsidR="009520DB">
          <w:rPr>
            <w:rFonts w:ascii="Roboto" w:hAnsi="Roboto"/>
            <w:sz w:val="22"/>
            <w:szCs w:val="22"/>
            <w:lang w:val="en-US"/>
          </w:rPr>
          <w:t>italic</w:t>
        </w:r>
      </w:ins>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8" w:author="Ho, Carolyn Y.,MD" w:date="2025-03-23T10:56:00Z" w:initials="HCY">
    <w:p w14:paraId="70FFE005" w14:textId="25B5EC31" w:rsidR="00357D74" w:rsidRDefault="00357D74" w:rsidP="00357D74">
      <w:pPr>
        <w:pStyle w:val="Kommentartekst"/>
      </w:pPr>
      <w:r>
        <w:rPr>
          <w:rStyle w:val="Kommentarhenvisning"/>
        </w:rPr>
        <w:annotationRef/>
      </w:r>
      <w:r>
        <w:t>@LIA CROTTI</w:t>
      </w:r>
      <w:r>
        <w:cr/>
        <w:t>Please check your name and add your institution</w:t>
      </w:r>
    </w:p>
  </w:comment>
  <w:comment w:id="48"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64"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57" w:author="Anna Axelsson Raja" w:date="2025-03-29T07:33:00Z" w:initials="AAX">
    <w:p w14:paraId="51F01D34" w14:textId="4C805434" w:rsidR="00935B32" w:rsidRDefault="00935B32" w:rsidP="00935B32">
      <w:r>
        <w:rPr>
          <w:rStyle w:val="Kommentarhenvisning"/>
        </w:rPr>
        <w:annotationRef/>
      </w:r>
      <w:r>
        <w:rPr>
          <w:color w:val="000000"/>
          <w:sz w:val="20"/>
          <w:szCs w:val="20"/>
          <w:lang w:val="en-US" w:eastAsia="en-US"/>
        </w:rPr>
        <w:t>I am not sure about this sentence: Granular stuy regarding….. is unexplored</w:t>
      </w:r>
    </w:p>
    <w:p w14:paraId="18429EB8" w14:textId="77777777" w:rsidR="00935B32" w:rsidRDefault="00935B32" w:rsidP="00935B32">
      <w:r>
        <w:rPr>
          <w:color w:val="000000"/>
          <w:sz w:val="20"/>
          <w:szCs w:val="20"/>
          <w:lang w:val="en-US" w:eastAsia="en-US"/>
        </w:rPr>
        <w:t>?</w:t>
      </w:r>
    </w:p>
  </w:comment>
  <w:comment w:id="58" w:author="Lampert, Rachel" w:date="2025-04-03T08:52:00Z" w:initials="RL">
    <w:p w14:paraId="338B88FD" w14:textId="77777777" w:rsidR="00E55540" w:rsidRDefault="00E55540" w:rsidP="00E55540">
      <w:pPr>
        <w:pStyle w:val="Kommentartekst"/>
      </w:pPr>
      <w:r>
        <w:rPr>
          <w:rStyle w:val="Kommentarhenvisning"/>
        </w:rPr>
        <w:annotationRef/>
      </w:r>
      <w:r>
        <w:t>Agree sentence does not work.  How about “...however, the role of comorbidities in influencing the trajectories of sarcomeric versus nonsarc HCM has not been delineated</w:t>
      </w:r>
    </w:p>
  </w:comment>
  <w:comment w:id="59" w:author="Belinda Gray" w:date="2025-04-06T12:33:00Z" w:initials="BD">
    <w:p w14:paraId="5965AD84" w14:textId="77777777" w:rsidR="003B7FA4" w:rsidRDefault="003B7FA4" w:rsidP="003B7FA4">
      <w:r>
        <w:rPr>
          <w:rStyle w:val="Kommentarhenvisning"/>
        </w:rPr>
        <w:annotationRef/>
      </w:r>
      <w:r>
        <w:rPr>
          <w:color w:val="000000"/>
          <w:sz w:val="20"/>
          <w:szCs w:val="20"/>
          <w:lang w:val="en-US" w:eastAsia="en-US"/>
        </w:rPr>
        <w:t>I like Rachel’s suggestion</w:t>
      </w:r>
    </w:p>
  </w:comment>
  <w:comment w:id="72" w:author="Christoffer Vissing" w:date="2025-04-08T15:43:00Z" w:initials="CRV">
    <w:p w14:paraId="3F977D08" w14:textId="77777777" w:rsidR="000B5DA3" w:rsidRDefault="000B5DA3" w:rsidP="000B5DA3">
      <w:r>
        <w:rPr>
          <w:rStyle w:val="Kommentarhenvisning"/>
        </w:rPr>
        <w:annotationRef/>
      </w:r>
      <w:r>
        <w:rPr>
          <w:sz w:val="20"/>
          <w:szCs w:val="20"/>
          <w:lang w:val="en-US" w:eastAsia="en-US"/>
        </w:rPr>
        <w:t xml:space="preserve">From VP </w:t>
      </w:r>
    </w:p>
    <w:p w14:paraId="6808E12B" w14:textId="77777777" w:rsidR="000B5DA3" w:rsidRDefault="000B5DA3" w:rsidP="000B5DA3">
      <w:r>
        <w:rPr>
          <w:sz w:val="20"/>
          <w:szCs w:val="20"/>
          <w:lang w:val="en-US" w:eastAsia="en-US"/>
        </w:rPr>
        <w:t>You may already do this, but would make sure in methods that we state that VUS fall into this category and that pathogenic variants for HCM mimics (eg amyloid, fabry) are excluded</w:t>
      </w:r>
    </w:p>
  </w:comment>
  <w:comment w:id="76" w:author="Henning Bundgaard" w:date="2025-03-25T13:02:00Z" w:initials="HB">
    <w:p w14:paraId="563CF726" w14:textId="0D7C8F9B" w:rsidR="005534C8" w:rsidRDefault="005534C8" w:rsidP="00217F3A">
      <w:pPr>
        <w:pStyle w:val="Kommentartekst"/>
      </w:pPr>
      <w:r>
        <w:rPr>
          <w:rStyle w:val="Kommentarhenvisning"/>
        </w:rPr>
        <w:annotationRef/>
      </w:r>
      <w:r>
        <w:t>impressive</w:t>
      </w:r>
    </w:p>
  </w:comment>
  <w:comment w:id="82"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83"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84"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85" w:author="Christoffer Vissing" w:date="2025-04-12T07:59:00Z" w:initials="CRV">
    <w:p w14:paraId="15FC81D7" w14:textId="77777777" w:rsidR="009E4A4E" w:rsidRDefault="009E4A4E" w:rsidP="009E4A4E">
      <w:r>
        <w:rPr>
          <w:rStyle w:val="Kommentarhenvisning"/>
        </w:rPr>
        <w:annotationRef/>
      </w:r>
      <w:r>
        <w:rPr>
          <w:sz w:val="20"/>
          <w:szCs w:val="20"/>
          <w:lang w:val="en-US" w:eastAsia="en-US"/>
        </w:rPr>
        <w:t>VP</w:t>
      </w:r>
    </w:p>
    <w:p w14:paraId="293C3FAC" w14:textId="77777777" w:rsidR="009E4A4E" w:rsidRDefault="009E4A4E" w:rsidP="009E4A4E">
      <w:r>
        <w:rPr>
          <w:sz w:val="20"/>
          <w:szCs w:val="20"/>
          <w:lang w:val="en-US" w:eastAsia="en-US"/>
        </w:rPr>
        <w:t>I would vote for delete. This is known and it’s why you’re doing the study.</w:t>
      </w:r>
    </w:p>
  </w:comment>
  <w:comment w:id="86" w:author="Christoffer Vissing" w:date="2025-04-12T08:00:00Z" w:initials="CRV">
    <w:p w14:paraId="42C6E181" w14:textId="77777777" w:rsidR="009E4A4E" w:rsidRDefault="009E4A4E" w:rsidP="009E4A4E">
      <w:r>
        <w:rPr>
          <w:rStyle w:val="Kommentarhenvisning"/>
        </w:rPr>
        <w:annotationRef/>
      </w:r>
      <w:r>
        <w:rPr>
          <w:sz w:val="20"/>
          <w:szCs w:val="20"/>
          <w:lang w:val="en-US" w:eastAsia="en-US"/>
        </w:rPr>
        <w:t>VP 2</w:t>
      </w:r>
    </w:p>
    <w:p w14:paraId="41A079A7" w14:textId="77777777" w:rsidR="009E4A4E" w:rsidRDefault="009E4A4E" w:rsidP="009E4A4E">
      <w:r>
        <w:rPr>
          <w:sz w:val="20"/>
          <w:szCs w:val="20"/>
          <w:lang w:val="en-US" w:eastAsia="en-US"/>
        </w:rPr>
        <w:t>instead would name these known comorbidities as the specific ones you tested BECAUSE of SHaRe’s prior work in the intro/methods</w:t>
      </w:r>
    </w:p>
  </w:comment>
  <w:comment w:id="79" w:author="Anna Axelsson Raja" w:date="2025-03-29T07:37:00Z" w:initials="AAX">
    <w:p w14:paraId="75A01FF6" w14:textId="5B32C99E"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87" w:author="Lampert, Rachel" w:date="2025-04-03T08:55:00Z" w:initials="RL">
    <w:p w14:paraId="64ACB7EA" w14:textId="77777777" w:rsidR="00E55540" w:rsidRDefault="00E55540" w:rsidP="00E55540">
      <w:pPr>
        <w:pStyle w:val="Kommentartekst"/>
      </w:pPr>
      <w:r>
        <w:rPr>
          <w:rStyle w:val="Kommentarhenvisning"/>
        </w:rPr>
        <w:annotationRef/>
      </w:r>
      <w:r>
        <w:t>Wouldnt this be entirely driven by either SCD or HF? Would remove “largely” unless I am missing something here</w:t>
      </w:r>
    </w:p>
  </w:comment>
  <w:comment w:id="90" w:author="Henning Bundgaard" w:date="2025-03-25T13:08:00Z" w:initials="HB">
    <w:p w14:paraId="4E126053" w14:textId="7D6AD1B7" w:rsidR="008455B8" w:rsidRDefault="008455B8" w:rsidP="00217F3A">
      <w:pPr>
        <w:pStyle w:val="Kommentartekst"/>
      </w:pPr>
      <w:r>
        <w:rPr>
          <w:rStyle w:val="Kommentarhenvisning"/>
        </w:rPr>
        <w:annotationRef/>
      </w:r>
      <w:r>
        <w:t>Delete?</w:t>
      </w:r>
    </w:p>
  </w:comment>
  <w:comment w:id="93"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04" w:author="Christoffer Vissing" w:date="2025-04-08T15:44:00Z" w:initials="CRV">
    <w:p w14:paraId="2D97641C" w14:textId="77777777" w:rsidR="000B5DA3" w:rsidRDefault="000B5DA3" w:rsidP="000B5DA3">
      <w:r>
        <w:rPr>
          <w:rStyle w:val="Kommentarhenvisning"/>
        </w:rPr>
        <w:annotationRef/>
      </w:r>
      <w:r>
        <w:rPr>
          <w:sz w:val="20"/>
          <w:szCs w:val="20"/>
          <w:lang w:val="en-US" w:eastAsia="en-US"/>
        </w:rPr>
        <w:t>From VP</w:t>
      </w:r>
    </w:p>
    <w:p w14:paraId="31F403A6" w14:textId="77777777" w:rsidR="000B5DA3" w:rsidRDefault="000B5DA3" w:rsidP="000B5DA3">
      <w:r>
        <w:rPr>
          <w:sz w:val="20"/>
          <w:szCs w:val="20"/>
          <w:lang w:val="en-US" w:eastAsia="en-US"/>
        </w:rPr>
        <w:t>I wouldn’t add this here since you didn’t test it. Instead i would put a discussion of how prior PRS might modify your findings in future applications.</w:t>
      </w:r>
    </w:p>
  </w:comment>
  <w:comment w:id="110" w:author="Anna Axelsson Raja" w:date="2025-03-29T07:42:00Z" w:initials="AAX">
    <w:p w14:paraId="2A2F656A" w14:textId="2495A651" w:rsidR="00935B32" w:rsidRDefault="00935B32" w:rsidP="00935B32">
      <w:r>
        <w:rPr>
          <w:rStyle w:val="Kommentarhenvisning"/>
        </w:rPr>
        <w:annotationRef/>
      </w:r>
      <w:r>
        <w:rPr>
          <w:color w:val="000000"/>
          <w:sz w:val="20"/>
          <w:szCs w:val="20"/>
          <w:lang w:val="en-US" w:eastAsia="en-US"/>
        </w:rPr>
        <w:t>particularly in OR with a stronger association in patients with SARC.</w:t>
      </w:r>
    </w:p>
    <w:p w14:paraId="189BAB06" w14:textId="77777777" w:rsidR="00935B32" w:rsidRDefault="00935B32" w:rsidP="00935B32">
      <w:r>
        <w:rPr>
          <w:color w:val="000000"/>
          <w:sz w:val="20"/>
          <w:szCs w:val="20"/>
          <w:lang w:val="en-US" w:eastAsia="en-US"/>
        </w:rPr>
        <w:t>‘Significantly greater burden’ does not seen to explain that this refers to the interaction with genetics.</w:t>
      </w:r>
    </w:p>
  </w:comment>
  <w:comment w:id="111" w:author="Belinda Gray" w:date="2025-04-06T12:40:00Z" w:initials="BD">
    <w:p w14:paraId="3564950A" w14:textId="77777777" w:rsidR="00464E82" w:rsidRDefault="00464E82" w:rsidP="00464E82">
      <w:r>
        <w:rPr>
          <w:rStyle w:val="Kommentarhenvisning"/>
        </w:rPr>
        <w:annotationRef/>
      </w:r>
      <w:r>
        <w:rPr>
          <w:color w:val="000000"/>
          <w:sz w:val="20"/>
          <w:szCs w:val="20"/>
          <w:lang w:val="en-US" w:eastAsia="en-US"/>
        </w:rPr>
        <w:t>I like particularly in</w:t>
      </w:r>
    </w:p>
  </w:comment>
  <w:comment w:id="123" w:author="Belinda Gray" w:date="2025-04-06T12:46:00Z" w:initials="BD">
    <w:p w14:paraId="2495B4CE" w14:textId="77777777" w:rsidR="00464E82" w:rsidRDefault="00464E82" w:rsidP="00464E82">
      <w:r>
        <w:rPr>
          <w:rStyle w:val="Kommentarhenvisning"/>
        </w:rPr>
        <w:annotationRef/>
      </w:r>
      <w:r>
        <w:rPr>
          <w:color w:val="000000"/>
          <w:sz w:val="20"/>
          <w:szCs w:val="20"/>
          <w:lang w:val="en-US" w:eastAsia="en-US"/>
        </w:rPr>
        <w:t>Perhaps “suggesting important influence on phenotype” rather than causal link?</w:t>
      </w:r>
    </w:p>
  </w:comment>
  <w:comment w:id="147" w:author="Christoffer Vissing" w:date="2025-04-12T07:52:00Z" w:initials="CRV">
    <w:p w14:paraId="220F4C04" w14:textId="77777777" w:rsidR="009E4A4E" w:rsidRDefault="009E4A4E" w:rsidP="009E4A4E">
      <w:r>
        <w:rPr>
          <w:rStyle w:val="Kommentarhenvisning"/>
        </w:rPr>
        <w:annotationRef/>
      </w:r>
      <w:r>
        <w:rPr>
          <w:sz w:val="20"/>
          <w:szCs w:val="20"/>
          <w:lang w:val="en-US" w:eastAsia="en-US"/>
        </w:rPr>
        <w:t>JI suggestede female sex… look into that</w:t>
      </w:r>
    </w:p>
  </w:comment>
  <w:comment w:id="149" w:author="Christoffer Vissing" w:date="2025-04-12T07:52:00Z" w:initials="CRV">
    <w:p w14:paraId="1C5C21F5" w14:textId="5B92CD9B" w:rsidR="009E4A4E" w:rsidRDefault="009E4A4E" w:rsidP="009E4A4E">
      <w:r>
        <w:rPr>
          <w:rStyle w:val="Kommentarhenvisning"/>
        </w:rPr>
        <w:annotationRef/>
      </w:r>
      <w:r>
        <w:rPr>
          <w:sz w:val="20"/>
          <w:szCs w:val="20"/>
          <w:lang w:val="en-US" w:eastAsia="en-US"/>
        </w:rPr>
        <w:t>JI</w:t>
      </w:r>
    </w:p>
    <w:p w14:paraId="0FB6D92C" w14:textId="77777777" w:rsidR="009E4A4E" w:rsidRDefault="009E4A4E" w:rsidP="009E4A4E">
      <w:r>
        <w:rPr>
          <w:sz w:val="20"/>
          <w:szCs w:val="20"/>
          <w:lang w:val="en-US" w:eastAsia="en-US"/>
        </w:rPr>
        <w:t>Also suggest referencing Sharlene and my teams papers</w:t>
      </w:r>
      <w:r>
        <w:rPr>
          <w:sz w:val="20"/>
          <w:szCs w:val="20"/>
          <w:lang w:val="en-US" w:eastAsia="en-US"/>
        </w:rPr>
        <w:br/>
        <w:t>https://pubmed.ncbi.nlm.nih.gov/28640247/</w:t>
      </w:r>
      <w:r>
        <w:rPr>
          <w:sz w:val="20"/>
          <w:szCs w:val="20"/>
          <w:lang w:val="en-US" w:eastAsia="en-US"/>
        </w:rPr>
        <w:br/>
        <w:t>https://pubmed.ncbi.nlm.nih.gov/28408708/</w:t>
      </w:r>
    </w:p>
  </w:comment>
  <w:comment w:id="144" w:author="Christoffer Vissing" w:date="2025-04-22T15:37:00Z" w:initials="CRV">
    <w:p w14:paraId="4DB25772" w14:textId="77777777" w:rsidR="009520DB" w:rsidRDefault="009520DB" w:rsidP="009520DB">
      <w:r>
        <w:rPr>
          <w:rStyle w:val="Kommentarhenvisning"/>
        </w:rPr>
        <w:annotationRef/>
      </w:r>
      <w:r>
        <w:rPr>
          <w:sz w:val="20"/>
          <w:szCs w:val="20"/>
          <w:lang w:val="en-US" w:eastAsia="en-US"/>
        </w:rPr>
        <w:t>JS</w:t>
      </w:r>
    </w:p>
    <w:p w14:paraId="7ACC4FB4" w14:textId="77777777" w:rsidR="009520DB" w:rsidRDefault="009520DB" w:rsidP="009520DB">
      <w:r>
        <w:rPr>
          <w:sz w:val="20"/>
          <w:szCs w:val="20"/>
          <w:lang w:val="en-US" w:eastAsia="en-US"/>
        </w:rPr>
        <w:t xml:space="preserve">This sentence was a little confusing to read-- perhaps can just say something more direct like. “Patients harboring sarcomere variants (sarcomeric HCM) have been found to have younger age at diagnosis, etc than patients in whom a genetic etiology remains elusive” </w:t>
      </w:r>
    </w:p>
  </w:comment>
  <w:comment w:id="160" w:author="iacopo olivotto" w:date="2025-04-02T21:39:00Z" w:initials="io">
    <w:p w14:paraId="2AD0603F" w14:textId="7CFC16E6" w:rsidR="004929D2" w:rsidRDefault="004929D2" w:rsidP="004929D2">
      <w:pPr>
        <w:pStyle w:val="Kommentartekst"/>
      </w:pPr>
      <w:r>
        <w:rPr>
          <w:rStyle w:val="Kommentarhenvisning"/>
        </w:rPr>
        <w:annotationRef/>
      </w:r>
      <w:r>
        <w:t>Enhances novelty</w:t>
      </w:r>
    </w:p>
  </w:comment>
  <w:comment w:id="161"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68" w:author="Christoffer Vissing" w:date="2025-04-22T15:37:00Z" w:initials="CRV">
    <w:p w14:paraId="5F7303E9" w14:textId="77777777" w:rsidR="009520DB" w:rsidRDefault="009520DB" w:rsidP="009520DB">
      <w:r>
        <w:rPr>
          <w:rStyle w:val="Kommentarhenvisning"/>
        </w:rPr>
        <w:annotationRef/>
      </w:r>
      <w:r>
        <w:rPr>
          <w:sz w:val="20"/>
          <w:szCs w:val="20"/>
          <w:lang w:val="en-US" w:eastAsia="en-US"/>
        </w:rPr>
        <w:t>JS</w:t>
      </w:r>
    </w:p>
    <w:p w14:paraId="3BF8DBE2" w14:textId="77777777" w:rsidR="009520DB" w:rsidRDefault="009520DB" w:rsidP="009520DB">
      <w:r>
        <w:rPr>
          <w:sz w:val="20"/>
          <w:szCs w:val="20"/>
          <w:lang w:val="en-US" w:eastAsia="en-US"/>
        </w:rPr>
        <w:t xml:space="preserve">Should we be more specific what this includes? </w:t>
      </w:r>
    </w:p>
  </w:comment>
  <w:comment w:id="169" w:author="iacopo olivotto" w:date="2025-04-02T21:31:00Z" w:initials="io">
    <w:p w14:paraId="507478C4" w14:textId="2BF32041" w:rsidR="00861776" w:rsidRDefault="00861776" w:rsidP="00861776">
      <w:pPr>
        <w:pStyle w:val="Kommentartekst"/>
      </w:pPr>
      <w:r>
        <w:rPr>
          <w:rStyle w:val="Kommentarhenvisning"/>
        </w:rPr>
        <w:annotationRef/>
      </w:r>
      <w:r>
        <w:t>Excluding VUS is painful, because that is a lot of patients.. Reviewers will comment. But I agree with the choice, for the specific aim of the paper. VUS patients sit in between the 2 groups and hence dilute findings.</w:t>
      </w:r>
    </w:p>
  </w:comment>
  <w:comment w:id="170" w:author="Christoffer Vissing" w:date="2025-04-22T15:38:00Z" w:initials="CRV">
    <w:p w14:paraId="064CDAC9" w14:textId="77777777" w:rsidR="009520DB" w:rsidRDefault="009520DB" w:rsidP="009520DB">
      <w:r>
        <w:rPr>
          <w:rStyle w:val="Kommentarhenvisning"/>
        </w:rPr>
        <w:annotationRef/>
      </w:r>
      <w:r>
        <w:rPr>
          <w:sz w:val="20"/>
          <w:szCs w:val="20"/>
          <w:lang w:val="en-US" w:eastAsia="en-US"/>
        </w:rPr>
        <w:t>JS</w:t>
      </w:r>
    </w:p>
    <w:p w14:paraId="2B0E8FB2" w14:textId="77777777" w:rsidR="009520DB" w:rsidRDefault="009520DB" w:rsidP="009520DB">
      <w:r>
        <w:rPr>
          <w:sz w:val="20"/>
          <w:szCs w:val="20"/>
          <w:lang w:val="en-US" w:eastAsia="en-US"/>
        </w:rPr>
        <w:t>Agree, probably the best way to address.  Or could look at VUSs as a separate group. Clearly messy, but some clinical implications.</w:t>
      </w:r>
    </w:p>
  </w:comment>
  <w:comment w:id="174" w:author="iacopo olivotto" w:date="2025-04-02T21:50:00Z" w:initials="io">
    <w:p w14:paraId="214EDFEF" w14:textId="2C007858"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75"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78" w:author="Christoffer Vissing" w:date="2025-04-22T15:38:00Z" w:initials="CRV">
    <w:p w14:paraId="17EF6E4B" w14:textId="77777777" w:rsidR="009520DB" w:rsidRDefault="009520DB" w:rsidP="009520DB">
      <w:r>
        <w:rPr>
          <w:rStyle w:val="Kommentarhenvisning"/>
        </w:rPr>
        <w:annotationRef/>
      </w:r>
      <w:r>
        <w:rPr>
          <w:sz w:val="20"/>
          <w:szCs w:val="20"/>
          <w:lang w:val="en-US" w:eastAsia="en-US"/>
        </w:rPr>
        <w:t>AO</w:t>
      </w:r>
    </w:p>
    <w:p w14:paraId="43FF4F76" w14:textId="77777777" w:rsidR="009520DB" w:rsidRDefault="009520DB" w:rsidP="009520DB">
      <w:r>
        <w:rPr>
          <w:sz w:val="20"/>
          <w:szCs w:val="20"/>
          <w:lang w:val="en-US" w:eastAsia="en-US"/>
        </w:rPr>
        <w:t>Consider including how this was defined? i.e. reported PMH from site, or elevated BP reading in clinic?</w:t>
      </w:r>
    </w:p>
  </w:comment>
  <w:comment w:id="182" w:author="Anna Axelsson Raja" w:date="2025-03-29T22:37:00Z" w:initials="AAX">
    <w:p w14:paraId="1B782C4B" w14:textId="24519A7D" w:rsidR="00A81610" w:rsidRDefault="00AA4BBF" w:rsidP="00A81610">
      <w:r>
        <w:rPr>
          <w:rStyle w:val="Kommentarhenvisning"/>
        </w:rPr>
        <w:annotationRef/>
      </w:r>
      <w:r w:rsidR="00A81610">
        <w:rPr>
          <w:sz w:val="20"/>
          <w:szCs w:val="20"/>
          <w:lang w:val="en-US" w:eastAsia="en-US"/>
        </w:rPr>
        <w:t xml:space="preserve">I suppose the covariate (AF, LV dysfunction) in cox proportional hazard modellng is not the outcome at the same time? </w:t>
      </w:r>
    </w:p>
    <w:p w14:paraId="6AAD8663" w14:textId="77777777" w:rsidR="00A81610" w:rsidRDefault="00A81610" w:rsidP="00A81610">
      <w:r>
        <w:rPr>
          <w:sz w:val="20"/>
          <w:szCs w:val="20"/>
          <w:lang w:val="en-US" w:eastAsia="en-US"/>
        </w:rPr>
        <w:t>Different analyses? Does it need specification maybe?</w:t>
      </w:r>
      <w:r>
        <w:rPr>
          <w:sz w:val="20"/>
          <w:szCs w:val="20"/>
          <w:lang w:val="en-US" w:eastAsia="en-US"/>
        </w:rPr>
        <w:cr/>
      </w:r>
    </w:p>
  </w:comment>
  <w:comment w:id="184" w:author="Anna Axelsson Raja" w:date="2025-03-29T22:38:00Z" w:initials="AAX">
    <w:p w14:paraId="5685FAF1" w14:textId="1DD2CC92" w:rsidR="00AA4BBF" w:rsidRDefault="00AA4BBF" w:rsidP="00AA4BBF">
      <w:r>
        <w:rPr>
          <w:rStyle w:val="Kommentarhenvisning"/>
        </w:rPr>
        <w:annotationRef/>
      </w:r>
      <w:r>
        <w:rPr>
          <w:color w:val="000000"/>
          <w:sz w:val="20"/>
          <w:szCs w:val="20"/>
          <w:lang w:val="en-US" w:eastAsia="en-US"/>
        </w:rPr>
        <w:t>see comment above</w:t>
      </w:r>
    </w:p>
  </w:comment>
  <w:comment w:id="191"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96" w:author="iacopo olivotto" w:date="2025-04-02T21:40:00Z" w:initials="io">
    <w:p w14:paraId="11B035F1" w14:textId="77777777" w:rsidR="004929D2" w:rsidRDefault="004929D2" w:rsidP="004929D2">
      <w:pPr>
        <w:pStyle w:val="Kommentartekst"/>
      </w:pPr>
      <w:r>
        <w:rPr>
          <w:rStyle w:val="Kommentarhenvisning"/>
        </w:rPr>
        <w:annotationRef/>
      </w:r>
      <w:r>
        <w:t>Should we say how many with VUS were excluded?</w:t>
      </w:r>
    </w:p>
  </w:comment>
  <w:comment w:id="197" w:author="Christoffer Vissing" w:date="2025-04-22T15:39:00Z" w:initials="CRV">
    <w:p w14:paraId="5C7161C3" w14:textId="77777777" w:rsidR="009520DB" w:rsidRDefault="009520DB" w:rsidP="009520DB">
      <w:r>
        <w:rPr>
          <w:rStyle w:val="Kommentarhenvisning"/>
        </w:rPr>
        <w:annotationRef/>
      </w:r>
      <w:r>
        <w:rPr>
          <w:sz w:val="20"/>
          <w:szCs w:val="20"/>
          <w:lang w:val="en-US" w:eastAsia="en-US"/>
        </w:rPr>
        <w:t>AO</w:t>
      </w:r>
    </w:p>
    <w:p w14:paraId="31BEBFFE" w14:textId="77777777" w:rsidR="009520DB" w:rsidRDefault="009520DB" w:rsidP="009520DB">
      <w:r>
        <w:rPr>
          <w:sz w:val="20"/>
          <w:szCs w:val="20"/>
          <w:lang w:val="en-US" w:eastAsia="en-US"/>
        </w:rPr>
        <w:t>Agree we should</w:t>
      </w:r>
    </w:p>
  </w:comment>
  <w:comment w:id="198" w:author="Christoffer Vissing" w:date="2025-04-08T15:34:00Z" w:initials="CRV">
    <w:p w14:paraId="588BB3FE" w14:textId="6524652F" w:rsidR="00D81999" w:rsidRDefault="00D81999" w:rsidP="00D81999">
      <w:r>
        <w:rPr>
          <w:rStyle w:val="Kommentarhenvisning"/>
        </w:rPr>
        <w:annotationRef/>
      </w:r>
      <w:r>
        <w:rPr>
          <w:sz w:val="20"/>
          <w:szCs w:val="20"/>
          <w:lang w:val="en-US" w:eastAsia="en-US"/>
        </w:rPr>
        <w:t>From LC</w:t>
      </w:r>
    </w:p>
    <w:p w14:paraId="7CEEAACF" w14:textId="77777777" w:rsidR="00D81999" w:rsidRDefault="00D81999" w:rsidP="00D81999">
      <w:r>
        <w:rPr>
          <w:sz w:val="20"/>
          <w:szCs w:val="20"/>
          <w:lang w:val="en-US" w:eastAsia="en-US"/>
        </w:rPr>
        <w:t xml:space="preserve">But the diagnosis was done for family/genetic screening or for clinical manifestation of the disease? </w:t>
      </w:r>
    </w:p>
  </w:comment>
  <w:comment w:id="199" w:author="Henning Bundgaard" w:date="2025-03-25T13:37:00Z" w:initials="HB">
    <w:p w14:paraId="0E848C41" w14:textId="44AF0E57" w:rsidR="00BA2B72" w:rsidRDefault="00BA2B72" w:rsidP="00217F3A">
      <w:pPr>
        <w:pStyle w:val="Kommentartekst"/>
      </w:pPr>
      <w:r>
        <w:rPr>
          <w:rStyle w:val="Kommentarhenvisning"/>
        </w:rPr>
        <w:annotationRef/>
      </w:r>
      <w:r>
        <w:t>Follow-up duration`?</w:t>
      </w:r>
    </w:p>
  </w:comment>
  <w:comment w:id="201" w:author="Anna Axelsson Raja" w:date="2025-03-29T23:02:00Z" w:initials="AAX">
    <w:p w14:paraId="29AD774D" w14:textId="77777777" w:rsidR="00F87F9D" w:rsidRDefault="00F87F9D" w:rsidP="00F87F9D">
      <w:r>
        <w:rPr>
          <w:rStyle w:val="Kommentarhenvisning"/>
        </w:rPr>
        <w:annotationRef/>
      </w:r>
      <w:r>
        <w:rPr>
          <w:color w:val="000000"/>
          <w:sz w:val="20"/>
          <w:szCs w:val="20"/>
          <w:lang w:val="en-US" w:eastAsia="en-US"/>
        </w:rPr>
        <w:t>correct?</w:t>
      </w:r>
    </w:p>
  </w:comment>
  <w:comment w:id="202" w:author="iacopo olivotto" w:date="2025-04-02T21:55:00Z" w:initials="io">
    <w:p w14:paraId="2B52FEC3" w14:textId="77777777" w:rsidR="00A4078D" w:rsidRDefault="00A4078D" w:rsidP="00A4078D">
      <w:pPr>
        <w:pStyle w:val="Kommentartekst"/>
      </w:pPr>
      <w:r>
        <w:rPr>
          <w:rStyle w:val="Kommentarhenvisning"/>
        </w:rPr>
        <w:annotationRef/>
      </w:r>
      <w:r>
        <w:t xml:space="preserve">Some of these para begin with Sarc HCM, others with non-Sarc HCM; this makes them hard to read. I suggest to always put the same subgroup first , in this case Sarc HCM, to mirror the order in the Tables. Same below. </w:t>
      </w:r>
    </w:p>
  </w:comment>
  <w:comment w:id="203" w:author="Christoffer Vissing" w:date="2025-04-08T15:34:00Z" w:initials="CRV">
    <w:p w14:paraId="0FEC5B5A" w14:textId="77777777" w:rsidR="00D81999" w:rsidRDefault="00D81999" w:rsidP="00D81999">
      <w:r>
        <w:rPr>
          <w:rStyle w:val="Kommentarhenvisning"/>
        </w:rPr>
        <w:annotationRef/>
      </w:r>
      <w:r>
        <w:rPr>
          <w:sz w:val="20"/>
          <w:szCs w:val="20"/>
          <w:lang w:val="en-US" w:eastAsia="en-US"/>
        </w:rPr>
        <w:t>From LC</w:t>
      </w:r>
    </w:p>
    <w:p w14:paraId="5106E5F9" w14:textId="77777777" w:rsidR="00D81999" w:rsidRDefault="00D81999" w:rsidP="00D81999">
      <w:r>
        <w:rPr>
          <w:sz w:val="20"/>
          <w:szCs w:val="20"/>
          <w:lang w:val="en-US" w:eastAsia="en-US"/>
        </w:rPr>
        <w:t xml:space="preserve">See also my comment above. If genetype is positive in a family, you have higher probability to identified affected family members in childhood, different is if the diagnosis is done in childhood for clinical manifestation of the disease. I suppose you mean the second, but maybe we should specify this better. </w:t>
      </w:r>
    </w:p>
  </w:comment>
  <w:comment w:id="210" w:author="Anna Axelsson Raja" w:date="2025-03-29T23:03:00Z" w:initials="AAX">
    <w:p w14:paraId="47DCA6FE" w14:textId="3C4B2337" w:rsidR="00F87F9D" w:rsidRDefault="00F87F9D" w:rsidP="00F87F9D">
      <w:r>
        <w:rPr>
          <w:rStyle w:val="Kommentarhenvisning"/>
        </w:rPr>
        <w:annotationRef/>
      </w:r>
      <w:r>
        <w:rPr>
          <w:sz w:val="20"/>
          <w:szCs w:val="20"/>
          <w:lang w:val="en-US" w:eastAsia="en-US"/>
        </w:rPr>
        <w:t>Why complicate with double negative. Why not just ‘more likely to be male’ and sel-report as other than white?</w:t>
      </w:r>
    </w:p>
  </w:comment>
  <w:comment w:id="211" w:author="Belinda Gray" w:date="2025-04-06T12:55:00Z" w:initials="BD">
    <w:p w14:paraId="34D00CD6" w14:textId="77777777" w:rsidR="00964632" w:rsidRDefault="00964632" w:rsidP="00964632">
      <w:r>
        <w:rPr>
          <w:rStyle w:val="Kommentarhenvisning"/>
        </w:rPr>
        <w:annotationRef/>
      </w:r>
      <w:r>
        <w:rPr>
          <w:color w:val="000000"/>
          <w:sz w:val="20"/>
          <w:szCs w:val="20"/>
          <w:lang w:val="en-US" w:eastAsia="en-US"/>
        </w:rPr>
        <w:t xml:space="preserve">Agree </w:t>
      </w:r>
    </w:p>
  </w:comment>
  <w:comment w:id="212" w:author="Christoffer Vissing" w:date="2025-04-12T08:02:00Z" w:initials="CRV">
    <w:p w14:paraId="7CE28CA9" w14:textId="77777777" w:rsidR="000F4019" w:rsidRDefault="000F4019" w:rsidP="000F4019">
      <w:r>
        <w:rPr>
          <w:rStyle w:val="Kommentarhenvisning"/>
        </w:rPr>
        <w:annotationRef/>
      </w:r>
      <w:r>
        <w:rPr>
          <w:sz w:val="20"/>
          <w:szCs w:val="20"/>
          <w:lang w:val="en-US" w:eastAsia="en-US"/>
        </w:rPr>
        <w:t xml:space="preserve">MM </w:t>
      </w:r>
    </w:p>
    <w:p w14:paraId="2A4F0775" w14:textId="77777777" w:rsidR="000F4019" w:rsidRDefault="000F4019" w:rsidP="000F4019">
      <w:r>
        <w:rPr>
          <w:sz w:val="20"/>
          <w:szCs w:val="20"/>
          <w:lang w:val="en-US" w:eastAsia="en-US"/>
        </w:rPr>
        <w:t>Agree with Anna</w:t>
      </w:r>
    </w:p>
  </w:comment>
  <w:comment w:id="213" w:author="Henning Bundgaard" w:date="2025-03-25T13:38:00Z" w:initials="HB">
    <w:p w14:paraId="6156B094" w14:textId="6D21E0CB" w:rsidR="00BA2B72" w:rsidRDefault="00BA2B72" w:rsidP="00217F3A">
      <w:pPr>
        <w:pStyle w:val="Kommentartekst"/>
      </w:pPr>
      <w:r>
        <w:rPr>
          <w:rStyle w:val="Kommentarhenvisning"/>
        </w:rPr>
        <w:annotationRef/>
      </w:r>
      <w:r>
        <w:t>Rest and or Valsalva?</w:t>
      </w:r>
    </w:p>
  </w:comment>
  <w:comment w:id="214" w:author="Belinda Gray" w:date="2025-04-06T12:56:00Z" w:initials="BD">
    <w:p w14:paraId="0C2E0925" w14:textId="77777777" w:rsidR="00964632" w:rsidRDefault="00964632" w:rsidP="00964632">
      <w:r>
        <w:rPr>
          <w:rStyle w:val="Kommentarhenvisning"/>
        </w:rPr>
        <w:annotationRef/>
      </w:r>
      <w:r>
        <w:rPr>
          <w:color w:val="000000"/>
          <w:sz w:val="20"/>
          <w:szCs w:val="20"/>
          <w:lang w:val="en-US" w:eastAsia="en-US"/>
        </w:rPr>
        <w:t>I would define LVOTO in the methods and then not have the brackets here</w:t>
      </w:r>
    </w:p>
  </w:comment>
  <w:comment w:id="215" w:author="Henning Bundgaard" w:date="2025-03-25T13:39:00Z" w:initials="HB">
    <w:p w14:paraId="7AA14283" w14:textId="09FCFFB3" w:rsidR="00BA2B72" w:rsidRDefault="00BA2B72" w:rsidP="00217F3A">
      <w:pPr>
        <w:pStyle w:val="Kommentartekst"/>
      </w:pPr>
      <w:r>
        <w:rPr>
          <w:rStyle w:val="Kommentarhenvisning"/>
        </w:rPr>
        <w:annotationRef/>
      </w:r>
      <w:r>
        <w:t>Is there a diff between these two?</w:t>
      </w:r>
    </w:p>
  </w:comment>
  <w:comment w:id="216"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217" w:author="Christoffer Vissing" w:date="2025-04-22T15:40:00Z" w:initials="CRV">
    <w:p w14:paraId="54727A5C" w14:textId="77777777" w:rsidR="009520DB" w:rsidRDefault="009520DB" w:rsidP="009520DB">
      <w:r>
        <w:rPr>
          <w:rStyle w:val="Kommentarhenvisning"/>
        </w:rPr>
        <w:annotationRef/>
      </w:r>
      <w:r>
        <w:rPr>
          <w:sz w:val="20"/>
          <w:szCs w:val="20"/>
          <w:lang w:val="en-US" w:eastAsia="en-US"/>
        </w:rPr>
        <w:t>JS</w:t>
      </w:r>
    </w:p>
    <w:p w14:paraId="697BE2E3" w14:textId="77777777" w:rsidR="009520DB" w:rsidRDefault="009520DB" w:rsidP="009520DB">
      <w:r>
        <w:rPr>
          <w:sz w:val="20"/>
          <w:szCs w:val="20"/>
          <w:lang w:val="en-US" w:eastAsia="en-US"/>
        </w:rPr>
        <w:t>Agree, although an important aspect of characterization and clinical treatment. I assume we only require one measurement &gt; 30 mmHg to be classified as obstructive.  Obviously, meds and many other factors can modify this.</w:t>
      </w:r>
    </w:p>
  </w:comment>
  <w:comment w:id="218" w:author="iacopo olivotto" w:date="2025-04-02T21:53:00Z" w:initials="io">
    <w:p w14:paraId="3FC2F49C" w14:textId="40D59268" w:rsidR="00A4078D" w:rsidRDefault="00A4078D" w:rsidP="00A4078D">
      <w:pPr>
        <w:pStyle w:val="Kommentartekst"/>
      </w:pPr>
      <w:r>
        <w:rPr>
          <w:rStyle w:val="Kommentarhenvisning"/>
        </w:rPr>
        <w:annotationRef/>
      </w:r>
      <w:r>
        <w:t>Despite having less obstruction...</w:t>
      </w:r>
    </w:p>
  </w:comment>
  <w:comment w:id="219" w:author="Belinda Gray" w:date="2025-04-06T12:58:00Z" w:initials="BD">
    <w:p w14:paraId="30E1A926" w14:textId="77777777" w:rsidR="00964632" w:rsidRDefault="00964632" w:rsidP="00964632">
      <w:r>
        <w:rPr>
          <w:rStyle w:val="Kommentarhenvisning"/>
        </w:rPr>
        <w:annotationRef/>
      </w:r>
      <w:r>
        <w:rPr>
          <w:color w:val="000000"/>
          <w:sz w:val="20"/>
          <w:szCs w:val="20"/>
          <w:lang w:val="en-US" w:eastAsia="en-US"/>
        </w:rPr>
        <w:t>This is a bit clunky- would reword</w:t>
      </w:r>
    </w:p>
  </w:comment>
  <w:comment w:id="225" w:author="Lampert, Rachel" w:date="2025-04-03T09:18:00Z" w:initials="RL">
    <w:p w14:paraId="1EFA4179" w14:textId="6C8B2CF3" w:rsidR="007D6E9F" w:rsidRDefault="007D6E9F" w:rsidP="007D6E9F">
      <w:pPr>
        <w:pStyle w:val="Kommentartekst"/>
      </w:pPr>
      <w:r>
        <w:rPr>
          <w:rStyle w:val="Kommentarhenvisning"/>
        </w:rPr>
        <w:annotationRef/>
      </w:r>
      <w:r>
        <w:t>I find this confusing.  Would it be simpler to look at, and say, “Age-adjusted mortality was higher in sarcomeric”? I assume given the findings this would be true?</w:t>
      </w:r>
    </w:p>
  </w:comment>
  <w:comment w:id="226" w:author="iacopo olivotto" w:date="2025-04-02T22:01:00Z" w:initials="io">
    <w:p w14:paraId="3FF79F11" w14:textId="5E5700B8" w:rsidR="00535359" w:rsidRDefault="00535359" w:rsidP="00535359">
      <w:pPr>
        <w:pStyle w:val="Kommentartekst"/>
      </w:pPr>
      <w:r>
        <w:rPr>
          <w:rStyle w:val="Kommentarhenvisning"/>
        </w:rPr>
        <w:annotationRef/>
      </w:r>
      <w:r>
        <w:t>I think you need a sentence here to say that sarc HCM are more likely to die from cardiac causes that non Sarc HCM (and show %)</w:t>
      </w:r>
    </w:p>
  </w:comment>
  <w:comment w:id="227" w:author="Belinda Gray" w:date="2025-04-06T12:59:00Z" w:initials="BD">
    <w:p w14:paraId="68661E07" w14:textId="77777777" w:rsidR="0074716C" w:rsidRDefault="0074716C" w:rsidP="0074716C">
      <w:r>
        <w:rPr>
          <w:rStyle w:val="Kommentarhenvisning"/>
        </w:rPr>
        <w:annotationRef/>
      </w:r>
      <w:r>
        <w:rPr>
          <w:color w:val="000000"/>
          <w:sz w:val="20"/>
          <w:szCs w:val="20"/>
          <w:lang w:val="en-US" w:eastAsia="en-US"/>
        </w:rPr>
        <w:t>Yes agree, this is important</w:t>
      </w:r>
    </w:p>
  </w:comment>
  <w:comment w:id="230"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231"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232" w:author="Christoffer Vissing" w:date="2025-04-22T15:41:00Z" w:initials="CRV">
    <w:p w14:paraId="403A2964" w14:textId="77777777" w:rsidR="009520DB" w:rsidRDefault="009520DB" w:rsidP="009520DB">
      <w:r>
        <w:rPr>
          <w:rStyle w:val="Kommentarhenvisning"/>
        </w:rPr>
        <w:annotationRef/>
      </w:r>
      <w:r>
        <w:rPr>
          <w:sz w:val="20"/>
          <w:szCs w:val="20"/>
          <w:lang w:val="en-US" w:eastAsia="en-US"/>
        </w:rPr>
        <w:t>JS</w:t>
      </w:r>
    </w:p>
    <w:p w14:paraId="3D79DEDA" w14:textId="77777777" w:rsidR="009520DB" w:rsidRDefault="009520DB" w:rsidP="009520DB">
      <w:r>
        <w:rPr>
          <w:sz w:val="20"/>
          <w:szCs w:val="20"/>
          <w:lang w:val="en-US" w:eastAsia="en-US"/>
        </w:rPr>
        <w:t>Agree-- need to consider further. LVSD seems like more of an outcome, too, but could see it both ways.</w:t>
      </w:r>
    </w:p>
  </w:comment>
  <w:comment w:id="233" w:author="Christoffer Vissing" w:date="2025-04-22T15:41:00Z" w:initials="CRV">
    <w:p w14:paraId="28A21D46" w14:textId="77777777" w:rsidR="009520DB" w:rsidRDefault="009520DB" w:rsidP="009520DB">
      <w:r>
        <w:rPr>
          <w:rStyle w:val="Kommentarhenvisning"/>
        </w:rPr>
        <w:annotationRef/>
      </w:r>
      <w:r>
        <w:rPr>
          <w:sz w:val="20"/>
          <w:szCs w:val="20"/>
          <w:lang w:val="en-US" w:eastAsia="en-US"/>
        </w:rPr>
        <w:t xml:space="preserve">JS </w:t>
      </w:r>
    </w:p>
    <w:p w14:paraId="20972E02" w14:textId="77777777" w:rsidR="009520DB" w:rsidRDefault="009520DB" w:rsidP="009520DB">
      <w:r>
        <w:rPr>
          <w:sz w:val="20"/>
          <w:szCs w:val="20"/>
          <w:lang w:val="en-US" w:eastAsia="en-US"/>
        </w:rPr>
        <w:t xml:space="preserve">Interesting that hypertension did not have HR &gt; 1 for all of the outcomes.  Any obvious explanation? </w:t>
      </w:r>
    </w:p>
  </w:comment>
  <w:comment w:id="247" w:author="iacopo olivotto" w:date="2025-04-02T22:16:00Z" w:initials="io">
    <w:p w14:paraId="035E4EF8" w14:textId="1DD5464D"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250"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252" w:author="Christoffer Vissing" w:date="2025-04-22T15:41:00Z" w:initials="CRV">
    <w:p w14:paraId="668D77C7" w14:textId="77777777" w:rsidR="009520DB" w:rsidRDefault="009520DB" w:rsidP="009520DB">
      <w:r>
        <w:rPr>
          <w:rStyle w:val="Kommentarhenvisning"/>
        </w:rPr>
        <w:annotationRef/>
      </w:r>
      <w:r>
        <w:rPr>
          <w:sz w:val="20"/>
          <w:szCs w:val="20"/>
          <w:lang w:val="en-US" w:eastAsia="en-US"/>
        </w:rPr>
        <w:t>JS</w:t>
      </w:r>
    </w:p>
    <w:p w14:paraId="41E2453D" w14:textId="77777777" w:rsidR="009520DB" w:rsidRDefault="009520DB" w:rsidP="009520DB">
      <w:r>
        <w:rPr>
          <w:sz w:val="20"/>
          <w:szCs w:val="20"/>
          <w:lang w:val="en-US" w:eastAsia="en-US"/>
        </w:rPr>
        <w:t>Better to just discuss in terms of prevalence-?  As before, there are challenges to characterizing it in terms of an event.</w:t>
      </w:r>
    </w:p>
  </w:comment>
  <w:comment w:id="255" w:author="Christoffer Vissing" w:date="2025-04-08T15:46:00Z" w:initials="CRV">
    <w:p w14:paraId="7B9AA19F" w14:textId="0E27739B"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264" w:author="iacopo olivotto" w:date="2025-04-02T22:17:00Z" w:initials="io">
    <w:p w14:paraId="047E5FF7" w14:textId="0479E7B8" w:rsidR="00C00F0C" w:rsidRDefault="00C00F0C" w:rsidP="00C00F0C">
      <w:pPr>
        <w:pStyle w:val="Kommentartekst"/>
      </w:pPr>
      <w:r>
        <w:rPr>
          <w:rStyle w:val="Kommentarhenvisning"/>
        </w:rPr>
        <w:annotationRef/>
      </w:r>
      <w:r>
        <w:t>In the presence of a polygenic background?</w:t>
      </w:r>
    </w:p>
  </w:comment>
  <w:comment w:id="258" w:author="Christoffer Vissing" w:date="2025-04-08T15:47:00Z" w:initials="CRV">
    <w:p w14:paraId="0F879A00" w14:textId="77777777" w:rsidR="007F0426" w:rsidRDefault="007F0426" w:rsidP="007F0426">
      <w:r>
        <w:rPr>
          <w:rStyle w:val="Kommentarhenvisning"/>
        </w:rPr>
        <w:annotationRef/>
      </w:r>
      <w:r>
        <w:rPr>
          <w:sz w:val="20"/>
          <w:szCs w:val="20"/>
          <w:lang w:val="en-US" w:eastAsia="en-US"/>
        </w:rPr>
        <w:t xml:space="preserve">From VP </w:t>
      </w:r>
    </w:p>
    <w:p w14:paraId="580B6A49" w14:textId="77777777" w:rsidR="007F0426" w:rsidRDefault="007F0426" w:rsidP="007F0426">
      <w:r>
        <w:rPr>
          <w:sz w:val="20"/>
          <w:szCs w:val="20"/>
          <w:lang w:val="en-US" w:eastAsia="en-US"/>
        </w:rPr>
        <w:t>was this association with the diagnosis itself or also wall thickness?</w:t>
      </w:r>
    </w:p>
  </w:comment>
  <w:comment w:id="271" w:author="Anna Axelsson Raja" w:date="2025-03-29T23:14:00Z" w:initials="AAX">
    <w:p w14:paraId="6DCCB235" w14:textId="04FC708F" w:rsidR="00A81610" w:rsidRDefault="00A81610" w:rsidP="00A81610">
      <w:r>
        <w:rPr>
          <w:rStyle w:val="Kommentarhenvisning"/>
        </w:rPr>
        <w:annotationRef/>
      </w:r>
      <w:r>
        <w:rPr>
          <w:color w:val="000000"/>
          <w:sz w:val="20"/>
          <w:szCs w:val="20"/>
          <w:lang w:val="en-US" w:eastAsia="en-US"/>
        </w:rPr>
        <w:t>correct?</w:t>
      </w:r>
    </w:p>
  </w:comment>
  <w:comment w:id="274" w:author="iacopo olivotto" w:date="2025-04-02T22:18:00Z" w:initials="io">
    <w:p w14:paraId="1376A511" w14:textId="77777777" w:rsidR="005E2ED0" w:rsidRDefault="005E2ED0" w:rsidP="005E2ED0">
      <w:pPr>
        <w:pStyle w:val="Kommentartekst"/>
      </w:pPr>
      <w:r>
        <w:rPr>
          <w:rStyle w:val="Kommentarhenvisning"/>
        </w:rPr>
        <w:annotationRef/>
      </w:r>
      <w:r>
        <w:t>Interesting</w:t>
      </w:r>
    </w:p>
  </w:comment>
  <w:comment w:id="269"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270" w:author="Christoffer Vissing" w:date="2025-04-22T15:43:00Z" w:initials="CRV">
    <w:p w14:paraId="4F41EFB0" w14:textId="77777777" w:rsidR="00D42B8E" w:rsidRDefault="009520DB" w:rsidP="00D42B8E">
      <w:r>
        <w:rPr>
          <w:rStyle w:val="Kommentarhenvisning"/>
        </w:rPr>
        <w:annotationRef/>
      </w:r>
      <w:r w:rsidR="00D42B8E">
        <w:rPr>
          <w:sz w:val="20"/>
          <w:szCs w:val="20"/>
          <w:lang w:val="en-US" w:eastAsia="en-US"/>
        </w:rPr>
        <w:t>SD</w:t>
      </w:r>
      <w:r w:rsidR="00D42B8E">
        <w:rPr>
          <w:sz w:val="20"/>
          <w:szCs w:val="20"/>
          <w:lang w:val="en-US" w:eastAsia="en-US"/>
        </w:rPr>
        <w:cr/>
        <w:t>Would this wording be better and not take away the novelty from the study that Sara is doing?</w:t>
      </w:r>
    </w:p>
    <w:p w14:paraId="2F9506C9" w14:textId="77777777" w:rsidR="00D42B8E" w:rsidRDefault="00D42B8E" w:rsidP="00D42B8E"/>
    <w:p w14:paraId="03320A51" w14:textId="77777777" w:rsidR="00D42B8E" w:rsidRDefault="00D42B8E" w:rsidP="00D42B8E">
      <w:r>
        <w:rPr>
          <w:sz w:val="20"/>
          <w:szCs w:val="20"/>
          <w:lang w:val="en-US" w:eastAsia="en-US"/>
        </w:rPr>
        <w:t>Og så har hun omskrevet til</w:t>
      </w:r>
    </w:p>
    <w:p w14:paraId="31C268DE" w14:textId="77777777" w:rsidR="00D42B8E" w:rsidRDefault="00D42B8E" w:rsidP="00D42B8E">
      <w:r>
        <w:rPr>
          <w:color w:val="000000"/>
          <w:sz w:val="20"/>
          <w:szCs w:val="20"/>
          <w:lang w:val="en-US" w:eastAsia="en-US"/>
        </w:rPr>
        <w:t>For ventricular arrhythmias, the increased relative risk in patients with sarcomeric compared to non-sarcomeric HCM</w:t>
      </w:r>
      <w:r>
        <w:rPr>
          <w:color w:val="0000ED"/>
          <w:sz w:val="20"/>
          <w:szCs w:val="20"/>
          <w:u w:val="single"/>
          <w:lang w:val="en-US" w:eastAsia="en-US"/>
        </w:rPr>
        <w:t>[io1]</w:t>
      </w:r>
      <w:r>
        <w:rPr>
          <w:color w:val="000000"/>
          <w:sz w:val="20"/>
          <w:szCs w:val="20"/>
          <w:lang w:val="en-US" w:eastAsia="en-US"/>
        </w:rPr>
        <w:t>  was accentuated at older ages</w:t>
      </w:r>
    </w:p>
    <w:p w14:paraId="0A3DE346" w14:textId="77777777" w:rsidR="00D42B8E" w:rsidRDefault="00D42B8E" w:rsidP="00D42B8E"/>
    <w:p w14:paraId="034497A6" w14:textId="77777777" w:rsidR="00D42B8E" w:rsidRDefault="00D42B8E" w:rsidP="00D42B8E">
      <w:r>
        <w:rPr>
          <w:color w:val="000000"/>
          <w:sz w:val="20"/>
          <w:szCs w:val="20"/>
          <w:lang w:val="en-US" w:eastAsia="en-US"/>
        </w:rPr>
        <w:t> </w:t>
      </w:r>
      <w:r>
        <w:rPr>
          <w:color w:val="0000ED"/>
          <w:sz w:val="20"/>
          <w:szCs w:val="20"/>
          <w:u w:val="single"/>
          <w:lang w:val="en-US" w:eastAsia="en-US"/>
        </w:rPr>
        <w:t>[io1]</w:t>
      </w:r>
      <w:r>
        <w:rPr>
          <w:color w:val="000000"/>
          <w:sz w:val="20"/>
          <w:szCs w:val="20"/>
          <w:lang w:val="en-US" w:eastAsia="en-US"/>
        </w:rPr>
        <w:t>Interesting</w:t>
      </w:r>
    </w:p>
    <w:p w14:paraId="760A717F" w14:textId="77777777" w:rsidR="00D42B8E" w:rsidRDefault="00D42B8E" w:rsidP="00D42B8E"/>
  </w:comment>
  <w:comment w:id="275" w:author="Anna Axelsson Raja" w:date="2025-03-29T23:18:00Z" w:initials="AAX">
    <w:p w14:paraId="4F7F5990" w14:textId="6B1AE7C2" w:rsidR="00A81610" w:rsidRDefault="00A81610" w:rsidP="00A81610">
      <w:r>
        <w:rPr>
          <w:rStyle w:val="Kommentarhenvisning"/>
        </w:rPr>
        <w:annotationRef/>
      </w:r>
      <w:r>
        <w:rPr>
          <w:sz w:val="20"/>
          <w:szCs w:val="20"/>
          <w:lang w:val="en-US" w:eastAsia="en-US"/>
        </w:rPr>
        <w:t>Would add the 7.8 years shorter lifespan here. It is a large absolute difference</w:t>
      </w:r>
    </w:p>
  </w:comment>
  <w:comment w:id="276"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77"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298" w:author="iacopo olivotto" w:date="2025-04-02T22:19:00Z" w:initials="io">
    <w:p w14:paraId="00CDCE77" w14:textId="55F82164" w:rsidR="005E2ED0" w:rsidRDefault="005E2ED0" w:rsidP="005E2ED0">
      <w:pPr>
        <w:pStyle w:val="Kommentartekst"/>
      </w:pPr>
      <w:r>
        <w:rPr>
          <w:rStyle w:val="Kommentarhenvisning"/>
        </w:rPr>
        <w:annotationRef/>
      </w:r>
      <w:r>
        <w:t>But we have to say that simply lumping together all sarc HCM is gross in terms of risk stratification…. And we should get better at assessing individual risk also within the sarc+ group</w:t>
      </w:r>
    </w:p>
  </w:comment>
  <w:comment w:id="299" w:author="Belinda Gray" w:date="2025-04-06T13:09:00Z" w:initials="BD">
    <w:p w14:paraId="48125D79" w14:textId="77777777" w:rsidR="00746DF7" w:rsidRDefault="00746DF7" w:rsidP="00746DF7">
      <w:r>
        <w:rPr>
          <w:rStyle w:val="Kommentarhenvisning"/>
        </w:rPr>
        <w:annotationRef/>
      </w:r>
      <w:r>
        <w:rPr>
          <w:color w:val="000000"/>
          <w:sz w:val="20"/>
          <w:szCs w:val="20"/>
          <w:lang w:val="en-US" w:eastAsia="en-US"/>
        </w:rPr>
        <w:t>Agree- opportunity here to comment on era of personalised medicine</w:t>
      </w:r>
    </w:p>
  </w:comment>
  <w:comment w:id="300" w:author="Christoffer Vissing" w:date="2025-04-12T07:55:00Z" w:initials="CRV">
    <w:p w14:paraId="74FEA067" w14:textId="77777777" w:rsidR="009E4A4E" w:rsidRDefault="009E4A4E" w:rsidP="009E4A4E">
      <w:r>
        <w:rPr>
          <w:rStyle w:val="Kommentarhenvisning"/>
        </w:rPr>
        <w:annotationRef/>
      </w:r>
      <w:r>
        <w:rPr>
          <w:sz w:val="20"/>
          <w:szCs w:val="20"/>
          <w:lang w:val="en-US" w:eastAsia="en-US"/>
        </w:rPr>
        <w:t xml:space="preserve">VP </w:t>
      </w:r>
    </w:p>
    <w:p w14:paraId="67856C07" w14:textId="77777777" w:rsidR="009E4A4E" w:rsidRDefault="009E4A4E" w:rsidP="009E4A4E">
      <w:r>
        <w:rPr>
          <w:sz w:val="20"/>
          <w:szCs w:val="20"/>
          <w:lang w:val="en-US" w:eastAsia="en-US"/>
        </w:rPr>
        <w:t>Agreed - perhaps this sentence could say something like “ while our data suggests that risk stratification might be relaxed in non-sarcomeric HCM, it also points to the heterogeneity of HCM patients overall. This underscores the need for personalized risk assessment. It may also suggest that some of the etiologic fraction of sudden death not explained by currently available risk stratification tools can be accounted for in polygenic or mendelian risk.</w:t>
      </w:r>
    </w:p>
  </w:comment>
  <w:comment w:id="301" w:author="Christoffer Vissing" w:date="2025-04-12T07:55:00Z" w:initials="CRV">
    <w:p w14:paraId="3DF79867" w14:textId="77777777" w:rsidR="009E4A4E" w:rsidRDefault="009E4A4E" w:rsidP="009E4A4E">
      <w:r>
        <w:rPr>
          <w:rStyle w:val="Kommentarhenvisning"/>
        </w:rPr>
        <w:annotationRef/>
      </w:r>
      <w:r>
        <w:rPr>
          <w:sz w:val="20"/>
          <w:szCs w:val="20"/>
          <w:lang w:val="en-US" w:eastAsia="en-US"/>
        </w:rPr>
        <w:t>JI</w:t>
      </w:r>
      <w:r>
        <w:rPr>
          <w:sz w:val="20"/>
          <w:szCs w:val="20"/>
          <w:lang w:val="en-US" w:eastAsia="en-US"/>
        </w:rPr>
        <w:cr/>
        <w:t>Ohh I like!</w:t>
      </w:r>
    </w:p>
  </w:comment>
  <w:comment w:id="307" w:author="Anna Axelsson Raja" w:date="2025-03-29T23:25:00Z" w:initials="AAX">
    <w:p w14:paraId="0EC2D6A1" w14:textId="66929C49" w:rsidR="00AB003F" w:rsidRDefault="00AB003F" w:rsidP="00AB003F">
      <w:r>
        <w:rPr>
          <w:rStyle w:val="Kommentarhenvisning"/>
        </w:rPr>
        <w:annotationRef/>
      </w:r>
      <w:r>
        <w:rPr>
          <w:color w:val="000000"/>
          <w:sz w:val="20"/>
          <w:szCs w:val="20"/>
          <w:lang w:val="en-US" w:eastAsia="en-US"/>
        </w:rPr>
        <w:t xml:space="preserve">I think I would mention the absolute 7.8 years here as well. </w:t>
      </w:r>
    </w:p>
  </w:comment>
  <w:comment w:id="312" w:author="Lampert, Rachel" w:date="2025-04-03T09:46:00Z" w:initials="RL">
    <w:p w14:paraId="2FFE676D" w14:textId="77777777" w:rsidR="00652B2A" w:rsidRDefault="00652B2A" w:rsidP="00652B2A">
      <w:pPr>
        <w:pStyle w:val="Kommentartekst"/>
      </w:pPr>
      <w:r>
        <w:rPr>
          <w:rStyle w:val="Kommentarhenvisning"/>
        </w:rPr>
        <w:annotationRef/>
      </w:r>
      <w:r>
        <w:t>Consider deleting last sentence—too vague to be meaningful.  Stronger ending on prior</w:t>
      </w:r>
    </w:p>
  </w:comment>
  <w:comment w:id="317" w:author="Christoffer Vissing" w:date="2025-04-22T15:44:00Z" w:initials="CRV">
    <w:p w14:paraId="2611161E" w14:textId="77777777" w:rsidR="009520DB" w:rsidRDefault="009520DB" w:rsidP="009520DB">
      <w:r>
        <w:rPr>
          <w:rStyle w:val="Kommentarhenvisning"/>
        </w:rPr>
        <w:annotationRef/>
      </w:r>
      <w:r>
        <w:rPr>
          <w:sz w:val="20"/>
          <w:szCs w:val="20"/>
          <w:lang w:val="en-US" w:eastAsia="en-US"/>
        </w:rPr>
        <w:t xml:space="preserve">If appropriate, could change to: JCS is an investigator on trials funded by Bristol Myers Squibb and Cytokinetics, but receives no direct funding. </w:t>
      </w:r>
    </w:p>
  </w:comment>
  <w:comment w:id="334" w:author="Belinda Gray" w:date="2025-04-06T13:17:00Z" w:initials="BD">
    <w:p w14:paraId="518725DF" w14:textId="6D182C48" w:rsidR="00746DF7" w:rsidRDefault="00746DF7" w:rsidP="00746DF7">
      <w:r>
        <w:rPr>
          <w:rStyle w:val="Kommentarhenvisning"/>
        </w:rPr>
        <w:annotationRef/>
      </w:r>
      <w:r>
        <w:rPr>
          <w:color w:val="000000"/>
          <w:sz w:val="20"/>
          <w:szCs w:val="20"/>
          <w:lang w:val="en-US" w:eastAsia="en-US"/>
        </w:rPr>
        <w:t>Need to reference Ingles et al non familial  HCM 2017 PMID 28408708</w:t>
      </w:r>
    </w:p>
  </w:comment>
  <w:comment w:id="340"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342" w:author="Henning Bundgaard" w:date="2025-03-25T13:49:00Z" w:initials="HB">
    <w:p w14:paraId="0390267E" w14:textId="62D88705" w:rsidR="00CE4003" w:rsidRDefault="00CE4003" w:rsidP="00217F3A">
      <w:pPr>
        <w:pStyle w:val="Kommentartekst"/>
      </w:pPr>
      <w:r>
        <w:rPr>
          <w:rStyle w:val="Kommentarhenvisning"/>
        </w:rPr>
        <w:annotationRef/>
      </w:r>
      <w:r>
        <w:t>This is very interesting. Might it be worth to make a "composite outcomes"  with age - to see if outcomes peak a some stage - or if it just continues - justifying life-ong follow-up at same intensity?</w:t>
      </w:r>
    </w:p>
  </w:comment>
  <w:comment w:id="347" w:author="Christoffer Vissing" w:date="2025-04-22T15:45:00Z" w:initials="CRV">
    <w:p w14:paraId="270F3656" w14:textId="77777777" w:rsidR="009520DB" w:rsidRDefault="009520DB" w:rsidP="009520DB">
      <w:r>
        <w:rPr>
          <w:rStyle w:val="Kommentarhenvisning"/>
        </w:rPr>
        <w:annotationRef/>
      </w:r>
      <w:r>
        <w:rPr>
          <w:sz w:val="20"/>
          <w:szCs w:val="20"/>
          <w:lang w:val="en-US" w:eastAsia="en-US"/>
        </w:rPr>
        <w:t>SD</w:t>
      </w:r>
    </w:p>
    <w:p w14:paraId="687B6717" w14:textId="77777777" w:rsidR="009520DB" w:rsidRDefault="009520DB" w:rsidP="009520DB">
      <w:r>
        <w:rPr>
          <w:sz w:val="20"/>
          <w:szCs w:val="20"/>
          <w:lang w:val="en-US" w:eastAsia="en-US"/>
        </w:rPr>
        <w:t>Hard to read the Sarc+ and Sarc - partly for size and partly for light color</w:t>
      </w:r>
    </w:p>
  </w:comment>
  <w:comment w:id="348" w:author="Belinda Gray" w:date="2025-04-06T13:23:00Z" w:initials="BD">
    <w:p w14:paraId="3B014873" w14:textId="746110A5"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70FFE005" w15:done="0"/>
  <w15:commentEx w15:paraId="018300A7" w15:done="0"/>
  <w15:commentEx w15:paraId="3A783F63" w15:done="0"/>
  <w15:commentEx w15:paraId="18429EB8" w15:done="0"/>
  <w15:commentEx w15:paraId="338B88FD" w15:paraIdParent="18429EB8" w15:done="0"/>
  <w15:commentEx w15:paraId="5965AD84" w15:paraIdParent="18429EB8" w15:done="0"/>
  <w15:commentEx w15:paraId="6808E12B" w15:done="0"/>
  <w15:commentEx w15:paraId="563CF726" w15:done="0"/>
  <w15:commentEx w15:paraId="6BA51AA3" w15:done="0"/>
  <w15:commentEx w15:paraId="699C5B79" w15:paraIdParent="6BA51AA3" w15:done="0"/>
  <w15:commentEx w15:paraId="3B84B4F4" w15:paraIdParent="6BA51AA3" w15:done="0"/>
  <w15:commentEx w15:paraId="293C3FAC" w15:paraIdParent="6BA51AA3" w15:done="0"/>
  <w15:commentEx w15:paraId="41A079A7" w15:paraIdParent="6BA51AA3" w15:done="0"/>
  <w15:commentEx w15:paraId="75A01FF6" w15:done="0"/>
  <w15:commentEx w15:paraId="64ACB7EA" w15:done="0"/>
  <w15:commentEx w15:paraId="4E126053" w15:done="0"/>
  <w15:commentEx w15:paraId="5DFE2DE0" w15:done="0"/>
  <w15:commentEx w15:paraId="31F403A6" w15:done="0"/>
  <w15:commentEx w15:paraId="189BAB06" w15:done="0"/>
  <w15:commentEx w15:paraId="3564950A" w15:paraIdParent="189BAB06" w15:done="0"/>
  <w15:commentEx w15:paraId="2495B4CE" w15:done="0"/>
  <w15:commentEx w15:paraId="220F4C04" w15:done="0"/>
  <w15:commentEx w15:paraId="0FB6D92C" w15:done="0"/>
  <w15:commentEx w15:paraId="7ACC4FB4" w15:done="0"/>
  <w15:commentEx w15:paraId="2AD0603F" w15:done="0"/>
  <w15:commentEx w15:paraId="5A78DD1A" w15:paraIdParent="2AD0603F" w15:done="0"/>
  <w15:commentEx w15:paraId="3BF8DBE2" w15:done="0"/>
  <w15:commentEx w15:paraId="507478C4" w15:done="0"/>
  <w15:commentEx w15:paraId="2B0E8FB2" w15:paraIdParent="507478C4" w15:done="0"/>
  <w15:commentEx w15:paraId="214EDFEF" w15:done="0"/>
  <w15:commentEx w15:paraId="271FB3B8" w15:paraIdParent="214EDFEF" w15:done="0"/>
  <w15:commentEx w15:paraId="43FF4F76" w15:done="0"/>
  <w15:commentEx w15:paraId="6AAD8663" w15:done="0"/>
  <w15:commentEx w15:paraId="5685FAF1" w15:done="0"/>
  <w15:commentEx w15:paraId="6A06ACBE" w15:done="0"/>
  <w15:commentEx w15:paraId="11B035F1" w15:done="0"/>
  <w15:commentEx w15:paraId="31BEBFFE" w15:paraIdParent="11B035F1" w15:done="0"/>
  <w15:commentEx w15:paraId="7CEEAACF" w15:done="0"/>
  <w15:commentEx w15:paraId="0E848C41" w15:done="0"/>
  <w15:commentEx w15:paraId="29AD774D" w15:done="0"/>
  <w15:commentEx w15:paraId="2B52FEC3" w15:done="0"/>
  <w15:commentEx w15:paraId="5106E5F9" w15:done="0"/>
  <w15:commentEx w15:paraId="47DCA6FE" w15:done="0"/>
  <w15:commentEx w15:paraId="34D00CD6" w15:paraIdParent="47DCA6FE" w15:done="0"/>
  <w15:commentEx w15:paraId="2A4F0775" w15:paraIdParent="47DCA6FE" w15:done="0"/>
  <w15:commentEx w15:paraId="6156B094" w15:done="0"/>
  <w15:commentEx w15:paraId="0C2E0925" w15:paraIdParent="6156B094" w15:done="0"/>
  <w15:commentEx w15:paraId="7AA14283" w15:done="0"/>
  <w15:commentEx w15:paraId="35AAD2BA" w15:done="0"/>
  <w15:commentEx w15:paraId="697BE2E3" w15:paraIdParent="35AAD2BA" w15:done="0"/>
  <w15:commentEx w15:paraId="3FC2F49C" w15:done="0"/>
  <w15:commentEx w15:paraId="30E1A926" w15:done="0"/>
  <w15:commentEx w15:paraId="1EFA4179" w15:done="0"/>
  <w15:commentEx w15:paraId="3FF79F11" w15:done="0"/>
  <w15:commentEx w15:paraId="68661E07" w15:paraIdParent="3FF79F11" w15:done="0"/>
  <w15:commentEx w15:paraId="7A9D02E3" w15:done="0"/>
  <w15:commentEx w15:paraId="19E887B4" w15:done="0"/>
  <w15:commentEx w15:paraId="3D79DEDA" w15:paraIdParent="19E887B4" w15:done="0"/>
  <w15:commentEx w15:paraId="20972E02" w15:done="0"/>
  <w15:commentEx w15:paraId="035E4EF8" w15:done="0"/>
  <w15:commentEx w15:paraId="6ECC33F8" w15:done="0"/>
  <w15:commentEx w15:paraId="41E2453D" w15:done="0"/>
  <w15:commentEx w15:paraId="7B9AA19F" w15:done="0"/>
  <w15:commentEx w15:paraId="047E5FF7" w15:done="0"/>
  <w15:commentEx w15:paraId="580B6A49" w15:done="0"/>
  <w15:commentEx w15:paraId="6DCCB235" w15:done="0"/>
  <w15:commentEx w15:paraId="1376A511" w15:done="0"/>
  <w15:commentEx w15:paraId="10BAF42C" w15:done="0"/>
  <w15:commentEx w15:paraId="760A717F" w15:paraIdParent="10BAF42C" w15:done="0"/>
  <w15:commentEx w15:paraId="4F7F5990" w15:done="0"/>
  <w15:commentEx w15:paraId="74EDCE0A" w15:done="0"/>
  <w15:commentEx w15:paraId="3D4C90F9" w15:paraIdParent="74EDCE0A" w15:done="0"/>
  <w15:commentEx w15:paraId="00CDCE77" w15:done="0"/>
  <w15:commentEx w15:paraId="48125D79" w15:paraIdParent="00CDCE77" w15:done="0"/>
  <w15:commentEx w15:paraId="67856C07" w15:paraIdParent="00CDCE77" w15:done="0"/>
  <w15:commentEx w15:paraId="3DF79867" w15:paraIdParent="00CDCE77" w15:done="0"/>
  <w15:commentEx w15:paraId="0EC2D6A1" w15:done="0"/>
  <w15:commentEx w15:paraId="2FFE676D" w15:done="0"/>
  <w15:commentEx w15:paraId="2611161E" w15:done="0"/>
  <w15:commentEx w15:paraId="518725DF" w15:done="0"/>
  <w15:commentEx w15:paraId="7A29D09C" w15:done="0"/>
  <w15:commentEx w15:paraId="0390267E" w15:done="0"/>
  <w15:commentEx w15:paraId="687B6717"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B8A6760" w16cex:dateUtc="2025-03-23T14:56:00Z"/>
  <w16cex:commentExtensible w16cex:durableId="2FDB474C" w16cex:dateUtc="2025-04-06T08:32:00Z"/>
  <w16cex:commentExtensible w16cex:durableId="73744C20" w16cex:dateUtc="2025-04-08T13:43:00Z"/>
  <w16cex:commentExtensible w16cex:durableId="43B6B83B" w16cex:dateUtc="2025-03-29T06:33:00Z"/>
  <w16cex:commentExtensible w16cex:durableId="7FDB5112" w16cex:dateUtc="2025-04-03T12:52:00Z"/>
  <w16cex:commentExtensible w16cex:durableId="355DB1DE" w16cex:dateUtc="2025-04-06T08:33:00Z"/>
  <w16cex:commentExtensible w16cex:durableId="33ACE284" w16cex:dateUtc="2025-04-08T13:43:00Z"/>
  <w16cex:commentExtensible w16cex:durableId="2B8D27F5" w16cex:dateUtc="2025-03-25T12:02:00Z"/>
  <w16cex:commentExtensible w16cex:durableId="2B5357BA" w16cex:dateUtc="2025-02-09T21:35:00Z"/>
  <w16cex:commentExtensible w16cex:durableId="30F0F75C" w16cex:dateUtc="2025-03-13T14:42:00Z"/>
  <w16cex:commentExtensible w16cex:durableId="06F07DF2" w16cex:dateUtc="2025-04-03T12:54:00Z"/>
  <w16cex:commentExtensible w16cex:durableId="7B27D7DC" w16cex:dateUtc="2025-04-12T05:59:00Z"/>
  <w16cex:commentExtensible w16cex:durableId="1E8C67BC" w16cex:dateUtc="2025-04-12T06:00:00Z"/>
  <w16cex:commentExtensible w16cex:durableId="61F81323" w16cex:dateUtc="2025-03-29T06:37:00Z"/>
  <w16cex:commentExtensible w16cex:durableId="54A50146" w16cex:dateUtc="2025-04-03T12:55:00Z"/>
  <w16cex:commentExtensible w16cex:durableId="2B8D2969" w16cex:dateUtc="2025-03-25T12:08:00Z"/>
  <w16cex:commentExtensible w16cex:durableId="088A4E06" w16cex:dateUtc="2025-04-08T13:43:00Z"/>
  <w16cex:commentExtensible w16cex:durableId="0DB6BDEA" w16cex:dateUtc="2025-04-08T13:44:00Z"/>
  <w16cex:commentExtensible w16cex:durableId="2491F863" w16cex:dateUtc="2025-03-29T06:42:00Z"/>
  <w16cex:commentExtensible w16cex:durableId="718E579E" w16cex:dateUtc="2025-04-06T08:40:00Z"/>
  <w16cex:commentExtensible w16cex:durableId="7D4B435F" w16cex:dateUtc="2025-04-06T08:46:00Z"/>
  <w16cex:commentExtensible w16cex:durableId="6404012F" w16cex:dateUtc="2025-04-12T05:52:00Z"/>
  <w16cex:commentExtensible w16cex:durableId="5B0667E2" w16cex:dateUtc="2025-04-12T05:52:00Z"/>
  <w16cex:commentExtensible w16cex:durableId="307F44BC" w16cex:dateUtc="2025-04-22T13:37:00Z"/>
  <w16cex:commentExtensible w16cex:durableId="2B982D0B" w16cex:dateUtc="2025-04-02T19:39:00Z"/>
  <w16cex:commentExtensible w16cex:durableId="2307086C" w16cex:dateUtc="2025-04-03T13:06:00Z"/>
  <w16cex:commentExtensible w16cex:durableId="5F05A549" w16cex:dateUtc="2025-04-22T13:37:00Z"/>
  <w16cex:commentExtensible w16cex:durableId="2B982B1C" w16cex:dateUtc="2025-04-02T19:31:00Z"/>
  <w16cex:commentExtensible w16cex:durableId="0491D65A" w16cex:dateUtc="2025-04-22T13:38:00Z"/>
  <w16cex:commentExtensible w16cex:durableId="2B982FA0" w16cex:dateUtc="2025-04-02T19:50:00Z"/>
  <w16cex:commentExtensible w16cex:durableId="724F9B2D" w16cex:dateUtc="2025-04-03T13:09:00Z"/>
  <w16cex:commentExtensible w16cex:durableId="66114DCF" w16cex:dateUtc="2025-04-22T13:38:00Z"/>
  <w16cex:commentExtensible w16cex:durableId="62DE3590" w16cex:dateUtc="2025-03-29T21:37:00Z"/>
  <w16cex:commentExtensible w16cex:durableId="392A5230" w16cex:dateUtc="2025-03-29T21:38:00Z"/>
  <w16cex:commentExtensible w16cex:durableId="2B8D2F71" w16cex:dateUtc="2025-03-25T12:34:00Z"/>
  <w16cex:commentExtensible w16cex:durableId="2B982D41" w16cex:dateUtc="2025-04-02T19:40:00Z"/>
  <w16cex:commentExtensible w16cex:durableId="35718F8E" w16cex:dateUtc="2025-04-22T13:39:00Z"/>
  <w16cex:commentExtensible w16cex:durableId="123468B1" w16cex:dateUtc="2025-04-08T13:34:00Z"/>
  <w16cex:commentExtensible w16cex:durableId="2B8D3011" w16cex:dateUtc="2025-03-25T12:37:00Z"/>
  <w16cex:commentExtensible w16cex:durableId="561D90DF" w16cex:dateUtc="2025-03-29T22:02:00Z"/>
  <w16cex:commentExtensible w16cex:durableId="2B9830DE" w16cex:dateUtc="2025-04-02T19:55:00Z"/>
  <w16cex:commentExtensible w16cex:durableId="507340DC" w16cex:dateUtc="2025-04-08T13:34:00Z"/>
  <w16cex:commentExtensible w16cex:durableId="0AAB04C2" w16cex:dateUtc="2025-03-29T22:03:00Z"/>
  <w16cex:commentExtensible w16cex:durableId="56BB6DE4" w16cex:dateUtc="2025-04-06T08:55:00Z"/>
  <w16cex:commentExtensible w16cex:durableId="2948B88D" w16cex:dateUtc="2025-04-12T06:02:00Z"/>
  <w16cex:commentExtensible w16cex:durableId="2B8D3055" w16cex:dateUtc="2025-03-25T12:38:00Z"/>
  <w16cex:commentExtensible w16cex:durableId="2339BCC2" w16cex:dateUtc="2025-04-06T08:56:00Z"/>
  <w16cex:commentExtensible w16cex:durableId="2B8D3081" w16cex:dateUtc="2025-03-25T12:39:00Z"/>
  <w16cex:commentExtensible w16cex:durableId="2B982F59" w16cex:dateUtc="2025-04-02T19:49:00Z"/>
  <w16cex:commentExtensible w16cex:durableId="20E2F5A4" w16cex:dateUtc="2025-04-22T13:40:00Z"/>
  <w16cex:commentExtensible w16cex:durableId="2B983048" w16cex:dateUtc="2025-04-02T19:53:00Z"/>
  <w16cex:commentExtensible w16cex:durableId="3324E296" w16cex:dateUtc="2025-04-06T08:58:00Z"/>
  <w16cex:commentExtensible w16cex:durableId="21583D49" w16cex:dateUtc="2025-04-03T13:18:00Z"/>
  <w16cex:commentExtensible w16cex:durableId="2B98324A" w16cex:dateUtc="2025-04-02T20:01:00Z"/>
  <w16cex:commentExtensible w16cex:durableId="0335DEBA" w16cex:dateUtc="2025-04-06T08:59:00Z"/>
  <w16cex:commentExtensible w16cex:durableId="2B9832B3" w16cex:dateUtc="2025-04-02T20:03:00Z"/>
  <w16cex:commentExtensible w16cex:durableId="2B98332C" w16cex:dateUtc="2025-04-02T20:05:00Z"/>
  <w16cex:commentExtensible w16cex:durableId="2F60EC0D" w16cex:dateUtc="2025-04-22T13:41:00Z"/>
  <w16cex:commentExtensible w16cex:durableId="0FE3CA8A" w16cex:dateUtc="2025-04-22T13:41:00Z"/>
  <w16cex:commentExtensible w16cex:durableId="2B9835A3" w16cex:dateUtc="2025-04-02T20:16:00Z"/>
  <w16cex:commentExtensible w16cex:durableId="2B9835BB" w16cex:dateUtc="2025-04-02T20:16:00Z"/>
  <w16cex:commentExtensible w16cex:durableId="28543DE8" w16cex:dateUtc="2025-04-22T13:41:00Z"/>
  <w16cex:commentExtensible w16cex:durableId="226DBAF7" w16cex:dateUtc="2025-04-08T13:46:00Z"/>
  <w16cex:commentExtensible w16cex:durableId="2B9835F2" w16cex:dateUtc="2025-04-02T20:17:00Z"/>
  <w16cex:commentExtensible w16cex:durableId="6DB88FA5" w16cex:dateUtc="2025-04-08T13:47:00Z"/>
  <w16cex:commentExtensible w16cex:durableId="7C842BF5" w16cex:dateUtc="2025-03-29T22:14:00Z"/>
  <w16cex:commentExtensible w16cex:durableId="2B983619" w16cex:dateUtc="2025-04-02T20:18:00Z"/>
  <w16cex:commentExtensible w16cex:durableId="2125A33C" w16cex:dateUtc="2025-04-03T13:30:00Z"/>
  <w16cex:commentExtensible w16cex:durableId="7E5A779A" w16cex:dateUtc="2025-04-22T13:43:00Z"/>
  <w16cex:commentExtensible w16cex:durableId="2FFF42BD" w16cex:dateUtc="2025-03-29T22:18:00Z"/>
  <w16cex:commentExtensible w16cex:durableId="5DB8530B" w16cex:dateUtc="2025-04-03T13:32:00Z"/>
  <w16cex:commentExtensible w16cex:durableId="60574AE1" w16cex:dateUtc="2025-04-12T05:56:00Z"/>
  <w16cex:commentExtensible w16cex:durableId="2B983678" w16cex:dateUtc="2025-04-02T20:19:00Z"/>
  <w16cex:commentExtensible w16cex:durableId="0883E523" w16cex:dateUtc="2025-04-06T09:09:00Z"/>
  <w16cex:commentExtensible w16cex:durableId="1731587E" w16cex:dateUtc="2025-04-12T05:55:00Z"/>
  <w16cex:commentExtensible w16cex:durableId="0FBED388" w16cex:dateUtc="2025-04-12T05:55:00Z"/>
  <w16cex:commentExtensible w16cex:durableId="3801E491" w16cex:dateUtc="2025-03-29T22:25:00Z"/>
  <w16cex:commentExtensible w16cex:durableId="7E530104" w16cex:dateUtc="2025-04-03T13:46:00Z"/>
  <w16cex:commentExtensible w16cex:durableId="320421F1" w16cex:dateUtc="2025-04-22T13:44:00Z"/>
  <w16cex:commentExtensible w16cex:durableId="241F483A" w16cex:dateUtc="2025-04-06T09:17:00Z"/>
  <w16cex:commentExtensible w16cex:durableId="2B9831F0" w16cex:dateUtc="2025-04-02T20:00:00Z"/>
  <w16cex:commentExtensible w16cex:durableId="2B8D32D1" w16cex:dateUtc="2025-03-25T12:49:00Z"/>
  <w16cex:commentExtensible w16cex:durableId="37B144A1" w16cex:dateUtc="2025-04-22T13:45: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70FFE005" w16cid:durableId="2B8A6760"/>
  <w16cid:commentId w16cid:paraId="018300A7" w16cid:durableId="2FDB474C"/>
  <w16cid:commentId w16cid:paraId="3A783F63" w16cid:durableId="73744C20"/>
  <w16cid:commentId w16cid:paraId="18429EB8" w16cid:durableId="43B6B83B"/>
  <w16cid:commentId w16cid:paraId="338B88FD" w16cid:durableId="7FDB5112"/>
  <w16cid:commentId w16cid:paraId="5965AD84" w16cid:durableId="355DB1DE"/>
  <w16cid:commentId w16cid:paraId="6808E12B" w16cid:durableId="33ACE284"/>
  <w16cid:commentId w16cid:paraId="563CF726" w16cid:durableId="2B8D27F5"/>
  <w16cid:commentId w16cid:paraId="6BA51AA3" w16cid:durableId="2B5357BA"/>
  <w16cid:commentId w16cid:paraId="699C5B79" w16cid:durableId="30F0F75C"/>
  <w16cid:commentId w16cid:paraId="3B84B4F4" w16cid:durableId="06F07DF2"/>
  <w16cid:commentId w16cid:paraId="293C3FAC" w16cid:durableId="7B27D7DC"/>
  <w16cid:commentId w16cid:paraId="41A079A7" w16cid:durableId="1E8C67BC"/>
  <w16cid:commentId w16cid:paraId="75A01FF6" w16cid:durableId="61F81323"/>
  <w16cid:commentId w16cid:paraId="64ACB7EA" w16cid:durableId="54A50146"/>
  <w16cid:commentId w16cid:paraId="4E126053" w16cid:durableId="2B8D2969"/>
  <w16cid:commentId w16cid:paraId="5DFE2DE0" w16cid:durableId="088A4E06"/>
  <w16cid:commentId w16cid:paraId="31F403A6" w16cid:durableId="0DB6BDEA"/>
  <w16cid:commentId w16cid:paraId="189BAB06" w16cid:durableId="2491F863"/>
  <w16cid:commentId w16cid:paraId="3564950A" w16cid:durableId="718E579E"/>
  <w16cid:commentId w16cid:paraId="2495B4CE" w16cid:durableId="7D4B435F"/>
  <w16cid:commentId w16cid:paraId="220F4C04" w16cid:durableId="6404012F"/>
  <w16cid:commentId w16cid:paraId="0FB6D92C" w16cid:durableId="5B0667E2"/>
  <w16cid:commentId w16cid:paraId="7ACC4FB4" w16cid:durableId="307F44BC"/>
  <w16cid:commentId w16cid:paraId="2AD0603F" w16cid:durableId="2B982D0B"/>
  <w16cid:commentId w16cid:paraId="5A78DD1A" w16cid:durableId="2307086C"/>
  <w16cid:commentId w16cid:paraId="3BF8DBE2" w16cid:durableId="5F05A549"/>
  <w16cid:commentId w16cid:paraId="507478C4" w16cid:durableId="2B982B1C"/>
  <w16cid:commentId w16cid:paraId="2B0E8FB2" w16cid:durableId="0491D65A"/>
  <w16cid:commentId w16cid:paraId="214EDFEF" w16cid:durableId="2B982FA0"/>
  <w16cid:commentId w16cid:paraId="271FB3B8" w16cid:durableId="724F9B2D"/>
  <w16cid:commentId w16cid:paraId="43FF4F76" w16cid:durableId="66114DCF"/>
  <w16cid:commentId w16cid:paraId="6AAD8663" w16cid:durableId="62DE3590"/>
  <w16cid:commentId w16cid:paraId="5685FAF1" w16cid:durableId="392A5230"/>
  <w16cid:commentId w16cid:paraId="6A06ACBE" w16cid:durableId="2B8D2F71"/>
  <w16cid:commentId w16cid:paraId="11B035F1" w16cid:durableId="2B982D41"/>
  <w16cid:commentId w16cid:paraId="31BEBFFE" w16cid:durableId="35718F8E"/>
  <w16cid:commentId w16cid:paraId="7CEEAACF" w16cid:durableId="123468B1"/>
  <w16cid:commentId w16cid:paraId="0E848C41" w16cid:durableId="2B8D3011"/>
  <w16cid:commentId w16cid:paraId="29AD774D" w16cid:durableId="561D90DF"/>
  <w16cid:commentId w16cid:paraId="2B52FEC3" w16cid:durableId="2B9830DE"/>
  <w16cid:commentId w16cid:paraId="5106E5F9" w16cid:durableId="507340DC"/>
  <w16cid:commentId w16cid:paraId="47DCA6FE" w16cid:durableId="0AAB04C2"/>
  <w16cid:commentId w16cid:paraId="34D00CD6" w16cid:durableId="56BB6DE4"/>
  <w16cid:commentId w16cid:paraId="2A4F0775" w16cid:durableId="2948B88D"/>
  <w16cid:commentId w16cid:paraId="6156B094" w16cid:durableId="2B8D3055"/>
  <w16cid:commentId w16cid:paraId="0C2E0925" w16cid:durableId="2339BCC2"/>
  <w16cid:commentId w16cid:paraId="7AA14283" w16cid:durableId="2B8D3081"/>
  <w16cid:commentId w16cid:paraId="35AAD2BA" w16cid:durableId="2B982F59"/>
  <w16cid:commentId w16cid:paraId="697BE2E3" w16cid:durableId="20E2F5A4"/>
  <w16cid:commentId w16cid:paraId="3FC2F49C" w16cid:durableId="2B983048"/>
  <w16cid:commentId w16cid:paraId="30E1A926" w16cid:durableId="3324E296"/>
  <w16cid:commentId w16cid:paraId="1EFA4179" w16cid:durableId="21583D49"/>
  <w16cid:commentId w16cid:paraId="3FF79F11" w16cid:durableId="2B98324A"/>
  <w16cid:commentId w16cid:paraId="68661E07" w16cid:durableId="0335DEBA"/>
  <w16cid:commentId w16cid:paraId="7A9D02E3" w16cid:durableId="2B9832B3"/>
  <w16cid:commentId w16cid:paraId="19E887B4" w16cid:durableId="2B98332C"/>
  <w16cid:commentId w16cid:paraId="3D79DEDA" w16cid:durableId="2F60EC0D"/>
  <w16cid:commentId w16cid:paraId="20972E02" w16cid:durableId="0FE3CA8A"/>
  <w16cid:commentId w16cid:paraId="035E4EF8" w16cid:durableId="2B9835A3"/>
  <w16cid:commentId w16cid:paraId="6ECC33F8" w16cid:durableId="2B9835BB"/>
  <w16cid:commentId w16cid:paraId="41E2453D" w16cid:durableId="28543DE8"/>
  <w16cid:commentId w16cid:paraId="7B9AA19F" w16cid:durableId="226DBAF7"/>
  <w16cid:commentId w16cid:paraId="047E5FF7" w16cid:durableId="2B9835F2"/>
  <w16cid:commentId w16cid:paraId="580B6A49" w16cid:durableId="6DB88FA5"/>
  <w16cid:commentId w16cid:paraId="6DCCB235" w16cid:durableId="7C842BF5"/>
  <w16cid:commentId w16cid:paraId="1376A511" w16cid:durableId="2B983619"/>
  <w16cid:commentId w16cid:paraId="10BAF42C" w16cid:durableId="2125A33C"/>
  <w16cid:commentId w16cid:paraId="760A717F" w16cid:durableId="7E5A779A"/>
  <w16cid:commentId w16cid:paraId="4F7F5990" w16cid:durableId="2FFF42BD"/>
  <w16cid:commentId w16cid:paraId="74EDCE0A" w16cid:durableId="5DB8530B"/>
  <w16cid:commentId w16cid:paraId="3D4C90F9" w16cid:durableId="60574AE1"/>
  <w16cid:commentId w16cid:paraId="00CDCE77" w16cid:durableId="2B983678"/>
  <w16cid:commentId w16cid:paraId="48125D79" w16cid:durableId="0883E523"/>
  <w16cid:commentId w16cid:paraId="67856C07" w16cid:durableId="1731587E"/>
  <w16cid:commentId w16cid:paraId="3DF79867" w16cid:durableId="0FBED388"/>
  <w16cid:commentId w16cid:paraId="0EC2D6A1" w16cid:durableId="3801E491"/>
  <w16cid:commentId w16cid:paraId="2FFE676D" w16cid:durableId="7E530104"/>
  <w16cid:commentId w16cid:paraId="2611161E" w16cid:durableId="320421F1"/>
  <w16cid:commentId w16cid:paraId="518725DF" w16cid:durableId="241F483A"/>
  <w16cid:commentId w16cid:paraId="7A29D09C" w16cid:durableId="2B9831F0"/>
  <w16cid:commentId w16cid:paraId="0390267E" w16cid:durableId="2B8D32D1"/>
  <w16cid:commentId w16cid:paraId="687B6717" w16cid:durableId="37B144A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8F611" w14:textId="77777777" w:rsidR="00C25949" w:rsidRDefault="00C25949">
      <w:r>
        <w:separator/>
      </w:r>
    </w:p>
  </w:endnote>
  <w:endnote w:type="continuationSeparator" w:id="0">
    <w:p w14:paraId="1631155B" w14:textId="77777777" w:rsidR="00C25949" w:rsidRDefault="00C25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4118D" w14:textId="77777777" w:rsidR="00C25949" w:rsidRDefault="00C25949">
      <w:r>
        <w:separator/>
      </w:r>
    </w:p>
  </w:footnote>
  <w:footnote w:type="continuationSeparator" w:id="0">
    <w:p w14:paraId="74BB06ED" w14:textId="77777777" w:rsidR="00C25949" w:rsidRDefault="00C259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5DA3"/>
    <w:rsid w:val="000B753D"/>
    <w:rsid w:val="000B76C9"/>
    <w:rsid w:val="000C157F"/>
    <w:rsid w:val="000C5E36"/>
    <w:rsid w:val="000C5F50"/>
    <w:rsid w:val="000C6486"/>
    <w:rsid w:val="000C64C0"/>
    <w:rsid w:val="000D0076"/>
    <w:rsid w:val="000D3354"/>
    <w:rsid w:val="000D4738"/>
    <w:rsid w:val="000E24D6"/>
    <w:rsid w:val="000E33AA"/>
    <w:rsid w:val="000E3A07"/>
    <w:rsid w:val="000E754A"/>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4A03"/>
    <w:rsid w:val="0016572F"/>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4478"/>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4A4"/>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0426"/>
    <w:rsid w:val="007F100A"/>
    <w:rsid w:val="007F1BAE"/>
    <w:rsid w:val="007F51E8"/>
    <w:rsid w:val="007F62AC"/>
    <w:rsid w:val="007F67CF"/>
    <w:rsid w:val="0080039F"/>
    <w:rsid w:val="00800A37"/>
    <w:rsid w:val="00801D10"/>
    <w:rsid w:val="00802A2D"/>
    <w:rsid w:val="00803FC0"/>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2895"/>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20DB"/>
    <w:rsid w:val="00954CA0"/>
    <w:rsid w:val="00957565"/>
    <w:rsid w:val="009577E5"/>
    <w:rsid w:val="00960A37"/>
    <w:rsid w:val="0096305C"/>
    <w:rsid w:val="00964632"/>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25949"/>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footer" Target="footer4.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18276</Words>
  <Characters>111485</Characters>
  <Application>Microsoft Office Word</Application>
  <DocSecurity>0</DocSecurity>
  <Lines>929</Lines>
  <Paragraphs>259</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129502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2025-04-22T14:05:00Z</dcterms:created>
  <dcterms:modified xsi:type="dcterms:W3CDTF">2025-04-22T14:05:00Z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