
<file path=[Content_Types].xml><?xml version="1.0" encoding="utf-8"?>
<Types xmlns="http://schemas.openxmlformats.org/package/2006/content-types">
  <Default Extension="emf" ContentType="image/x-emf"/>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8D9AF0E" w14:textId="77777777" w:rsidR="001E4447" w:rsidRDefault="001E4447" w:rsidP="00F35D8B">
      <w:pPr>
        <w:jc w:val="center"/>
        <w:rPr>
          <w:rFonts w:ascii="Roboto" w:hAnsi="Roboto"/>
          <w:b/>
          <w:bCs/>
          <w:lang w:val="en-US"/>
        </w:rPr>
      </w:pPr>
      <w:bookmarkStart w:id="0" w:name="_Hlk113459061"/>
    </w:p>
    <w:p w14:paraId="7E5B3DC4" w14:textId="2DBFC8C2" w:rsidR="00B02E6C" w:rsidRPr="002C3C6B" w:rsidRDefault="0046095F" w:rsidP="00F35D8B">
      <w:pPr>
        <w:jc w:val="center"/>
        <w:rPr>
          <w:rFonts w:asciiTheme="minorHAnsi" w:hAnsiTheme="minorHAnsi" w:cstheme="minorHAnsi"/>
          <w:b/>
          <w:bCs/>
          <w:sz w:val="28"/>
          <w:szCs w:val="28"/>
          <w:lang w:val="en-US"/>
        </w:rPr>
      </w:pPr>
      <w:r w:rsidRPr="00C21F5D">
        <w:rPr>
          <w:rFonts w:cstheme="minorHAnsi"/>
          <w:b/>
          <w:bCs/>
          <w:lang w:val="en-GB"/>
        </w:rPr>
        <w:t>D</w:t>
      </w:r>
      <w:r>
        <w:rPr>
          <w:rFonts w:cstheme="minorHAnsi"/>
          <w:b/>
          <w:bCs/>
          <w:lang w:val="en-GB"/>
        </w:rPr>
        <w:t>ifferences in D</w:t>
      </w:r>
      <w:r w:rsidRPr="00C21F5D">
        <w:rPr>
          <w:rFonts w:cstheme="minorHAnsi"/>
          <w:b/>
          <w:bCs/>
          <w:lang w:val="en-GB"/>
        </w:rPr>
        <w:t>isease</w:t>
      </w:r>
      <w:r w:rsidRPr="002C3C6B">
        <w:rPr>
          <w:rFonts w:cstheme="minorHAnsi"/>
          <w:b/>
          <w:bCs/>
          <w:lang w:val="en-GB"/>
        </w:rPr>
        <w:t xml:space="preserve"> </w:t>
      </w:r>
      <w:r w:rsidRPr="00C21F5D">
        <w:rPr>
          <w:rFonts w:cstheme="minorHAnsi"/>
          <w:b/>
          <w:bCs/>
          <w:lang w:val="en-GB"/>
        </w:rPr>
        <w:t>Trajectory, Comorbidities, and Mortality in</w:t>
      </w:r>
      <w:r w:rsidRPr="002C3C6B">
        <w:rPr>
          <w:rFonts w:cstheme="minorHAnsi"/>
          <w:b/>
          <w:bCs/>
          <w:lang w:val="en-GB"/>
        </w:rPr>
        <w:t xml:space="preserve"> Sarcomeric and Non-Sarcomeric Hypertrophic Cardiomyopathy</w:t>
      </w:r>
      <w:r w:rsidRPr="002C3C6B" w:rsidDel="002C3C6B">
        <w:rPr>
          <w:rFonts w:cstheme="minorHAnsi"/>
          <w:b/>
          <w:bCs/>
          <w:lang w:val="en-GB"/>
        </w:rPr>
        <w:t xml:space="preserve"> </w:t>
      </w:r>
    </w:p>
    <w:p w14:paraId="16589C35" w14:textId="49EEC109" w:rsidR="00F10996" w:rsidRDefault="001D711A" w:rsidP="002C3C6B">
      <w:pPr>
        <w:pStyle w:val="Ingenafstand"/>
      </w:pPr>
      <w:r w:rsidRPr="00DB6D77">
        <w:rPr>
          <w:rFonts w:ascii="Roboto" w:hAnsi="Roboto" w:cs="Times"/>
          <w:sz w:val="18"/>
          <w:szCs w:val="18"/>
        </w:rPr>
        <w:t>Christoffer R. Vissing, MD, PhD;</w:t>
      </w:r>
      <w:r w:rsidR="00285DBF" w:rsidRPr="00DB6D77">
        <w:rPr>
          <w:rFonts w:ascii="Roboto" w:hAnsi="Roboto" w:cs="Times"/>
          <w:sz w:val="18"/>
          <w:szCs w:val="18"/>
        </w:rPr>
        <w:t xml:space="preserve"> </w:t>
      </w:r>
      <w:r w:rsidR="00285DBF">
        <w:rPr>
          <w:rFonts w:ascii="Roboto" w:hAnsi="Roboto" w:cs="Times"/>
          <w:sz w:val="18"/>
          <w:szCs w:val="18"/>
        </w:rPr>
        <w:t xml:space="preserve">Anna Axelsson Raja, MD, PhD; </w:t>
      </w:r>
      <w:r w:rsidRPr="00DB6D77">
        <w:rPr>
          <w:rFonts w:ascii="Roboto" w:hAnsi="Roboto" w:cs="Times"/>
          <w:sz w:val="18"/>
          <w:szCs w:val="18"/>
        </w:rPr>
        <w:t>Adam S. Helms, MD;</w:t>
      </w:r>
      <w:r w:rsidR="002F3B21">
        <w:rPr>
          <w:rFonts w:ascii="Roboto" w:hAnsi="Roboto" w:cs="Times"/>
          <w:sz w:val="18"/>
          <w:szCs w:val="18"/>
        </w:rPr>
        <w:t xml:space="preserve"> </w:t>
      </w:r>
      <w:r w:rsidR="002F3B21" w:rsidRPr="00DB6D77">
        <w:rPr>
          <w:rFonts w:ascii="Roboto" w:hAnsi="Roboto" w:cs="Times"/>
          <w:sz w:val="18"/>
          <w:szCs w:val="18"/>
        </w:rPr>
        <w:t xml:space="preserve">Sara Saberi, MD; </w:t>
      </w:r>
      <w:r w:rsidRPr="00DB6D77">
        <w:rPr>
          <w:rFonts w:ascii="Roboto" w:hAnsi="Roboto" w:cs="Times"/>
          <w:sz w:val="18"/>
          <w:szCs w:val="18"/>
        </w:rPr>
        <w:t>Anjali T. Owens, MD;</w:t>
      </w:r>
      <w:r w:rsidR="002F7734">
        <w:rPr>
          <w:rFonts w:ascii="Roboto" w:hAnsi="Roboto" w:cs="Times"/>
          <w:sz w:val="18"/>
          <w:szCs w:val="18"/>
        </w:rPr>
        <w:t xml:space="preserve"> </w:t>
      </w:r>
      <w:r w:rsidRPr="00DB6D77">
        <w:rPr>
          <w:rFonts w:ascii="Roboto" w:hAnsi="Roboto" w:cs="Times"/>
          <w:sz w:val="18"/>
          <w:szCs w:val="18"/>
        </w:rPr>
        <w:t xml:space="preserve">Joseph W. Rossano, MD, MS; Dominic J. Abrams, MD;  </w:t>
      </w:r>
      <w:r w:rsidR="002F3B21">
        <w:rPr>
          <w:rFonts w:ascii="Roboto" w:hAnsi="Roboto" w:cs="Times"/>
          <w:sz w:val="18"/>
          <w:szCs w:val="18"/>
        </w:rPr>
        <w:t>Jodie Ingles, PhD</w:t>
      </w:r>
      <w:r w:rsidR="009E4A4E">
        <w:rPr>
          <w:rFonts w:ascii="Roboto" w:hAnsi="Roboto" w:cs="Times"/>
          <w:sz w:val="18"/>
          <w:szCs w:val="18"/>
        </w:rPr>
        <w:t>, MPH</w:t>
      </w:r>
      <w:r w:rsidR="002F3B21">
        <w:rPr>
          <w:rFonts w:ascii="Roboto" w:hAnsi="Roboto" w:cs="Times"/>
          <w:sz w:val="18"/>
          <w:szCs w:val="18"/>
        </w:rPr>
        <w:t>; Belinda Gray, MD</w:t>
      </w:r>
      <w:r w:rsidR="00D81999">
        <w:rPr>
          <w:rFonts w:ascii="Roboto" w:hAnsi="Roboto" w:cs="Times"/>
          <w:sz w:val="18"/>
          <w:szCs w:val="18"/>
        </w:rPr>
        <w:t>,</w:t>
      </w:r>
      <w:r w:rsidR="003B7FA4">
        <w:rPr>
          <w:rFonts w:ascii="Roboto" w:hAnsi="Roboto" w:cs="Times"/>
          <w:sz w:val="18"/>
          <w:szCs w:val="18"/>
        </w:rPr>
        <w:t xml:space="preserve"> PhD</w:t>
      </w:r>
      <w:r w:rsidR="002F3B21">
        <w:rPr>
          <w:rFonts w:ascii="Roboto" w:hAnsi="Roboto" w:cs="Times"/>
          <w:sz w:val="18"/>
          <w:szCs w:val="18"/>
        </w:rPr>
        <w:t xml:space="preserve">; </w:t>
      </w:r>
      <w:r w:rsidR="002F3B21" w:rsidRPr="00DB6D77">
        <w:rPr>
          <w:rFonts w:ascii="Roboto" w:hAnsi="Roboto" w:cs="Times"/>
          <w:sz w:val="18"/>
          <w:szCs w:val="18"/>
        </w:rPr>
        <w:t>Rachel Lampert, MD</w:t>
      </w:r>
      <w:r w:rsidR="002F3B21">
        <w:rPr>
          <w:rFonts w:ascii="Roboto" w:hAnsi="Roboto" w:cs="Times"/>
          <w:sz w:val="18"/>
          <w:szCs w:val="18"/>
        </w:rPr>
        <w:t xml:space="preserve">; </w:t>
      </w:r>
      <w:r w:rsidR="002F3B21" w:rsidRPr="00DB6D77">
        <w:rPr>
          <w:rFonts w:ascii="Roboto" w:hAnsi="Roboto" w:cs="Times"/>
          <w:sz w:val="18"/>
          <w:szCs w:val="18"/>
        </w:rPr>
        <w:t xml:space="preserve"> </w:t>
      </w:r>
      <w:r w:rsidRPr="00DB6D77">
        <w:rPr>
          <w:rFonts w:ascii="Roboto" w:hAnsi="Roboto" w:cs="Times"/>
          <w:sz w:val="18"/>
          <w:szCs w:val="18"/>
        </w:rPr>
        <w:t>John C. Stendahl, MD, PhD; J</w:t>
      </w:r>
      <w:r w:rsidR="002F3B21" w:rsidRPr="002F3B21">
        <w:rPr>
          <w:rFonts w:ascii="Roboto" w:hAnsi="Roboto" w:cs="Times"/>
          <w:sz w:val="18"/>
          <w:szCs w:val="18"/>
        </w:rPr>
        <w:t xml:space="preserve"> </w:t>
      </w:r>
      <w:r w:rsidR="002F3B21" w:rsidRPr="00DB6D77">
        <w:rPr>
          <w:rFonts w:ascii="Roboto" w:hAnsi="Roboto" w:cs="Times"/>
          <w:sz w:val="18"/>
          <w:szCs w:val="18"/>
        </w:rPr>
        <w:t>Neal K. Lakdawala, MD</w:t>
      </w:r>
      <w:r w:rsidR="002F3B21">
        <w:rPr>
          <w:rFonts w:ascii="Roboto" w:hAnsi="Roboto" w:cs="Times"/>
          <w:sz w:val="18"/>
          <w:szCs w:val="18"/>
        </w:rPr>
        <w:t>;</w:t>
      </w:r>
      <w:r w:rsidR="002F3B21" w:rsidRPr="00DB6D77">
        <w:rPr>
          <w:rFonts w:ascii="Roboto" w:hAnsi="Roboto" w:cs="Times"/>
          <w:sz w:val="18"/>
          <w:szCs w:val="18"/>
        </w:rPr>
        <w:t xml:space="preserve"> </w:t>
      </w:r>
      <w:r w:rsidR="002F3B21">
        <w:rPr>
          <w:rFonts w:ascii="Roboto" w:hAnsi="Roboto" w:cs="Times"/>
          <w:sz w:val="18"/>
          <w:szCs w:val="18"/>
        </w:rPr>
        <w:t>J</w:t>
      </w:r>
      <w:r w:rsidRPr="00DB6D77">
        <w:rPr>
          <w:rFonts w:ascii="Roboto" w:hAnsi="Roboto" w:cs="Times"/>
          <w:sz w:val="18"/>
          <w:szCs w:val="18"/>
        </w:rPr>
        <w:t>ames S. Ware, PhD, MRCP;</w:t>
      </w:r>
      <w:r w:rsidR="002F3B21" w:rsidRPr="002F3B21">
        <w:rPr>
          <w:rFonts w:ascii="Roboto" w:hAnsi="Roboto" w:cs="Times"/>
          <w:sz w:val="18"/>
          <w:szCs w:val="18"/>
        </w:rPr>
        <w:t xml:space="preserve"> </w:t>
      </w:r>
      <w:r w:rsidR="002F3B21" w:rsidRPr="00DB6D77">
        <w:rPr>
          <w:rFonts w:ascii="Roboto" w:hAnsi="Roboto" w:cs="Times"/>
          <w:sz w:val="18"/>
          <w:szCs w:val="18"/>
        </w:rPr>
        <w:t xml:space="preserve">Victoria N. Parikh, MD; </w:t>
      </w:r>
      <w:r w:rsidRPr="00DB6D77">
        <w:rPr>
          <w:rFonts w:ascii="Roboto" w:hAnsi="Roboto" w:cs="Times"/>
          <w:sz w:val="18"/>
          <w:szCs w:val="18"/>
        </w:rPr>
        <w:t xml:space="preserve"> </w:t>
      </w:r>
      <w:r w:rsidR="004C6F6D" w:rsidRPr="00DB6D77">
        <w:rPr>
          <w:rFonts w:ascii="Roboto" w:hAnsi="Roboto" w:cs="Times"/>
          <w:sz w:val="18"/>
          <w:szCs w:val="18"/>
        </w:rPr>
        <w:t>Michelle Michels, MD, PhD</w:t>
      </w:r>
      <w:r w:rsidR="002F3B21">
        <w:rPr>
          <w:rFonts w:ascii="Roboto" w:hAnsi="Roboto" w:cs="Times"/>
          <w:sz w:val="18"/>
          <w:szCs w:val="18"/>
        </w:rPr>
        <w:t>;</w:t>
      </w:r>
      <w:r w:rsidR="004C6F6D" w:rsidRPr="00DB6D77">
        <w:rPr>
          <w:rFonts w:ascii="Roboto" w:hAnsi="Roboto" w:cs="Times"/>
          <w:sz w:val="18"/>
          <w:szCs w:val="18"/>
        </w:rPr>
        <w:t xml:space="preserve"> </w:t>
      </w:r>
      <w:r w:rsidR="00357D74">
        <w:rPr>
          <w:rFonts w:ascii="Roboto" w:hAnsi="Roboto" w:cs="Times"/>
          <w:sz w:val="18"/>
          <w:szCs w:val="18"/>
        </w:rPr>
        <w:t>Lia Crotti, MD</w:t>
      </w:r>
      <w:r w:rsidR="00D81999">
        <w:rPr>
          <w:rFonts w:ascii="Roboto" w:hAnsi="Roboto" w:cs="Times"/>
          <w:sz w:val="18"/>
          <w:szCs w:val="18"/>
        </w:rPr>
        <w:t>, PhD</w:t>
      </w:r>
      <w:r w:rsidRPr="00DB6D77">
        <w:rPr>
          <w:rFonts w:ascii="Roboto" w:hAnsi="Roboto" w:cs="Times"/>
          <w:sz w:val="18"/>
          <w:szCs w:val="18"/>
        </w:rPr>
        <w:t xml:space="preserve">; Thomas D. Ryan, MD, PhD; </w:t>
      </w:r>
      <w:r w:rsidR="002F3B21" w:rsidRPr="00DB6D77">
        <w:rPr>
          <w:rFonts w:ascii="Roboto" w:hAnsi="Roboto" w:cs="Times"/>
          <w:sz w:val="18"/>
          <w:szCs w:val="18"/>
        </w:rPr>
        <w:t>Iacopo Olivotto, MD;</w:t>
      </w:r>
      <w:r w:rsidR="002F3B21">
        <w:rPr>
          <w:rFonts w:ascii="Roboto" w:hAnsi="Roboto" w:cs="Times"/>
          <w:sz w:val="18"/>
          <w:szCs w:val="18"/>
        </w:rPr>
        <w:t xml:space="preserve"> </w:t>
      </w:r>
      <w:r w:rsidRPr="00DB6D77">
        <w:rPr>
          <w:rFonts w:ascii="Roboto" w:hAnsi="Roboto" w:cs="Times"/>
          <w:sz w:val="18"/>
          <w:szCs w:val="18"/>
        </w:rPr>
        <w:t>Sharlene M. Day, MD; Henning Bund</w:t>
      </w:r>
      <w:r w:rsidR="00706DA4">
        <w:rPr>
          <w:rFonts w:ascii="Roboto" w:hAnsi="Roboto" w:cs="Times"/>
          <w:sz w:val="18"/>
          <w:szCs w:val="18"/>
        </w:rPr>
        <w:t>g</w:t>
      </w:r>
      <w:r w:rsidRPr="00DB6D77">
        <w:rPr>
          <w:rFonts w:ascii="Roboto" w:hAnsi="Roboto" w:cs="Times"/>
          <w:sz w:val="18"/>
          <w:szCs w:val="18"/>
        </w:rPr>
        <w:t>aard, MD, Ph</w:t>
      </w:r>
      <w:r w:rsidR="00080A63">
        <w:rPr>
          <w:rFonts w:ascii="Roboto" w:hAnsi="Roboto" w:cs="Times"/>
          <w:sz w:val="18"/>
          <w:szCs w:val="18"/>
        </w:rPr>
        <w:t xml:space="preserve">D; </w:t>
      </w:r>
      <w:r w:rsidR="00080A63" w:rsidRPr="00DB6D77">
        <w:rPr>
          <w:rFonts w:ascii="Roboto" w:hAnsi="Roboto" w:cs="Times"/>
          <w:sz w:val="18"/>
          <w:szCs w:val="18"/>
        </w:rPr>
        <w:t>Brian Lee Claggett, PhD;</w:t>
      </w:r>
      <w:r w:rsidRPr="00DB6D77">
        <w:rPr>
          <w:rFonts w:ascii="Roboto" w:hAnsi="Roboto" w:cs="Times"/>
          <w:sz w:val="18"/>
          <w:szCs w:val="18"/>
        </w:rPr>
        <w:t xml:space="preserve"> and Carolyn Y. Ho, MD. </w:t>
      </w:r>
      <w:r w:rsidR="00F77426">
        <w:rPr>
          <w:rFonts w:ascii="Roboto" w:hAnsi="Roboto" w:cs="Times"/>
          <w:sz w:val="18"/>
          <w:szCs w:val="18"/>
        </w:rPr>
        <w:t xml:space="preserve"> </w:t>
      </w:r>
    </w:p>
    <w:p w14:paraId="3D1C1D05" w14:textId="77777777" w:rsidR="00F10996" w:rsidRDefault="00F10996" w:rsidP="001D711A">
      <w:pPr>
        <w:pStyle w:val="Ingenafstand"/>
        <w:rPr>
          <w:rFonts w:ascii="Roboto" w:hAnsi="Roboto" w:cs="Times New Roman"/>
          <w:sz w:val="18"/>
          <w:szCs w:val="18"/>
        </w:rPr>
      </w:pPr>
    </w:p>
    <w:p w14:paraId="39A98EDB" w14:textId="201768CC" w:rsidR="001D711A" w:rsidRPr="00DB6D77" w:rsidRDefault="001D711A" w:rsidP="001D711A">
      <w:pPr>
        <w:pStyle w:val="Ingenafstand"/>
        <w:rPr>
          <w:rFonts w:ascii="Roboto" w:hAnsi="Roboto" w:cs="Times New Roman"/>
          <w:sz w:val="18"/>
          <w:szCs w:val="18"/>
        </w:rPr>
      </w:pPr>
      <w:r w:rsidRPr="00DB6D77">
        <w:rPr>
          <w:rFonts w:ascii="Roboto" w:hAnsi="Roboto" w:cs="Times New Roman"/>
          <w:sz w:val="18"/>
          <w:szCs w:val="18"/>
        </w:rPr>
        <w:t>Affiliations</w:t>
      </w:r>
    </w:p>
    <w:p w14:paraId="38DA3902" w14:textId="38A25715" w:rsidR="001D711A" w:rsidRPr="00DB6D77" w:rsidRDefault="001D711A" w:rsidP="001D711A">
      <w:pPr>
        <w:pStyle w:val="Ingenafstand"/>
        <w:rPr>
          <w:rFonts w:ascii="Roboto" w:hAnsi="Roboto" w:cs="Times New Roman"/>
          <w:sz w:val="18"/>
          <w:szCs w:val="18"/>
        </w:rPr>
      </w:pPr>
      <w:r w:rsidRPr="00DB6D77">
        <w:rPr>
          <w:rFonts w:ascii="Roboto" w:hAnsi="Roboto" w:cs="Times New Roman"/>
          <w:sz w:val="18"/>
          <w:szCs w:val="18"/>
        </w:rPr>
        <w:t>Department of Medicine, Brigham and Women</w:t>
      </w:r>
      <w:r w:rsidR="004C6F6D">
        <w:rPr>
          <w:rFonts w:ascii="Roboto" w:hAnsi="Roboto" w:cs="Times New Roman"/>
          <w:sz w:val="18"/>
          <w:szCs w:val="18"/>
        </w:rPr>
        <w:t>’</w:t>
      </w:r>
      <w:r w:rsidRPr="00DB6D77">
        <w:rPr>
          <w:rFonts w:ascii="Roboto" w:hAnsi="Roboto" w:cs="Times New Roman"/>
          <w:sz w:val="18"/>
          <w:szCs w:val="18"/>
        </w:rPr>
        <w:t xml:space="preserve">s Hospital, Boston, Massachusetts, 02115 USA (B.L.C, N.K.L., C.Y.H.). </w:t>
      </w:r>
    </w:p>
    <w:p w14:paraId="25C5E035" w14:textId="2EFEEBE8" w:rsidR="001D711A" w:rsidRPr="00945228" w:rsidRDefault="001D711A" w:rsidP="001D711A">
      <w:pPr>
        <w:rPr>
          <w:rFonts w:ascii="Roboto" w:hAnsi="Roboto"/>
          <w:sz w:val="18"/>
          <w:szCs w:val="18"/>
          <w:lang w:val="en-US"/>
        </w:rPr>
      </w:pPr>
      <w:r w:rsidRPr="00945228">
        <w:rPr>
          <w:rFonts w:ascii="Roboto" w:hAnsi="Roboto"/>
          <w:sz w:val="18"/>
          <w:szCs w:val="18"/>
          <w:lang w:val="en-US"/>
        </w:rPr>
        <w:t>Center for Inherited Cardiovascular Disease, Division of Cardiovascular Medicine, Stanford University School of Medicine, Stanford, California, USA (V.N.P</w:t>
      </w:r>
      <w:r w:rsidR="0043207B">
        <w:rPr>
          <w:rFonts w:ascii="Roboto" w:hAnsi="Roboto"/>
          <w:sz w:val="18"/>
          <w:szCs w:val="18"/>
          <w:lang w:val="en-US"/>
        </w:rPr>
        <w:t>.</w:t>
      </w:r>
      <w:r w:rsidRPr="00945228">
        <w:rPr>
          <w:rFonts w:ascii="Roboto" w:hAnsi="Roboto"/>
          <w:sz w:val="18"/>
          <w:szCs w:val="18"/>
          <w:lang w:val="en-US"/>
        </w:rPr>
        <w:t>).</w:t>
      </w:r>
    </w:p>
    <w:p w14:paraId="33371BE2" w14:textId="61A83BE9" w:rsidR="001D711A" w:rsidRPr="00945228" w:rsidRDefault="001D711A" w:rsidP="001D711A">
      <w:pPr>
        <w:rPr>
          <w:rFonts w:ascii="Roboto" w:hAnsi="Roboto"/>
          <w:sz w:val="18"/>
          <w:szCs w:val="18"/>
          <w:lang w:val="en-US"/>
        </w:rPr>
      </w:pPr>
      <w:r w:rsidRPr="00945228">
        <w:rPr>
          <w:rFonts w:ascii="Roboto" w:hAnsi="Roboto"/>
          <w:sz w:val="18"/>
          <w:szCs w:val="18"/>
          <w:lang w:val="en-US"/>
        </w:rPr>
        <w:t>Department of Internal Medicine, Division of Cardiovascular Medicine, University of Michigan, Ann Arbor (A.S.H., S.S.).</w:t>
      </w:r>
    </w:p>
    <w:p w14:paraId="09A79D86" w14:textId="3947650B" w:rsidR="00CE073C" w:rsidRPr="00945228" w:rsidRDefault="001D711A" w:rsidP="00CE073C">
      <w:pPr>
        <w:rPr>
          <w:rFonts w:ascii="Roboto" w:hAnsi="Roboto"/>
          <w:sz w:val="18"/>
          <w:szCs w:val="18"/>
          <w:lang w:val="en-US"/>
        </w:rPr>
      </w:pPr>
      <w:r w:rsidRPr="00945228">
        <w:rPr>
          <w:rFonts w:ascii="Roboto" w:hAnsi="Roboto"/>
          <w:sz w:val="18"/>
          <w:szCs w:val="18"/>
          <w:lang w:val="en-US"/>
        </w:rPr>
        <w:t>Center for Cardiovascular Genetics, Department of Cardiology, Boston Children’s Hospital &amp; Harvard Medical School, Boston, MA (D.J.A).</w:t>
      </w:r>
    </w:p>
    <w:p w14:paraId="2E4A9086" w14:textId="77777777" w:rsidR="001871E9" w:rsidRDefault="001871E9" w:rsidP="001871E9">
      <w:pPr>
        <w:rPr>
          <w:rFonts w:ascii="Roboto" w:hAnsi="Roboto"/>
          <w:sz w:val="18"/>
          <w:szCs w:val="18"/>
          <w:lang w:val="en-US"/>
        </w:rPr>
      </w:pPr>
      <w:r w:rsidRPr="00CE073C">
        <w:rPr>
          <w:rFonts w:ascii="Roboto" w:hAnsi="Roboto"/>
          <w:sz w:val="18"/>
          <w:szCs w:val="18"/>
          <w:lang w:val="en-US"/>
        </w:rPr>
        <w:t>Genomics and Inherited Disease Program,</w:t>
      </w:r>
      <w:r w:rsidRPr="00945228">
        <w:rPr>
          <w:rFonts w:ascii="Roboto" w:hAnsi="Roboto"/>
          <w:sz w:val="18"/>
          <w:szCs w:val="18"/>
          <w:lang w:val="en-US"/>
        </w:rPr>
        <w:t xml:space="preserve"> Garvan Institute of Medical Research and University of New South Wales, Sydney, Australia (J.I.)</w:t>
      </w:r>
    </w:p>
    <w:p w14:paraId="7615C0B2" w14:textId="2EF25BAB" w:rsidR="001871E9" w:rsidRDefault="001871E9" w:rsidP="001D711A">
      <w:pPr>
        <w:rPr>
          <w:rFonts w:ascii="Roboto" w:hAnsi="Roboto"/>
          <w:sz w:val="18"/>
          <w:szCs w:val="18"/>
          <w:lang w:val="en-US"/>
        </w:rPr>
      </w:pPr>
      <w:r w:rsidRPr="001871E9">
        <w:rPr>
          <w:rFonts w:ascii="Roboto" w:hAnsi="Roboto"/>
          <w:sz w:val="18"/>
          <w:szCs w:val="18"/>
          <w:lang w:val="en-US"/>
        </w:rPr>
        <w:t>Faculty of Medicine and Health, The University of Sydney, Australia; Department of Cardiology, Royal Prince Alfred Hospital, Sydney, Australia</w:t>
      </w:r>
      <w:r>
        <w:rPr>
          <w:rFonts w:ascii="Roboto" w:hAnsi="Roboto"/>
          <w:sz w:val="18"/>
          <w:szCs w:val="18"/>
          <w:lang w:val="en-US"/>
        </w:rPr>
        <w:t xml:space="preserve"> (B.G)</w:t>
      </w:r>
    </w:p>
    <w:p w14:paraId="102A5D77" w14:textId="7618A1F5" w:rsidR="001D711A" w:rsidRPr="00945228" w:rsidRDefault="001D711A" w:rsidP="001D711A">
      <w:pPr>
        <w:rPr>
          <w:rFonts w:ascii="Roboto" w:hAnsi="Roboto"/>
          <w:sz w:val="18"/>
          <w:szCs w:val="18"/>
          <w:lang w:val="en-US"/>
        </w:rPr>
      </w:pPr>
      <w:r w:rsidRPr="00945228">
        <w:rPr>
          <w:rFonts w:ascii="Roboto" w:hAnsi="Roboto"/>
          <w:sz w:val="18"/>
          <w:szCs w:val="18"/>
          <w:lang w:val="en-US"/>
        </w:rPr>
        <w:t>Department of Medicine, Section of Cardiovascular Medicine, Yale School of Medicine, New Haven, Connecticut, USA (R.L, J.C.S).</w:t>
      </w:r>
    </w:p>
    <w:p w14:paraId="44504C29" w14:textId="50663861" w:rsidR="001D711A" w:rsidRDefault="00803FC0" w:rsidP="001D711A">
      <w:pPr>
        <w:pStyle w:val="Ingenafstand"/>
        <w:rPr>
          <w:rFonts w:ascii="Roboto" w:hAnsi="Roboto" w:cs="Times New Roman"/>
          <w:sz w:val="18"/>
          <w:szCs w:val="18"/>
        </w:rPr>
      </w:pPr>
      <w:r>
        <w:rPr>
          <w:rFonts w:ascii="Roboto" w:hAnsi="Roboto" w:cs="Times New Roman"/>
          <w:sz w:val="18"/>
          <w:szCs w:val="18"/>
        </w:rPr>
        <w:t xml:space="preserve">Cardiovascular Institute, </w:t>
      </w:r>
      <w:proofErr w:type="spellStart"/>
      <w:r>
        <w:rPr>
          <w:rFonts w:ascii="Roboto" w:hAnsi="Roboto" w:cs="Times New Roman"/>
          <w:sz w:val="18"/>
          <w:szCs w:val="18"/>
        </w:rPr>
        <w:t>Thoraxcenter</w:t>
      </w:r>
      <w:proofErr w:type="spellEnd"/>
      <w:r>
        <w:rPr>
          <w:rFonts w:ascii="Roboto" w:hAnsi="Roboto" w:cs="Times New Roman"/>
          <w:sz w:val="18"/>
          <w:szCs w:val="18"/>
        </w:rPr>
        <w:t xml:space="preserve">, </w:t>
      </w:r>
      <w:r w:rsidR="001D711A" w:rsidRPr="005559AF">
        <w:rPr>
          <w:rFonts w:ascii="Roboto" w:hAnsi="Roboto" w:cs="Times New Roman"/>
          <w:sz w:val="18"/>
          <w:szCs w:val="18"/>
        </w:rPr>
        <w:t xml:space="preserve">Department of Cardiology, </w:t>
      </w:r>
      <w:proofErr w:type="spellStart"/>
      <w:r w:rsidR="001D711A" w:rsidRPr="005559AF">
        <w:rPr>
          <w:rFonts w:ascii="Roboto" w:hAnsi="Roboto" w:cs="Times New Roman"/>
          <w:sz w:val="18"/>
          <w:szCs w:val="18"/>
        </w:rPr>
        <w:t>Thoraxcenter</w:t>
      </w:r>
      <w:proofErr w:type="spellEnd"/>
      <w:r w:rsidR="001D711A" w:rsidRPr="005559AF">
        <w:rPr>
          <w:rFonts w:ascii="Roboto" w:hAnsi="Roboto" w:cs="Times New Roman"/>
          <w:sz w:val="18"/>
          <w:szCs w:val="18"/>
        </w:rPr>
        <w:t xml:space="preserve">, Erasmus Medical Center Rotterdam, the Netherlands (M.M.) </w:t>
      </w:r>
    </w:p>
    <w:p w14:paraId="5069B62D" w14:textId="77777777" w:rsidR="00D81999" w:rsidRPr="000C042E" w:rsidRDefault="00D81999" w:rsidP="00D81999">
      <w:pPr>
        <w:pStyle w:val="Ingenafstand"/>
        <w:rPr>
          <w:rFonts w:ascii="Roboto" w:hAnsi="Roboto" w:cs="Times New Roman"/>
          <w:sz w:val="18"/>
          <w:szCs w:val="18"/>
        </w:rPr>
      </w:pPr>
      <w:r w:rsidRPr="000C042E">
        <w:rPr>
          <w:rFonts w:ascii="Roboto" w:hAnsi="Roboto" w:cs="Times New Roman"/>
          <w:sz w:val="18"/>
          <w:szCs w:val="18"/>
        </w:rPr>
        <w:t>Department of Medicine and Surgery, University of Milano-Bicocca, Milan, Italy. (L.C.)</w:t>
      </w:r>
    </w:p>
    <w:p w14:paraId="027EB8F7" w14:textId="77777777" w:rsidR="00D81999" w:rsidRPr="000C042E" w:rsidRDefault="00D81999" w:rsidP="00D81999">
      <w:pPr>
        <w:pStyle w:val="Ingenafstand"/>
        <w:rPr>
          <w:rFonts w:ascii="Roboto" w:hAnsi="Roboto" w:cs="Times New Roman"/>
          <w:sz w:val="18"/>
          <w:szCs w:val="18"/>
        </w:rPr>
      </w:pPr>
      <w:r w:rsidRPr="000C042E">
        <w:rPr>
          <w:rFonts w:ascii="Roboto" w:hAnsi="Roboto" w:cs="Times New Roman"/>
          <w:sz w:val="18"/>
          <w:szCs w:val="18"/>
        </w:rPr>
        <w:t xml:space="preserve">IRCCS, </w:t>
      </w:r>
      <w:proofErr w:type="spellStart"/>
      <w:r w:rsidRPr="000C042E">
        <w:rPr>
          <w:rFonts w:ascii="Roboto" w:hAnsi="Roboto" w:cs="Times New Roman"/>
          <w:sz w:val="18"/>
          <w:szCs w:val="18"/>
        </w:rPr>
        <w:t>Istituto</w:t>
      </w:r>
      <w:proofErr w:type="spellEnd"/>
      <w:r w:rsidRPr="000C042E">
        <w:rPr>
          <w:rFonts w:ascii="Roboto" w:hAnsi="Roboto" w:cs="Times New Roman"/>
          <w:sz w:val="18"/>
          <w:szCs w:val="18"/>
        </w:rPr>
        <w:t xml:space="preserve"> </w:t>
      </w:r>
      <w:proofErr w:type="spellStart"/>
      <w:r w:rsidRPr="000C042E">
        <w:rPr>
          <w:rFonts w:ascii="Roboto" w:hAnsi="Roboto" w:cs="Times New Roman"/>
          <w:sz w:val="18"/>
          <w:szCs w:val="18"/>
        </w:rPr>
        <w:t>Auxologico</w:t>
      </w:r>
      <w:proofErr w:type="spellEnd"/>
      <w:r w:rsidRPr="000C042E">
        <w:rPr>
          <w:rFonts w:ascii="Roboto" w:hAnsi="Roboto" w:cs="Times New Roman"/>
          <w:sz w:val="18"/>
          <w:szCs w:val="18"/>
        </w:rPr>
        <w:t xml:space="preserve"> Italiano, Department of Cardiology, San Luca Hospital, Cardiomyopathy Unit, Milan, Italy.</w:t>
      </w:r>
    </w:p>
    <w:p w14:paraId="528A7C53" w14:textId="77777777" w:rsidR="00D81999" w:rsidRPr="005559AF" w:rsidRDefault="00D81999" w:rsidP="00D81999">
      <w:pPr>
        <w:pStyle w:val="Ingenafstand"/>
        <w:rPr>
          <w:rFonts w:ascii="Roboto" w:hAnsi="Roboto" w:cs="Times New Roman"/>
          <w:sz w:val="18"/>
          <w:szCs w:val="18"/>
        </w:rPr>
      </w:pPr>
      <w:r w:rsidRPr="000C042E">
        <w:rPr>
          <w:rFonts w:ascii="Roboto" w:hAnsi="Roboto" w:cs="Times New Roman"/>
          <w:sz w:val="18"/>
          <w:szCs w:val="18"/>
        </w:rPr>
        <w:t>(L.C.)</w:t>
      </w:r>
    </w:p>
    <w:p w14:paraId="5786A7FF" w14:textId="77777777" w:rsidR="001D711A" w:rsidRPr="005559AF" w:rsidRDefault="001D711A" w:rsidP="001D711A">
      <w:pPr>
        <w:pStyle w:val="Ingenafstand"/>
        <w:rPr>
          <w:rFonts w:ascii="Roboto" w:hAnsi="Roboto" w:cs="Times New Roman"/>
          <w:sz w:val="18"/>
          <w:szCs w:val="18"/>
        </w:rPr>
      </w:pPr>
      <w:r w:rsidRPr="005559AF">
        <w:rPr>
          <w:rFonts w:ascii="Roboto" w:hAnsi="Roboto" w:cs="Times New Roman"/>
          <w:sz w:val="18"/>
          <w:szCs w:val="18"/>
        </w:rPr>
        <w:t>Division of Cardiology, University of Pennsylvania, Philadelphia, Pennsylvania, USA (A.T.O., S.M.D.).</w:t>
      </w:r>
    </w:p>
    <w:p w14:paraId="4BB40D21" w14:textId="77777777" w:rsidR="001D711A" w:rsidRPr="005559AF" w:rsidRDefault="001D711A" w:rsidP="001D711A">
      <w:pPr>
        <w:pStyle w:val="Ingenafstand"/>
        <w:rPr>
          <w:rFonts w:ascii="Roboto" w:hAnsi="Roboto" w:cs="Times New Roman"/>
          <w:sz w:val="18"/>
          <w:szCs w:val="18"/>
        </w:rPr>
      </w:pPr>
      <w:r w:rsidRPr="005559AF">
        <w:rPr>
          <w:rFonts w:ascii="Roboto" w:hAnsi="Roboto" w:cs="Arial"/>
          <w:color w:val="000000"/>
          <w:sz w:val="18"/>
          <w:szCs w:val="18"/>
        </w:rPr>
        <w:t>Royal Brompton &amp; Harefield Hospitals, Guy’s and St. Thomas’ NHS Foundation Trust, London, United Kingdom (J.S.W.).</w:t>
      </w:r>
    </w:p>
    <w:p w14:paraId="55689529" w14:textId="08B1D5E2" w:rsidR="001D711A" w:rsidRPr="005559AF" w:rsidRDefault="001D711A" w:rsidP="001D711A">
      <w:pPr>
        <w:pStyle w:val="Ingenafstand"/>
        <w:rPr>
          <w:rFonts w:ascii="Roboto" w:hAnsi="Roboto" w:cs="Times New Roman"/>
          <w:sz w:val="18"/>
          <w:szCs w:val="18"/>
        </w:rPr>
      </w:pPr>
      <w:r w:rsidRPr="005559AF">
        <w:rPr>
          <w:rFonts w:ascii="Roboto" w:hAnsi="Roboto" w:cs="Times New Roman"/>
          <w:sz w:val="18"/>
          <w:szCs w:val="18"/>
        </w:rPr>
        <w:t>Department of Pediatrics, University of Cincinnati College of Medicine, Cincinnati, OH; Division of Cardiology, The Heart Institute, Cincinnati Children</w:t>
      </w:r>
      <w:r w:rsidR="004C6F6D">
        <w:rPr>
          <w:rFonts w:ascii="Roboto" w:hAnsi="Roboto" w:cs="Times New Roman"/>
          <w:sz w:val="18"/>
          <w:szCs w:val="18"/>
        </w:rPr>
        <w:t>’</w:t>
      </w:r>
      <w:r w:rsidRPr="005559AF">
        <w:rPr>
          <w:rFonts w:ascii="Roboto" w:hAnsi="Roboto" w:cs="Times New Roman"/>
          <w:sz w:val="18"/>
          <w:szCs w:val="18"/>
        </w:rPr>
        <w:t>s Hospital Medical Center, Cincinnati, OH (E.M., T.D.R.).</w:t>
      </w:r>
    </w:p>
    <w:p w14:paraId="282F2E7F" w14:textId="2E5AE770" w:rsidR="001D711A" w:rsidRPr="005559AF" w:rsidRDefault="001D711A" w:rsidP="001D711A">
      <w:pPr>
        <w:pStyle w:val="Ingenafstand"/>
        <w:rPr>
          <w:rFonts w:ascii="Roboto" w:hAnsi="Roboto" w:cs="Times New Roman"/>
          <w:sz w:val="18"/>
          <w:szCs w:val="18"/>
        </w:rPr>
      </w:pPr>
      <w:r w:rsidRPr="005559AF">
        <w:rPr>
          <w:rFonts w:ascii="Roboto" w:hAnsi="Roboto" w:cs="Times New Roman"/>
          <w:sz w:val="18"/>
          <w:szCs w:val="18"/>
        </w:rPr>
        <w:t>Meyer Children</w:t>
      </w:r>
      <w:r w:rsidR="00217F3A">
        <w:rPr>
          <w:rFonts w:ascii="Roboto" w:hAnsi="Roboto" w:cs="Times New Roman"/>
          <w:sz w:val="18"/>
          <w:szCs w:val="18"/>
        </w:rPr>
        <w:t>’s</w:t>
      </w:r>
      <w:r w:rsidRPr="005559AF">
        <w:rPr>
          <w:rFonts w:ascii="Roboto" w:hAnsi="Roboto" w:cs="Times New Roman"/>
          <w:sz w:val="18"/>
          <w:szCs w:val="18"/>
        </w:rPr>
        <w:t xml:space="preserve"> Hospital</w:t>
      </w:r>
      <w:r w:rsidR="00217F3A">
        <w:rPr>
          <w:rFonts w:ascii="Roboto" w:hAnsi="Roboto" w:cs="Times New Roman"/>
          <w:sz w:val="18"/>
          <w:szCs w:val="18"/>
        </w:rPr>
        <w:t xml:space="preserve"> IRCCS,</w:t>
      </w:r>
      <w:r w:rsidRPr="005559AF">
        <w:rPr>
          <w:rFonts w:ascii="Roboto" w:hAnsi="Roboto" w:cs="Times New Roman"/>
          <w:sz w:val="18"/>
          <w:szCs w:val="18"/>
        </w:rPr>
        <w:t xml:space="preserve"> Florence, Italy (I.O,). </w:t>
      </w:r>
    </w:p>
    <w:p w14:paraId="3517877E" w14:textId="57A53D60" w:rsidR="001D711A" w:rsidRPr="00945228" w:rsidRDefault="001D711A" w:rsidP="001D711A">
      <w:pPr>
        <w:rPr>
          <w:rFonts w:ascii="Roboto" w:hAnsi="Roboto"/>
          <w:sz w:val="18"/>
          <w:szCs w:val="18"/>
          <w:lang w:val="en-US"/>
        </w:rPr>
      </w:pPr>
      <w:r w:rsidRPr="00945228">
        <w:rPr>
          <w:rFonts w:ascii="Roboto" w:hAnsi="Roboto"/>
          <w:sz w:val="18"/>
          <w:szCs w:val="18"/>
          <w:lang w:val="en-US"/>
        </w:rPr>
        <w:t xml:space="preserve">Department of Cardiology, </w:t>
      </w:r>
      <w:proofErr w:type="spellStart"/>
      <w:r w:rsidRPr="00945228">
        <w:rPr>
          <w:rFonts w:ascii="Roboto" w:hAnsi="Roboto"/>
          <w:sz w:val="18"/>
          <w:szCs w:val="18"/>
          <w:lang w:val="en-US"/>
        </w:rPr>
        <w:t>Rigshospitalet</w:t>
      </w:r>
      <w:proofErr w:type="spellEnd"/>
      <w:r w:rsidRPr="00945228">
        <w:rPr>
          <w:rFonts w:ascii="Roboto" w:hAnsi="Roboto"/>
          <w:sz w:val="18"/>
          <w:szCs w:val="18"/>
          <w:lang w:val="en-US"/>
        </w:rPr>
        <w:t>, Copenhagen University Hospital, Denmark (C.R.V.,</w:t>
      </w:r>
      <w:r w:rsidR="00F026C2" w:rsidRPr="00945228">
        <w:rPr>
          <w:rFonts w:ascii="Roboto" w:hAnsi="Roboto"/>
          <w:sz w:val="18"/>
          <w:szCs w:val="18"/>
          <w:lang w:val="en-US"/>
        </w:rPr>
        <w:t xml:space="preserve"> A.A.R.,</w:t>
      </w:r>
      <w:r w:rsidRPr="00945228">
        <w:rPr>
          <w:rFonts w:ascii="Roboto" w:hAnsi="Roboto"/>
          <w:sz w:val="18"/>
          <w:szCs w:val="18"/>
          <w:lang w:val="en-US"/>
        </w:rPr>
        <w:t xml:space="preserve"> H.B.).</w:t>
      </w:r>
    </w:p>
    <w:p w14:paraId="2B039A55" w14:textId="20984632" w:rsidR="00F026C2" w:rsidRPr="00945228" w:rsidRDefault="00F026C2" w:rsidP="00F026C2">
      <w:pPr>
        <w:rPr>
          <w:rFonts w:ascii="Roboto" w:hAnsi="Roboto"/>
          <w:sz w:val="18"/>
          <w:szCs w:val="18"/>
          <w:lang w:val="en-US"/>
        </w:rPr>
      </w:pPr>
      <w:r w:rsidRPr="00945228">
        <w:rPr>
          <w:rFonts w:ascii="Roboto" w:hAnsi="Roboto"/>
          <w:sz w:val="18"/>
          <w:szCs w:val="18"/>
          <w:lang w:val="en-US"/>
        </w:rPr>
        <w:t>Department of Cardiology, Hvidovre Hospital, Copenhagen University Hospital, Denmark (C.R.V.).</w:t>
      </w:r>
    </w:p>
    <w:p w14:paraId="62B5BFF1" w14:textId="77777777" w:rsidR="001D711A" w:rsidRPr="005559AF" w:rsidRDefault="001D711A" w:rsidP="001D711A">
      <w:pPr>
        <w:pStyle w:val="Ingenafstand"/>
        <w:rPr>
          <w:rFonts w:ascii="Roboto" w:hAnsi="Roboto" w:cs="Times New Roman"/>
          <w:sz w:val="18"/>
          <w:szCs w:val="18"/>
        </w:rPr>
      </w:pPr>
    </w:p>
    <w:bookmarkEnd w:id="0"/>
    <w:p w14:paraId="71917237" w14:textId="4F90A973" w:rsidR="001D711A" w:rsidRPr="00DB6D77" w:rsidRDefault="001D711A" w:rsidP="001D711A">
      <w:pPr>
        <w:pStyle w:val="Ingenafstand"/>
        <w:rPr>
          <w:rFonts w:ascii="Roboto" w:hAnsi="Roboto" w:cs="Times New Roman"/>
          <w:sz w:val="18"/>
          <w:szCs w:val="18"/>
        </w:rPr>
      </w:pPr>
      <w:r w:rsidRPr="00DB6D77">
        <w:rPr>
          <w:rFonts w:ascii="Roboto" w:hAnsi="Roboto" w:cs="Times New Roman"/>
          <w:b/>
          <w:bCs/>
          <w:sz w:val="18"/>
          <w:szCs w:val="18"/>
        </w:rPr>
        <w:t xml:space="preserve">Running Title: </w:t>
      </w:r>
      <w:r w:rsidR="002C3C6B">
        <w:rPr>
          <w:rFonts w:ascii="Roboto" w:hAnsi="Roboto" w:cs="Times New Roman"/>
          <w:b/>
          <w:bCs/>
          <w:sz w:val="18"/>
          <w:szCs w:val="18"/>
        </w:rPr>
        <w:t xml:space="preserve">Comparison of </w:t>
      </w:r>
      <w:r w:rsidR="005559AF">
        <w:rPr>
          <w:rFonts w:ascii="Roboto" w:hAnsi="Roboto" w:cs="Times New Roman"/>
          <w:sz w:val="18"/>
          <w:szCs w:val="18"/>
        </w:rPr>
        <w:t xml:space="preserve">Sarcomeric and </w:t>
      </w:r>
      <w:r w:rsidR="002C3C6B">
        <w:rPr>
          <w:rFonts w:ascii="Roboto" w:hAnsi="Roboto" w:cs="Times New Roman"/>
          <w:sz w:val="18"/>
          <w:szCs w:val="18"/>
        </w:rPr>
        <w:t>N</w:t>
      </w:r>
      <w:r w:rsidR="005559AF">
        <w:rPr>
          <w:rFonts w:ascii="Roboto" w:hAnsi="Roboto" w:cs="Times New Roman"/>
          <w:sz w:val="18"/>
          <w:szCs w:val="18"/>
        </w:rPr>
        <w:t>on-sarcomeric HCM</w:t>
      </w:r>
    </w:p>
    <w:p w14:paraId="73D796DF" w14:textId="77777777" w:rsidR="001D711A" w:rsidRPr="00DB6D77" w:rsidRDefault="001D711A" w:rsidP="001D711A">
      <w:pPr>
        <w:pStyle w:val="Ingenafstand"/>
        <w:rPr>
          <w:rFonts w:ascii="Roboto" w:hAnsi="Roboto" w:cs="Times New Roman"/>
          <w:sz w:val="18"/>
          <w:szCs w:val="18"/>
        </w:rPr>
      </w:pPr>
    </w:p>
    <w:p w14:paraId="30C3E29F" w14:textId="77777777" w:rsidR="001D711A" w:rsidRPr="00DB6D77" w:rsidRDefault="001D711A" w:rsidP="001D711A">
      <w:pPr>
        <w:pStyle w:val="Ingenafstand"/>
        <w:rPr>
          <w:rFonts w:ascii="Roboto" w:hAnsi="Roboto" w:cs="Times New Roman"/>
          <w:b/>
          <w:bCs/>
          <w:sz w:val="18"/>
          <w:szCs w:val="18"/>
        </w:rPr>
      </w:pPr>
      <w:r w:rsidRPr="00DB6D77">
        <w:rPr>
          <w:rFonts w:ascii="Roboto" w:hAnsi="Roboto" w:cs="Times New Roman"/>
          <w:b/>
          <w:bCs/>
          <w:sz w:val="18"/>
          <w:szCs w:val="18"/>
        </w:rPr>
        <w:t>Corresponding Authors:</w:t>
      </w:r>
    </w:p>
    <w:p w14:paraId="65D9C01B" w14:textId="77777777" w:rsidR="001D711A" w:rsidRPr="00DB6D77" w:rsidRDefault="001D711A" w:rsidP="001D711A">
      <w:pPr>
        <w:pStyle w:val="Ingenafstand"/>
        <w:rPr>
          <w:rFonts w:ascii="Roboto" w:hAnsi="Roboto" w:cs="Times New Roman"/>
          <w:sz w:val="18"/>
          <w:szCs w:val="18"/>
        </w:rPr>
      </w:pPr>
      <w:r w:rsidRPr="00DB6D77">
        <w:rPr>
          <w:rFonts w:ascii="Roboto" w:hAnsi="Roboto" w:cs="Times New Roman"/>
          <w:sz w:val="18"/>
          <w:szCs w:val="18"/>
        </w:rPr>
        <w:t>Carolyn Y. Ho, MD</w:t>
      </w:r>
    </w:p>
    <w:p w14:paraId="6DABBD8C" w14:textId="77777777" w:rsidR="001D711A" w:rsidRPr="00DB6D77" w:rsidRDefault="001D711A" w:rsidP="001D711A">
      <w:pPr>
        <w:pStyle w:val="Ingenafstand"/>
        <w:rPr>
          <w:rFonts w:ascii="Roboto" w:hAnsi="Roboto" w:cs="Times New Roman"/>
          <w:sz w:val="18"/>
          <w:szCs w:val="18"/>
        </w:rPr>
      </w:pPr>
      <w:r w:rsidRPr="00DB6D77">
        <w:rPr>
          <w:rFonts w:ascii="Roboto" w:hAnsi="Roboto" w:cs="Times New Roman"/>
          <w:sz w:val="18"/>
          <w:szCs w:val="18"/>
        </w:rPr>
        <w:t>Cardiovascular Division, Brigham and Women’s Hospital</w:t>
      </w:r>
    </w:p>
    <w:p w14:paraId="709399B8" w14:textId="77777777" w:rsidR="001D711A" w:rsidRPr="00DB6D77" w:rsidRDefault="001D711A" w:rsidP="001D711A">
      <w:pPr>
        <w:pStyle w:val="Ingenafstand"/>
        <w:rPr>
          <w:rFonts w:ascii="Roboto" w:hAnsi="Roboto" w:cs="Times New Roman"/>
          <w:sz w:val="18"/>
          <w:szCs w:val="18"/>
          <w:lang w:val="fr-FR"/>
        </w:rPr>
      </w:pPr>
      <w:r w:rsidRPr="00DB6D77">
        <w:rPr>
          <w:rFonts w:ascii="Roboto" w:hAnsi="Roboto" w:cs="Times New Roman"/>
          <w:sz w:val="18"/>
          <w:szCs w:val="18"/>
          <w:lang w:val="fr-FR"/>
        </w:rPr>
        <w:t>75 Francis Street, Boston, MA 02115</w:t>
      </w:r>
    </w:p>
    <w:p w14:paraId="697D1D67" w14:textId="7EFB37DB" w:rsidR="001D711A" w:rsidRPr="00DB6D77" w:rsidRDefault="001D711A" w:rsidP="001D711A">
      <w:pPr>
        <w:pStyle w:val="Ingenafstand"/>
        <w:rPr>
          <w:rFonts w:ascii="Roboto" w:hAnsi="Roboto" w:cs="Times New Roman"/>
          <w:sz w:val="18"/>
          <w:szCs w:val="18"/>
          <w:lang w:val="fr-FR"/>
        </w:rPr>
      </w:pPr>
      <w:proofErr w:type="gramStart"/>
      <w:r w:rsidRPr="00DB6D77">
        <w:rPr>
          <w:rFonts w:ascii="Roboto" w:hAnsi="Roboto" w:cs="Times New Roman"/>
          <w:sz w:val="18"/>
          <w:szCs w:val="18"/>
          <w:lang w:val="fr-FR"/>
        </w:rPr>
        <w:t>Email</w:t>
      </w:r>
      <w:proofErr w:type="gramEnd"/>
      <w:r w:rsidR="004C6F6D">
        <w:rPr>
          <w:rFonts w:ascii="Roboto" w:hAnsi="Roboto" w:cs="Times New Roman"/>
          <w:sz w:val="18"/>
          <w:szCs w:val="18"/>
          <w:lang w:val="fr-FR"/>
        </w:rPr>
        <w:t> </w:t>
      </w:r>
      <w:r w:rsidRPr="00DB6D77">
        <w:rPr>
          <w:rFonts w:ascii="Roboto" w:hAnsi="Roboto" w:cs="Times New Roman"/>
          <w:sz w:val="18"/>
          <w:szCs w:val="18"/>
          <w:lang w:val="fr-FR"/>
        </w:rPr>
        <w:t xml:space="preserve">: </w:t>
      </w:r>
      <w:hyperlink r:id="rId8" w:history="1">
        <w:r w:rsidRPr="00DB6D77">
          <w:rPr>
            <w:rStyle w:val="Hyperlink"/>
            <w:rFonts w:ascii="Roboto" w:hAnsi="Roboto" w:cs="Times New Roman"/>
            <w:sz w:val="18"/>
            <w:szCs w:val="18"/>
            <w:lang w:val="fr-FR"/>
          </w:rPr>
          <w:t>cho@bwh.harvard.edu</w:t>
        </w:r>
      </w:hyperlink>
    </w:p>
    <w:p w14:paraId="7FDDF878" w14:textId="069ADBE6" w:rsidR="001D711A" w:rsidRPr="005D389F" w:rsidRDefault="001D711A" w:rsidP="001D711A">
      <w:pPr>
        <w:pStyle w:val="Ingenafstand"/>
        <w:rPr>
          <w:rFonts w:ascii="Roboto" w:hAnsi="Roboto" w:cs="Times New Roman"/>
          <w:sz w:val="18"/>
          <w:szCs w:val="18"/>
          <w:lang w:val="fr-FR"/>
        </w:rPr>
      </w:pPr>
      <w:r w:rsidRPr="005D389F">
        <w:rPr>
          <w:rFonts w:ascii="Roboto" w:hAnsi="Roboto" w:cs="Times New Roman"/>
          <w:sz w:val="18"/>
          <w:szCs w:val="18"/>
          <w:lang w:val="fr-FR"/>
        </w:rPr>
        <w:t>Tel</w:t>
      </w:r>
      <w:r w:rsidR="004C6F6D" w:rsidRPr="005D389F">
        <w:rPr>
          <w:rFonts w:ascii="Roboto" w:hAnsi="Roboto" w:cs="Times New Roman"/>
          <w:sz w:val="18"/>
          <w:szCs w:val="18"/>
          <w:lang w:val="fr-FR"/>
        </w:rPr>
        <w:t> </w:t>
      </w:r>
      <w:r w:rsidRPr="005D389F">
        <w:rPr>
          <w:rFonts w:ascii="Roboto" w:hAnsi="Roboto" w:cs="Times New Roman"/>
          <w:sz w:val="18"/>
          <w:szCs w:val="18"/>
          <w:lang w:val="fr-FR"/>
        </w:rPr>
        <w:t>: 617-732-5685</w:t>
      </w:r>
    </w:p>
    <w:p w14:paraId="0191FDB2" w14:textId="7DF2CC76" w:rsidR="001D711A" w:rsidRPr="00B7409A" w:rsidRDefault="001D711A" w:rsidP="001D711A">
      <w:pPr>
        <w:pStyle w:val="Ingenafstand"/>
        <w:rPr>
          <w:rFonts w:ascii="Roboto" w:hAnsi="Roboto" w:cs="Times New Roman"/>
          <w:sz w:val="18"/>
          <w:szCs w:val="18"/>
        </w:rPr>
      </w:pPr>
      <w:proofErr w:type="gramStart"/>
      <w:r w:rsidRPr="00B7409A">
        <w:rPr>
          <w:rFonts w:ascii="Roboto" w:hAnsi="Roboto" w:cs="Times New Roman"/>
          <w:sz w:val="18"/>
          <w:szCs w:val="18"/>
        </w:rPr>
        <w:t>Fax</w:t>
      </w:r>
      <w:r w:rsidR="004C6F6D" w:rsidRPr="00B7409A">
        <w:rPr>
          <w:rFonts w:ascii="Roboto" w:hAnsi="Roboto" w:cs="Times New Roman"/>
          <w:sz w:val="18"/>
          <w:szCs w:val="18"/>
        </w:rPr>
        <w:t> </w:t>
      </w:r>
      <w:r w:rsidRPr="00B7409A">
        <w:rPr>
          <w:rFonts w:ascii="Roboto" w:hAnsi="Roboto" w:cs="Times New Roman"/>
          <w:sz w:val="18"/>
          <w:szCs w:val="18"/>
        </w:rPr>
        <w:t>:</w:t>
      </w:r>
      <w:proofErr w:type="gramEnd"/>
      <w:r w:rsidRPr="00B7409A">
        <w:rPr>
          <w:rFonts w:ascii="Roboto" w:hAnsi="Roboto" w:cs="Times New Roman"/>
          <w:sz w:val="18"/>
          <w:szCs w:val="18"/>
        </w:rPr>
        <w:t xml:space="preserve"> 617-264-5265</w:t>
      </w:r>
    </w:p>
    <w:p w14:paraId="58BE50EE" w14:textId="77777777" w:rsidR="001D711A" w:rsidRPr="00B7409A" w:rsidRDefault="001D711A" w:rsidP="001D711A">
      <w:pPr>
        <w:spacing w:line="480" w:lineRule="auto"/>
        <w:rPr>
          <w:rFonts w:ascii="Roboto" w:hAnsi="Roboto"/>
          <w:b/>
          <w:bCs/>
          <w:sz w:val="18"/>
          <w:szCs w:val="18"/>
          <w:lang w:val="en-US"/>
        </w:rPr>
      </w:pPr>
    </w:p>
    <w:p w14:paraId="1833AE4E" w14:textId="77777777" w:rsidR="001D711A" w:rsidRPr="00DB6D77" w:rsidRDefault="001D711A" w:rsidP="001D711A">
      <w:pPr>
        <w:pStyle w:val="Ingenafstand"/>
        <w:rPr>
          <w:rFonts w:ascii="Roboto" w:hAnsi="Roboto" w:cs="Times New Roman"/>
          <w:sz w:val="20"/>
          <w:szCs w:val="20"/>
        </w:rPr>
      </w:pPr>
      <w:r w:rsidRPr="00DB6D77">
        <w:rPr>
          <w:rFonts w:ascii="Roboto" w:hAnsi="Roboto" w:cs="Times New Roman"/>
          <w:sz w:val="18"/>
          <w:szCs w:val="18"/>
        </w:rPr>
        <w:t>Christoffer R. Vissing, MD, PhD</w:t>
      </w:r>
    </w:p>
    <w:p w14:paraId="11B29E3C" w14:textId="77777777" w:rsidR="001D711A" w:rsidRPr="00DB6D77" w:rsidRDefault="001D711A" w:rsidP="001D711A">
      <w:pPr>
        <w:pStyle w:val="Ingenafstand"/>
        <w:rPr>
          <w:rFonts w:ascii="Roboto" w:hAnsi="Roboto" w:cs="Times New Roman"/>
          <w:sz w:val="18"/>
          <w:szCs w:val="18"/>
        </w:rPr>
      </w:pPr>
      <w:r w:rsidRPr="00DB6D77">
        <w:rPr>
          <w:rFonts w:ascii="Roboto" w:hAnsi="Roboto" w:cs="Times New Roman"/>
          <w:sz w:val="18"/>
          <w:szCs w:val="18"/>
        </w:rPr>
        <w:t xml:space="preserve">Department of Cardiology, </w:t>
      </w:r>
      <w:proofErr w:type="spellStart"/>
      <w:r w:rsidRPr="00DB6D77">
        <w:rPr>
          <w:rFonts w:ascii="Roboto" w:hAnsi="Roboto" w:cs="Times New Roman"/>
          <w:sz w:val="18"/>
          <w:szCs w:val="18"/>
        </w:rPr>
        <w:t>Rigshospitalet</w:t>
      </w:r>
      <w:proofErr w:type="spellEnd"/>
      <w:r w:rsidRPr="00DB6D77">
        <w:rPr>
          <w:rFonts w:ascii="Roboto" w:hAnsi="Roboto" w:cs="Times New Roman"/>
          <w:sz w:val="18"/>
          <w:szCs w:val="18"/>
        </w:rPr>
        <w:t>, Copenhagen University Hospital</w:t>
      </w:r>
    </w:p>
    <w:p w14:paraId="0C6D2A9C" w14:textId="77777777" w:rsidR="001D711A" w:rsidRPr="00DB6D77" w:rsidRDefault="001D711A" w:rsidP="001D711A">
      <w:pPr>
        <w:pStyle w:val="Ingenafstand"/>
        <w:rPr>
          <w:rFonts w:ascii="Roboto" w:hAnsi="Roboto" w:cs="Times New Roman"/>
          <w:sz w:val="18"/>
          <w:szCs w:val="18"/>
          <w:lang w:val="da-DK"/>
        </w:rPr>
      </w:pPr>
      <w:r w:rsidRPr="00DB6D77">
        <w:rPr>
          <w:rFonts w:ascii="Roboto" w:hAnsi="Roboto" w:cs="Times New Roman"/>
          <w:sz w:val="18"/>
          <w:szCs w:val="18"/>
          <w:lang w:val="da-DK"/>
        </w:rPr>
        <w:t>Blegdamsvej 9, 2100, Copenhagen, Denmark</w:t>
      </w:r>
    </w:p>
    <w:p w14:paraId="530848BC" w14:textId="639D1FF2" w:rsidR="001D711A" w:rsidRPr="005534C8" w:rsidRDefault="001D711A" w:rsidP="001D711A">
      <w:pPr>
        <w:pStyle w:val="Ingenafstand"/>
        <w:rPr>
          <w:rFonts w:ascii="Roboto" w:hAnsi="Roboto" w:cs="Times New Roman"/>
          <w:sz w:val="18"/>
          <w:szCs w:val="18"/>
          <w:lang w:val="da-DK"/>
        </w:rPr>
      </w:pPr>
      <w:proofErr w:type="spellStart"/>
      <w:r w:rsidRPr="005534C8">
        <w:rPr>
          <w:rFonts w:ascii="Roboto" w:hAnsi="Roboto" w:cs="Times New Roman"/>
          <w:sz w:val="18"/>
          <w:szCs w:val="18"/>
          <w:lang w:val="da-DK"/>
        </w:rPr>
        <w:t>Email</w:t>
      </w:r>
      <w:proofErr w:type="spellEnd"/>
      <w:r w:rsidRPr="005534C8">
        <w:rPr>
          <w:rFonts w:ascii="Roboto" w:hAnsi="Roboto" w:cs="Times New Roman"/>
          <w:sz w:val="18"/>
          <w:szCs w:val="18"/>
          <w:lang w:val="da-DK"/>
        </w:rPr>
        <w:t xml:space="preserve">: </w:t>
      </w:r>
      <w:hyperlink r:id="rId9" w:history="1">
        <w:r w:rsidR="00EF6167" w:rsidRPr="005534C8">
          <w:rPr>
            <w:rStyle w:val="Hyperlink"/>
            <w:rFonts w:ascii="Roboto" w:hAnsi="Roboto" w:cs="Times New Roman"/>
            <w:sz w:val="18"/>
            <w:szCs w:val="18"/>
            <w:lang w:val="da-DK"/>
          </w:rPr>
          <w:t>christoffer.rasmus.vissing.01@regionh</w:t>
        </w:r>
      </w:hyperlink>
      <w:r w:rsidRPr="005534C8">
        <w:rPr>
          <w:rFonts w:ascii="Roboto" w:hAnsi="Roboto" w:cs="Times New Roman"/>
          <w:sz w:val="18"/>
          <w:szCs w:val="18"/>
          <w:lang w:val="da-DK"/>
        </w:rPr>
        <w:t>.dk</w:t>
      </w:r>
    </w:p>
    <w:p w14:paraId="7FDB389F" w14:textId="5BC6EE47" w:rsidR="001D711A" w:rsidRPr="00A56582" w:rsidRDefault="001D711A" w:rsidP="001D711A">
      <w:pPr>
        <w:pStyle w:val="Ingenafstand"/>
        <w:rPr>
          <w:rFonts w:ascii="Roboto" w:hAnsi="Roboto" w:cs="Times New Roman"/>
          <w:sz w:val="18"/>
          <w:szCs w:val="18"/>
        </w:rPr>
      </w:pPr>
      <w:r w:rsidRPr="00A56582">
        <w:rPr>
          <w:rFonts w:ascii="Roboto" w:hAnsi="Roboto" w:cs="Times New Roman"/>
          <w:sz w:val="18"/>
          <w:szCs w:val="18"/>
        </w:rPr>
        <w:t>Tel: +45 20 86 63 96</w:t>
      </w:r>
      <w:r w:rsidR="00F15144" w:rsidRPr="00A56582">
        <w:rPr>
          <w:rFonts w:ascii="Roboto" w:hAnsi="Roboto" w:cs="Times New Roman"/>
          <w:sz w:val="18"/>
          <w:szCs w:val="18"/>
        </w:rPr>
        <w:t xml:space="preserve"> / </w:t>
      </w:r>
      <w:r w:rsidR="00F15144" w:rsidRPr="00A56582">
        <w:rPr>
          <w:rFonts w:ascii="Roboto" w:hAnsi="Roboto"/>
          <w:sz w:val="18"/>
          <w:szCs w:val="18"/>
        </w:rPr>
        <w:t>+1 857-707-2233</w:t>
      </w:r>
    </w:p>
    <w:p w14:paraId="18183449" w14:textId="77777777" w:rsidR="001D711A" w:rsidRPr="00A56582" w:rsidRDefault="001D711A" w:rsidP="001D711A">
      <w:pPr>
        <w:spacing w:line="480" w:lineRule="auto"/>
        <w:rPr>
          <w:rFonts w:ascii="Roboto" w:hAnsi="Roboto"/>
          <w:b/>
          <w:bCs/>
          <w:sz w:val="18"/>
          <w:szCs w:val="18"/>
          <w:lang w:val="en-US"/>
        </w:rPr>
      </w:pPr>
    </w:p>
    <w:p w14:paraId="739A8632" w14:textId="77777777" w:rsidR="001D711A" w:rsidRPr="00945228" w:rsidRDefault="001D711A" w:rsidP="001D711A">
      <w:pPr>
        <w:rPr>
          <w:rFonts w:ascii="Roboto" w:hAnsi="Roboto"/>
          <w:b/>
          <w:bCs/>
          <w:sz w:val="18"/>
          <w:szCs w:val="18"/>
          <w:lang w:val="en-US"/>
        </w:rPr>
      </w:pPr>
      <w:r w:rsidRPr="00945228">
        <w:rPr>
          <w:rFonts w:ascii="Roboto" w:hAnsi="Roboto"/>
          <w:b/>
          <w:bCs/>
          <w:sz w:val="18"/>
          <w:szCs w:val="18"/>
          <w:lang w:val="en-US"/>
        </w:rPr>
        <w:t>Word count</w:t>
      </w:r>
    </w:p>
    <w:p w14:paraId="0A1B166A" w14:textId="33B77363" w:rsidR="001D711A" w:rsidRPr="00945228" w:rsidRDefault="001D711A" w:rsidP="001D711A">
      <w:pPr>
        <w:rPr>
          <w:rFonts w:ascii="Roboto" w:hAnsi="Roboto"/>
          <w:sz w:val="18"/>
          <w:szCs w:val="18"/>
          <w:lang w:val="en-US"/>
        </w:rPr>
      </w:pPr>
      <w:r w:rsidRPr="00945228">
        <w:rPr>
          <w:rFonts w:ascii="Roboto" w:hAnsi="Roboto"/>
          <w:sz w:val="18"/>
          <w:szCs w:val="18"/>
          <w:lang w:val="en-US"/>
        </w:rPr>
        <w:t xml:space="preserve">Abstract:  </w:t>
      </w:r>
      <w:r w:rsidR="0003374F">
        <w:rPr>
          <w:rFonts w:ascii="Roboto" w:hAnsi="Roboto"/>
          <w:sz w:val="18"/>
          <w:szCs w:val="18"/>
          <w:lang w:val="en-US"/>
        </w:rPr>
        <w:t>351</w:t>
      </w:r>
      <w:r w:rsidR="0003374F" w:rsidRPr="00945228">
        <w:rPr>
          <w:rFonts w:ascii="Roboto" w:hAnsi="Roboto"/>
          <w:sz w:val="18"/>
          <w:szCs w:val="18"/>
          <w:lang w:val="en-US"/>
        </w:rPr>
        <w:t xml:space="preserve"> </w:t>
      </w:r>
      <w:r w:rsidRPr="00945228">
        <w:rPr>
          <w:rFonts w:ascii="Roboto" w:hAnsi="Roboto"/>
          <w:sz w:val="18"/>
          <w:szCs w:val="18"/>
          <w:lang w:val="en-US"/>
        </w:rPr>
        <w:t xml:space="preserve">words (Limit: </w:t>
      </w:r>
      <w:r w:rsidR="00F00275" w:rsidRPr="00945228">
        <w:rPr>
          <w:rFonts w:ascii="Roboto" w:hAnsi="Roboto"/>
          <w:sz w:val="18"/>
          <w:szCs w:val="18"/>
          <w:lang w:val="en-US"/>
        </w:rPr>
        <w:t>350</w:t>
      </w:r>
      <w:r w:rsidRPr="00945228">
        <w:rPr>
          <w:rFonts w:ascii="Roboto" w:hAnsi="Roboto"/>
          <w:sz w:val="18"/>
          <w:szCs w:val="18"/>
          <w:lang w:val="en-US"/>
        </w:rPr>
        <w:t xml:space="preserve"> words)</w:t>
      </w:r>
    </w:p>
    <w:p w14:paraId="4C37A9DD" w14:textId="1FD2742F" w:rsidR="001D711A" w:rsidRPr="00945228" w:rsidRDefault="001D711A" w:rsidP="001D711A">
      <w:pPr>
        <w:rPr>
          <w:rFonts w:ascii="Roboto" w:hAnsi="Roboto"/>
          <w:b/>
          <w:bCs/>
          <w:sz w:val="18"/>
          <w:szCs w:val="18"/>
          <w:lang w:val="en-US"/>
        </w:rPr>
      </w:pPr>
      <w:r w:rsidRPr="00945228">
        <w:rPr>
          <w:rFonts w:ascii="Roboto" w:hAnsi="Roboto"/>
          <w:sz w:val="18"/>
          <w:szCs w:val="18"/>
          <w:lang w:val="en-US"/>
        </w:rPr>
        <w:t xml:space="preserve">Manuscript: </w:t>
      </w:r>
      <w:r w:rsidR="00397258">
        <w:rPr>
          <w:rFonts w:ascii="Roboto" w:hAnsi="Roboto"/>
          <w:sz w:val="18"/>
          <w:szCs w:val="18"/>
          <w:lang w:val="en-US"/>
        </w:rPr>
        <w:t>3</w:t>
      </w:r>
      <w:r w:rsidR="008C0E95">
        <w:rPr>
          <w:rFonts w:ascii="Roboto" w:hAnsi="Roboto"/>
          <w:sz w:val="18"/>
          <w:szCs w:val="18"/>
          <w:lang w:val="en-US"/>
        </w:rPr>
        <w:t>4</w:t>
      </w:r>
      <w:r w:rsidR="00557FA0">
        <w:rPr>
          <w:rFonts w:ascii="Roboto" w:hAnsi="Roboto"/>
          <w:sz w:val="18"/>
          <w:szCs w:val="18"/>
          <w:lang w:val="en-US"/>
        </w:rPr>
        <w:t>28</w:t>
      </w:r>
      <w:r w:rsidR="00945228" w:rsidRPr="00945228">
        <w:rPr>
          <w:rFonts w:ascii="Roboto" w:hAnsi="Roboto"/>
          <w:sz w:val="18"/>
          <w:szCs w:val="18"/>
          <w:lang w:val="en-US"/>
        </w:rPr>
        <w:t xml:space="preserve"> </w:t>
      </w:r>
      <w:r w:rsidRPr="00945228">
        <w:rPr>
          <w:rFonts w:ascii="Roboto" w:hAnsi="Roboto"/>
          <w:sz w:val="18"/>
          <w:szCs w:val="18"/>
          <w:lang w:val="en-US"/>
        </w:rPr>
        <w:t xml:space="preserve">words (Limit: </w:t>
      </w:r>
      <w:r w:rsidR="00F00275" w:rsidRPr="00945228">
        <w:rPr>
          <w:rFonts w:ascii="Roboto" w:hAnsi="Roboto"/>
          <w:sz w:val="18"/>
          <w:szCs w:val="18"/>
          <w:lang w:val="en-US"/>
        </w:rPr>
        <w:t>5000</w:t>
      </w:r>
      <w:r w:rsidRPr="00945228">
        <w:rPr>
          <w:rFonts w:ascii="Roboto" w:hAnsi="Roboto"/>
          <w:sz w:val="18"/>
          <w:szCs w:val="18"/>
          <w:lang w:val="en-US"/>
        </w:rPr>
        <w:t xml:space="preserve"> words)</w:t>
      </w:r>
      <w:r w:rsidRPr="00945228">
        <w:rPr>
          <w:rFonts w:ascii="Roboto" w:hAnsi="Roboto"/>
          <w:b/>
          <w:bCs/>
          <w:sz w:val="18"/>
          <w:szCs w:val="18"/>
          <w:lang w:val="en-US"/>
        </w:rPr>
        <w:br w:type="page"/>
      </w:r>
    </w:p>
    <w:p w14:paraId="0E7C5675" w14:textId="77777777" w:rsidR="001D711A" w:rsidRPr="00945228" w:rsidRDefault="001D711A" w:rsidP="001D711A">
      <w:pPr>
        <w:spacing w:line="259" w:lineRule="auto"/>
        <w:rPr>
          <w:rFonts w:ascii="Roboto" w:hAnsi="Roboto"/>
          <w:b/>
          <w:bCs/>
          <w:lang w:val="en-US"/>
        </w:rPr>
        <w:sectPr w:rsidR="001D711A" w:rsidRPr="00945228" w:rsidSect="004D1434">
          <w:footerReference w:type="even" r:id="rId10"/>
          <w:footerReference w:type="default" r:id="rId11"/>
          <w:pgSz w:w="12240" w:h="15840"/>
          <w:pgMar w:top="1440" w:right="1440" w:bottom="992" w:left="1259" w:header="720" w:footer="720" w:gutter="0"/>
          <w:cols w:space="720"/>
          <w:titlePg/>
          <w:docGrid w:linePitch="360"/>
        </w:sectPr>
      </w:pPr>
      <w:bookmarkStart w:id="1" w:name="_Hlk113459148"/>
    </w:p>
    <w:p w14:paraId="530D91CE" w14:textId="77777777" w:rsidR="001D711A" w:rsidRPr="00337E0B" w:rsidRDefault="001D711A" w:rsidP="001D711A">
      <w:pPr>
        <w:spacing w:line="259" w:lineRule="auto"/>
        <w:rPr>
          <w:rFonts w:ascii="Roboto" w:hAnsi="Roboto"/>
          <w:lang w:val="en-US"/>
        </w:rPr>
      </w:pPr>
      <w:r w:rsidRPr="00945228">
        <w:rPr>
          <w:rFonts w:ascii="Roboto" w:hAnsi="Roboto"/>
          <w:b/>
          <w:bCs/>
          <w:lang w:val="en-US"/>
        </w:rPr>
        <w:lastRenderedPageBreak/>
        <w:t>ABSTRACT:</w:t>
      </w:r>
    </w:p>
    <w:p w14:paraId="63342B2D" w14:textId="316BB4C4" w:rsidR="007C7784" w:rsidRPr="00907D0E" w:rsidRDefault="001D711A" w:rsidP="000B140C">
      <w:pPr>
        <w:spacing w:line="360" w:lineRule="auto"/>
        <w:rPr>
          <w:rFonts w:ascii="Roboto" w:hAnsi="Roboto"/>
          <w:sz w:val="22"/>
          <w:szCs w:val="22"/>
          <w:lang w:val="en-US"/>
        </w:rPr>
      </w:pPr>
      <w:r w:rsidRPr="00945228">
        <w:rPr>
          <w:rFonts w:ascii="Roboto" w:hAnsi="Roboto"/>
          <w:b/>
          <w:bCs/>
          <w:i/>
          <w:iCs/>
          <w:sz w:val="22"/>
          <w:szCs w:val="22"/>
          <w:lang w:val="en-US"/>
        </w:rPr>
        <w:t>Background</w:t>
      </w:r>
      <w:r w:rsidRPr="00945228">
        <w:rPr>
          <w:rFonts w:ascii="Roboto" w:hAnsi="Roboto"/>
          <w:sz w:val="22"/>
          <w:szCs w:val="22"/>
          <w:lang w:val="en-US"/>
        </w:rPr>
        <w:t xml:space="preserve">: </w:t>
      </w:r>
      <w:r w:rsidR="0055147E">
        <w:rPr>
          <w:rFonts w:ascii="Roboto" w:hAnsi="Roboto"/>
          <w:sz w:val="22"/>
          <w:szCs w:val="22"/>
          <w:lang w:val="en-US"/>
        </w:rPr>
        <w:t>S</w:t>
      </w:r>
      <w:r w:rsidR="008065FD">
        <w:rPr>
          <w:rFonts w:ascii="Roboto" w:hAnsi="Roboto"/>
          <w:sz w:val="22"/>
          <w:szCs w:val="22"/>
          <w:lang w:val="en-US"/>
        </w:rPr>
        <w:t xml:space="preserve">arcomere gene </w:t>
      </w:r>
      <w:r w:rsidR="007C7784" w:rsidRPr="00945228">
        <w:rPr>
          <w:rFonts w:ascii="Roboto" w:hAnsi="Roboto"/>
          <w:sz w:val="22"/>
          <w:szCs w:val="22"/>
          <w:lang w:val="en-US"/>
        </w:rPr>
        <w:t xml:space="preserve">variants </w:t>
      </w:r>
      <w:r w:rsidR="00B816F2">
        <w:rPr>
          <w:rFonts w:ascii="Roboto" w:hAnsi="Roboto"/>
          <w:sz w:val="22"/>
          <w:szCs w:val="22"/>
          <w:lang w:val="en-US"/>
        </w:rPr>
        <w:t xml:space="preserve">are a </w:t>
      </w:r>
      <w:r w:rsidR="008065FD">
        <w:rPr>
          <w:rFonts w:ascii="Roboto" w:hAnsi="Roboto"/>
          <w:sz w:val="22"/>
          <w:szCs w:val="22"/>
          <w:lang w:val="en-US"/>
        </w:rPr>
        <w:t>key</w:t>
      </w:r>
      <w:r w:rsidR="00317261">
        <w:rPr>
          <w:rFonts w:ascii="Roboto" w:hAnsi="Roboto"/>
          <w:sz w:val="22"/>
          <w:szCs w:val="22"/>
          <w:lang w:val="en-US"/>
        </w:rPr>
        <w:t xml:space="preserve"> </w:t>
      </w:r>
      <w:r w:rsidR="007C7784" w:rsidRPr="00945228">
        <w:rPr>
          <w:rFonts w:ascii="Roboto" w:hAnsi="Roboto"/>
          <w:sz w:val="22"/>
          <w:szCs w:val="22"/>
          <w:lang w:val="en-US"/>
        </w:rPr>
        <w:t xml:space="preserve">cause </w:t>
      </w:r>
      <w:r w:rsidR="00B816F2">
        <w:rPr>
          <w:rFonts w:ascii="Roboto" w:hAnsi="Roboto"/>
          <w:sz w:val="22"/>
          <w:szCs w:val="22"/>
          <w:lang w:val="en-US"/>
        </w:rPr>
        <w:t xml:space="preserve">of </w:t>
      </w:r>
      <w:r w:rsidR="007C7784" w:rsidRPr="00945228">
        <w:rPr>
          <w:rFonts w:ascii="Roboto" w:hAnsi="Roboto"/>
          <w:sz w:val="22"/>
          <w:szCs w:val="22"/>
          <w:lang w:val="en-US"/>
        </w:rPr>
        <w:t>h</w:t>
      </w:r>
      <w:r w:rsidRPr="00945228">
        <w:rPr>
          <w:rFonts w:ascii="Roboto" w:hAnsi="Roboto"/>
          <w:sz w:val="22"/>
          <w:szCs w:val="22"/>
          <w:lang w:val="en-US"/>
        </w:rPr>
        <w:t>ypertrophic cardiomyopathy (HCM</w:t>
      </w:r>
      <w:proofErr w:type="gramStart"/>
      <w:r w:rsidRPr="00945228">
        <w:rPr>
          <w:rFonts w:ascii="Roboto" w:hAnsi="Roboto"/>
          <w:sz w:val="22"/>
          <w:szCs w:val="22"/>
          <w:lang w:val="en-US"/>
        </w:rPr>
        <w:t>)</w:t>
      </w:r>
      <w:r w:rsidR="0063463C">
        <w:rPr>
          <w:rFonts w:ascii="Roboto" w:hAnsi="Roboto"/>
          <w:sz w:val="22"/>
          <w:szCs w:val="22"/>
          <w:lang w:val="en-US"/>
        </w:rPr>
        <w:t>, and</w:t>
      </w:r>
      <w:proofErr w:type="gramEnd"/>
      <w:r w:rsidR="0063463C">
        <w:rPr>
          <w:rFonts w:ascii="Roboto" w:hAnsi="Roboto"/>
          <w:sz w:val="22"/>
          <w:szCs w:val="22"/>
          <w:lang w:val="en-US"/>
        </w:rPr>
        <w:t xml:space="preserve"> </w:t>
      </w:r>
      <w:r w:rsidR="0046095F">
        <w:rPr>
          <w:rFonts w:ascii="Roboto" w:hAnsi="Roboto"/>
          <w:sz w:val="22"/>
          <w:szCs w:val="22"/>
          <w:lang w:val="en-US"/>
        </w:rPr>
        <w:t>have been</w:t>
      </w:r>
      <w:r w:rsidR="00357D74">
        <w:rPr>
          <w:rFonts w:ascii="Roboto" w:hAnsi="Roboto"/>
          <w:sz w:val="22"/>
          <w:szCs w:val="22"/>
          <w:lang w:val="en-US"/>
        </w:rPr>
        <w:t xml:space="preserve"> associate</w:t>
      </w:r>
      <w:r w:rsidR="0046095F">
        <w:rPr>
          <w:rFonts w:ascii="Roboto" w:hAnsi="Roboto"/>
          <w:sz w:val="22"/>
          <w:szCs w:val="22"/>
          <w:lang w:val="en-US"/>
        </w:rPr>
        <w:t>d</w:t>
      </w:r>
      <w:r w:rsidR="00357D74">
        <w:rPr>
          <w:rFonts w:ascii="Roboto" w:hAnsi="Roboto"/>
          <w:sz w:val="22"/>
          <w:szCs w:val="22"/>
          <w:lang w:val="en-US"/>
        </w:rPr>
        <w:t xml:space="preserve"> with </w:t>
      </w:r>
      <w:r w:rsidR="000B5DA3">
        <w:rPr>
          <w:rFonts w:ascii="Roboto" w:hAnsi="Roboto"/>
          <w:sz w:val="22"/>
          <w:szCs w:val="22"/>
          <w:lang w:val="en-US"/>
        </w:rPr>
        <w:t xml:space="preserve">worse </w:t>
      </w:r>
      <w:r w:rsidR="003D5C14">
        <w:rPr>
          <w:rFonts w:ascii="Roboto" w:hAnsi="Roboto"/>
          <w:sz w:val="22"/>
          <w:szCs w:val="22"/>
          <w:lang w:val="en-US"/>
        </w:rPr>
        <w:t>prognosis</w:t>
      </w:r>
      <w:r w:rsidR="0063463C">
        <w:rPr>
          <w:rFonts w:ascii="Roboto" w:hAnsi="Roboto"/>
          <w:sz w:val="22"/>
          <w:szCs w:val="22"/>
          <w:lang w:val="en-US"/>
        </w:rPr>
        <w:t>.</w:t>
      </w:r>
      <w:r w:rsidR="00357D74">
        <w:rPr>
          <w:rFonts w:ascii="Roboto" w:hAnsi="Roboto"/>
          <w:sz w:val="22"/>
          <w:szCs w:val="22"/>
          <w:lang w:val="en-US"/>
        </w:rPr>
        <w:t xml:space="preserve"> </w:t>
      </w:r>
      <w:r w:rsidR="003D5C14">
        <w:rPr>
          <w:rFonts w:ascii="Roboto" w:hAnsi="Roboto"/>
          <w:sz w:val="22"/>
          <w:szCs w:val="22"/>
          <w:lang w:val="en-US"/>
        </w:rPr>
        <w:t>However</w:t>
      </w:r>
      <w:r w:rsidR="00E8033B" w:rsidRPr="00E8033B">
        <w:rPr>
          <w:rFonts w:ascii="Roboto" w:hAnsi="Roboto"/>
          <w:sz w:val="22"/>
          <w:szCs w:val="22"/>
          <w:lang w:val="en-US"/>
        </w:rPr>
        <w:t xml:space="preserve">, </w:t>
      </w:r>
      <w:r w:rsidR="009204E4">
        <w:rPr>
          <w:rFonts w:ascii="Roboto" w:hAnsi="Roboto"/>
          <w:sz w:val="22"/>
          <w:szCs w:val="22"/>
          <w:lang w:val="en-US"/>
        </w:rPr>
        <w:t xml:space="preserve">it is unclear whether the </w:t>
      </w:r>
      <w:del w:id="2" w:author="Christoffer Vissing" w:date="2025-06-12T15:35:00Z" w16du:dateUtc="2025-06-12T13:35:00Z">
        <w:r w:rsidR="001609EF" w:rsidDel="00397A53">
          <w:rPr>
            <w:rFonts w:ascii="Roboto" w:hAnsi="Roboto"/>
            <w:sz w:val="22"/>
            <w:szCs w:val="22"/>
            <w:lang w:val="en-US"/>
          </w:rPr>
          <w:delText>role</w:delText>
        </w:r>
        <w:r w:rsidR="009204E4" w:rsidDel="00397A53">
          <w:rPr>
            <w:rFonts w:ascii="Roboto" w:hAnsi="Roboto"/>
            <w:sz w:val="22"/>
            <w:szCs w:val="22"/>
            <w:lang w:val="en-US"/>
          </w:rPr>
          <w:delText xml:space="preserve"> </w:delText>
        </w:r>
      </w:del>
      <w:ins w:id="3" w:author="Christoffer Vissing" w:date="2025-06-12T15:35:00Z" w16du:dateUtc="2025-06-12T13:35:00Z">
        <w:r w:rsidR="00397A53">
          <w:rPr>
            <w:rFonts w:ascii="Roboto" w:hAnsi="Roboto"/>
            <w:sz w:val="22"/>
            <w:szCs w:val="22"/>
            <w:lang w:val="en-US"/>
          </w:rPr>
          <w:t>influe</w:t>
        </w:r>
      </w:ins>
      <w:ins w:id="4" w:author="Christoffer Vissing" w:date="2025-06-12T15:36:00Z" w16du:dateUtc="2025-06-12T13:36:00Z">
        <w:r w:rsidR="00397A53">
          <w:rPr>
            <w:rFonts w:ascii="Roboto" w:hAnsi="Roboto"/>
            <w:sz w:val="22"/>
            <w:szCs w:val="22"/>
            <w:lang w:val="en-US"/>
          </w:rPr>
          <w:t>nce</w:t>
        </w:r>
      </w:ins>
      <w:ins w:id="5" w:author="Christoffer Vissing" w:date="2025-06-12T15:35:00Z" w16du:dateUtc="2025-06-12T13:35:00Z">
        <w:r w:rsidR="00397A53">
          <w:rPr>
            <w:rFonts w:ascii="Roboto" w:hAnsi="Roboto"/>
            <w:sz w:val="22"/>
            <w:szCs w:val="22"/>
            <w:lang w:val="en-US"/>
          </w:rPr>
          <w:t xml:space="preserve"> </w:t>
        </w:r>
      </w:ins>
      <w:r w:rsidR="009204E4">
        <w:rPr>
          <w:rFonts w:ascii="Roboto" w:hAnsi="Roboto"/>
          <w:sz w:val="22"/>
          <w:szCs w:val="22"/>
          <w:lang w:val="en-US"/>
        </w:rPr>
        <w:t>of</w:t>
      </w:r>
      <w:r w:rsidR="00E8033B" w:rsidRPr="00E8033B">
        <w:rPr>
          <w:rFonts w:ascii="Roboto" w:hAnsi="Roboto"/>
          <w:sz w:val="22"/>
          <w:szCs w:val="22"/>
          <w:lang w:val="en-US"/>
        </w:rPr>
        <w:t xml:space="preserve"> comorbid</w:t>
      </w:r>
      <w:r w:rsidR="00E8033B">
        <w:rPr>
          <w:rFonts w:ascii="Roboto" w:hAnsi="Roboto"/>
          <w:sz w:val="22"/>
          <w:szCs w:val="22"/>
          <w:lang w:val="en-US"/>
        </w:rPr>
        <w:t>ities</w:t>
      </w:r>
      <w:r w:rsidR="008B7F71">
        <w:rPr>
          <w:rFonts w:ascii="Roboto" w:hAnsi="Roboto"/>
          <w:sz w:val="22"/>
          <w:szCs w:val="22"/>
          <w:lang w:val="en-US"/>
        </w:rPr>
        <w:t xml:space="preserve"> </w:t>
      </w:r>
      <w:del w:id="6" w:author="Christoffer Vissing" w:date="2025-06-12T15:36:00Z" w16du:dateUtc="2025-06-12T13:36:00Z">
        <w:r w:rsidR="001609EF" w:rsidDel="00397A53">
          <w:rPr>
            <w:rFonts w:ascii="Roboto" w:hAnsi="Roboto"/>
            <w:sz w:val="22"/>
            <w:szCs w:val="22"/>
            <w:lang w:val="en-US"/>
          </w:rPr>
          <w:delText>in influencing</w:delText>
        </w:r>
      </w:del>
      <w:ins w:id="7" w:author="Christoffer Vissing" w:date="2025-06-12T15:36:00Z" w16du:dateUtc="2025-06-12T13:36:00Z">
        <w:r w:rsidR="00397A53">
          <w:rPr>
            <w:rFonts w:ascii="Roboto" w:hAnsi="Roboto"/>
            <w:sz w:val="22"/>
            <w:szCs w:val="22"/>
            <w:lang w:val="en-US"/>
          </w:rPr>
          <w:t>on</w:t>
        </w:r>
      </w:ins>
      <w:r w:rsidR="009204E4">
        <w:rPr>
          <w:rFonts w:ascii="Roboto" w:hAnsi="Roboto"/>
          <w:sz w:val="22"/>
          <w:szCs w:val="22"/>
          <w:lang w:val="en-US"/>
        </w:rPr>
        <w:t xml:space="preserve"> clinical</w:t>
      </w:r>
      <w:r w:rsidR="00E8033B" w:rsidRPr="00E8033B">
        <w:rPr>
          <w:rFonts w:ascii="Roboto" w:hAnsi="Roboto"/>
          <w:sz w:val="22"/>
          <w:szCs w:val="22"/>
          <w:lang w:val="en-US"/>
        </w:rPr>
        <w:t xml:space="preserve"> trajectories and the timing of </w:t>
      </w:r>
      <w:del w:id="8" w:author="Christoffer Vissing" w:date="2025-06-12T15:37:00Z" w16du:dateUtc="2025-06-12T13:37:00Z">
        <w:r w:rsidR="00E8033B" w:rsidRPr="00E8033B" w:rsidDel="00397A53">
          <w:rPr>
            <w:rFonts w:ascii="Roboto" w:hAnsi="Roboto"/>
            <w:sz w:val="22"/>
            <w:szCs w:val="22"/>
            <w:lang w:val="en-US"/>
          </w:rPr>
          <w:delText xml:space="preserve">key </w:delText>
        </w:r>
      </w:del>
      <w:r w:rsidR="00E8033B" w:rsidRPr="00E8033B">
        <w:rPr>
          <w:rFonts w:ascii="Roboto" w:hAnsi="Roboto"/>
          <w:sz w:val="22"/>
          <w:szCs w:val="22"/>
          <w:lang w:val="en-US"/>
        </w:rPr>
        <w:t>clinical events</w:t>
      </w:r>
      <w:r w:rsidR="001609EF">
        <w:rPr>
          <w:rFonts w:ascii="Roboto" w:hAnsi="Roboto"/>
          <w:sz w:val="22"/>
          <w:szCs w:val="22"/>
          <w:lang w:val="en-US"/>
        </w:rPr>
        <w:t xml:space="preserve"> differ </w:t>
      </w:r>
      <w:del w:id="9" w:author="Christoffer Vissing" w:date="2025-06-12T15:36:00Z" w16du:dateUtc="2025-06-12T13:36:00Z">
        <w:r w:rsidR="001609EF" w:rsidDel="00397A53">
          <w:rPr>
            <w:rFonts w:ascii="Roboto" w:hAnsi="Roboto"/>
            <w:sz w:val="22"/>
            <w:szCs w:val="22"/>
            <w:lang w:val="en-US"/>
          </w:rPr>
          <w:delText xml:space="preserve">in </w:delText>
        </w:r>
      </w:del>
      <w:ins w:id="10" w:author="Christoffer Vissing" w:date="2025-06-12T15:36:00Z" w16du:dateUtc="2025-06-12T13:36:00Z">
        <w:r w:rsidR="00397A53">
          <w:rPr>
            <w:rFonts w:ascii="Roboto" w:hAnsi="Roboto"/>
            <w:sz w:val="22"/>
            <w:szCs w:val="22"/>
            <w:lang w:val="en-US"/>
          </w:rPr>
          <w:t xml:space="preserve">between </w:t>
        </w:r>
      </w:ins>
      <w:proofErr w:type="spellStart"/>
      <w:r w:rsidR="001609EF">
        <w:rPr>
          <w:rFonts w:ascii="Roboto" w:hAnsi="Roboto"/>
          <w:sz w:val="22"/>
          <w:szCs w:val="22"/>
          <w:lang w:val="en-US"/>
        </w:rPr>
        <w:t>sarcomeric</w:t>
      </w:r>
      <w:proofErr w:type="spellEnd"/>
      <w:r w:rsidR="001609EF">
        <w:rPr>
          <w:rFonts w:ascii="Roboto" w:hAnsi="Roboto"/>
          <w:sz w:val="22"/>
          <w:szCs w:val="22"/>
          <w:lang w:val="en-US"/>
        </w:rPr>
        <w:t xml:space="preserve"> </w:t>
      </w:r>
      <w:del w:id="11" w:author="Christoffer Vissing" w:date="2025-06-12T15:36:00Z" w16du:dateUtc="2025-06-12T13:36:00Z">
        <w:r w:rsidR="001609EF" w:rsidDel="00397A53">
          <w:rPr>
            <w:rFonts w:ascii="Roboto" w:hAnsi="Roboto"/>
            <w:sz w:val="22"/>
            <w:szCs w:val="22"/>
            <w:lang w:val="en-US"/>
          </w:rPr>
          <w:delText xml:space="preserve">versus </w:delText>
        </w:r>
      </w:del>
      <w:ins w:id="12" w:author="Christoffer Vissing" w:date="2025-06-12T15:36:00Z" w16du:dateUtc="2025-06-12T13:36:00Z">
        <w:r w:rsidR="00397A53">
          <w:rPr>
            <w:rFonts w:ascii="Roboto" w:hAnsi="Roboto"/>
            <w:sz w:val="22"/>
            <w:szCs w:val="22"/>
            <w:lang w:val="en-US"/>
          </w:rPr>
          <w:t xml:space="preserve">and </w:t>
        </w:r>
      </w:ins>
      <w:r w:rsidR="001609EF">
        <w:rPr>
          <w:rFonts w:ascii="Roboto" w:hAnsi="Roboto"/>
          <w:sz w:val="22"/>
          <w:szCs w:val="22"/>
          <w:lang w:val="en-US"/>
        </w:rPr>
        <w:t>non-</w:t>
      </w:r>
      <w:proofErr w:type="spellStart"/>
      <w:r w:rsidR="001609EF">
        <w:rPr>
          <w:rFonts w:ascii="Roboto" w:hAnsi="Roboto"/>
          <w:sz w:val="22"/>
          <w:szCs w:val="22"/>
          <w:lang w:val="en-US"/>
        </w:rPr>
        <w:t>sarcomeric</w:t>
      </w:r>
      <w:proofErr w:type="spellEnd"/>
      <w:r w:rsidR="001609EF">
        <w:rPr>
          <w:rFonts w:ascii="Roboto" w:hAnsi="Roboto"/>
          <w:sz w:val="22"/>
          <w:szCs w:val="22"/>
          <w:lang w:val="en-US"/>
        </w:rPr>
        <w:t xml:space="preserve"> HCM</w:t>
      </w:r>
      <w:r w:rsidR="007C7784" w:rsidRPr="00907D0E">
        <w:rPr>
          <w:rFonts w:ascii="Roboto" w:hAnsi="Roboto"/>
          <w:sz w:val="22"/>
          <w:szCs w:val="22"/>
          <w:lang w:val="en-US"/>
        </w:rPr>
        <w:t>.</w:t>
      </w:r>
      <w:r w:rsidR="00107191" w:rsidRPr="00907D0E">
        <w:rPr>
          <w:rFonts w:ascii="Roboto" w:hAnsi="Roboto"/>
          <w:sz w:val="22"/>
          <w:szCs w:val="22"/>
          <w:lang w:val="en-US"/>
        </w:rPr>
        <w:t xml:space="preserve"> </w:t>
      </w:r>
    </w:p>
    <w:p w14:paraId="636955FB" w14:textId="0AFF7858" w:rsidR="00535BD8" w:rsidRPr="00907D0E" w:rsidRDefault="001D711A" w:rsidP="000B140C">
      <w:pPr>
        <w:spacing w:line="360" w:lineRule="auto"/>
        <w:rPr>
          <w:rFonts w:ascii="Roboto" w:hAnsi="Roboto"/>
          <w:sz w:val="22"/>
          <w:szCs w:val="22"/>
          <w:lang w:val="en-US"/>
        </w:rPr>
      </w:pPr>
      <w:r w:rsidRPr="00907D0E">
        <w:rPr>
          <w:rFonts w:ascii="Roboto" w:hAnsi="Roboto"/>
          <w:b/>
          <w:bCs/>
          <w:i/>
          <w:iCs/>
          <w:sz w:val="22"/>
          <w:szCs w:val="22"/>
          <w:lang w:val="en-US"/>
        </w:rPr>
        <w:t>Methods</w:t>
      </w:r>
      <w:r w:rsidRPr="00907D0E">
        <w:rPr>
          <w:rFonts w:ascii="Roboto" w:hAnsi="Roboto"/>
          <w:sz w:val="22"/>
          <w:szCs w:val="22"/>
          <w:lang w:val="en-US"/>
        </w:rPr>
        <w:t xml:space="preserve">: </w:t>
      </w:r>
      <w:r w:rsidR="004636E0" w:rsidRPr="00907D0E">
        <w:rPr>
          <w:rFonts w:ascii="Roboto" w:hAnsi="Roboto"/>
          <w:sz w:val="22"/>
          <w:szCs w:val="22"/>
          <w:lang w:val="en-US"/>
        </w:rPr>
        <w:t>We conducted</w:t>
      </w:r>
      <w:r w:rsidR="00535BD8" w:rsidRPr="00907D0E">
        <w:rPr>
          <w:rFonts w:ascii="Roboto" w:hAnsi="Roboto"/>
          <w:sz w:val="22"/>
          <w:szCs w:val="22"/>
          <w:lang w:val="en-US"/>
        </w:rPr>
        <w:t xml:space="preserve"> a </w:t>
      </w:r>
      <w:r w:rsidR="00E55540">
        <w:rPr>
          <w:rFonts w:ascii="Roboto" w:hAnsi="Roboto"/>
          <w:sz w:val="22"/>
          <w:szCs w:val="22"/>
          <w:lang w:val="en-US"/>
        </w:rPr>
        <w:t xml:space="preserve">multicenter </w:t>
      </w:r>
      <w:r w:rsidR="00535BD8" w:rsidRPr="00907D0E">
        <w:rPr>
          <w:rFonts w:ascii="Roboto" w:hAnsi="Roboto"/>
          <w:sz w:val="22"/>
          <w:szCs w:val="22"/>
          <w:lang w:val="en-US"/>
        </w:rPr>
        <w:t xml:space="preserve">longitudinal cohort study </w:t>
      </w:r>
      <w:r w:rsidR="00EF036F" w:rsidRPr="00907D0E">
        <w:rPr>
          <w:rFonts w:ascii="Roboto" w:hAnsi="Roboto"/>
          <w:sz w:val="22"/>
          <w:szCs w:val="22"/>
          <w:lang w:val="en-US"/>
        </w:rPr>
        <w:t>of</w:t>
      </w:r>
      <w:r w:rsidRPr="00907D0E">
        <w:rPr>
          <w:rFonts w:ascii="Roboto" w:hAnsi="Roboto"/>
          <w:sz w:val="22"/>
          <w:szCs w:val="22"/>
          <w:lang w:val="en-US"/>
        </w:rPr>
        <w:t xml:space="preserve"> </w:t>
      </w:r>
      <w:r w:rsidR="00C17E0A">
        <w:rPr>
          <w:rFonts w:ascii="Roboto" w:hAnsi="Roboto"/>
          <w:sz w:val="22"/>
          <w:szCs w:val="22"/>
          <w:lang w:val="en-US"/>
        </w:rPr>
        <w:t xml:space="preserve">genotyped </w:t>
      </w:r>
      <w:r w:rsidR="004929D2">
        <w:rPr>
          <w:rFonts w:ascii="Roboto" w:hAnsi="Roboto"/>
          <w:sz w:val="22"/>
          <w:szCs w:val="22"/>
          <w:lang w:val="en-US"/>
        </w:rPr>
        <w:t>children and adults</w:t>
      </w:r>
      <w:r w:rsidR="004929D2" w:rsidRPr="00907D0E">
        <w:rPr>
          <w:rFonts w:ascii="Roboto" w:hAnsi="Roboto"/>
          <w:sz w:val="22"/>
          <w:szCs w:val="22"/>
          <w:lang w:val="en-US"/>
        </w:rPr>
        <w:t xml:space="preserve"> </w:t>
      </w:r>
      <w:r w:rsidR="004C6F6D" w:rsidRPr="00907D0E">
        <w:rPr>
          <w:rFonts w:ascii="Roboto" w:hAnsi="Roboto"/>
          <w:sz w:val="22"/>
          <w:szCs w:val="22"/>
          <w:lang w:val="en-US"/>
        </w:rPr>
        <w:t xml:space="preserve">in the </w:t>
      </w:r>
      <w:proofErr w:type="spellStart"/>
      <w:r w:rsidR="004C6F6D" w:rsidRPr="00907D0E">
        <w:rPr>
          <w:rFonts w:ascii="Roboto" w:hAnsi="Roboto"/>
          <w:sz w:val="22"/>
          <w:szCs w:val="22"/>
          <w:lang w:val="en-US"/>
        </w:rPr>
        <w:t>Sarcomeric</w:t>
      </w:r>
      <w:proofErr w:type="spellEnd"/>
      <w:r w:rsidR="004C6F6D" w:rsidRPr="00907D0E">
        <w:rPr>
          <w:rFonts w:ascii="Roboto" w:hAnsi="Roboto"/>
          <w:sz w:val="22"/>
          <w:szCs w:val="22"/>
          <w:lang w:val="en-US"/>
        </w:rPr>
        <w:t xml:space="preserve"> Human Cardiomyopathy Registry</w:t>
      </w:r>
      <w:r w:rsidR="00535BD8" w:rsidRPr="00907D0E">
        <w:rPr>
          <w:rFonts w:ascii="Roboto" w:hAnsi="Roboto" w:cs="Times"/>
          <w:sz w:val="22"/>
          <w:szCs w:val="22"/>
          <w:lang w:val="en-US"/>
        </w:rPr>
        <w:t xml:space="preserve">. </w:t>
      </w:r>
      <w:r w:rsidR="00317261">
        <w:rPr>
          <w:rFonts w:ascii="Roboto" w:hAnsi="Roboto" w:cs="Times"/>
          <w:sz w:val="22"/>
          <w:szCs w:val="22"/>
          <w:lang w:val="en-US"/>
        </w:rPr>
        <w:t>P</w:t>
      </w:r>
      <w:r w:rsidR="00784843" w:rsidRPr="00907D0E">
        <w:rPr>
          <w:rFonts w:ascii="Roboto" w:hAnsi="Roboto" w:cs="Times"/>
          <w:sz w:val="22"/>
          <w:szCs w:val="22"/>
          <w:lang w:val="en-US"/>
        </w:rPr>
        <w:t xml:space="preserve">atients </w:t>
      </w:r>
      <w:r w:rsidR="00317261">
        <w:rPr>
          <w:rFonts w:ascii="Roboto" w:hAnsi="Roboto" w:cs="Times"/>
          <w:sz w:val="22"/>
          <w:szCs w:val="22"/>
          <w:lang w:val="en-US"/>
        </w:rPr>
        <w:t>were</w:t>
      </w:r>
      <w:r w:rsidR="00784843" w:rsidRPr="00907D0E">
        <w:rPr>
          <w:rFonts w:ascii="Roboto" w:hAnsi="Roboto" w:cs="Times"/>
          <w:sz w:val="22"/>
          <w:szCs w:val="22"/>
          <w:lang w:val="en-US"/>
        </w:rPr>
        <w:t xml:space="preserve"> classified </w:t>
      </w:r>
      <w:r w:rsidR="00473475">
        <w:rPr>
          <w:rFonts w:ascii="Roboto" w:hAnsi="Roboto" w:cs="Times"/>
          <w:sz w:val="22"/>
          <w:szCs w:val="22"/>
          <w:lang w:val="en-US"/>
        </w:rPr>
        <w:t>as</w:t>
      </w:r>
      <w:r w:rsidR="00784843" w:rsidRPr="00907D0E">
        <w:rPr>
          <w:rFonts w:ascii="Roboto" w:hAnsi="Roboto" w:cs="Times"/>
          <w:sz w:val="22"/>
          <w:szCs w:val="22"/>
          <w:lang w:val="en-US"/>
        </w:rPr>
        <w:t xml:space="preserve"> </w:t>
      </w:r>
      <w:r w:rsidR="004C6F6D" w:rsidRPr="00907D0E">
        <w:rPr>
          <w:rFonts w:ascii="Roboto" w:hAnsi="Roboto"/>
          <w:sz w:val="22"/>
          <w:szCs w:val="22"/>
          <w:lang w:val="en-US"/>
        </w:rPr>
        <w:t xml:space="preserve">sarcomeric </w:t>
      </w:r>
      <w:r w:rsidR="00DD6616">
        <w:rPr>
          <w:rFonts w:ascii="Roboto" w:hAnsi="Roboto"/>
          <w:sz w:val="22"/>
          <w:szCs w:val="22"/>
          <w:lang w:val="en-US"/>
        </w:rPr>
        <w:t xml:space="preserve">HCM </w:t>
      </w:r>
      <w:r w:rsidR="00784843" w:rsidRPr="00907D0E">
        <w:rPr>
          <w:rFonts w:ascii="Roboto" w:hAnsi="Roboto"/>
          <w:sz w:val="22"/>
          <w:szCs w:val="22"/>
          <w:lang w:val="en-US"/>
        </w:rPr>
        <w:t>(pathogenic/likely pathogenic</w:t>
      </w:r>
      <w:r w:rsidR="008E1D94">
        <w:rPr>
          <w:rFonts w:ascii="Roboto" w:hAnsi="Roboto"/>
          <w:sz w:val="22"/>
          <w:szCs w:val="22"/>
          <w:lang w:val="en-US"/>
        </w:rPr>
        <w:t xml:space="preserve"> sarcomere </w:t>
      </w:r>
      <w:r w:rsidR="00784843" w:rsidRPr="00907D0E">
        <w:rPr>
          <w:rFonts w:ascii="Roboto" w:hAnsi="Roboto"/>
          <w:sz w:val="22"/>
          <w:szCs w:val="22"/>
          <w:lang w:val="en-US"/>
        </w:rPr>
        <w:t xml:space="preserve">variant) or </w:t>
      </w:r>
      <w:r w:rsidR="005E3EFD" w:rsidRPr="00907D0E">
        <w:rPr>
          <w:rFonts w:ascii="Roboto" w:hAnsi="Roboto"/>
          <w:sz w:val="22"/>
          <w:szCs w:val="22"/>
          <w:lang w:val="en-US"/>
        </w:rPr>
        <w:t>non-sarcomeric</w:t>
      </w:r>
      <w:r w:rsidR="00DD6616">
        <w:rPr>
          <w:rFonts w:ascii="Roboto" w:hAnsi="Roboto"/>
          <w:sz w:val="22"/>
          <w:szCs w:val="22"/>
          <w:lang w:val="en-US"/>
        </w:rPr>
        <w:t xml:space="preserve"> HCM</w:t>
      </w:r>
      <w:r w:rsidR="00784843" w:rsidRPr="00907D0E">
        <w:rPr>
          <w:rFonts w:ascii="Roboto" w:hAnsi="Roboto"/>
          <w:sz w:val="22"/>
          <w:szCs w:val="22"/>
          <w:lang w:val="en-US"/>
        </w:rPr>
        <w:t xml:space="preserve"> (</w:t>
      </w:r>
      <w:proofErr w:type="gramStart"/>
      <w:r w:rsidR="00784843" w:rsidRPr="00907D0E">
        <w:rPr>
          <w:rFonts w:ascii="Roboto" w:hAnsi="Roboto"/>
          <w:sz w:val="22"/>
          <w:szCs w:val="22"/>
          <w:lang w:val="en-US"/>
        </w:rPr>
        <w:t>genetically-elusive</w:t>
      </w:r>
      <w:proofErr w:type="gramEnd"/>
      <w:r w:rsidR="005E3EFD" w:rsidRPr="00907D0E">
        <w:rPr>
          <w:rFonts w:ascii="Roboto" w:hAnsi="Roboto"/>
          <w:sz w:val="22"/>
          <w:szCs w:val="22"/>
          <w:lang w:val="en-US"/>
        </w:rPr>
        <w:t>)</w:t>
      </w:r>
      <w:r w:rsidR="00535BD8" w:rsidRPr="00907D0E">
        <w:rPr>
          <w:rFonts w:ascii="Roboto" w:hAnsi="Roboto"/>
          <w:sz w:val="22"/>
          <w:szCs w:val="22"/>
          <w:lang w:val="en-US"/>
        </w:rPr>
        <w:t>.</w:t>
      </w:r>
      <w:r w:rsidR="00894A5E" w:rsidRPr="00907D0E">
        <w:rPr>
          <w:rFonts w:ascii="Roboto" w:hAnsi="Roboto"/>
          <w:sz w:val="22"/>
          <w:szCs w:val="22"/>
          <w:lang w:val="en-US"/>
        </w:rPr>
        <w:t xml:space="preserve"> </w:t>
      </w:r>
      <w:r w:rsidR="00DE7EDA" w:rsidRPr="00907D0E">
        <w:rPr>
          <w:rFonts w:ascii="Roboto" w:hAnsi="Roboto"/>
          <w:sz w:val="22"/>
          <w:szCs w:val="22"/>
          <w:lang w:val="en-US"/>
        </w:rPr>
        <w:t xml:space="preserve">The </w:t>
      </w:r>
      <w:r w:rsidR="00317261">
        <w:rPr>
          <w:rFonts w:ascii="Roboto" w:hAnsi="Roboto"/>
          <w:sz w:val="22"/>
          <w:szCs w:val="22"/>
          <w:lang w:val="en-US"/>
        </w:rPr>
        <w:t>influence</w:t>
      </w:r>
      <w:r w:rsidR="00DD7732">
        <w:rPr>
          <w:rFonts w:ascii="Roboto" w:hAnsi="Roboto"/>
          <w:sz w:val="22"/>
          <w:szCs w:val="22"/>
          <w:lang w:val="en-US"/>
        </w:rPr>
        <w:t xml:space="preserve"> of genetic </w:t>
      </w:r>
      <w:r w:rsidR="002B6FD8">
        <w:rPr>
          <w:rFonts w:ascii="Roboto" w:hAnsi="Roboto"/>
          <w:sz w:val="22"/>
          <w:szCs w:val="22"/>
          <w:lang w:val="en-US"/>
        </w:rPr>
        <w:t>classification</w:t>
      </w:r>
      <w:r w:rsidR="00DD6616">
        <w:rPr>
          <w:rFonts w:ascii="Roboto" w:hAnsi="Roboto"/>
          <w:sz w:val="22"/>
          <w:szCs w:val="22"/>
          <w:lang w:val="en-US"/>
        </w:rPr>
        <w:t xml:space="preserve">, </w:t>
      </w:r>
      <w:r w:rsidR="00E55540">
        <w:rPr>
          <w:rFonts w:ascii="Roboto" w:hAnsi="Roboto"/>
          <w:sz w:val="22"/>
          <w:szCs w:val="22"/>
          <w:lang w:val="en-US"/>
        </w:rPr>
        <w:t xml:space="preserve">and </w:t>
      </w:r>
      <w:r w:rsidR="00DD6616">
        <w:rPr>
          <w:rFonts w:ascii="Roboto" w:hAnsi="Roboto"/>
          <w:sz w:val="22"/>
          <w:szCs w:val="22"/>
          <w:lang w:val="en-US"/>
        </w:rPr>
        <w:t>comorbidities,</w:t>
      </w:r>
      <w:r w:rsidR="002B6FD8">
        <w:rPr>
          <w:rFonts w:ascii="Roboto" w:hAnsi="Roboto"/>
          <w:sz w:val="22"/>
          <w:szCs w:val="22"/>
          <w:lang w:val="en-US"/>
        </w:rPr>
        <w:t xml:space="preserve"> </w:t>
      </w:r>
      <w:r w:rsidR="00E55540">
        <w:rPr>
          <w:rFonts w:ascii="Roboto" w:hAnsi="Roboto"/>
          <w:sz w:val="22"/>
          <w:szCs w:val="22"/>
          <w:lang w:val="en-US"/>
        </w:rPr>
        <w:t xml:space="preserve">on </w:t>
      </w:r>
      <w:r w:rsidR="00DD7732">
        <w:rPr>
          <w:rFonts w:ascii="Roboto" w:hAnsi="Roboto"/>
          <w:sz w:val="22"/>
          <w:szCs w:val="22"/>
          <w:lang w:val="en-US"/>
        </w:rPr>
        <w:t>the</w:t>
      </w:r>
      <w:r w:rsidR="00DE7EDA" w:rsidRPr="00907D0E">
        <w:rPr>
          <w:rFonts w:ascii="Roboto" w:hAnsi="Roboto"/>
          <w:sz w:val="22"/>
          <w:szCs w:val="22"/>
          <w:lang w:val="en-US"/>
        </w:rPr>
        <w:t xml:space="preserve"> sequence of cardiovascular events were assessed in time-varying Cox proportional hazards models.</w:t>
      </w:r>
    </w:p>
    <w:p w14:paraId="21C108B2" w14:textId="471D7EB6" w:rsidR="00FF4CC9" w:rsidRDefault="001D711A" w:rsidP="000B140C">
      <w:pPr>
        <w:spacing w:line="360" w:lineRule="auto"/>
        <w:rPr>
          <w:rFonts w:ascii="Roboto" w:hAnsi="Roboto"/>
          <w:sz w:val="22"/>
          <w:szCs w:val="22"/>
          <w:lang w:val="en-US"/>
        </w:rPr>
      </w:pPr>
      <w:r w:rsidRPr="00907D0E">
        <w:rPr>
          <w:rFonts w:ascii="Roboto" w:hAnsi="Roboto"/>
          <w:b/>
          <w:bCs/>
          <w:i/>
          <w:iCs/>
          <w:sz w:val="22"/>
          <w:szCs w:val="22"/>
          <w:lang w:val="en-US"/>
        </w:rPr>
        <w:t>Results</w:t>
      </w:r>
      <w:r w:rsidRPr="00907D0E">
        <w:rPr>
          <w:rFonts w:ascii="Roboto" w:hAnsi="Roboto"/>
          <w:sz w:val="22"/>
          <w:szCs w:val="22"/>
          <w:lang w:val="en-US"/>
        </w:rPr>
        <w:t xml:space="preserve">: </w:t>
      </w:r>
      <w:r w:rsidR="008065FD">
        <w:rPr>
          <w:rFonts w:ascii="Roboto" w:hAnsi="Roboto"/>
          <w:sz w:val="22"/>
          <w:szCs w:val="22"/>
          <w:lang w:val="en-US"/>
        </w:rPr>
        <w:t>Among</w:t>
      </w:r>
      <w:r w:rsidR="005E3EFD" w:rsidRPr="008E1D94">
        <w:rPr>
          <w:rFonts w:ascii="Roboto" w:hAnsi="Roboto"/>
          <w:sz w:val="22"/>
          <w:szCs w:val="22"/>
          <w:lang w:val="en-US"/>
        </w:rPr>
        <w:t xml:space="preserve"> </w:t>
      </w:r>
      <w:r w:rsidR="008E08FC">
        <w:rPr>
          <w:rFonts w:ascii="Roboto" w:hAnsi="Roboto"/>
          <w:sz w:val="22"/>
          <w:szCs w:val="22"/>
          <w:lang w:val="en-US"/>
        </w:rPr>
        <w:t>6</w:t>
      </w:r>
      <w:r w:rsidR="00535BD8" w:rsidRPr="008E1D94">
        <w:rPr>
          <w:rFonts w:ascii="Roboto" w:hAnsi="Roboto"/>
          <w:sz w:val="22"/>
          <w:szCs w:val="22"/>
          <w:lang w:val="en-US"/>
        </w:rPr>
        <w:t>,</w:t>
      </w:r>
      <w:r w:rsidR="008E08FC">
        <w:rPr>
          <w:rFonts w:ascii="Roboto" w:hAnsi="Roboto"/>
          <w:sz w:val="22"/>
          <w:szCs w:val="22"/>
          <w:lang w:val="en-US"/>
        </w:rPr>
        <w:t>1</w:t>
      </w:r>
      <w:r w:rsidR="00B14D85">
        <w:rPr>
          <w:rFonts w:ascii="Roboto" w:hAnsi="Roboto"/>
          <w:sz w:val="22"/>
          <w:szCs w:val="22"/>
          <w:lang w:val="en-US"/>
        </w:rPr>
        <w:t>2</w:t>
      </w:r>
      <w:r w:rsidR="008E08FC">
        <w:rPr>
          <w:rFonts w:ascii="Roboto" w:hAnsi="Roboto"/>
          <w:sz w:val="22"/>
          <w:szCs w:val="22"/>
          <w:lang w:val="en-US"/>
        </w:rPr>
        <w:t>0</w:t>
      </w:r>
      <w:r w:rsidR="00535BD8" w:rsidRPr="008E1D94">
        <w:rPr>
          <w:rFonts w:ascii="Roboto" w:hAnsi="Roboto"/>
          <w:sz w:val="22"/>
          <w:szCs w:val="22"/>
          <w:lang w:val="en-US"/>
        </w:rPr>
        <w:t xml:space="preserve"> patients (</w:t>
      </w:r>
      <w:r w:rsidR="008E08FC">
        <w:rPr>
          <w:rFonts w:ascii="Roboto" w:hAnsi="Roboto"/>
          <w:sz w:val="22"/>
          <w:szCs w:val="22"/>
          <w:lang w:val="en-US"/>
        </w:rPr>
        <w:t>40</w:t>
      </w:r>
      <w:r w:rsidR="00535BD8" w:rsidRPr="008E1D94">
        <w:rPr>
          <w:rFonts w:ascii="Roboto" w:hAnsi="Roboto"/>
          <w:sz w:val="22"/>
          <w:szCs w:val="22"/>
          <w:lang w:val="en-US"/>
        </w:rPr>
        <w:t>% female, 8</w:t>
      </w:r>
      <w:r w:rsidR="008E08FC">
        <w:rPr>
          <w:rFonts w:ascii="Roboto" w:hAnsi="Roboto"/>
          <w:sz w:val="22"/>
          <w:szCs w:val="22"/>
          <w:lang w:val="en-US"/>
        </w:rPr>
        <w:t>7</w:t>
      </w:r>
      <w:r w:rsidR="00535BD8" w:rsidRPr="008E1D94">
        <w:rPr>
          <w:rFonts w:ascii="Roboto" w:hAnsi="Roboto"/>
          <w:sz w:val="22"/>
          <w:szCs w:val="22"/>
          <w:lang w:val="en-US"/>
        </w:rPr>
        <w:t xml:space="preserve">% probands, 50% </w:t>
      </w:r>
      <w:proofErr w:type="spellStart"/>
      <w:r w:rsidR="005E3EFD" w:rsidRPr="008E1D94">
        <w:rPr>
          <w:rFonts w:ascii="Roboto" w:hAnsi="Roboto"/>
          <w:sz w:val="22"/>
          <w:szCs w:val="22"/>
          <w:lang w:val="en-US"/>
        </w:rPr>
        <w:t>sarcomeric</w:t>
      </w:r>
      <w:proofErr w:type="spellEnd"/>
      <w:r w:rsidR="005E3EFD" w:rsidRPr="008E1D94">
        <w:rPr>
          <w:rFonts w:ascii="Roboto" w:hAnsi="Roboto"/>
          <w:sz w:val="22"/>
          <w:szCs w:val="22"/>
          <w:lang w:val="en-US"/>
        </w:rPr>
        <w:t xml:space="preserve"> HCM</w:t>
      </w:r>
      <w:r w:rsidR="00535BD8" w:rsidRPr="008E1D94">
        <w:rPr>
          <w:rFonts w:ascii="Roboto" w:hAnsi="Roboto"/>
          <w:sz w:val="22"/>
          <w:szCs w:val="22"/>
          <w:lang w:val="en-US"/>
        </w:rPr>
        <w:t>)</w:t>
      </w:r>
      <w:r w:rsidR="00003735">
        <w:rPr>
          <w:rFonts w:ascii="Roboto" w:hAnsi="Roboto"/>
          <w:sz w:val="22"/>
          <w:szCs w:val="22"/>
          <w:lang w:val="en-US"/>
        </w:rPr>
        <w:t xml:space="preserve">, </w:t>
      </w:r>
      <w:del w:id="13" w:author="Christoffer Vissing" w:date="2025-06-12T15:37:00Z" w16du:dateUtc="2025-06-12T13:37:00Z">
        <w:r w:rsidR="00003735" w:rsidDel="00397A53">
          <w:rPr>
            <w:rFonts w:ascii="Roboto" w:hAnsi="Roboto"/>
            <w:sz w:val="22"/>
            <w:szCs w:val="22"/>
            <w:lang w:val="en-US"/>
          </w:rPr>
          <w:delText xml:space="preserve">with </w:delText>
        </w:r>
      </w:del>
      <w:ins w:id="14" w:author="Christoffer Vissing" w:date="2025-06-12T15:37:00Z" w16du:dateUtc="2025-06-12T13:37:00Z">
        <w:r w:rsidR="00397A53">
          <w:rPr>
            <w:rFonts w:ascii="Roboto" w:hAnsi="Roboto"/>
            <w:sz w:val="22"/>
            <w:szCs w:val="22"/>
            <w:lang w:val="en-US"/>
          </w:rPr>
          <w:t xml:space="preserve">followed </w:t>
        </w:r>
      </w:ins>
      <w:r w:rsidR="00003735">
        <w:rPr>
          <w:rFonts w:ascii="Roboto" w:hAnsi="Roboto"/>
          <w:sz w:val="22"/>
          <w:szCs w:val="22"/>
          <w:lang w:val="en-US"/>
        </w:rPr>
        <w:t xml:space="preserve">a median </w:t>
      </w:r>
      <w:del w:id="15" w:author="Christoffer Vissing" w:date="2025-06-12T15:37:00Z" w16du:dateUtc="2025-06-12T13:37:00Z">
        <w:r w:rsidR="00003735" w:rsidDel="00397A53">
          <w:rPr>
            <w:rFonts w:ascii="Roboto" w:hAnsi="Roboto"/>
            <w:sz w:val="22"/>
            <w:szCs w:val="22"/>
            <w:lang w:val="en-US"/>
          </w:rPr>
          <w:delText xml:space="preserve">follow-up </w:delText>
        </w:r>
      </w:del>
      <w:r w:rsidR="00003735">
        <w:rPr>
          <w:rFonts w:ascii="Roboto" w:hAnsi="Roboto"/>
          <w:sz w:val="22"/>
          <w:szCs w:val="22"/>
          <w:lang w:val="en-US"/>
        </w:rPr>
        <w:t>of 5.3 years</w:t>
      </w:r>
      <w:r w:rsidR="008065FD">
        <w:rPr>
          <w:rFonts w:ascii="Roboto" w:hAnsi="Roboto"/>
          <w:sz w:val="22"/>
          <w:szCs w:val="22"/>
          <w:lang w:val="en-US"/>
        </w:rPr>
        <w:t>,</w:t>
      </w:r>
      <w:r w:rsidR="00535BD8" w:rsidRPr="008E1D94">
        <w:rPr>
          <w:rFonts w:ascii="Roboto" w:hAnsi="Roboto"/>
          <w:sz w:val="22"/>
          <w:szCs w:val="22"/>
          <w:lang w:val="en-US"/>
        </w:rPr>
        <w:t xml:space="preserve"> </w:t>
      </w:r>
      <w:proofErr w:type="spellStart"/>
      <w:r w:rsidR="008065FD">
        <w:rPr>
          <w:rFonts w:ascii="Roboto" w:hAnsi="Roboto"/>
          <w:sz w:val="22"/>
          <w:szCs w:val="22"/>
          <w:lang w:val="en-US"/>
        </w:rPr>
        <w:t>s</w:t>
      </w:r>
      <w:r w:rsidR="00B14D85">
        <w:rPr>
          <w:rFonts w:ascii="Roboto" w:hAnsi="Roboto"/>
          <w:sz w:val="22"/>
          <w:szCs w:val="22"/>
          <w:lang w:val="en-US"/>
        </w:rPr>
        <w:t>arcomeric</w:t>
      </w:r>
      <w:proofErr w:type="spellEnd"/>
      <w:r w:rsidR="00B14D85">
        <w:rPr>
          <w:rFonts w:ascii="Roboto" w:hAnsi="Roboto"/>
          <w:sz w:val="22"/>
          <w:szCs w:val="22"/>
          <w:lang w:val="en-US"/>
        </w:rPr>
        <w:t xml:space="preserve"> HCM (n=3,0</w:t>
      </w:r>
      <w:r w:rsidR="005727AC">
        <w:rPr>
          <w:rFonts w:ascii="Roboto" w:hAnsi="Roboto"/>
          <w:sz w:val="22"/>
          <w:szCs w:val="22"/>
          <w:lang w:val="en-US"/>
        </w:rPr>
        <w:t>82</w:t>
      </w:r>
      <w:r w:rsidR="00B14D85">
        <w:rPr>
          <w:rFonts w:ascii="Roboto" w:hAnsi="Roboto"/>
          <w:sz w:val="22"/>
          <w:szCs w:val="22"/>
          <w:lang w:val="en-US"/>
        </w:rPr>
        <w:t xml:space="preserve">) </w:t>
      </w:r>
      <w:r w:rsidR="00003735">
        <w:rPr>
          <w:rFonts w:ascii="Roboto" w:hAnsi="Roboto"/>
          <w:sz w:val="22"/>
          <w:szCs w:val="22"/>
          <w:lang w:val="en-US"/>
        </w:rPr>
        <w:t xml:space="preserve">was associated </w:t>
      </w:r>
      <w:r w:rsidR="000B140C" w:rsidRPr="008E1D94">
        <w:rPr>
          <w:rFonts w:ascii="Roboto" w:hAnsi="Roboto"/>
          <w:sz w:val="22"/>
          <w:szCs w:val="22"/>
          <w:lang w:val="en-US"/>
        </w:rPr>
        <w:t xml:space="preserve">with </w:t>
      </w:r>
      <w:r w:rsidR="00003735">
        <w:rPr>
          <w:rFonts w:ascii="Roboto" w:hAnsi="Roboto"/>
          <w:sz w:val="22"/>
          <w:szCs w:val="22"/>
          <w:lang w:val="en-US"/>
        </w:rPr>
        <w:t>a</w:t>
      </w:r>
      <w:r w:rsidR="000B140C" w:rsidRPr="008E1D94">
        <w:rPr>
          <w:rFonts w:ascii="Roboto" w:hAnsi="Roboto"/>
          <w:sz w:val="22"/>
          <w:szCs w:val="22"/>
          <w:lang w:val="en-US"/>
        </w:rPr>
        <w:t xml:space="preserve"> younger</w:t>
      </w:r>
      <w:r w:rsidR="003D3D16">
        <w:rPr>
          <w:rFonts w:ascii="Roboto" w:hAnsi="Roboto"/>
          <w:sz w:val="22"/>
          <w:szCs w:val="22"/>
          <w:lang w:val="en-US"/>
        </w:rPr>
        <w:t xml:space="preserve"> age</w:t>
      </w:r>
      <w:r w:rsidR="000B140C" w:rsidRPr="008E1D94">
        <w:rPr>
          <w:rFonts w:ascii="Roboto" w:hAnsi="Roboto"/>
          <w:sz w:val="22"/>
          <w:szCs w:val="22"/>
          <w:lang w:val="en-US"/>
        </w:rPr>
        <w:t xml:space="preserve"> at diagnosis (median 3</w:t>
      </w:r>
      <w:r w:rsidR="008E08FC">
        <w:rPr>
          <w:rFonts w:ascii="Roboto" w:hAnsi="Roboto"/>
          <w:sz w:val="22"/>
          <w:szCs w:val="22"/>
          <w:lang w:val="en-US"/>
        </w:rPr>
        <w:t>8</w:t>
      </w:r>
      <w:r w:rsidR="000B140C" w:rsidRPr="008E1D94">
        <w:rPr>
          <w:rFonts w:ascii="Roboto" w:hAnsi="Roboto"/>
          <w:sz w:val="22"/>
          <w:szCs w:val="22"/>
          <w:lang w:val="en-US"/>
        </w:rPr>
        <w:t>.</w:t>
      </w:r>
      <w:r w:rsidR="008E08FC">
        <w:rPr>
          <w:rFonts w:ascii="Roboto" w:hAnsi="Roboto"/>
          <w:sz w:val="22"/>
          <w:szCs w:val="22"/>
          <w:lang w:val="en-US"/>
        </w:rPr>
        <w:t>1</w:t>
      </w:r>
      <w:r w:rsidR="000B140C" w:rsidRPr="008E1D94">
        <w:rPr>
          <w:rFonts w:ascii="Roboto" w:hAnsi="Roboto"/>
          <w:sz w:val="22"/>
          <w:szCs w:val="22"/>
          <w:lang w:val="en-US"/>
        </w:rPr>
        <w:t xml:space="preserve"> </w:t>
      </w:r>
      <w:r w:rsidR="003F641C" w:rsidRPr="008E1D94">
        <w:rPr>
          <w:rFonts w:ascii="Roboto" w:hAnsi="Roboto"/>
          <w:sz w:val="22"/>
          <w:szCs w:val="22"/>
          <w:lang w:val="en-US"/>
        </w:rPr>
        <w:t>versus</w:t>
      </w:r>
      <w:r w:rsidR="000B140C" w:rsidRPr="008E1D94">
        <w:rPr>
          <w:rFonts w:ascii="Roboto" w:hAnsi="Roboto"/>
          <w:sz w:val="22"/>
          <w:szCs w:val="22"/>
          <w:lang w:val="en-US"/>
        </w:rPr>
        <w:t xml:space="preserve"> </w:t>
      </w:r>
      <w:r w:rsidR="00FF4CC9">
        <w:rPr>
          <w:rFonts w:ascii="Roboto" w:hAnsi="Roboto"/>
          <w:sz w:val="22"/>
          <w:szCs w:val="22"/>
          <w:lang w:val="en-US"/>
        </w:rPr>
        <w:t>5</w:t>
      </w:r>
      <w:r w:rsidR="008E08FC">
        <w:rPr>
          <w:rFonts w:ascii="Roboto" w:hAnsi="Roboto"/>
          <w:sz w:val="22"/>
          <w:szCs w:val="22"/>
          <w:lang w:val="en-US"/>
        </w:rPr>
        <w:t>4</w:t>
      </w:r>
      <w:r w:rsidR="000B140C" w:rsidRPr="008E1D94">
        <w:rPr>
          <w:rFonts w:ascii="Roboto" w:hAnsi="Roboto"/>
          <w:sz w:val="22"/>
          <w:szCs w:val="22"/>
          <w:lang w:val="en-US"/>
        </w:rPr>
        <w:t>.</w:t>
      </w:r>
      <w:r w:rsidR="008E08FC">
        <w:rPr>
          <w:rFonts w:ascii="Roboto" w:hAnsi="Roboto"/>
          <w:sz w:val="22"/>
          <w:szCs w:val="22"/>
          <w:lang w:val="en-US"/>
        </w:rPr>
        <w:t>3</w:t>
      </w:r>
      <w:r w:rsidR="000B140C" w:rsidRPr="008E1D94">
        <w:rPr>
          <w:rFonts w:ascii="Roboto" w:hAnsi="Roboto"/>
          <w:sz w:val="22"/>
          <w:szCs w:val="22"/>
          <w:lang w:val="en-US"/>
        </w:rPr>
        <w:t xml:space="preserve"> years</w:t>
      </w:r>
      <w:r w:rsidR="000C5E36">
        <w:rPr>
          <w:rFonts w:ascii="Roboto" w:hAnsi="Roboto"/>
          <w:sz w:val="22"/>
          <w:szCs w:val="22"/>
          <w:lang w:val="en-US"/>
        </w:rPr>
        <w:t>, p&lt;0.001</w:t>
      </w:r>
      <w:r w:rsidR="00894A5E" w:rsidRPr="008E1D94">
        <w:rPr>
          <w:rFonts w:ascii="Roboto" w:hAnsi="Roboto"/>
          <w:sz w:val="22"/>
          <w:szCs w:val="22"/>
          <w:lang w:val="en-US"/>
        </w:rPr>
        <w:t>)</w:t>
      </w:r>
      <w:r w:rsidR="003D5C14">
        <w:rPr>
          <w:rFonts w:ascii="Roboto" w:hAnsi="Roboto"/>
          <w:sz w:val="22"/>
          <w:szCs w:val="22"/>
          <w:lang w:val="en-US"/>
        </w:rPr>
        <w:t xml:space="preserve">, </w:t>
      </w:r>
      <w:r w:rsidR="001609EF">
        <w:rPr>
          <w:rFonts w:ascii="Roboto" w:hAnsi="Roboto"/>
          <w:sz w:val="22"/>
          <w:szCs w:val="22"/>
          <w:lang w:val="en-US"/>
        </w:rPr>
        <w:t>a higher proportion of females</w:t>
      </w:r>
      <w:r w:rsidR="003D5C14">
        <w:rPr>
          <w:rFonts w:ascii="Roboto" w:hAnsi="Roboto"/>
          <w:sz w:val="22"/>
          <w:szCs w:val="22"/>
          <w:lang w:val="en-US"/>
        </w:rPr>
        <w:t>, and</w:t>
      </w:r>
      <w:r w:rsidR="00EC1107">
        <w:rPr>
          <w:rFonts w:ascii="Roboto" w:hAnsi="Roboto"/>
          <w:sz w:val="22"/>
          <w:szCs w:val="22"/>
          <w:lang w:val="en-US"/>
        </w:rPr>
        <w:t xml:space="preserve"> less obesity, hypertension and</w:t>
      </w:r>
      <w:r w:rsidR="001609EF">
        <w:rPr>
          <w:rFonts w:ascii="Roboto" w:hAnsi="Roboto"/>
          <w:sz w:val="22"/>
          <w:szCs w:val="22"/>
          <w:lang w:val="en-US"/>
        </w:rPr>
        <w:t xml:space="preserve"> left ventricular</w:t>
      </w:r>
      <w:r w:rsidR="00EC1107">
        <w:rPr>
          <w:rFonts w:ascii="Roboto" w:hAnsi="Roboto"/>
          <w:sz w:val="22"/>
          <w:szCs w:val="22"/>
          <w:lang w:val="en-US"/>
        </w:rPr>
        <w:t xml:space="preserve"> </w:t>
      </w:r>
      <w:r w:rsidR="001609EF">
        <w:rPr>
          <w:rFonts w:ascii="Roboto" w:hAnsi="Roboto"/>
          <w:sz w:val="22"/>
          <w:szCs w:val="22"/>
          <w:lang w:val="en-US"/>
        </w:rPr>
        <w:t>(</w:t>
      </w:r>
      <w:r w:rsidR="00EC1107">
        <w:rPr>
          <w:rFonts w:ascii="Roboto" w:hAnsi="Roboto"/>
          <w:sz w:val="22"/>
          <w:szCs w:val="22"/>
          <w:lang w:val="en-US"/>
        </w:rPr>
        <w:t>LV</w:t>
      </w:r>
      <w:r w:rsidR="001609EF">
        <w:rPr>
          <w:rFonts w:ascii="Roboto" w:hAnsi="Roboto"/>
          <w:sz w:val="22"/>
          <w:szCs w:val="22"/>
          <w:lang w:val="en-US"/>
        </w:rPr>
        <w:t>)</w:t>
      </w:r>
      <w:r w:rsidR="00EC1107">
        <w:rPr>
          <w:rFonts w:ascii="Roboto" w:hAnsi="Roboto"/>
          <w:sz w:val="22"/>
          <w:szCs w:val="22"/>
          <w:lang w:val="en-US"/>
        </w:rPr>
        <w:t xml:space="preserve"> obstruction</w:t>
      </w:r>
      <w:r w:rsidR="003D5C14">
        <w:rPr>
          <w:rFonts w:ascii="Roboto" w:hAnsi="Roboto"/>
          <w:sz w:val="22"/>
          <w:szCs w:val="22"/>
          <w:lang w:val="en-US"/>
        </w:rPr>
        <w:t>. After age-standardi</w:t>
      </w:r>
      <w:r w:rsidR="001609EF">
        <w:rPr>
          <w:rFonts w:ascii="Roboto" w:hAnsi="Roboto"/>
          <w:sz w:val="22"/>
          <w:szCs w:val="22"/>
          <w:lang w:val="en-US"/>
        </w:rPr>
        <w:t>z</w:t>
      </w:r>
      <w:r w:rsidR="003D5C14">
        <w:rPr>
          <w:rFonts w:ascii="Roboto" w:hAnsi="Roboto"/>
          <w:sz w:val="22"/>
          <w:szCs w:val="22"/>
          <w:lang w:val="en-US"/>
        </w:rPr>
        <w:t xml:space="preserve">ation, </w:t>
      </w:r>
      <w:proofErr w:type="spellStart"/>
      <w:r w:rsidR="003D5C14">
        <w:rPr>
          <w:rFonts w:ascii="Roboto" w:hAnsi="Roboto"/>
          <w:sz w:val="22"/>
          <w:szCs w:val="22"/>
          <w:lang w:val="en-US"/>
        </w:rPr>
        <w:t>sarcomeric</w:t>
      </w:r>
      <w:proofErr w:type="spellEnd"/>
      <w:r w:rsidR="003D5C14">
        <w:rPr>
          <w:rFonts w:ascii="Roboto" w:hAnsi="Roboto"/>
          <w:sz w:val="22"/>
          <w:szCs w:val="22"/>
          <w:lang w:val="en-US"/>
        </w:rPr>
        <w:t xml:space="preserve"> HCM </w:t>
      </w:r>
      <w:r w:rsidR="001609EF">
        <w:rPr>
          <w:rFonts w:ascii="Roboto" w:hAnsi="Roboto"/>
          <w:sz w:val="22"/>
          <w:szCs w:val="22"/>
          <w:lang w:val="en-US"/>
        </w:rPr>
        <w:t>was associated with a</w:t>
      </w:r>
      <w:r w:rsidR="009C07C4" w:rsidRPr="008E1D94">
        <w:rPr>
          <w:rFonts w:ascii="Roboto" w:hAnsi="Roboto"/>
          <w:sz w:val="22"/>
          <w:szCs w:val="22"/>
          <w:lang w:val="en-US"/>
        </w:rPr>
        <w:t xml:space="preserve"> </w:t>
      </w:r>
      <w:r w:rsidR="00575910" w:rsidRPr="008E1D94">
        <w:rPr>
          <w:rFonts w:ascii="Roboto" w:hAnsi="Roboto"/>
          <w:sz w:val="22"/>
          <w:szCs w:val="22"/>
          <w:lang w:val="en-US"/>
        </w:rPr>
        <w:t>higher burden</w:t>
      </w:r>
      <w:r w:rsidR="00D803C7">
        <w:rPr>
          <w:rFonts w:ascii="Roboto" w:hAnsi="Roboto"/>
          <w:sz w:val="22"/>
          <w:szCs w:val="22"/>
          <w:lang w:val="en-US"/>
        </w:rPr>
        <w:t xml:space="preserve"> </w:t>
      </w:r>
      <w:r w:rsidR="00575910" w:rsidRPr="008E1D94">
        <w:rPr>
          <w:rFonts w:ascii="Roboto" w:hAnsi="Roboto"/>
          <w:sz w:val="22"/>
          <w:szCs w:val="22"/>
          <w:lang w:val="en-US"/>
        </w:rPr>
        <w:t>of a</w:t>
      </w:r>
      <w:r w:rsidR="00894A5E" w:rsidRPr="008E1D94">
        <w:rPr>
          <w:rFonts w:ascii="Roboto" w:hAnsi="Roboto"/>
          <w:sz w:val="22"/>
          <w:szCs w:val="22"/>
          <w:lang w:val="en-US"/>
        </w:rPr>
        <w:t>trial fibrillation</w:t>
      </w:r>
      <w:r w:rsidR="00AE6F82">
        <w:rPr>
          <w:rFonts w:ascii="Roboto" w:hAnsi="Roboto"/>
          <w:sz w:val="22"/>
          <w:szCs w:val="22"/>
          <w:lang w:val="en-US"/>
        </w:rPr>
        <w:t xml:space="preserve"> (</w:t>
      </w:r>
      <w:r w:rsidR="003D5C14">
        <w:rPr>
          <w:rFonts w:ascii="Roboto" w:hAnsi="Roboto"/>
          <w:sz w:val="22"/>
          <w:szCs w:val="22"/>
          <w:lang w:val="en-US"/>
        </w:rPr>
        <w:t>age-standardi</w:t>
      </w:r>
      <w:r w:rsidR="001609EF">
        <w:rPr>
          <w:rFonts w:ascii="Roboto" w:hAnsi="Roboto"/>
          <w:sz w:val="22"/>
          <w:szCs w:val="22"/>
          <w:lang w:val="en-US"/>
        </w:rPr>
        <w:t>z</w:t>
      </w:r>
      <w:r w:rsidR="003D5C14">
        <w:rPr>
          <w:rFonts w:ascii="Roboto" w:hAnsi="Roboto"/>
          <w:sz w:val="22"/>
          <w:szCs w:val="22"/>
          <w:lang w:val="en-US"/>
        </w:rPr>
        <w:t>ed incidence [</w:t>
      </w:r>
      <w:r w:rsidR="00AE6F82">
        <w:rPr>
          <w:rFonts w:ascii="Roboto" w:hAnsi="Roboto"/>
          <w:sz w:val="22"/>
          <w:szCs w:val="22"/>
          <w:lang w:val="en-US"/>
        </w:rPr>
        <w:t>ASI</w:t>
      </w:r>
      <w:r w:rsidR="003D5C14">
        <w:rPr>
          <w:rFonts w:ascii="Roboto" w:hAnsi="Roboto"/>
          <w:sz w:val="22"/>
          <w:szCs w:val="22"/>
          <w:lang w:val="en-US"/>
        </w:rPr>
        <w:t>]</w:t>
      </w:r>
      <w:r w:rsidR="00AE6F82">
        <w:rPr>
          <w:rFonts w:ascii="Roboto" w:hAnsi="Roboto"/>
          <w:sz w:val="22"/>
          <w:szCs w:val="22"/>
          <w:lang w:val="en-US"/>
        </w:rPr>
        <w:t xml:space="preserve"> ratio </w:t>
      </w:r>
      <w:r w:rsidR="00AE6F82" w:rsidRPr="001529A1">
        <w:rPr>
          <w:rFonts w:ascii="Roboto" w:hAnsi="Roboto"/>
          <w:sz w:val="22"/>
          <w:szCs w:val="22"/>
          <w:lang w:val="en-US"/>
        </w:rPr>
        <w:t>1.2</w:t>
      </w:r>
      <w:r w:rsidR="008229ED">
        <w:rPr>
          <w:rFonts w:ascii="Roboto" w:hAnsi="Roboto"/>
          <w:sz w:val="22"/>
          <w:szCs w:val="22"/>
          <w:lang w:val="en-US"/>
        </w:rPr>
        <w:t>8</w:t>
      </w:r>
      <w:r w:rsidR="00AE6F82" w:rsidRPr="001529A1">
        <w:rPr>
          <w:rFonts w:ascii="Roboto" w:hAnsi="Roboto"/>
          <w:sz w:val="22"/>
          <w:szCs w:val="22"/>
          <w:lang w:val="en-US"/>
        </w:rPr>
        <w:t xml:space="preserve"> </w:t>
      </w:r>
      <w:r w:rsidR="00AE6F82">
        <w:rPr>
          <w:rFonts w:ascii="Roboto" w:hAnsi="Roboto"/>
          <w:sz w:val="22"/>
          <w:szCs w:val="22"/>
          <w:lang w:val="en-US"/>
        </w:rPr>
        <w:t>[</w:t>
      </w:r>
      <w:r w:rsidR="00AE6F82" w:rsidRPr="001529A1">
        <w:rPr>
          <w:rFonts w:ascii="Roboto" w:hAnsi="Roboto"/>
          <w:sz w:val="22"/>
          <w:szCs w:val="22"/>
          <w:lang w:val="en-US"/>
        </w:rPr>
        <w:t>CI 1.1</w:t>
      </w:r>
      <w:r w:rsidR="008229ED">
        <w:rPr>
          <w:rFonts w:ascii="Roboto" w:hAnsi="Roboto"/>
          <w:sz w:val="22"/>
          <w:szCs w:val="22"/>
          <w:lang w:val="en-US"/>
        </w:rPr>
        <w:t>6</w:t>
      </w:r>
      <w:r w:rsidR="00AE6F82">
        <w:rPr>
          <w:rFonts w:ascii="Roboto" w:hAnsi="Roboto"/>
          <w:sz w:val="22"/>
          <w:szCs w:val="22"/>
          <w:lang w:val="en-US"/>
        </w:rPr>
        <w:t>-</w:t>
      </w:r>
      <w:r w:rsidR="00AE6F82" w:rsidRPr="001529A1">
        <w:rPr>
          <w:rFonts w:ascii="Roboto" w:hAnsi="Roboto"/>
          <w:sz w:val="22"/>
          <w:szCs w:val="22"/>
          <w:lang w:val="en-US"/>
        </w:rPr>
        <w:t>1.</w:t>
      </w:r>
      <w:r w:rsidR="008229ED">
        <w:rPr>
          <w:rFonts w:ascii="Roboto" w:hAnsi="Roboto"/>
          <w:sz w:val="22"/>
          <w:szCs w:val="22"/>
          <w:lang w:val="en-US"/>
        </w:rPr>
        <w:t>40</w:t>
      </w:r>
      <w:r w:rsidR="00AE6F82">
        <w:rPr>
          <w:rFonts w:ascii="Roboto" w:hAnsi="Roboto"/>
          <w:sz w:val="22"/>
          <w:szCs w:val="22"/>
          <w:lang w:val="en-US"/>
        </w:rPr>
        <w:t>])</w:t>
      </w:r>
      <w:r w:rsidR="00F54EFA" w:rsidRPr="008E1D94">
        <w:rPr>
          <w:rFonts w:ascii="Roboto" w:hAnsi="Roboto"/>
          <w:sz w:val="22"/>
          <w:szCs w:val="22"/>
          <w:lang w:val="en-US"/>
        </w:rPr>
        <w:t>,</w:t>
      </w:r>
      <w:r w:rsidR="007F67CF" w:rsidRPr="008E1D94">
        <w:rPr>
          <w:rFonts w:ascii="Roboto" w:hAnsi="Roboto"/>
          <w:sz w:val="22"/>
          <w:szCs w:val="22"/>
          <w:lang w:val="en-US"/>
        </w:rPr>
        <w:t xml:space="preserve"> LV systolic </w:t>
      </w:r>
      <w:r w:rsidR="007F67CF" w:rsidRPr="00907D0E">
        <w:rPr>
          <w:rFonts w:ascii="Roboto" w:hAnsi="Roboto"/>
          <w:sz w:val="22"/>
          <w:szCs w:val="22"/>
          <w:lang w:val="en-US"/>
        </w:rPr>
        <w:t>dysfunction</w:t>
      </w:r>
      <w:r w:rsidR="00AE6F82">
        <w:rPr>
          <w:rFonts w:ascii="Roboto" w:hAnsi="Roboto"/>
          <w:sz w:val="22"/>
          <w:szCs w:val="22"/>
          <w:lang w:val="en-US"/>
        </w:rPr>
        <w:t xml:space="preserve"> (ASI ratio </w:t>
      </w:r>
      <w:r w:rsidR="00AE6F82" w:rsidRPr="001529A1">
        <w:rPr>
          <w:rFonts w:ascii="Roboto" w:hAnsi="Roboto"/>
          <w:sz w:val="22"/>
          <w:szCs w:val="22"/>
          <w:lang w:val="en-US"/>
        </w:rPr>
        <w:t>1.</w:t>
      </w:r>
      <w:r w:rsidR="008229ED">
        <w:rPr>
          <w:rFonts w:ascii="Roboto" w:hAnsi="Roboto"/>
          <w:sz w:val="22"/>
          <w:szCs w:val="22"/>
          <w:lang w:val="en-US"/>
        </w:rPr>
        <w:t>31</w:t>
      </w:r>
      <w:r w:rsidR="00AE6F82" w:rsidRPr="001529A1">
        <w:rPr>
          <w:rFonts w:ascii="Roboto" w:hAnsi="Roboto"/>
          <w:sz w:val="22"/>
          <w:szCs w:val="22"/>
          <w:lang w:val="en-US"/>
        </w:rPr>
        <w:t xml:space="preserve"> </w:t>
      </w:r>
      <w:r w:rsidR="00AE6F82">
        <w:rPr>
          <w:rFonts w:ascii="Roboto" w:hAnsi="Roboto"/>
          <w:sz w:val="22"/>
          <w:szCs w:val="22"/>
          <w:lang w:val="en-US"/>
        </w:rPr>
        <w:t>[</w:t>
      </w:r>
      <w:r w:rsidR="00AE6F82" w:rsidRPr="001529A1">
        <w:rPr>
          <w:rFonts w:ascii="Roboto" w:hAnsi="Roboto"/>
          <w:sz w:val="22"/>
          <w:szCs w:val="22"/>
          <w:lang w:val="en-US"/>
        </w:rPr>
        <w:t>CI 1.</w:t>
      </w:r>
      <w:r w:rsidR="008229ED">
        <w:rPr>
          <w:rFonts w:ascii="Roboto" w:hAnsi="Roboto"/>
          <w:sz w:val="22"/>
          <w:szCs w:val="22"/>
          <w:lang w:val="en-US"/>
        </w:rPr>
        <w:t>15</w:t>
      </w:r>
      <w:r w:rsidR="00AE6F82">
        <w:rPr>
          <w:rFonts w:ascii="Roboto" w:hAnsi="Roboto"/>
          <w:sz w:val="22"/>
          <w:szCs w:val="22"/>
          <w:lang w:val="en-US"/>
        </w:rPr>
        <w:t>-</w:t>
      </w:r>
      <w:r w:rsidR="00AE6F82" w:rsidRPr="001529A1">
        <w:rPr>
          <w:rFonts w:ascii="Roboto" w:hAnsi="Roboto"/>
          <w:sz w:val="22"/>
          <w:szCs w:val="22"/>
          <w:lang w:val="en-US"/>
        </w:rPr>
        <w:t>1.</w:t>
      </w:r>
      <w:r w:rsidR="008229ED">
        <w:rPr>
          <w:rFonts w:ascii="Roboto" w:hAnsi="Roboto"/>
          <w:sz w:val="22"/>
          <w:szCs w:val="22"/>
          <w:lang w:val="en-US"/>
        </w:rPr>
        <w:t>48</w:t>
      </w:r>
      <w:r w:rsidR="00AE6F82">
        <w:rPr>
          <w:rFonts w:ascii="Roboto" w:hAnsi="Roboto"/>
          <w:sz w:val="22"/>
          <w:szCs w:val="22"/>
          <w:lang w:val="en-US"/>
        </w:rPr>
        <w:t>])</w:t>
      </w:r>
      <w:r w:rsidR="003D3D16">
        <w:rPr>
          <w:rFonts w:ascii="Roboto" w:hAnsi="Roboto"/>
          <w:sz w:val="22"/>
          <w:szCs w:val="22"/>
          <w:lang w:val="en-US"/>
        </w:rPr>
        <w:t xml:space="preserve"> and</w:t>
      </w:r>
      <w:r w:rsidR="00F54EFA" w:rsidRPr="00907D0E">
        <w:rPr>
          <w:rFonts w:ascii="Roboto" w:hAnsi="Roboto"/>
          <w:sz w:val="22"/>
          <w:szCs w:val="22"/>
          <w:lang w:val="en-US"/>
        </w:rPr>
        <w:t xml:space="preserve"> ventricular arrhythmias</w:t>
      </w:r>
      <w:r w:rsidR="00AE6F82">
        <w:rPr>
          <w:rFonts w:ascii="Roboto" w:hAnsi="Roboto"/>
          <w:sz w:val="22"/>
          <w:szCs w:val="22"/>
          <w:lang w:val="en-US"/>
        </w:rPr>
        <w:t xml:space="preserve"> (ASI ratio </w:t>
      </w:r>
      <w:r w:rsidR="00AE6F82" w:rsidRPr="00040F1C">
        <w:rPr>
          <w:rFonts w:ascii="Roboto" w:hAnsi="Roboto"/>
          <w:sz w:val="22"/>
          <w:szCs w:val="22"/>
          <w:lang w:val="en-US"/>
        </w:rPr>
        <w:t>1.3</w:t>
      </w:r>
      <w:r w:rsidR="008229ED">
        <w:rPr>
          <w:rFonts w:ascii="Roboto" w:hAnsi="Roboto"/>
          <w:sz w:val="22"/>
          <w:szCs w:val="22"/>
          <w:lang w:val="en-US"/>
        </w:rPr>
        <w:t>7</w:t>
      </w:r>
      <w:r w:rsidR="00AE6F82" w:rsidRPr="00040F1C">
        <w:rPr>
          <w:rFonts w:ascii="Roboto" w:hAnsi="Roboto"/>
          <w:sz w:val="22"/>
          <w:szCs w:val="22"/>
          <w:lang w:val="en-US"/>
        </w:rPr>
        <w:t xml:space="preserve"> </w:t>
      </w:r>
      <w:r w:rsidR="00AE6F82">
        <w:rPr>
          <w:rFonts w:ascii="Roboto" w:hAnsi="Roboto"/>
          <w:sz w:val="22"/>
          <w:szCs w:val="22"/>
          <w:lang w:val="en-US"/>
        </w:rPr>
        <w:t>[</w:t>
      </w:r>
      <w:r w:rsidR="00AE6F82" w:rsidRPr="00040F1C">
        <w:rPr>
          <w:rFonts w:ascii="Roboto" w:hAnsi="Roboto"/>
          <w:sz w:val="22"/>
          <w:szCs w:val="22"/>
          <w:lang w:val="en-US"/>
        </w:rPr>
        <w:t>CI 1.1</w:t>
      </w:r>
      <w:r w:rsidR="008229ED">
        <w:rPr>
          <w:rFonts w:ascii="Roboto" w:hAnsi="Roboto"/>
          <w:sz w:val="22"/>
          <w:szCs w:val="22"/>
          <w:lang w:val="en-US"/>
        </w:rPr>
        <w:t>7</w:t>
      </w:r>
      <w:r w:rsidR="00AE6F82">
        <w:rPr>
          <w:rFonts w:ascii="Roboto" w:hAnsi="Roboto"/>
          <w:sz w:val="22"/>
          <w:szCs w:val="22"/>
          <w:lang w:val="en-US"/>
        </w:rPr>
        <w:t>-</w:t>
      </w:r>
      <w:r w:rsidR="00AE6F82" w:rsidRPr="00D928F0">
        <w:rPr>
          <w:rFonts w:ascii="Roboto" w:hAnsi="Roboto"/>
          <w:sz w:val="22"/>
          <w:szCs w:val="22"/>
          <w:lang w:val="en-US"/>
        </w:rPr>
        <w:t>1.5</w:t>
      </w:r>
      <w:r w:rsidR="008229ED">
        <w:rPr>
          <w:rFonts w:ascii="Roboto" w:hAnsi="Roboto"/>
          <w:sz w:val="22"/>
          <w:szCs w:val="22"/>
          <w:lang w:val="en-US"/>
        </w:rPr>
        <w:t>2</w:t>
      </w:r>
      <w:r w:rsidR="00AE6F82">
        <w:rPr>
          <w:rFonts w:ascii="Roboto" w:hAnsi="Roboto"/>
          <w:sz w:val="22"/>
          <w:szCs w:val="22"/>
          <w:lang w:val="en-US"/>
        </w:rPr>
        <w:t>])</w:t>
      </w:r>
      <w:r w:rsidR="0041288F">
        <w:rPr>
          <w:rFonts w:ascii="Roboto" w:hAnsi="Roboto"/>
          <w:sz w:val="22"/>
          <w:szCs w:val="22"/>
          <w:lang w:val="en-US"/>
        </w:rPr>
        <w:t xml:space="preserve"> </w:t>
      </w:r>
      <w:r w:rsidR="001609EF">
        <w:rPr>
          <w:rFonts w:ascii="Roboto" w:hAnsi="Roboto"/>
          <w:sz w:val="22"/>
          <w:szCs w:val="22"/>
          <w:lang w:val="en-US"/>
        </w:rPr>
        <w:t>than</w:t>
      </w:r>
      <w:r w:rsidR="0041288F">
        <w:rPr>
          <w:rFonts w:ascii="Roboto" w:hAnsi="Roboto"/>
          <w:sz w:val="22"/>
          <w:szCs w:val="22"/>
          <w:lang w:val="en-US"/>
        </w:rPr>
        <w:t xml:space="preserve"> non-</w:t>
      </w:r>
      <w:proofErr w:type="spellStart"/>
      <w:r w:rsidR="0041288F">
        <w:rPr>
          <w:rFonts w:ascii="Roboto" w:hAnsi="Roboto"/>
          <w:sz w:val="22"/>
          <w:szCs w:val="22"/>
          <w:lang w:val="en-US"/>
        </w:rPr>
        <w:t>sarcomeric</w:t>
      </w:r>
      <w:proofErr w:type="spellEnd"/>
      <w:r w:rsidR="0041288F">
        <w:rPr>
          <w:rFonts w:ascii="Roboto" w:hAnsi="Roboto"/>
          <w:sz w:val="22"/>
          <w:szCs w:val="22"/>
          <w:lang w:val="en-US"/>
        </w:rPr>
        <w:t xml:space="preserve"> HCM</w:t>
      </w:r>
      <w:r w:rsidR="00AE60F7" w:rsidRPr="00907D0E">
        <w:rPr>
          <w:rFonts w:ascii="Roboto" w:hAnsi="Roboto"/>
          <w:sz w:val="22"/>
          <w:szCs w:val="22"/>
          <w:lang w:val="en-US"/>
        </w:rPr>
        <w:t>.</w:t>
      </w:r>
      <w:r w:rsidR="00EC1107" w:rsidRPr="00907D0E" w:rsidDel="00EC1107">
        <w:rPr>
          <w:rFonts w:ascii="Roboto" w:hAnsi="Roboto"/>
          <w:sz w:val="22"/>
          <w:szCs w:val="22"/>
          <w:lang w:val="en-US"/>
        </w:rPr>
        <w:t xml:space="preserve"> </w:t>
      </w:r>
    </w:p>
    <w:p w14:paraId="3BF2D74D" w14:textId="14F11E8A" w:rsidR="003D3D16" w:rsidRDefault="008065FD" w:rsidP="000B140C">
      <w:pPr>
        <w:spacing w:line="360" w:lineRule="auto"/>
        <w:rPr>
          <w:rFonts w:ascii="Roboto" w:hAnsi="Roboto"/>
          <w:sz w:val="22"/>
          <w:szCs w:val="22"/>
          <w:lang w:val="en-US"/>
        </w:rPr>
      </w:pPr>
      <w:r>
        <w:rPr>
          <w:rFonts w:ascii="Roboto" w:hAnsi="Roboto"/>
          <w:sz w:val="22"/>
          <w:szCs w:val="22"/>
          <w:lang w:val="en-US"/>
        </w:rPr>
        <w:t>A</w:t>
      </w:r>
      <w:r w:rsidR="003D3D16" w:rsidRPr="00B14D85">
        <w:rPr>
          <w:rFonts w:ascii="Roboto" w:hAnsi="Roboto"/>
          <w:sz w:val="22"/>
          <w:szCs w:val="22"/>
          <w:lang w:val="en-US"/>
        </w:rPr>
        <w:t xml:space="preserve">ll-cause mortality </w:t>
      </w:r>
      <w:r>
        <w:rPr>
          <w:rFonts w:ascii="Roboto" w:hAnsi="Roboto"/>
          <w:sz w:val="22"/>
          <w:szCs w:val="22"/>
          <w:lang w:val="en-US"/>
        </w:rPr>
        <w:t>was similar</w:t>
      </w:r>
      <w:r w:rsidR="003D5C14">
        <w:rPr>
          <w:rFonts w:ascii="Roboto" w:hAnsi="Roboto"/>
          <w:sz w:val="22"/>
          <w:szCs w:val="22"/>
          <w:lang w:val="en-US"/>
        </w:rPr>
        <w:t xml:space="preserve"> </w:t>
      </w:r>
      <w:r w:rsidR="003D3D16" w:rsidRPr="00B14D85">
        <w:rPr>
          <w:rFonts w:ascii="Roboto" w:hAnsi="Roboto"/>
          <w:sz w:val="22"/>
          <w:szCs w:val="22"/>
          <w:lang w:val="en-US"/>
        </w:rPr>
        <w:t>(10.4% vs. 9.4%</w:t>
      </w:r>
      <w:r w:rsidR="00B63985">
        <w:rPr>
          <w:rFonts w:ascii="Roboto" w:hAnsi="Roboto"/>
          <w:sz w:val="22"/>
          <w:szCs w:val="22"/>
          <w:lang w:val="en-US"/>
        </w:rPr>
        <w:t>, p=0.20</w:t>
      </w:r>
      <w:r w:rsidR="003D3D16" w:rsidRPr="00B14D85">
        <w:rPr>
          <w:rFonts w:ascii="Roboto" w:hAnsi="Roboto"/>
          <w:sz w:val="22"/>
          <w:szCs w:val="22"/>
          <w:lang w:val="en-US"/>
        </w:rPr>
        <w:t>)</w:t>
      </w:r>
      <w:r w:rsidR="00357D74">
        <w:rPr>
          <w:rFonts w:ascii="Roboto" w:hAnsi="Roboto"/>
          <w:sz w:val="22"/>
          <w:szCs w:val="22"/>
          <w:lang w:val="en-US"/>
        </w:rPr>
        <w:t>,</w:t>
      </w:r>
      <w:r w:rsidR="003D3D16" w:rsidRPr="00B14D85">
        <w:rPr>
          <w:rFonts w:ascii="Roboto" w:hAnsi="Roboto"/>
          <w:sz w:val="22"/>
          <w:szCs w:val="22"/>
          <w:lang w:val="en-US"/>
        </w:rPr>
        <w:t xml:space="preserve"> however</w:t>
      </w:r>
      <w:r w:rsidR="00357D74">
        <w:rPr>
          <w:rFonts w:ascii="Roboto" w:hAnsi="Roboto"/>
          <w:sz w:val="22"/>
          <w:szCs w:val="22"/>
          <w:lang w:val="en-US"/>
        </w:rPr>
        <w:t xml:space="preserve"> </w:t>
      </w:r>
      <w:r w:rsidR="00011CEB">
        <w:rPr>
          <w:rFonts w:ascii="Roboto" w:hAnsi="Roboto"/>
          <w:sz w:val="22"/>
          <w:szCs w:val="22"/>
          <w:lang w:val="en-US"/>
        </w:rPr>
        <w:t xml:space="preserve">patients with </w:t>
      </w:r>
      <w:r w:rsidR="003D3D16" w:rsidRPr="00B14D85">
        <w:rPr>
          <w:rFonts w:ascii="Roboto" w:hAnsi="Roboto"/>
          <w:sz w:val="22"/>
          <w:szCs w:val="22"/>
          <w:lang w:val="en-US"/>
        </w:rPr>
        <w:t xml:space="preserve">sarcomeric HCM </w:t>
      </w:r>
      <w:r w:rsidR="00011CEB">
        <w:rPr>
          <w:rFonts w:ascii="Roboto" w:hAnsi="Roboto"/>
          <w:sz w:val="22"/>
          <w:szCs w:val="22"/>
          <w:lang w:val="en-US"/>
        </w:rPr>
        <w:t>died younger</w:t>
      </w:r>
      <w:r w:rsidR="00011CEB" w:rsidRPr="00B14D85">
        <w:rPr>
          <w:rFonts w:ascii="Roboto" w:hAnsi="Roboto"/>
          <w:sz w:val="22"/>
          <w:szCs w:val="22"/>
          <w:lang w:val="en-US"/>
        </w:rPr>
        <w:t xml:space="preserve"> </w:t>
      </w:r>
      <w:r w:rsidR="003D3D16" w:rsidRPr="00B14D85">
        <w:rPr>
          <w:rFonts w:ascii="Roboto" w:hAnsi="Roboto"/>
          <w:sz w:val="22"/>
          <w:szCs w:val="22"/>
          <w:lang w:val="en-US"/>
        </w:rPr>
        <w:t xml:space="preserve">(mean </w:t>
      </w:r>
      <w:r w:rsidR="0055147E">
        <w:rPr>
          <w:rFonts w:ascii="Roboto" w:hAnsi="Roboto"/>
          <w:sz w:val="22"/>
          <w:szCs w:val="22"/>
          <w:lang w:val="en-US"/>
        </w:rPr>
        <w:t>-</w:t>
      </w:r>
      <w:r w:rsidR="003D3D16" w:rsidRPr="00B14D85">
        <w:rPr>
          <w:rFonts w:ascii="Roboto" w:hAnsi="Roboto"/>
          <w:sz w:val="22"/>
          <w:szCs w:val="22"/>
          <w:lang w:val="en-US"/>
        </w:rPr>
        <w:t>7.8 years</w:t>
      </w:r>
      <w:r w:rsidR="00036093">
        <w:rPr>
          <w:rFonts w:ascii="Roboto" w:hAnsi="Roboto"/>
          <w:sz w:val="22"/>
          <w:szCs w:val="22"/>
          <w:lang w:val="en-US"/>
        </w:rPr>
        <w:t>, p&lt;0.001</w:t>
      </w:r>
      <w:r w:rsidR="003D3D16" w:rsidRPr="00B14D85">
        <w:rPr>
          <w:rFonts w:ascii="Roboto" w:hAnsi="Roboto"/>
          <w:sz w:val="22"/>
          <w:szCs w:val="22"/>
          <w:lang w:val="en-US"/>
        </w:rPr>
        <w:t>)</w:t>
      </w:r>
      <w:r w:rsidR="0055147E">
        <w:rPr>
          <w:rFonts w:ascii="Roboto" w:hAnsi="Roboto"/>
          <w:sz w:val="22"/>
          <w:szCs w:val="22"/>
          <w:lang w:val="en-US"/>
        </w:rPr>
        <w:t>, with</w:t>
      </w:r>
      <w:ins w:id="16" w:author="Christoffer Vissing" w:date="2025-06-12T15:30:00Z" w16du:dateUtc="2025-06-12T13:30:00Z">
        <w:r w:rsidR="009C675F">
          <w:rPr>
            <w:rFonts w:ascii="Roboto" w:hAnsi="Roboto"/>
            <w:sz w:val="22"/>
            <w:szCs w:val="22"/>
            <w:lang w:val="en-US"/>
          </w:rPr>
          <w:t xml:space="preserve"> </w:t>
        </w:r>
      </w:ins>
      <w:del w:id="17" w:author="Christoffer Vissing" w:date="2025-06-12T15:30:00Z" w16du:dateUtc="2025-06-12T13:30:00Z">
        <w:r w:rsidR="0055147E" w:rsidDel="009C675F">
          <w:rPr>
            <w:rFonts w:ascii="Roboto" w:hAnsi="Roboto"/>
            <w:sz w:val="22"/>
            <w:szCs w:val="22"/>
            <w:lang w:val="en-US"/>
          </w:rPr>
          <w:delText xml:space="preserve"> a</w:delText>
        </w:r>
      </w:del>
      <w:ins w:id="18" w:author="Christoffer Vissing" w:date="2025-06-12T15:29:00Z" w16du:dateUtc="2025-06-12T13:29:00Z">
        <w:r w:rsidR="009C675F">
          <w:rPr>
            <w:rFonts w:ascii="Roboto" w:hAnsi="Roboto"/>
            <w:sz w:val="22"/>
            <w:szCs w:val="22"/>
            <w:lang w:val="en-US"/>
          </w:rPr>
          <w:t>model-based</w:t>
        </w:r>
      </w:ins>
      <w:ins w:id="19" w:author="Christoffer Vissing" w:date="2025-06-12T15:31:00Z" w16du:dateUtc="2025-06-12T13:31:00Z">
        <w:r w:rsidR="009C675F">
          <w:rPr>
            <w:rFonts w:ascii="Roboto" w:hAnsi="Roboto"/>
            <w:sz w:val="22"/>
            <w:szCs w:val="22"/>
            <w:lang w:val="en-US"/>
          </w:rPr>
          <w:t xml:space="preserve"> survival-analysis</w:t>
        </w:r>
      </w:ins>
      <w:ins w:id="20" w:author="Christoffer Vissing" w:date="2025-06-12T15:29:00Z" w16du:dateUtc="2025-06-12T13:29:00Z">
        <w:r w:rsidR="009C675F">
          <w:rPr>
            <w:rFonts w:ascii="Roboto" w:hAnsi="Roboto"/>
            <w:sz w:val="22"/>
            <w:szCs w:val="22"/>
            <w:lang w:val="en-US"/>
          </w:rPr>
          <w:t xml:space="preserve"> </w:t>
        </w:r>
      </w:ins>
      <w:del w:id="21" w:author="Christoffer Vissing" w:date="2025-06-12T15:29:00Z" w16du:dateUtc="2025-06-12T13:29:00Z">
        <w:r w:rsidR="0055147E" w:rsidDel="009C675F">
          <w:rPr>
            <w:rFonts w:ascii="Roboto" w:hAnsi="Roboto"/>
            <w:sz w:val="22"/>
            <w:szCs w:val="22"/>
            <w:lang w:val="en-US"/>
          </w:rPr>
          <w:delText>n</w:delText>
        </w:r>
      </w:del>
      <w:del w:id="22" w:author="Christoffer Vissing" w:date="2025-06-12T15:30:00Z" w16du:dateUtc="2025-06-12T13:30:00Z">
        <w:r w:rsidR="0055147E" w:rsidDel="009C675F">
          <w:rPr>
            <w:rFonts w:ascii="Roboto" w:hAnsi="Roboto"/>
            <w:sz w:val="22"/>
            <w:szCs w:val="22"/>
            <w:lang w:val="en-US"/>
          </w:rPr>
          <w:delText xml:space="preserve"> </w:delText>
        </w:r>
      </w:del>
      <w:r w:rsidR="0055147E">
        <w:rPr>
          <w:rFonts w:ascii="Roboto" w:hAnsi="Roboto"/>
          <w:sz w:val="22"/>
          <w:szCs w:val="22"/>
          <w:lang w:val="en-US"/>
        </w:rPr>
        <w:t>estimat</w:t>
      </w:r>
      <w:ins w:id="23" w:author="Christoffer Vissing" w:date="2025-06-12T15:32:00Z" w16du:dateUtc="2025-06-12T13:32:00Z">
        <w:r w:rsidR="009C675F">
          <w:rPr>
            <w:rFonts w:ascii="Roboto" w:hAnsi="Roboto"/>
            <w:sz w:val="22"/>
            <w:szCs w:val="22"/>
            <w:lang w:val="en-US"/>
          </w:rPr>
          <w:t>ing</w:t>
        </w:r>
      </w:ins>
      <w:del w:id="24" w:author="Christoffer Vissing" w:date="2025-06-12T15:32:00Z" w16du:dateUtc="2025-06-12T13:32:00Z">
        <w:r w:rsidR="0055147E" w:rsidDel="009C675F">
          <w:rPr>
            <w:rFonts w:ascii="Roboto" w:hAnsi="Roboto"/>
            <w:sz w:val="22"/>
            <w:szCs w:val="22"/>
            <w:lang w:val="en-US"/>
          </w:rPr>
          <w:delText>e</w:delText>
        </w:r>
      </w:del>
      <w:del w:id="25" w:author="Christoffer Vissing" w:date="2025-06-12T15:30:00Z" w16du:dateUtc="2025-06-12T13:30:00Z">
        <w:r w:rsidR="0055147E" w:rsidDel="009C675F">
          <w:rPr>
            <w:rFonts w:ascii="Roboto" w:hAnsi="Roboto"/>
            <w:sz w:val="22"/>
            <w:szCs w:val="22"/>
            <w:lang w:val="en-US"/>
          </w:rPr>
          <w:delText>d</w:delText>
        </w:r>
      </w:del>
      <w:ins w:id="26" w:author="Christoffer Vissing" w:date="2025-06-12T15:30:00Z" w16du:dateUtc="2025-06-12T13:30:00Z">
        <w:r w:rsidR="009C675F">
          <w:rPr>
            <w:rFonts w:ascii="Roboto" w:hAnsi="Roboto"/>
            <w:sz w:val="22"/>
            <w:szCs w:val="22"/>
            <w:lang w:val="en-US"/>
          </w:rPr>
          <w:t xml:space="preserve"> </w:t>
        </w:r>
      </w:ins>
      <w:ins w:id="27" w:author="Christoffer Vissing" w:date="2025-06-12T15:32:00Z" w16du:dateUtc="2025-06-12T13:32:00Z">
        <w:r w:rsidR="009C675F">
          <w:rPr>
            <w:rFonts w:ascii="Roboto" w:hAnsi="Roboto"/>
            <w:sz w:val="22"/>
            <w:szCs w:val="22"/>
            <w:lang w:val="en-US"/>
          </w:rPr>
          <w:t xml:space="preserve">an average </w:t>
        </w:r>
      </w:ins>
      <w:ins w:id="28" w:author="Christoffer Vissing" w:date="2025-06-12T15:30:00Z" w16du:dateUtc="2025-06-12T13:30:00Z">
        <w:r w:rsidR="009C675F">
          <w:rPr>
            <w:rFonts w:ascii="Roboto" w:hAnsi="Roboto"/>
            <w:sz w:val="22"/>
            <w:szCs w:val="22"/>
            <w:lang w:val="en-US"/>
          </w:rPr>
          <w:t>of</w:t>
        </w:r>
      </w:ins>
      <w:r w:rsidR="0055147E">
        <w:rPr>
          <w:rFonts w:ascii="Roboto" w:hAnsi="Roboto"/>
          <w:sz w:val="22"/>
          <w:szCs w:val="22"/>
          <w:lang w:val="en-US"/>
        </w:rPr>
        <w:t xml:space="preserve"> 3.5 life-years lost between </w:t>
      </w:r>
      <w:ins w:id="29" w:author="Christoffer Vissing" w:date="2025-06-12T15:30:00Z" w16du:dateUtc="2025-06-12T13:30:00Z">
        <w:r w:rsidR="009C675F">
          <w:rPr>
            <w:rFonts w:ascii="Roboto" w:hAnsi="Roboto"/>
            <w:sz w:val="22"/>
            <w:szCs w:val="22"/>
            <w:lang w:val="en-US"/>
          </w:rPr>
          <w:t xml:space="preserve">ages </w:t>
        </w:r>
      </w:ins>
      <w:r w:rsidR="0055147E">
        <w:rPr>
          <w:rFonts w:ascii="Roboto" w:hAnsi="Roboto"/>
          <w:sz w:val="22"/>
          <w:szCs w:val="22"/>
          <w:lang w:val="en-US"/>
        </w:rPr>
        <w:t>44-85</w:t>
      </w:r>
      <w:ins w:id="30" w:author="Christoffer Vissing" w:date="2025-06-12T15:32:00Z" w16du:dateUtc="2025-06-12T13:32:00Z">
        <w:r w:rsidR="009C675F">
          <w:rPr>
            <w:rFonts w:ascii="Roboto" w:hAnsi="Roboto"/>
            <w:sz w:val="22"/>
            <w:szCs w:val="22"/>
            <w:lang w:val="en-US"/>
          </w:rPr>
          <w:t xml:space="preserve">. </w:t>
        </w:r>
        <w:proofErr w:type="spellStart"/>
        <w:r w:rsidR="009C675F">
          <w:rPr>
            <w:rFonts w:ascii="Roboto" w:hAnsi="Roboto"/>
            <w:sz w:val="22"/>
            <w:szCs w:val="22"/>
            <w:lang w:val="en-US"/>
          </w:rPr>
          <w:t>Sarcomerc</w:t>
        </w:r>
        <w:proofErr w:type="spellEnd"/>
        <w:r w:rsidR="009C675F">
          <w:rPr>
            <w:rFonts w:ascii="Roboto" w:hAnsi="Roboto"/>
            <w:sz w:val="22"/>
            <w:szCs w:val="22"/>
            <w:lang w:val="en-US"/>
          </w:rPr>
          <w:t xml:space="preserve"> HCM was</w:t>
        </w:r>
      </w:ins>
      <w:ins w:id="31" w:author="Christoffer Vissing" w:date="2025-06-12T15:33:00Z" w16du:dateUtc="2025-06-12T13:33:00Z">
        <w:r w:rsidR="009C675F">
          <w:rPr>
            <w:rFonts w:ascii="Roboto" w:hAnsi="Roboto"/>
            <w:sz w:val="22"/>
            <w:szCs w:val="22"/>
            <w:lang w:val="en-US"/>
          </w:rPr>
          <w:t xml:space="preserve"> </w:t>
        </w:r>
      </w:ins>
      <w:ins w:id="32" w:author="Christoffer Vissing" w:date="2025-06-12T15:32:00Z" w16du:dateUtc="2025-06-12T13:32:00Z">
        <w:r w:rsidR="009C675F">
          <w:rPr>
            <w:rFonts w:ascii="Roboto" w:hAnsi="Roboto"/>
            <w:sz w:val="22"/>
            <w:szCs w:val="22"/>
            <w:lang w:val="en-US"/>
          </w:rPr>
          <w:t>also associated with</w:t>
        </w:r>
      </w:ins>
      <w:del w:id="33" w:author="Christoffer Vissing" w:date="2025-06-12T15:31:00Z" w16du:dateUtc="2025-06-12T13:31:00Z">
        <w:r w:rsidR="0055147E" w:rsidDel="009C675F">
          <w:rPr>
            <w:rFonts w:ascii="Roboto" w:hAnsi="Roboto"/>
            <w:sz w:val="22"/>
            <w:szCs w:val="22"/>
            <w:lang w:val="en-US"/>
          </w:rPr>
          <w:delText xml:space="preserve"> years of age</w:delText>
        </w:r>
      </w:del>
      <w:del w:id="34" w:author="Christoffer Vissing" w:date="2025-06-12T15:32:00Z" w16du:dateUtc="2025-06-12T13:32:00Z">
        <w:r w:rsidR="0055147E" w:rsidDel="009C675F">
          <w:rPr>
            <w:rFonts w:ascii="Roboto" w:hAnsi="Roboto"/>
            <w:sz w:val="22"/>
            <w:szCs w:val="22"/>
            <w:lang w:val="en-US"/>
          </w:rPr>
          <w:delText>,</w:delText>
        </w:r>
        <w:r w:rsidR="003D3D16" w:rsidRPr="00B14D85" w:rsidDel="009C675F">
          <w:rPr>
            <w:rFonts w:ascii="Roboto" w:hAnsi="Roboto"/>
            <w:sz w:val="22"/>
            <w:szCs w:val="22"/>
            <w:lang w:val="en-US"/>
          </w:rPr>
          <w:delText xml:space="preserve"> and</w:delText>
        </w:r>
        <w:r w:rsidR="00011CEB" w:rsidDel="009C675F">
          <w:rPr>
            <w:rFonts w:ascii="Roboto" w:hAnsi="Roboto"/>
            <w:sz w:val="22"/>
            <w:szCs w:val="22"/>
            <w:lang w:val="en-US"/>
          </w:rPr>
          <w:delText xml:space="preserve"> had</w:delText>
        </w:r>
      </w:del>
      <w:r w:rsidR="003D3D16" w:rsidRPr="00B14D85">
        <w:rPr>
          <w:rFonts w:ascii="Roboto" w:hAnsi="Roboto"/>
          <w:sz w:val="22"/>
          <w:szCs w:val="22"/>
          <w:lang w:val="en-US"/>
        </w:rPr>
        <w:t xml:space="preserve"> higher HCM-related mortality (HR 1.61 [CI 1.18-2.20])</w:t>
      </w:r>
      <w:r w:rsidR="00B63985">
        <w:rPr>
          <w:rFonts w:ascii="Roboto" w:hAnsi="Roboto"/>
          <w:sz w:val="22"/>
          <w:szCs w:val="22"/>
          <w:lang w:val="en-US"/>
        </w:rPr>
        <w:t>.</w:t>
      </w:r>
    </w:p>
    <w:p w14:paraId="0577037B" w14:textId="1613FED5" w:rsidR="003D3D16" w:rsidRDefault="003D3D16" w:rsidP="003D3D16">
      <w:pPr>
        <w:spacing w:line="360" w:lineRule="auto"/>
        <w:rPr>
          <w:rFonts w:ascii="Roboto" w:hAnsi="Roboto"/>
          <w:sz w:val="22"/>
          <w:szCs w:val="22"/>
          <w:lang w:val="en-US"/>
        </w:rPr>
      </w:pPr>
      <w:r w:rsidRPr="00B14D85">
        <w:rPr>
          <w:rFonts w:ascii="Roboto" w:hAnsi="Roboto"/>
          <w:sz w:val="22"/>
          <w:szCs w:val="22"/>
          <w:lang w:val="en-US"/>
        </w:rPr>
        <w:t xml:space="preserve">Temporal analysis identified atrial fibrillation as the strongest </w:t>
      </w:r>
      <w:r w:rsidR="0055147E">
        <w:rPr>
          <w:rFonts w:ascii="Roboto" w:hAnsi="Roboto"/>
          <w:sz w:val="22"/>
          <w:szCs w:val="22"/>
          <w:lang w:val="en-US"/>
        </w:rPr>
        <w:t>disease-</w:t>
      </w:r>
      <w:proofErr w:type="gramStart"/>
      <w:r w:rsidRPr="00B14D85">
        <w:rPr>
          <w:rFonts w:ascii="Roboto" w:hAnsi="Roboto"/>
          <w:sz w:val="22"/>
          <w:szCs w:val="22"/>
          <w:lang w:val="en-US"/>
        </w:rPr>
        <w:t xml:space="preserve">modifier, </w:t>
      </w:r>
      <w:r w:rsidR="00011CEB" w:rsidRPr="00B14D85">
        <w:rPr>
          <w:rFonts w:ascii="Roboto" w:hAnsi="Roboto"/>
          <w:sz w:val="22"/>
          <w:szCs w:val="22"/>
          <w:lang w:val="en-US"/>
        </w:rPr>
        <w:t xml:space="preserve"> </w:t>
      </w:r>
      <w:r w:rsidRPr="00B14D85">
        <w:rPr>
          <w:rFonts w:ascii="Roboto" w:hAnsi="Roboto"/>
          <w:sz w:val="22"/>
          <w:szCs w:val="22"/>
          <w:lang w:val="en-US"/>
        </w:rPr>
        <w:t>increas</w:t>
      </w:r>
      <w:r w:rsidR="00011CEB">
        <w:rPr>
          <w:rFonts w:ascii="Roboto" w:hAnsi="Roboto"/>
          <w:sz w:val="22"/>
          <w:szCs w:val="22"/>
          <w:lang w:val="en-US"/>
        </w:rPr>
        <w:t>ing</w:t>
      </w:r>
      <w:proofErr w:type="gramEnd"/>
      <w:r w:rsidR="00011CEB">
        <w:rPr>
          <w:rFonts w:ascii="Roboto" w:hAnsi="Roboto"/>
          <w:sz w:val="22"/>
          <w:szCs w:val="22"/>
          <w:lang w:val="en-US"/>
        </w:rPr>
        <w:t xml:space="preserve"> the</w:t>
      </w:r>
      <w:r w:rsidRPr="00B14D85">
        <w:rPr>
          <w:rFonts w:ascii="Roboto" w:hAnsi="Roboto"/>
          <w:sz w:val="22"/>
          <w:szCs w:val="22"/>
          <w:lang w:val="en-US"/>
        </w:rPr>
        <w:t xml:space="preserve"> risk of LV systolic dysfunction (HR 2.89 [CI 2.37-3.53]), ventricular arrhythmias (HR 3.17 [CI 2.40-4.20]), and mortality (HR 2.03 [CI 1.72-2.41])</w:t>
      </w:r>
      <w:r w:rsidR="00E55540">
        <w:rPr>
          <w:rFonts w:ascii="Roboto" w:hAnsi="Roboto"/>
          <w:sz w:val="22"/>
          <w:szCs w:val="22"/>
          <w:lang w:val="en-US"/>
        </w:rPr>
        <w:t xml:space="preserve"> in both groups</w:t>
      </w:r>
      <w:r w:rsidR="00EC1107">
        <w:rPr>
          <w:rFonts w:ascii="Roboto" w:hAnsi="Roboto"/>
          <w:sz w:val="22"/>
          <w:szCs w:val="22"/>
          <w:lang w:val="en-US"/>
        </w:rPr>
        <w:t xml:space="preserve">. </w:t>
      </w:r>
      <w:r w:rsidR="00011CEB">
        <w:rPr>
          <w:rFonts w:ascii="Roboto" w:hAnsi="Roboto"/>
          <w:sz w:val="22"/>
          <w:szCs w:val="22"/>
          <w:lang w:val="en-US"/>
        </w:rPr>
        <w:t>Genotype-i</w:t>
      </w:r>
      <w:r w:rsidRPr="00B14D85">
        <w:rPr>
          <w:rFonts w:ascii="Roboto" w:hAnsi="Roboto"/>
          <w:sz w:val="22"/>
          <w:szCs w:val="22"/>
          <w:lang w:val="en-US"/>
        </w:rPr>
        <w:t xml:space="preserve">nteraction analyses demonstrated </w:t>
      </w:r>
      <w:r w:rsidR="00011CEB">
        <w:rPr>
          <w:rFonts w:ascii="Roboto" w:hAnsi="Roboto"/>
          <w:sz w:val="22"/>
          <w:szCs w:val="22"/>
          <w:lang w:val="en-US"/>
        </w:rPr>
        <w:t>a larger</w:t>
      </w:r>
      <w:r w:rsidRPr="00B14D85">
        <w:rPr>
          <w:rFonts w:ascii="Roboto" w:hAnsi="Roboto"/>
          <w:sz w:val="22"/>
          <w:szCs w:val="22"/>
          <w:lang w:val="en-US"/>
        </w:rPr>
        <w:t xml:space="preserve"> impact of atrial fibrillation and LV systolic dysfunction</w:t>
      </w:r>
      <w:r w:rsidR="00011CEB">
        <w:rPr>
          <w:rFonts w:ascii="Roboto" w:hAnsi="Roboto"/>
          <w:sz w:val="22"/>
          <w:szCs w:val="22"/>
          <w:lang w:val="en-US"/>
        </w:rPr>
        <w:t xml:space="preserve"> in sarcomeric HCM</w:t>
      </w:r>
      <w:r w:rsidRPr="00B14D85">
        <w:rPr>
          <w:rFonts w:ascii="Roboto" w:hAnsi="Roboto"/>
          <w:sz w:val="22"/>
          <w:szCs w:val="22"/>
          <w:lang w:val="en-US"/>
        </w:rPr>
        <w:t xml:space="preserve"> on adverse outcomes, with effect ratios up to 1.97 for severe heart failure and 1.86 for mortality</w:t>
      </w:r>
      <w:r w:rsidR="001871E9">
        <w:rPr>
          <w:rFonts w:ascii="Roboto" w:hAnsi="Roboto"/>
          <w:sz w:val="22"/>
          <w:szCs w:val="22"/>
          <w:lang w:val="en-US"/>
        </w:rPr>
        <w:t xml:space="preserve"> (both p&lt;0.01)</w:t>
      </w:r>
      <w:r w:rsidRPr="00B14D85">
        <w:rPr>
          <w:rFonts w:ascii="Roboto" w:hAnsi="Roboto"/>
          <w:sz w:val="22"/>
          <w:szCs w:val="22"/>
          <w:lang w:val="en-US"/>
        </w:rPr>
        <w:t>.</w:t>
      </w:r>
    </w:p>
    <w:p w14:paraId="574C0EC4" w14:textId="1A4104CE" w:rsidR="005727AC" w:rsidRDefault="001D711A" w:rsidP="00403684">
      <w:pPr>
        <w:spacing w:line="360" w:lineRule="auto"/>
        <w:rPr>
          <w:rFonts w:ascii="Roboto" w:hAnsi="Roboto"/>
          <w:sz w:val="22"/>
          <w:szCs w:val="22"/>
          <w:lang w:val="en-US"/>
        </w:rPr>
      </w:pPr>
      <w:r w:rsidRPr="00907D0E">
        <w:rPr>
          <w:rFonts w:ascii="Roboto" w:hAnsi="Roboto"/>
          <w:b/>
          <w:bCs/>
          <w:i/>
          <w:iCs/>
          <w:sz w:val="22"/>
          <w:szCs w:val="22"/>
          <w:lang w:val="en-US"/>
        </w:rPr>
        <w:t>Conclusions</w:t>
      </w:r>
      <w:r w:rsidRPr="00907D0E">
        <w:rPr>
          <w:rFonts w:ascii="Roboto" w:hAnsi="Roboto"/>
          <w:sz w:val="22"/>
          <w:szCs w:val="22"/>
          <w:lang w:val="en-US"/>
        </w:rPr>
        <w:t>:</w:t>
      </w:r>
      <w:r w:rsidR="00B96EAC">
        <w:rPr>
          <w:rFonts w:ascii="Roboto" w:hAnsi="Roboto"/>
          <w:sz w:val="22"/>
          <w:szCs w:val="22"/>
          <w:lang w:val="en-US"/>
        </w:rPr>
        <w:t xml:space="preserve"> </w:t>
      </w:r>
      <w:r w:rsidR="00403684">
        <w:rPr>
          <w:rFonts w:ascii="Roboto" w:hAnsi="Roboto"/>
          <w:sz w:val="22"/>
          <w:szCs w:val="22"/>
          <w:lang w:val="en-US"/>
        </w:rPr>
        <w:t>Genetic findings can</w:t>
      </w:r>
      <w:r w:rsidR="008B7F71">
        <w:rPr>
          <w:rFonts w:ascii="Roboto" w:hAnsi="Roboto"/>
          <w:sz w:val="22"/>
          <w:szCs w:val="22"/>
          <w:lang w:val="en-US"/>
        </w:rPr>
        <w:t xml:space="preserve"> refine risk stratification and</w:t>
      </w:r>
      <w:r w:rsidR="00403684">
        <w:rPr>
          <w:rFonts w:ascii="Roboto" w:hAnsi="Roboto"/>
          <w:sz w:val="22"/>
          <w:szCs w:val="22"/>
          <w:lang w:val="en-US"/>
        </w:rPr>
        <w:t xml:space="preserve"> inform clinical management </w:t>
      </w:r>
      <w:r w:rsidR="008B7F71">
        <w:rPr>
          <w:rFonts w:ascii="Roboto" w:hAnsi="Roboto"/>
          <w:sz w:val="22"/>
          <w:szCs w:val="22"/>
          <w:lang w:val="en-US"/>
        </w:rPr>
        <w:t>in</w:t>
      </w:r>
      <w:r w:rsidR="00403684">
        <w:rPr>
          <w:rFonts w:ascii="Roboto" w:hAnsi="Roboto"/>
          <w:sz w:val="22"/>
          <w:szCs w:val="22"/>
          <w:lang w:val="en-US"/>
        </w:rPr>
        <w:t xml:space="preserve"> HCM. </w:t>
      </w:r>
      <w:proofErr w:type="spellStart"/>
      <w:r w:rsidR="00403684">
        <w:rPr>
          <w:rFonts w:ascii="Roboto" w:hAnsi="Roboto"/>
          <w:sz w:val="22"/>
          <w:szCs w:val="22"/>
          <w:lang w:val="en-US"/>
        </w:rPr>
        <w:t>Sarcomeric</w:t>
      </w:r>
      <w:proofErr w:type="spellEnd"/>
      <w:r w:rsidR="00403684">
        <w:rPr>
          <w:rFonts w:ascii="Roboto" w:hAnsi="Roboto"/>
          <w:sz w:val="22"/>
          <w:szCs w:val="22"/>
          <w:lang w:val="en-US"/>
        </w:rPr>
        <w:t xml:space="preserve"> HCM </w:t>
      </w:r>
      <w:r w:rsidR="002D5151">
        <w:rPr>
          <w:rFonts w:ascii="Roboto" w:hAnsi="Roboto"/>
          <w:sz w:val="22"/>
          <w:szCs w:val="22"/>
          <w:lang w:val="en-US"/>
        </w:rPr>
        <w:t>is associated</w:t>
      </w:r>
      <w:r w:rsidR="00403684">
        <w:rPr>
          <w:rFonts w:ascii="Roboto" w:hAnsi="Roboto"/>
          <w:sz w:val="22"/>
          <w:szCs w:val="22"/>
          <w:lang w:val="en-US"/>
        </w:rPr>
        <w:t xml:space="preserve"> with worse prognosis </w:t>
      </w:r>
      <w:r w:rsidR="002D5151">
        <w:rPr>
          <w:rFonts w:ascii="Roboto" w:hAnsi="Roboto"/>
          <w:sz w:val="22"/>
          <w:szCs w:val="22"/>
          <w:lang w:val="en-US"/>
        </w:rPr>
        <w:t>and may benefit from</w:t>
      </w:r>
      <w:r w:rsidR="00BB2803">
        <w:rPr>
          <w:rFonts w:ascii="Roboto" w:hAnsi="Roboto"/>
          <w:sz w:val="22"/>
          <w:szCs w:val="22"/>
          <w:lang w:val="en-US"/>
        </w:rPr>
        <w:t xml:space="preserve"> more</w:t>
      </w:r>
      <w:r w:rsidR="002D5151">
        <w:rPr>
          <w:rFonts w:ascii="Roboto" w:hAnsi="Roboto"/>
          <w:sz w:val="22"/>
          <w:szCs w:val="22"/>
          <w:lang w:val="en-US"/>
        </w:rPr>
        <w:t xml:space="preserve"> </w:t>
      </w:r>
      <w:r w:rsidR="00403684" w:rsidRPr="005727AC">
        <w:rPr>
          <w:rFonts w:ascii="Roboto" w:hAnsi="Roboto"/>
          <w:sz w:val="22"/>
          <w:szCs w:val="22"/>
          <w:lang w:val="en-US"/>
        </w:rPr>
        <w:t>vigilant surveillance for arrhythmias and systolic dysfunction, with a lower threshold for advanced therapies</w:t>
      </w:r>
      <w:r w:rsidR="00403684">
        <w:rPr>
          <w:rFonts w:ascii="Roboto" w:hAnsi="Roboto"/>
          <w:sz w:val="22"/>
          <w:szCs w:val="22"/>
          <w:lang w:val="en-US"/>
        </w:rPr>
        <w:t xml:space="preserve">. </w:t>
      </w:r>
      <w:r w:rsidR="002D5151">
        <w:rPr>
          <w:rFonts w:ascii="Roboto" w:hAnsi="Roboto"/>
          <w:sz w:val="22"/>
          <w:szCs w:val="22"/>
          <w:lang w:val="en-US"/>
        </w:rPr>
        <w:t>Patients with</w:t>
      </w:r>
      <w:r w:rsidR="00403684">
        <w:rPr>
          <w:rFonts w:ascii="Roboto" w:hAnsi="Roboto"/>
          <w:sz w:val="22"/>
          <w:szCs w:val="22"/>
          <w:lang w:val="en-US"/>
        </w:rPr>
        <w:t xml:space="preserve"> </w:t>
      </w:r>
      <w:bookmarkStart w:id="35" w:name="_Hlk177378457"/>
      <w:bookmarkEnd w:id="1"/>
      <w:r w:rsidR="001741B2">
        <w:rPr>
          <w:rFonts w:ascii="Roboto" w:hAnsi="Roboto"/>
          <w:sz w:val="22"/>
          <w:szCs w:val="22"/>
          <w:lang w:val="en-US"/>
        </w:rPr>
        <w:t xml:space="preserve">non-sarcomeric HCM </w:t>
      </w:r>
      <w:r w:rsidR="00403684">
        <w:rPr>
          <w:rFonts w:ascii="Roboto" w:hAnsi="Roboto"/>
          <w:sz w:val="22"/>
          <w:szCs w:val="22"/>
          <w:lang w:val="en-US"/>
        </w:rPr>
        <w:t xml:space="preserve">should </w:t>
      </w:r>
      <w:r w:rsidR="002D5151">
        <w:rPr>
          <w:rFonts w:ascii="Roboto" w:hAnsi="Roboto"/>
          <w:sz w:val="22"/>
          <w:szCs w:val="22"/>
          <w:lang w:val="en-US"/>
        </w:rPr>
        <w:t>undergo</w:t>
      </w:r>
      <w:r w:rsidR="00403684">
        <w:rPr>
          <w:rFonts w:ascii="Roboto" w:hAnsi="Roboto"/>
          <w:sz w:val="22"/>
          <w:szCs w:val="22"/>
          <w:lang w:val="en-US"/>
        </w:rPr>
        <w:t xml:space="preserve"> aggressive management of </w:t>
      </w:r>
      <w:r w:rsidR="0003374F">
        <w:rPr>
          <w:rFonts w:ascii="Roboto" w:hAnsi="Roboto"/>
          <w:sz w:val="22"/>
          <w:szCs w:val="22"/>
          <w:lang w:val="en-US"/>
        </w:rPr>
        <w:t>comorbidities</w:t>
      </w:r>
      <w:r w:rsidR="00BB2803">
        <w:rPr>
          <w:rFonts w:ascii="Roboto" w:hAnsi="Roboto"/>
          <w:sz w:val="22"/>
          <w:szCs w:val="22"/>
          <w:lang w:val="en-US"/>
        </w:rPr>
        <w:t>,</w:t>
      </w:r>
      <w:r w:rsidR="0003374F">
        <w:rPr>
          <w:rFonts w:ascii="Roboto" w:hAnsi="Roboto"/>
          <w:sz w:val="22"/>
          <w:szCs w:val="22"/>
          <w:lang w:val="en-US"/>
        </w:rPr>
        <w:t xml:space="preserve"> </w:t>
      </w:r>
      <w:r w:rsidR="002D5151">
        <w:rPr>
          <w:rFonts w:ascii="Roboto" w:hAnsi="Roboto"/>
          <w:sz w:val="22"/>
          <w:szCs w:val="22"/>
          <w:lang w:val="en-US"/>
        </w:rPr>
        <w:t>including</w:t>
      </w:r>
      <w:r w:rsidR="00403684">
        <w:rPr>
          <w:rFonts w:ascii="Roboto" w:hAnsi="Roboto"/>
          <w:sz w:val="22"/>
          <w:szCs w:val="22"/>
          <w:lang w:val="en-US"/>
        </w:rPr>
        <w:t xml:space="preserve"> </w:t>
      </w:r>
      <w:r w:rsidR="001741B2">
        <w:rPr>
          <w:rFonts w:ascii="Roboto" w:hAnsi="Roboto"/>
          <w:sz w:val="22"/>
          <w:szCs w:val="22"/>
          <w:lang w:val="en-US"/>
        </w:rPr>
        <w:t>hypertension</w:t>
      </w:r>
      <w:r w:rsidR="002D5151">
        <w:rPr>
          <w:rFonts w:ascii="Roboto" w:hAnsi="Roboto"/>
          <w:sz w:val="22"/>
          <w:szCs w:val="22"/>
          <w:lang w:val="en-US"/>
        </w:rPr>
        <w:t xml:space="preserve"> and</w:t>
      </w:r>
      <w:r w:rsidR="001741B2">
        <w:rPr>
          <w:rFonts w:ascii="Roboto" w:hAnsi="Roboto"/>
          <w:sz w:val="22"/>
          <w:szCs w:val="22"/>
          <w:lang w:val="en-US"/>
        </w:rPr>
        <w:t xml:space="preserve"> obesity</w:t>
      </w:r>
      <w:r w:rsidR="00BB2803">
        <w:rPr>
          <w:rFonts w:ascii="Roboto" w:hAnsi="Roboto"/>
          <w:sz w:val="22"/>
          <w:szCs w:val="22"/>
          <w:lang w:val="en-US"/>
        </w:rPr>
        <w:t>,</w:t>
      </w:r>
      <w:r w:rsidR="00403684">
        <w:rPr>
          <w:rFonts w:ascii="Roboto" w:hAnsi="Roboto"/>
          <w:sz w:val="22"/>
          <w:szCs w:val="22"/>
          <w:lang w:val="en-US"/>
        </w:rPr>
        <w:t xml:space="preserve"> </w:t>
      </w:r>
      <w:r w:rsidR="002D5151">
        <w:rPr>
          <w:rFonts w:ascii="Roboto" w:hAnsi="Roboto"/>
          <w:sz w:val="22"/>
          <w:szCs w:val="22"/>
          <w:lang w:val="en-US"/>
        </w:rPr>
        <w:t>as</w:t>
      </w:r>
      <w:r w:rsidR="00403684">
        <w:rPr>
          <w:rFonts w:ascii="Roboto" w:hAnsi="Roboto"/>
          <w:sz w:val="22"/>
          <w:szCs w:val="22"/>
          <w:lang w:val="en-US"/>
        </w:rPr>
        <w:t xml:space="preserve"> </w:t>
      </w:r>
      <w:r w:rsidR="008B7F71">
        <w:rPr>
          <w:rFonts w:ascii="Roboto" w:hAnsi="Roboto"/>
          <w:sz w:val="22"/>
          <w:szCs w:val="22"/>
          <w:lang w:val="en-US"/>
        </w:rPr>
        <w:t xml:space="preserve">potential </w:t>
      </w:r>
      <w:r w:rsidR="0003374F">
        <w:rPr>
          <w:rFonts w:ascii="Roboto" w:hAnsi="Roboto"/>
          <w:sz w:val="22"/>
          <w:szCs w:val="22"/>
          <w:lang w:val="en-US"/>
        </w:rPr>
        <w:t>modifiable risk factors</w:t>
      </w:r>
      <w:bookmarkEnd w:id="35"/>
      <w:r w:rsidR="005727AC">
        <w:rPr>
          <w:rFonts w:ascii="Roboto" w:hAnsi="Roboto"/>
          <w:sz w:val="22"/>
          <w:szCs w:val="22"/>
          <w:lang w:val="en-US"/>
        </w:rPr>
        <w:t>.</w:t>
      </w:r>
      <w:r w:rsidR="0087775A">
        <w:rPr>
          <w:rFonts w:ascii="Roboto" w:hAnsi="Roboto"/>
          <w:sz w:val="22"/>
          <w:szCs w:val="22"/>
          <w:lang w:val="en-US"/>
        </w:rPr>
        <w:t xml:space="preserve"> </w:t>
      </w:r>
    </w:p>
    <w:p w14:paraId="42C48396" w14:textId="77777777" w:rsidR="00BB2803" w:rsidRPr="00907D0E" w:rsidRDefault="00BB2803" w:rsidP="000B140C">
      <w:pPr>
        <w:spacing w:line="360" w:lineRule="auto"/>
        <w:rPr>
          <w:rFonts w:ascii="Roboto" w:hAnsi="Roboto"/>
          <w:b/>
          <w:bCs/>
          <w:i/>
          <w:iCs/>
          <w:sz w:val="22"/>
          <w:szCs w:val="22"/>
          <w:lang w:val="en-US"/>
        </w:rPr>
      </w:pPr>
    </w:p>
    <w:p w14:paraId="026D92E1" w14:textId="693DBCE7" w:rsidR="001D711A" w:rsidRPr="00907D0E" w:rsidRDefault="001D711A" w:rsidP="000B140C">
      <w:pPr>
        <w:spacing w:line="360" w:lineRule="auto"/>
        <w:rPr>
          <w:rFonts w:ascii="Roboto" w:hAnsi="Roboto"/>
          <w:sz w:val="22"/>
          <w:szCs w:val="22"/>
          <w:lang w:val="en-US"/>
        </w:rPr>
      </w:pPr>
      <w:r w:rsidRPr="00907D0E">
        <w:rPr>
          <w:rFonts w:ascii="Roboto" w:hAnsi="Roboto"/>
          <w:b/>
          <w:bCs/>
          <w:i/>
          <w:iCs/>
          <w:sz w:val="22"/>
          <w:szCs w:val="22"/>
          <w:lang w:val="en-US"/>
        </w:rPr>
        <w:t>Keywords:</w:t>
      </w:r>
      <w:r w:rsidRPr="00907D0E">
        <w:rPr>
          <w:rFonts w:ascii="Roboto" w:hAnsi="Roboto"/>
          <w:sz w:val="22"/>
          <w:szCs w:val="22"/>
          <w:lang w:val="en-US"/>
        </w:rPr>
        <w:t xml:space="preserve"> hypertrophic cardiomyopathy, </w:t>
      </w:r>
      <w:r w:rsidR="008B3566">
        <w:rPr>
          <w:rFonts w:ascii="Roboto" w:hAnsi="Roboto"/>
          <w:sz w:val="22"/>
          <w:szCs w:val="22"/>
          <w:lang w:val="en-US"/>
        </w:rPr>
        <w:t>c</w:t>
      </w:r>
      <w:r w:rsidRPr="00907D0E">
        <w:rPr>
          <w:rFonts w:ascii="Roboto" w:hAnsi="Roboto"/>
          <w:sz w:val="22"/>
          <w:szCs w:val="22"/>
          <w:lang w:val="en-US"/>
        </w:rPr>
        <w:t>ardiovascular outcomes, heart failure, genetics</w:t>
      </w:r>
      <w:r w:rsidRPr="00907D0E">
        <w:rPr>
          <w:rFonts w:ascii="Roboto" w:hAnsi="Roboto"/>
          <w:b/>
          <w:bCs/>
          <w:lang w:val="en-US"/>
        </w:rPr>
        <w:br w:type="page"/>
      </w:r>
    </w:p>
    <w:p w14:paraId="40A8718B" w14:textId="77777777" w:rsidR="00444074" w:rsidRPr="00907D0E" w:rsidRDefault="00444074" w:rsidP="00201C66">
      <w:pPr>
        <w:spacing w:line="480" w:lineRule="auto"/>
        <w:rPr>
          <w:rFonts w:ascii="Roboto" w:hAnsi="Roboto"/>
          <w:b/>
          <w:bCs/>
          <w:sz w:val="22"/>
          <w:szCs w:val="22"/>
          <w:lang w:val="en-US"/>
        </w:rPr>
      </w:pPr>
      <w:r w:rsidRPr="00907D0E">
        <w:rPr>
          <w:rFonts w:ascii="Roboto" w:hAnsi="Roboto"/>
          <w:b/>
          <w:bCs/>
          <w:sz w:val="22"/>
          <w:szCs w:val="22"/>
          <w:lang w:val="en-US"/>
        </w:rPr>
        <w:lastRenderedPageBreak/>
        <w:t>CLINICAL PERSPECTIVE</w:t>
      </w:r>
    </w:p>
    <w:p w14:paraId="1918B6FF" w14:textId="77777777" w:rsidR="00444074" w:rsidRPr="00907D0E" w:rsidRDefault="00444074" w:rsidP="00201C66">
      <w:pPr>
        <w:spacing w:line="480" w:lineRule="auto"/>
        <w:rPr>
          <w:rFonts w:ascii="Roboto" w:hAnsi="Roboto"/>
          <w:b/>
          <w:bCs/>
          <w:sz w:val="22"/>
          <w:szCs w:val="22"/>
          <w:lang w:val="en-US"/>
        </w:rPr>
      </w:pPr>
      <w:r w:rsidRPr="00907D0E">
        <w:rPr>
          <w:rFonts w:ascii="Roboto" w:hAnsi="Roboto"/>
          <w:b/>
          <w:bCs/>
          <w:sz w:val="22"/>
          <w:szCs w:val="22"/>
          <w:lang w:val="en-US"/>
        </w:rPr>
        <w:t>What is new?</w:t>
      </w:r>
    </w:p>
    <w:p w14:paraId="39791135" w14:textId="5CB0023C" w:rsidR="006E4348" w:rsidRDefault="008455B8" w:rsidP="00201C66">
      <w:pPr>
        <w:pStyle w:val="Listeafsnit"/>
        <w:numPr>
          <w:ilvl w:val="0"/>
          <w:numId w:val="21"/>
        </w:numPr>
        <w:spacing w:line="480" w:lineRule="auto"/>
        <w:rPr>
          <w:rFonts w:ascii="Roboto" w:hAnsi="Roboto"/>
          <w:sz w:val="22"/>
          <w:szCs w:val="22"/>
        </w:rPr>
      </w:pPr>
      <w:proofErr w:type="spellStart"/>
      <w:r>
        <w:rPr>
          <w:rFonts w:ascii="Roboto" w:hAnsi="Roboto"/>
          <w:sz w:val="22"/>
          <w:szCs w:val="22"/>
        </w:rPr>
        <w:t>Sarcomeric</w:t>
      </w:r>
      <w:proofErr w:type="spellEnd"/>
      <w:r>
        <w:rPr>
          <w:rFonts w:ascii="Roboto" w:hAnsi="Roboto"/>
          <w:sz w:val="22"/>
          <w:szCs w:val="22"/>
        </w:rPr>
        <w:t xml:space="preserve"> HCM</w:t>
      </w:r>
      <w:r w:rsidR="006E4348">
        <w:rPr>
          <w:rFonts w:ascii="Roboto" w:hAnsi="Roboto"/>
          <w:sz w:val="22"/>
          <w:szCs w:val="22"/>
        </w:rPr>
        <w:t xml:space="preserve"> </w:t>
      </w:r>
      <w:r>
        <w:rPr>
          <w:rFonts w:ascii="Roboto" w:hAnsi="Roboto"/>
          <w:sz w:val="22"/>
          <w:szCs w:val="22"/>
        </w:rPr>
        <w:t>ha</w:t>
      </w:r>
      <w:r w:rsidR="00567B0F">
        <w:rPr>
          <w:rFonts w:ascii="Roboto" w:hAnsi="Roboto"/>
          <w:sz w:val="22"/>
          <w:szCs w:val="22"/>
        </w:rPr>
        <w:t>d</w:t>
      </w:r>
      <w:r>
        <w:rPr>
          <w:rFonts w:ascii="Roboto" w:hAnsi="Roboto"/>
          <w:sz w:val="22"/>
          <w:szCs w:val="22"/>
        </w:rPr>
        <w:t xml:space="preserve"> </w:t>
      </w:r>
      <w:r w:rsidR="000B5DA3">
        <w:rPr>
          <w:rFonts w:ascii="Roboto" w:hAnsi="Roboto"/>
          <w:sz w:val="22"/>
          <w:szCs w:val="22"/>
        </w:rPr>
        <w:t xml:space="preserve">a </w:t>
      </w:r>
      <w:r>
        <w:rPr>
          <w:rFonts w:ascii="Roboto" w:hAnsi="Roboto"/>
          <w:sz w:val="22"/>
          <w:szCs w:val="22"/>
        </w:rPr>
        <w:t xml:space="preserve">worse </w:t>
      </w:r>
      <w:r w:rsidR="0087775A">
        <w:rPr>
          <w:rFonts w:ascii="Roboto" w:hAnsi="Roboto"/>
          <w:sz w:val="22"/>
          <w:szCs w:val="22"/>
        </w:rPr>
        <w:t xml:space="preserve">clinical </w:t>
      </w:r>
      <w:r w:rsidR="006E4348">
        <w:rPr>
          <w:rFonts w:ascii="Roboto" w:hAnsi="Roboto"/>
          <w:sz w:val="22"/>
          <w:szCs w:val="22"/>
        </w:rPr>
        <w:t>trajector</w:t>
      </w:r>
      <w:r w:rsidR="000B5DA3">
        <w:rPr>
          <w:rFonts w:ascii="Roboto" w:hAnsi="Roboto"/>
          <w:sz w:val="22"/>
          <w:szCs w:val="22"/>
        </w:rPr>
        <w:t>y</w:t>
      </w:r>
      <w:r w:rsidR="00BB2803">
        <w:rPr>
          <w:rFonts w:ascii="Roboto" w:hAnsi="Roboto"/>
          <w:sz w:val="22"/>
          <w:szCs w:val="22"/>
        </w:rPr>
        <w:t xml:space="preserve"> than non-</w:t>
      </w:r>
      <w:proofErr w:type="spellStart"/>
      <w:r w:rsidR="00BB2803">
        <w:rPr>
          <w:rFonts w:ascii="Roboto" w:hAnsi="Roboto"/>
          <w:sz w:val="22"/>
          <w:szCs w:val="22"/>
        </w:rPr>
        <w:t>sarcomeric</w:t>
      </w:r>
      <w:proofErr w:type="spellEnd"/>
      <w:r w:rsidR="00BB2803">
        <w:rPr>
          <w:rFonts w:ascii="Roboto" w:hAnsi="Roboto"/>
          <w:sz w:val="22"/>
          <w:szCs w:val="22"/>
        </w:rPr>
        <w:t xml:space="preserve"> HCM</w:t>
      </w:r>
      <w:r w:rsidR="000B5DA3">
        <w:rPr>
          <w:rFonts w:ascii="Roboto" w:hAnsi="Roboto"/>
          <w:sz w:val="22"/>
          <w:szCs w:val="22"/>
        </w:rPr>
        <w:t>,</w:t>
      </w:r>
      <w:r w:rsidR="006E4348">
        <w:rPr>
          <w:rFonts w:ascii="Roboto" w:hAnsi="Roboto"/>
          <w:sz w:val="22"/>
          <w:szCs w:val="22"/>
        </w:rPr>
        <w:t xml:space="preserve"> with earlier </w:t>
      </w:r>
      <w:r w:rsidR="0087775A">
        <w:rPr>
          <w:rFonts w:ascii="Roboto" w:hAnsi="Roboto"/>
          <w:sz w:val="22"/>
          <w:szCs w:val="22"/>
        </w:rPr>
        <w:t xml:space="preserve">disease </w:t>
      </w:r>
      <w:r w:rsidR="006E4348">
        <w:rPr>
          <w:rFonts w:ascii="Roboto" w:hAnsi="Roboto"/>
          <w:sz w:val="22"/>
          <w:szCs w:val="22"/>
        </w:rPr>
        <w:t>onset</w:t>
      </w:r>
      <w:r w:rsidR="0087775A">
        <w:rPr>
          <w:rFonts w:ascii="Roboto" w:hAnsi="Roboto"/>
          <w:sz w:val="22"/>
          <w:szCs w:val="22"/>
        </w:rPr>
        <w:t xml:space="preserve">, </w:t>
      </w:r>
      <w:r w:rsidR="006E4348">
        <w:rPr>
          <w:rFonts w:ascii="Roboto" w:hAnsi="Roboto"/>
          <w:sz w:val="22"/>
          <w:szCs w:val="22"/>
        </w:rPr>
        <w:t>more arrhythmias (both atrial and ventricular)</w:t>
      </w:r>
      <w:r w:rsidR="0087775A">
        <w:rPr>
          <w:rFonts w:ascii="Roboto" w:hAnsi="Roboto"/>
          <w:sz w:val="22"/>
          <w:szCs w:val="22"/>
        </w:rPr>
        <w:t>, and a higher burden of heart failure</w:t>
      </w:r>
      <w:r w:rsidR="006E4348">
        <w:rPr>
          <w:rFonts w:ascii="Roboto" w:hAnsi="Roboto"/>
          <w:sz w:val="22"/>
          <w:szCs w:val="22"/>
        </w:rPr>
        <w:t xml:space="preserve">. </w:t>
      </w:r>
    </w:p>
    <w:p w14:paraId="6431026B" w14:textId="71E1145A" w:rsidR="00D8498A" w:rsidRDefault="00BB2803" w:rsidP="00201C66">
      <w:pPr>
        <w:pStyle w:val="Listeafsnit"/>
        <w:numPr>
          <w:ilvl w:val="0"/>
          <w:numId w:val="21"/>
        </w:numPr>
        <w:spacing w:line="480" w:lineRule="auto"/>
        <w:rPr>
          <w:rFonts w:ascii="Roboto" w:hAnsi="Roboto"/>
          <w:sz w:val="22"/>
          <w:szCs w:val="22"/>
        </w:rPr>
      </w:pPr>
      <w:r>
        <w:rPr>
          <w:rFonts w:ascii="Roboto" w:hAnsi="Roboto"/>
          <w:sz w:val="22"/>
          <w:szCs w:val="22"/>
        </w:rPr>
        <w:t xml:space="preserve">Non-sarcomeric HCM </w:t>
      </w:r>
      <w:r w:rsidR="00567B0F">
        <w:rPr>
          <w:rFonts w:ascii="Roboto" w:hAnsi="Roboto"/>
          <w:sz w:val="22"/>
          <w:szCs w:val="22"/>
        </w:rPr>
        <w:t>wa</w:t>
      </w:r>
      <w:r>
        <w:rPr>
          <w:rFonts w:ascii="Roboto" w:hAnsi="Roboto"/>
          <w:sz w:val="22"/>
          <w:szCs w:val="22"/>
        </w:rPr>
        <w:t xml:space="preserve">s associated with a </w:t>
      </w:r>
      <w:r w:rsidR="006E4348">
        <w:rPr>
          <w:rFonts w:ascii="Roboto" w:hAnsi="Roboto"/>
          <w:sz w:val="22"/>
          <w:szCs w:val="22"/>
        </w:rPr>
        <w:t>higher prevalence of hypertension</w:t>
      </w:r>
      <w:r w:rsidR="00055DBA">
        <w:rPr>
          <w:rFonts w:ascii="Roboto" w:hAnsi="Roboto"/>
          <w:sz w:val="22"/>
          <w:szCs w:val="22"/>
        </w:rPr>
        <w:t xml:space="preserve"> and</w:t>
      </w:r>
      <w:r w:rsidR="006E4348">
        <w:rPr>
          <w:rFonts w:ascii="Roboto" w:hAnsi="Roboto"/>
          <w:sz w:val="22"/>
          <w:szCs w:val="22"/>
        </w:rPr>
        <w:t xml:space="preserve"> obesity, suggesting </w:t>
      </w:r>
      <w:r w:rsidR="00E70B7D">
        <w:rPr>
          <w:rFonts w:ascii="Roboto" w:hAnsi="Roboto"/>
          <w:sz w:val="22"/>
          <w:szCs w:val="22"/>
        </w:rPr>
        <w:t xml:space="preserve">that </w:t>
      </w:r>
      <w:r w:rsidR="006E4348" w:rsidRPr="006E4348">
        <w:rPr>
          <w:rFonts w:ascii="Roboto" w:hAnsi="Roboto"/>
          <w:sz w:val="22"/>
          <w:szCs w:val="22"/>
        </w:rPr>
        <w:t>these comorbidities</w:t>
      </w:r>
      <w:r w:rsidR="00055DBA">
        <w:rPr>
          <w:rFonts w:ascii="Roboto" w:hAnsi="Roboto"/>
          <w:sz w:val="22"/>
          <w:szCs w:val="22"/>
        </w:rPr>
        <w:t xml:space="preserve">, in conjunction with </w:t>
      </w:r>
      <w:r w:rsidR="000A01EC">
        <w:rPr>
          <w:rFonts w:ascii="Roboto" w:hAnsi="Roboto"/>
          <w:sz w:val="22"/>
          <w:szCs w:val="22"/>
        </w:rPr>
        <w:t>other factors</w:t>
      </w:r>
      <w:r w:rsidR="00EC1107">
        <w:rPr>
          <w:rFonts w:ascii="Roboto" w:hAnsi="Roboto"/>
          <w:sz w:val="22"/>
          <w:szCs w:val="22"/>
        </w:rPr>
        <w:t xml:space="preserve"> (e.g., polygenic risk)</w:t>
      </w:r>
      <w:r w:rsidR="00055DBA">
        <w:rPr>
          <w:rFonts w:ascii="Roboto" w:hAnsi="Roboto"/>
          <w:sz w:val="22"/>
          <w:szCs w:val="22"/>
        </w:rPr>
        <w:t>,</w:t>
      </w:r>
      <w:r w:rsidR="006E4348" w:rsidRPr="006E4348">
        <w:rPr>
          <w:rFonts w:ascii="Roboto" w:hAnsi="Roboto"/>
          <w:sz w:val="22"/>
          <w:szCs w:val="22"/>
        </w:rPr>
        <w:t xml:space="preserve"> </w:t>
      </w:r>
      <w:r w:rsidR="000B5DA3">
        <w:rPr>
          <w:rFonts w:ascii="Roboto" w:hAnsi="Roboto"/>
          <w:sz w:val="22"/>
          <w:szCs w:val="22"/>
        </w:rPr>
        <w:t>are</w:t>
      </w:r>
      <w:r w:rsidR="006E4348" w:rsidRPr="006E4348">
        <w:rPr>
          <w:rFonts w:ascii="Roboto" w:hAnsi="Roboto"/>
          <w:sz w:val="22"/>
          <w:szCs w:val="22"/>
        </w:rPr>
        <w:t xml:space="preserve"> part of the causal </w:t>
      </w:r>
      <w:r w:rsidR="000B5DA3">
        <w:rPr>
          <w:rFonts w:ascii="Roboto" w:hAnsi="Roboto"/>
          <w:sz w:val="22"/>
          <w:szCs w:val="22"/>
        </w:rPr>
        <w:t xml:space="preserve">disease </w:t>
      </w:r>
      <w:r w:rsidR="006E4348" w:rsidRPr="006E4348">
        <w:rPr>
          <w:rFonts w:ascii="Roboto" w:hAnsi="Roboto"/>
          <w:sz w:val="22"/>
          <w:szCs w:val="22"/>
        </w:rPr>
        <w:t>pathway in this subgroup</w:t>
      </w:r>
      <w:r w:rsidR="006E4348">
        <w:rPr>
          <w:rFonts w:ascii="Roboto" w:hAnsi="Roboto"/>
          <w:sz w:val="22"/>
          <w:szCs w:val="22"/>
        </w:rPr>
        <w:t>.</w:t>
      </w:r>
    </w:p>
    <w:p w14:paraId="47369C09" w14:textId="3BAC8294" w:rsidR="00201C66" w:rsidRDefault="002F7734" w:rsidP="00201C66">
      <w:pPr>
        <w:pStyle w:val="Listeafsnit"/>
        <w:numPr>
          <w:ilvl w:val="0"/>
          <w:numId w:val="21"/>
        </w:numPr>
        <w:spacing w:line="480" w:lineRule="auto"/>
        <w:rPr>
          <w:rFonts w:ascii="Roboto" w:hAnsi="Roboto"/>
          <w:sz w:val="22"/>
          <w:szCs w:val="22"/>
        </w:rPr>
      </w:pPr>
      <w:r>
        <w:rPr>
          <w:rFonts w:ascii="Roboto" w:hAnsi="Roboto"/>
          <w:sz w:val="22"/>
          <w:szCs w:val="22"/>
        </w:rPr>
        <w:t xml:space="preserve">Atrial fibrillation </w:t>
      </w:r>
      <w:r w:rsidR="0087775A">
        <w:rPr>
          <w:rFonts w:ascii="Roboto" w:hAnsi="Roboto"/>
          <w:sz w:val="22"/>
          <w:szCs w:val="22"/>
        </w:rPr>
        <w:t>wa</w:t>
      </w:r>
      <w:r w:rsidR="008B3566">
        <w:rPr>
          <w:rFonts w:ascii="Roboto" w:hAnsi="Roboto"/>
          <w:sz w:val="22"/>
          <w:szCs w:val="22"/>
        </w:rPr>
        <w:t>s</w:t>
      </w:r>
      <w:r w:rsidR="00FF4CC9">
        <w:rPr>
          <w:rFonts w:ascii="Roboto" w:hAnsi="Roboto"/>
          <w:sz w:val="22"/>
          <w:szCs w:val="22"/>
        </w:rPr>
        <w:t xml:space="preserve"> </w:t>
      </w:r>
      <w:r>
        <w:rPr>
          <w:rFonts w:ascii="Roboto" w:hAnsi="Roboto"/>
          <w:sz w:val="22"/>
          <w:szCs w:val="22"/>
        </w:rPr>
        <w:t>strong</w:t>
      </w:r>
      <w:r w:rsidR="00FF4CC9">
        <w:rPr>
          <w:rFonts w:ascii="Roboto" w:hAnsi="Roboto"/>
          <w:sz w:val="22"/>
          <w:szCs w:val="22"/>
        </w:rPr>
        <w:t>ly</w:t>
      </w:r>
      <w:r>
        <w:rPr>
          <w:rFonts w:ascii="Roboto" w:hAnsi="Roboto"/>
          <w:sz w:val="22"/>
          <w:szCs w:val="22"/>
        </w:rPr>
        <w:t xml:space="preserve"> associat</w:t>
      </w:r>
      <w:r w:rsidR="00FF4CC9">
        <w:rPr>
          <w:rFonts w:ascii="Roboto" w:hAnsi="Roboto"/>
          <w:sz w:val="22"/>
          <w:szCs w:val="22"/>
        </w:rPr>
        <w:t>ed</w:t>
      </w:r>
      <w:r>
        <w:rPr>
          <w:rFonts w:ascii="Roboto" w:hAnsi="Roboto"/>
          <w:sz w:val="22"/>
          <w:szCs w:val="22"/>
        </w:rPr>
        <w:t xml:space="preserve"> with</w:t>
      </w:r>
      <w:r w:rsidR="00FF4CC9">
        <w:rPr>
          <w:rFonts w:ascii="Roboto" w:hAnsi="Roboto"/>
          <w:sz w:val="22"/>
          <w:szCs w:val="22"/>
        </w:rPr>
        <w:t xml:space="preserve"> subsequent development of</w:t>
      </w:r>
      <w:r>
        <w:rPr>
          <w:rFonts w:ascii="Roboto" w:hAnsi="Roboto"/>
          <w:sz w:val="22"/>
          <w:szCs w:val="22"/>
        </w:rPr>
        <w:t xml:space="preserve"> advanced heart failure, ventricular arrhythmias, stroke</w:t>
      </w:r>
      <w:r w:rsidR="00907D0E">
        <w:rPr>
          <w:rFonts w:ascii="Roboto" w:hAnsi="Roboto"/>
          <w:sz w:val="22"/>
          <w:szCs w:val="22"/>
        </w:rPr>
        <w:t>,</w:t>
      </w:r>
      <w:r>
        <w:rPr>
          <w:rFonts w:ascii="Roboto" w:hAnsi="Roboto"/>
          <w:sz w:val="22"/>
          <w:szCs w:val="22"/>
        </w:rPr>
        <w:t xml:space="preserve"> and death in all patients, </w:t>
      </w:r>
      <w:r w:rsidR="0084459B">
        <w:rPr>
          <w:rFonts w:ascii="Roboto" w:hAnsi="Roboto"/>
          <w:sz w:val="22"/>
          <w:szCs w:val="22"/>
        </w:rPr>
        <w:t>particularly</w:t>
      </w:r>
      <w:r w:rsidR="000B5DA3">
        <w:rPr>
          <w:rFonts w:ascii="Roboto" w:hAnsi="Roboto"/>
          <w:sz w:val="22"/>
          <w:szCs w:val="22"/>
        </w:rPr>
        <w:t xml:space="preserve"> in sarcomeric HCM patients</w:t>
      </w:r>
      <w:r w:rsidR="00D8498A" w:rsidRPr="00201C66">
        <w:rPr>
          <w:rFonts w:ascii="Roboto" w:hAnsi="Roboto"/>
          <w:sz w:val="22"/>
          <w:szCs w:val="22"/>
        </w:rPr>
        <w:t>.</w:t>
      </w:r>
    </w:p>
    <w:p w14:paraId="7DFCC9F8" w14:textId="2530016B" w:rsidR="002F7734" w:rsidRPr="006231BB" w:rsidRDefault="00055DBA" w:rsidP="00217F3A">
      <w:pPr>
        <w:pStyle w:val="Listeafsnit"/>
        <w:numPr>
          <w:ilvl w:val="0"/>
          <w:numId w:val="21"/>
        </w:numPr>
        <w:spacing w:line="480" w:lineRule="auto"/>
        <w:rPr>
          <w:rFonts w:ascii="Roboto" w:hAnsi="Roboto"/>
          <w:b/>
          <w:bCs/>
          <w:sz w:val="22"/>
          <w:szCs w:val="22"/>
        </w:rPr>
      </w:pPr>
      <w:r>
        <w:rPr>
          <w:rFonts w:ascii="Roboto" w:hAnsi="Roboto"/>
          <w:sz w:val="22"/>
          <w:szCs w:val="22"/>
        </w:rPr>
        <w:t>P</w:t>
      </w:r>
      <w:r w:rsidR="002F7734" w:rsidRPr="002F7734">
        <w:rPr>
          <w:rFonts w:ascii="Roboto" w:hAnsi="Roboto"/>
          <w:sz w:val="22"/>
          <w:szCs w:val="22"/>
        </w:rPr>
        <w:t>atients with sarcomeric HCM</w:t>
      </w:r>
      <w:r>
        <w:rPr>
          <w:rFonts w:ascii="Roboto" w:hAnsi="Roboto"/>
          <w:sz w:val="22"/>
          <w:szCs w:val="22"/>
        </w:rPr>
        <w:t xml:space="preserve"> </w:t>
      </w:r>
      <w:r w:rsidR="000B5DA3" w:rsidRPr="0043703E">
        <w:rPr>
          <w:rFonts w:ascii="Roboto" w:hAnsi="Roboto"/>
          <w:sz w:val="22"/>
          <w:szCs w:val="22"/>
        </w:rPr>
        <w:t>died earlier than non-</w:t>
      </w:r>
      <w:proofErr w:type="spellStart"/>
      <w:r w:rsidR="000B5DA3" w:rsidRPr="0043703E">
        <w:rPr>
          <w:rFonts w:ascii="Roboto" w:hAnsi="Roboto"/>
          <w:sz w:val="22"/>
          <w:szCs w:val="22"/>
        </w:rPr>
        <w:t>sarcomeric</w:t>
      </w:r>
      <w:proofErr w:type="spellEnd"/>
      <w:r w:rsidR="000B5DA3" w:rsidRPr="0043703E">
        <w:rPr>
          <w:rFonts w:ascii="Roboto" w:hAnsi="Roboto"/>
          <w:sz w:val="22"/>
          <w:szCs w:val="22"/>
        </w:rPr>
        <w:t xml:space="preserve"> HCM patients and were twice as likely to have HCM-related </w:t>
      </w:r>
      <w:r w:rsidR="000B5DA3">
        <w:rPr>
          <w:rFonts w:ascii="Roboto" w:hAnsi="Roboto"/>
          <w:sz w:val="22"/>
          <w:szCs w:val="22"/>
        </w:rPr>
        <w:t>mortality</w:t>
      </w:r>
      <w:r w:rsidR="0087775A">
        <w:rPr>
          <w:rFonts w:ascii="Roboto" w:hAnsi="Roboto"/>
          <w:sz w:val="22"/>
          <w:szCs w:val="22"/>
        </w:rPr>
        <w:t>.</w:t>
      </w:r>
      <w:r w:rsidR="002F7734" w:rsidRPr="002F7734">
        <w:rPr>
          <w:rFonts w:ascii="Roboto" w:hAnsi="Roboto"/>
          <w:sz w:val="22"/>
          <w:szCs w:val="22"/>
        </w:rPr>
        <w:t xml:space="preserve"> </w:t>
      </w:r>
    </w:p>
    <w:p w14:paraId="1C6203FB" w14:textId="77777777" w:rsidR="006231BB" w:rsidRDefault="006231BB" w:rsidP="006231BB">
      <w:pPr>
        <w:pStyle w:val="Listeafsnit"/>
        <w:spacing w:line="480" w:lineRule="auto"/>
        <w:ind w:left="360"/>
        <w:rPr>
          <w:rFonts w:ascii="Roboto" w:hAnsi="Roboto"/>
          <w:b/>
          <w:bCs/>
          <w:sz w:val="22"/>
          <w:szCs w:val="22"/>
        </w:rPr>
      </w:pPr>
    </w:p>
    <w:p w14:paraId="2AB83CC2" w14:textId="73E8BBDD" w:rsidR="00201C66" w:rsidRPr="001F2967" w:rsidRDefault="00201C66" w:rsidP="006231BB">
      <w:pPr>
        <w:spacing w:line="480" w:lineRule="auto"/>
        <w:rPr>
          <w:rFonts w:ascii="Roboto" w:hAnsi="Roboto"/>
          <w:b/>
          <w:bCs/>
          <w:sz w:val="22"/>
          <w:szCs w:val="22"/>
          <w:lang w:val="en-US"/>
        </w:rPr>
      </w:pPr>
      <w:r w:rsidRPr="001F2967">
        <w:rPr>
          <w:rFonts w:ascii="Roboto" w:hAnsi="Roboto"/>
          <w:b/>
          <w:bCs/>
          <w:sz w:val="22"/>
          <w:szCs w:val="22"/>
          <w:lang w:val="en-US"/>
        </w:rPr>
        <w:t>What are the clinical implications?</w:t>
      </w:r>
    </w:p>
    <w:p w14:paraId="030FE6F8" w14:textId="219EFF69" w:rsidR="00201C66" w:rsidRPr="00201C66" w:rsidRDefault="007E5235" w:rsidP="00201C66">
      <w:pPr>
        <w:pStyle w:val="Listeafsnit"/>
        <w:numPr>
          <w:ilvl w:val="0"/>
          <w:numId w:val="23"/>
        </w:numPr>
        <w:spacing w:line="480" w:lineRule="auto"/>
        <w:rPr>
          <w:rFonts w:ascii="Roboto" w:hAnsi="Roboto"/>
          <w:sz w:val="22"/>
          <w:szCs w:val="22"/>
        </w:rPr>
      </w:pPr>
      <w:r>
        <w:rPr>
          <w:rFonts w:ascii="Roboto" w:hAnsi="Roboto"/>
          <w:sz w:val="22"/>
          <w:szCs w:val="22"/>
        </w:rPr>
        <w:t>Patients with s</w:t>
      </w:r>
      <w:r w:rsidR="00201C66" w:rsidRPr="00201C66">
        <w:rPr>
          <w:rFonts w:ascii="Roboto" w:hAnsi="Roboto"/>
          <w:sz w:val="22"/>
          <w:szCs w:val="22"/>
        </w:rPr>
        <w:t xml:space="preserve">arcomeric HCM </w:t>
      </w:r>
      <w:r>
        <w:rPr>
          <w:rFonts w:ascii="Roboto" w:hAnsi="Roboto"/>
          <w:sz w:val="22"/>
          <w:szCs w:val="22"/>
        </w:rPr>
        <w:t xml:space="preserve">are at higher risk for </w:t>
      </w:r>
      <w:r w:rsidR="00464E82">
        <w:rPr>
          <w:rFonts w:ascii="Roboto" w:hAnsi="Roboto"/>
          <w:sz w:val="22"/>
          <w:szCs w:val="22"/>
        </w:rPr>
        <w:t xml:space="preserve">important </w:t>
      </w:r>
      <w:r>
        <w:rPr>
          <w:rFonts w:ascii="Roboto" w:hAnsi="Roboto"/>
          <w:sz w:val="22"/>
          <w:szCs w:val="22"/>
        </w:rPr>
        <w:t xml:space="preserve">disease-related adverse outcomes, including </w:t>
      </w:r>
      <w:r w:rsidR="00464E82">
        <w:rPr>
          <w:rFonts w:ascii="Roboto" w:hAnsi="Roboto"/>
          <w:sz w:val="22"/>
          <w:szCs w:val="22"/>
        </w:rPr>
        <w:t xml:space="preserve">sudden </w:t>
      </w:r>
      <w:r>
        <w:rPr>
          <w:rFonts w:ascii="Roboto" w:hAnsi="Roboto"/>
          <w:sz w:val="22"/>
          <w:szCs w:val="22"/>
        </w:rPr>
        <w:t>death</w:t>
      </w:r>
      <w:r w:rsidR="00464E82">
        <w:rPr>
          <w:rFonts w:ascii="Roboto" w:hAnsi="Roboto"/>
          <w:sz w:val="22"/>
          <w:szCs w:val="22"/>
        </w:rPr>
        <w:t xml:space="preserve"> and progressive heart failure</w:t>
      </w:r>
      <w:r>
        <w:rPr>
          <w:rFonts w:ascii="Roboto" w:hAnsi="Roboto"/>
          <w:sz w:val="22"/>
          <w:szCs w:val="22"/>
        </w:rPr>
        <w:t xml:space="preserve">, </w:t>
      </w:r>
      <w:r w:rsidR="00C465D3">
        <w:rPr>
          <w:rFonts w:ascii="Roboto" w:hAnsi="Roboto"/>
          <w:sz w:val="22"/>
          <w:szCs w:val="22"/>
        </w:rPr>
        <w:t>thus</w:t>
      </w:r>
      <w:r w:rsidR="00464E82">
        <w:rPr>
          <w:rFonts w:ascii="Roboto" w:hAnsi="Roboto"/>
          <w:sz w:val="22"/>
          <w:szCs w:val="22"/>
        </w:rPr>
        <w:t xml:space="preserve"> more</w:t>
      </w:r>
      <w:r w:rsidR="00C465D3" w:rsidRPr="00201C66">
        <w:rPr>
          <w:rFonts w:ascii="Roboto" w:hAnsi="Roboto"/>
          <w:sz w:val="22"/>
          <w:szCs w:val="22"/>
        </w:rPr>
        <w:t xml:space="preserve"> </w:t>
      </w:r>
      <w:r w:rsidR="008B3566">
        <w:rPr>
          <w:rFonts w:ascii="Roboto" w:hAnsi="Roboto"/>
          <w:sz w:val="22"/>
          <w:szCs w:val="22"/>
        </w:rPr>
        <w:t xml:space="preserve">vigilant surveillance </w:t>
      </w:r>
      <w:r w:rsidR="00055DBA">
        <w:rPr>
          <w:rFonts w:ascii="Roboto" w:hAnsi="Roboto"/>
          <w:sz w:val="22"/>
          <w:szCs w:val="22"/>
        </w:rPr>
        <w:t xml:space="preserve">is </w:t>
      </w:r>
      <w:r>
        <w:rPr>
          <w:rFonts w:ascii="Roboto" w:hAnsi="Roboto"/>
          <w:sz w:val="22"/>
          <w:szCs w:val="22"/>
        </w:rPr>
        <w:t>appropriate</w:t>
      </w:r>
      <w:r w:rsidR="00464E82">
        <w:rPr>
          <w:rFonts w:ascii="Roboto" w:hAnsi="Roboto"/>
          <w:sz w:val="22"/>
          <w:szCs w:val="22"/>
        </w:rPr>
        <w:t xml:space="preserve"> in these patients</w:t>
      </w:r>
      <w:r w:rsidR="00201C66" w:rsidRPr="00201C66">
        <w:rPr>
          <w:rFonts w:ascii="Roboto" w:hAnsi="Roboto"/>
          <w:sz w:val="22"/>
          <w:szCs w:val="22"/>
        </w:rPr>
        <w:t>.</w:t>
      </w:r>
    </w:p>
    <w:p w14:paraId="141C577E" w14:textId="7DEB554A" w:rsidR="00D8498A" w:rsidRPr="00D8498A" w:rsidRDefault="0087775A" w:rsidP="00D8498A">
      <w:pPr>
        <w:pStyle w:val="Listeafsnit"/>
        <w:numPr>
          <w:ilvl w:val="0"/>
          <w:numId w:val="22"/>
        </w:numPr>
        <w:spacing w:line="480" w:lineRule="auto"/>
        <w:rPr>
          <w:rFonts w:ascii="Roboto" w:hAnsi="Roboto"/>
          <w:sz w:val="22"/>
          <w:szCs w:val="22"/>
        </w:rPr>
      </w:pPr>
      <w:r>
        <w:rPr>
          <w:rFonts w:ascii="Roboto" w:hAnsi="Roboto"/>
          <w:sz w:val="22"/>
          <w:szCs w:val="22"/>
        </w:rPr>
        <w:t xml:space="preserve">Cardiovascular </w:t>
      </w:r>
      <w:r w:rsidR="001852DF">
        <w:rPr>
          <w:rFonts w:ascii="Roboto" w:hAnsi="Roboto"/>
          <w:sz w:val="22"/>
          <w:szCs w:val="22"/>
        </w:rPr>
        <w:t>comorbidities</w:t>
      </w:r>
      <w:r w:rsidR="008539EC">
        <w:rPr>
          <w:rFonts w:ascii="Roboto" w:hAnsi="Roboto"/>
          <w:sz w:val="22"/>
          <w:szCs w:val="22"/>
        </w:rPr>
        <w:t>, i.e. hypertension and obesity,</w:t>
      </w:r>
      <w:r w:rsidR="001852DF">
        <w:rPr>
          <w:rFonts w:ascii="Roboto" w:hAnsi="Roboto"/>
          <w:sz w:val="22"/>
          <w:szCs w:val="22"/>
        </w:rPr>
        <w:t xml:space="preserve"> are more prevalent in patients with non-</w:t>
      </w:r>
      <w:proofErr w:type="spellStart"/>
      <w:r w:rsidR="001852DF">
        <w:rPr>
          <w:rFonts w:ascii="Roboto" w:hAnsi="Roboto"/>
          <w:sz w:val="22"/>
          <w:szCs w:val="22"/>
        </w:rPr>
        <w:t>sarcomeric</w:t>
      </w:r>
      <w:proofErr w:type="spellEnd"/>
      <w:r w:rsidR="001852DF">
        <w:rPr>
          <w:rFonts w:ascii="Roboto" w:hAnsi="Roboto"/>
          <w:sz w:val="22"/>
          <w:szCs w:val="22"/>
        </w:rPr>
        <w:t xml:space="preserve"> HCM, </w:t>
      </w:r>
      <w:r w:rsidR="00935B32">
        <w:rPr>
          <w:rFonts w:ascii="Roboto" w:hAnsi="Roboto"/>
          <w:sz w:val="22"/>
          <w:szCs w:val="22"/>
        </w:rPr>
        <w:t xml:space="preserve">suggesting </w:t>
      </w:r>
      <w:r w:rsidR="00567B0F">
        <w:rPr>
          <w:rFonts w:ascii="Roboto" w:hAnsi="Roboto"/>
          <w:sz w:val="22"/>
          <w:szCs w:val="22"/>
        </w:rPr>
        <w:t>a potential causal link with disease development</w:t>
      </w:r>
      <w:r w:rsidR="00935B32">
        <w:rPr>
          <w:rFonts w:ascii="Roboto" w:hAnsi="Roboto"/>
          <w:sz w:val="22"/>
          <w:szCs w:val="22"/>
        </w:rPr>
        <w:t xml:space="preserve"> and </w:t>
      </w:r>
      <w:r w:rsidR="001852DF">
        <w:rPr>
          <w:rFonts w:ascii="Roboto" w:hAnsi="Roboto"/>
          <w:sz w:val="22"/>
          <w:szCs w:val="22"/>
        </w:rPr>
        <w:t>emphasizing the need for aggressive management</w:t>
      </w:r>
      <w:r w:rsidR="00935B32">
        <w:rPr>
          <w:rFonts w:ascii="Roboto" w:hAnsi="Roboto"/>
          <w:sz w:val="22"/>
          <w:szCs w:val="22"/>
        </w:rPr>
        <w:t xml:space="preserve"> </w:t>
      </w:r>
      <w:r w:rsidR="008539EC">
        <w:rPr>
          <w:rFonts w:ascii="Roboto" w:hAnsi="Roboto"/>
          <w:sz w:val="22"/>
          <w:szCs w:val="22"/>
        </w:rPr>
        <w:t xml:space="preserve">of blood pressure and </w:t>
      </w:r>
      <w:r w:rsidR="00567B0F">
        <w:rPr>
          <w:rFonts w:ascii="Roboto" w:hAnsi="Roboto"/>
          <w:sz w:val="22"/>
          <w:szCs w:val="22"/>
        </w:rPr>
        <w:t xml:space="preserve">weight as </w:t>
      </w:r>
      <w:r w:rsidR="008539EC">
        <w:rPr>
          <w:rFonts w:ascii="Roboto" w:hAnsi="Roboto"/>
          <w:sz w:val="22"/>
          <w:szCs w:val="22"/>
        </w:rPr>
        <w:t xml:space="preserve">a </w:t>
      </w:r>
      <w:r w:rsidR="00567B0F">
        <w:rPr>
          <w:rFonts w:ascii="Roboto" w:hAnsi="Roboto"/>
          <w:sz w:val="22"/>
          <w:szCs w:val="22"/>
        </w:rPr>
        <w:t xml:space="preserve">potential </w:t>
      </w:r>
      <w:r w:rsidR="008539EC">
        <w:rPr>
          <w:rFonts w:ascii="Roboto" w:hAnsi="Roboto"/>
          <w:sz w:val="22"/>
          <w:szCs w:val="22"/>
        </w:rPr>
        <w:t xml:space="preserve">opportunity </w:t>
      </w:r>
      <w:r w:rsidR="00567B0F">
        <w:rPr>
          <w:rFonts w:ascii="Roboto" w:hAnsi="Roboto"/>
          <w:sz w:val="22"/>
          <w:szCs w:val="22"/>
        </w:rPr>
        <w:t>to modify</w:t>
      </w:r>
      <w:r w:rsidR="00935B32">
        <w:rPr>
          <w:rFonts w:ascii="Roboto" w:hAnsi="Roboto"/>
          <w:sz w:val="22"/>
          <w:szCs w:val="22"/>
        </w:rPr>
        <w:t xml:space="preserve"> disease severity and trajectory.</w:t>
      </w:r>
    </w:p>
    <w:p w14:paraId="1E553460" w14:textId="77777777" w:rsidR="0004148E" w:rsidRPr="00391E8B" w:rsidRDefault="0004148E">
      <w:pPr>
        <w:rPr>
          <w:rFonts w:ascii="Roboto" w:hAnsi="Roboto"/>
          <w:sz w:val="22"/>
          <w:szCs w:val="22"/>
          <w:lang w:val="en-US"/>
        </w:rPr>
      </w:pPr>
      <w:r w:rsidRPr="00391E8B">
        <w:rPr>
          <w:rFonts w:ascii="Roboto" w:hAnsi="Roboto"/>
          <w:sz w:val="22"/>
          <w:szCs w:val="22"/>
          <w:lang w:val="en-US"/>
        </w:rPr>
        <w:br w:type="page"/>
      </w:r>
    </w:p>
    <w:p w14:paraId="45C708D0" w14:textId="77777777" w:rsidR="00201C66" w:rsidRPr="00391E8B" w:rsidRDefault="00201C66" w:rsidP="00201C66">
      <w:pPr>
        <w:spacing w:line="480" w:lineRule="auto"/>
        <w:rPr>
          <w:rFonts w:ascii="Roboto" w:hAnsi="Roboto"/>
          <w:b/>
          <w:bCs/>
          <w:sz w:val="22"/>
          <w:szCs w:val="22"/>
          <w:lang w:val="en-US"/>
        </w:rPr>
      </w:pPr>
      <w:r w:rsidRPr="00391E8B">
        <w:rPr>
          <w:rFonts w:ascii="Roboto" w:hAnsi="Roboto"/>
          <w:b/>
          <w:bCs/>
          <w:sz w:val="22"/>
          <w:szCs w:val="22"/>
          <w:lang w:val="en-US"/>
        </w:rPr>
        <w:lastRenderedPageBreak/>
        <w:t>Abbreviations</w:t>
      </w:r>
    </w:p>
    <w:p w14:paraId="341F6470" w14:textId="77777777" w:rsidR="00201C66" w:rsidRPr="00391E8B" w:rsidRDefault="00201C66" w:rsidP="00201C66">
      <w:pPr>
        <w:spacing w:line="480" w:lineRule="auto"/>
        <w:rPr>
          <w:rFonts w:ascii="Roboto" w:hAnsi="Roboto"/>
          <w:sz w:val="22"/>
          <w:szCs w:val="22"/>
          <w:lang w:val="en-US"/>
        </w:rPr>
      </w:pPr>
      <w:r w:rsidRPr="00391E8B">
        <w:rPr>
          <w:rFonts w:ascii="Roboto" w:hAnsi="Roboto"/>
          <w:sz w:val="22"/>
          <w:szCs w:val="22"/>
          <w:lang w:val="en-US"/>
        </w:rPr>
        <w:t>HCM = Hypertrophic cardiomyopathy</w:t>
      </w:r>
    </w:p>
    <w:p w14:paraId="335CE6A5" w14:textId="77777777" w:rsidR="00201C66" w:rsidRPr="00391E8B" w:rsidRDefault="00201C66" w:rsidP="00201C66">
      <w:pPr>
        <w:spacing w:line="480" w:lineRule="auto"/>
        <w:rPr>
          <w:rFonts w:ascii="Roboto" w:hAnsi="Roboto"/>
          <w:sz w:val="22"/>
          <w:szCs w:val="22"/>
          <w:lang w:val="en-US"/>
        </w:rPr>
      </w:pPr>
      <w:r w:rsidRPr="00391E8B">
        <w:rPr>
          <w:rFonts w:ascii="Roboto" w:hAnsi="Roboto"/>
          <w:sz w:val="22"/>
          <w:szCs w:val="22"/>
          <w:lang w:val="en-US"/>
        </w:rPr>
        <w:t>ICD = implantable cardioverter defibrillator</w:t>
      </w:r>
    </w:p>
    <w:p w14:paraId="0E090623" w14:textId="77777777" w:rsidR="00201C66" w:rsidRPr="00391E8B" w:rsidRDefault="00201C66" w:rsidP="00201C66">
      <w:pPr>
        <w:spacing w:line="480" w:lineRule="auto"/>
        <w:rPr>
          <w:rFonts w:ascii="Roboto" w:hAnsi="Roboto"/>
          <w:sz w:val="22"/>
          <w:szCs w:val="22"/>
          <w:lang w:val="en-US"/>
        </w:rPr>
      </w:pPr>
      <w:r w:rsidRPr="00391E8B">
        <w:rPr>
          <w:rFonts w:ascii="Roboto" w:hAnsi="Roboto"/>
          <w:sz w:val="22"/>
          <w:szCs w:val="22"/>
          <w:lang w:val="en-US"/>
        </w:rPr>
        <w:t>LV = Left ventricle</w:t>
      </w:r>
    </w:p>
    <w:p w14:paraId="0B3D170E" w14:textId="77777777" w:rsidR="00201C66" w:rsidRPr="00391E8B" w:rsidRDefault="00201C66" w:rsidP="00201C66">
      <w:pPr>
        <w:spacing w:line="480" w:lineRule="auto"/>
        <w:rPr>
          <w:rFonts w:ascii="Roboto" w:hAnsi="Roboto"/>
          <w:sz w:val="22"/>
          <w:szCs w:val="22"/>
          <w:lang w:val="en-US"/>
        </w:rPr>
      </w:pPr>
      <w:r w:rsidRPr="00391E8B">
        <w:rPr>
          <w:rFonts w:ascii="Roboto" w:hAnsi="Roboto"/>
          <w:sz w:val="22"/>
          <w:szCs w:val="22"/>
          <w:lang w:val="en-US"/>
        </w:rPr>
        <w:t>NYHA = New York Heart Association</w:t>
      </w:r>
    </w:p>
    <w:p w14:paraId="41AA1940" w14:textId="77777777" w:rsidR="00201C66" w:rsidRDefault="00201C66" w:rsidP="00201C66">
      <w:pPr>
        <w:spacing w:line="480" w:lineRule="auto"/>
        <w:rPr>
          <w:rFonts w:ascii="Roboto" w:hAnsi="Roboto"/>
          <w:sz w:val="22"/>
          <w:szCs w:val="22"/>
          <w:lang w:val="en-US"/>
        </w:rPr>
      </w:pPr>
      <w:r w:rsidRPr="00391E8B">
        <w:rPr>
          <w:rFonts w:ascii="Roboto" w:hAnsi="Roboto"/>
          <w:sz w:val="22"/>
          <w:szCs w:val="22"/>
          <w:lang w:val="en-US"/>
        </w:rPr>
        <w:t>P/LP = Pathogenic or likely pathogenic</w:t>
      </w:r>
    </w:p>
    <w:p w14:paraId="06CB7F0D" w14:textId="591137F4" w:rsidR="00397258" w:rsidRPr="00391E8B" w:rsidRDefault="00397258" w:rsidP="00201C66">
      <w:pPr>
        <w:spacing w:line="480" w:lineRule="auto"/>
        <w:rPr>
          <w:rFonts w:ascii="Roboto" w:hAnsi="Roboto"/>
          <w:sz w:val="22"/>
          <w:szCs w:val="22"/>
          <w:lang w:val="en-US"/>
        </w:rPr>
      </w:pPr>
      <w:r>
        <w:rPr>
          <w:rFonts w:ascii="Roboto" w:hAnsi="Roboto"/>
          <w:sz w:val="22"/>
          <w:szCs w:val="22"/>
          <w:lang w:val="en-US"/>
        </w:rPr>
        <w:t>SCD = Sudden cardiac death</w:t>
      </w:r>
    </w:p>
    <w:p w14:paraId="359789B0" w14:textId="77777777" w:rsidR="00201C66" w:rsidRDefault="00201C66" w:rsidP="00201C66">
      <w:pPr>
        <w:spacing w:line="480" w:lineRule="auto"/>
        <w:rPr>
          <w:rFonts w:ascii="Roboto" w:hAnsi="Roboto"/>
          <w:sz w:val="22"/>
          <w:szCs w:val="22"/>
          <w:lang w:val="en-US"/>
        </w:rPr>
      </w:pPr>
      <w:proofErr w:type="spellStart"/>
      <w:r w:rsidRPr="00391E8B">
        <w:rPr>
          <w:rFonts w:ascii="Roboto" w:hAnsi="Roboto"/>
          <w:sz w:val="22"/>
          <w:szCs w:val="22"/>
          <w:lang w:val="en-US"/>
        </w:rPr>
        <w:t>SHaRe</w:t>
      </w:r>
      <w:proofErr w:type="spellEnd"/>
      <w:r w:rsidRPr="00391E8B">
        <w:rPr>
          <w:rFonts w:ascii="Roboto" w:hAnsi="Roboto"/>
          <w:sz w:val="22"/>
          <w:szCs w:val="22"/>
          <w:lang w:val="en-US"/>
        </w:rPr>
        <w:t xml:space="preserve"> = </w:t>
      </w:r>
      <w:proofErr w:type="spellStart"/>
      <w:r w:rsidRPr="00391E8B">
        <w:rPr>
          <w:rFonts w:ascii="Roboto" w:hAnsi="Roboto"/>
          <w:sz w:val="22"/>
          <w:szCs w:val="22"/>
          <w:lang w:val="en-US"/>
        </w:rPr>
        <w:t>Sarcomeric</w:t>
      </w:r>
      <w:proofErr w:type="spellEnd"/>
      <w:r w:rsidRPr="00391E8B">
        <w:rPr>
          <w:rFonts w:ascii="Roboto" w:hAnsi="Roboto"/>
          <w:sz w:val="22"/>
          <w:szCs w:val="22"/>
          <w:lang w:val="en-US"/>
        </w:rPr>
        <w:t xml:space="preserve"> Human Cardiomyopathy Registry</w:t>
      </w:r>
    </w:p>
    <w:p w14:paraId="6DFDD31C" w14:textId="395B99C8" w:rsidR="0003374F" w:rsidRPr="00391E8B" w:rsidRDefault="0003374F" w:rsidP="00201C66">
      <w:pPr>
        <w:spacing w:line="480" w:lineRule="auto"/>
        <w:rPr>
          <w:rFonts w:ascii="Roboto" w:hAnsi="Roboto"/>
          <w:sz w:val="22"/>
          <w:szCs w:val="22"/>
          <w:lang w:val="en-US"/>
        </w:rPr>
      </w:pPr>
      <w:r>
        <w:rPr>
          <w:rFonts w:ascii="Roboto" w:hAnsi="Roboto"/>
          <w:sz w:val="22"/>
          <w:szCs w:val="22"/>
          <w:lang w:val="en-US"/>
        </w:rPr>
        <w:t>VUS = Variant of uncertain significance</w:t>
      </w:r>
    </w:p>
    <w:p w14:paraId="7328AAAE" w14:textId="77777777" w:rsidR="00201C66" w:rsidRPr="00391E8B" w:rsidRDefault="00201C66" w:rsidP="00201C66">
      <w:pPr>
        <w:spacing w:line="480" w:lineRule="auto"/>
        <w:rPr>
          <w:rFonts w:ascii="Roboto" w:hAnsi="Roboto"/>
          <w:sz w:val="22"/>
          <w:szCs w:val="22"/>
          <w:lang w:val="en-US"/>
        </w:rPr>
      </w:pPr>
      <w:r w:rsidRPr="00391E8B">
        <w:rPr>
          <w:rFonts w:ascii="Roboto" w:hAnsi="Roboto"/>
          <w:sz w:val="22"/>
          <w:szCs w:val="22"/>
          <w:lang w:val="en-US"/>
        </w:rPr>
        <w:br w:type="page"/>
      </w:r>
    </w:p>
    <w:p w14:paraId="7A28DBC7" w14:textId="77777777" w:rsidR="00DA67FA" w:rsidRPr="00391E8B" w:rsidRDefault="001D711A" w:rsidP="00201C66">
      <w:pPr>
        <w:spacing w:line="480" w:lineRule="auto"/>
        <w:rPr>
          <w:rFonts w:ascii="Roboto" w:hAnsi="Roboto"/>
          <w:b/>
          <w:bCs/>
          <w:sz w:val="22"/>
          <w:szCs w:val="22"/>
          <w:lang w:val="en-US"/>
        </w:rPr>
      </w:pPr>
      <w:r w:rsidRPr="00391E8B">
        <w:rPr>
          <w:rFonts w:ascii="Roboto" w:hAnsi="Roboto"/>
          <w:b/>
          <w:bCs/>
          <w:sz w:val="22"/>
          <w:szCs w:val="22"/>
          <w:lang w:val="en-US"/>
        </w:rPr>
        <w:lastRenderedPageBreak/>
        <w:t>INTRODUCTION</w:t>
      </w:r>
    </w:p>
    <w:p w14:paraId="1701049B" w14:textId="1EB7D80E" w:rsidR="00B427B6" w:rsidRDefault="000F7E82" w:rsidP="00DA67FA">
      <w:pPr>
        <w:spacing w:line="480" w:lineRule="auto"/>
        <w:rPr>
          <w:rFonts w:ascii="Roboto" w:hAnsi="Roboto"/>
          <w:sz w:val="22"/>
          <w:szCs w:val="22"/>
          <w:lang w:val="en-US"/>
        </w:rPr>
      </w:pPr>
      <w:r w:rsidRPr="00391E8B">
        <w:rPr>
          <w:rFonts w:ascii="Roboto" w:hAnsi="Roboto"/>
          <w:sz w:val="22"/>
          <w:szCs w:val="22"/>
          <w:lang w:val="en-US"/>
        </w:rPr>
        <w:t xml:space="preserve">Hypertrophic cardiomyopathy (HCM) is a complex cardiovascular disorder </w:t>
      </w:r>
      <w:r w:rsidR="00464E82">
        <w:rPr>
          <w:rFonts w:ascii="Roboto" w:hAnsi="Roboto"/>
          <w:sz w:val="22"/>
          <w:szCs w:val="22"/>
          <w:lang w:val="en-US"/>
        </w:rPr>
        <w:t>characteri</w:t>
      </w:r>
      <w:r w:rsidR="00567B0F">
        <w:rPr>
          <w:rFonts w:ascii="Roboto" w:hAnsi="Roboto"/>
          <w:sz w:val="22"/>
          <w:szCs w:val="22"/>
          <w:lang w:val="en-US"/>
        </w:rPr>
        <w:t>z</w:t>
      </w:r>
      <w:r w:rsidR="00464E82">
        <w:rPr>
          <w:rFonts w:ascii="Roboto" w:hAnsi="Roboto"/>
          <w:sz w:val="22"/>
          <w:szCs w:val="22"/>
          <w:lang w:val="en-US"/>
        </w:rPr>
        <w:t>ed</w:t>
      </w:r>
      <w:r w:rsidR="00464E82" w:rsidRPr="00391E8B">
        <w:rPr>
          <w:rFonts w:ascii="Roboto" w:hAnsi="Roboto"/>
          <w:sz w:val="22"/>
          <w:szCs w:val="22"/>
          <w:lang w:val="en-US"/>
        </w:rPr>
        <w:t xml:space="preserve"> </w:t>
      </w:r>
      <w:r w:rsidRPr="00391E8B">
        <w:rPr>
          <w:rFonts w:ascii="Roboto" w:hAnsi="Roboto"/>
          <w:sz w:val="22"/>
          <w:szCs w:val="22"/>
          <w:lang w:val="en-US"/>
        </w:rPr>
        <w:t>by</w:t>
      </w:r>
      <w:r w:rsidR="00705B1C" w:rsidRPr="00391E8B">
        <w:rPr>
          <w:rFonts w:ascii="Roboto" w:hAnsi="Roboto"/>
          <w:sz w:val="22"/>
          <w:szCs w:val="22"/>
          <w:lang w:val="en-US"/>
        </w:rPr>
        <w:t xml:space="preserve"> </w:t>
      </w:r>
      <w:r w:rsidRPr="00391E8B">
        <w:rPr>
          <w:rFonts w:ascii="Roboto" w:hAnsi="Roboto"/>
          <w:sz w:val="22"/>
          <w:szCs w:val="22"/>
          <w:lang w:val="en-US"/>
        </w:rPr>
        <w:t>left ventricular hypertrophy</w:t>
      </w:r>
      <w:r w:rsidR="00567B0F">
        <w:rPr>
          <w:rFonts w:ascii="Roboto" w:hAnsi="Roboto"/>
          <w:sz w:val="22"/>
          <w:szCs w:val="22"/>
          <w:lang w:val="en-US"/>
        </w:rPr>
        <w:t xml:space="preserve"> (LVH)</w:t>
      </w:r>
      <w:r w:rsidR="00AF7DF8">
        <w:rPr>
          <w:rFonts w:ascii="Roboto" w:hAnsi="Roboto"/>
          <w:sz w:val="22"/>
          <w:szCs w:val="22"/>
          <w:lang w:val="en-US"/>
        </w:rPr>
        <w:t>, not explained by increased afterload</w:t>
      </w:r>
      <w:r w:rsidR="005F5AC0">
        <w:rPr>
          <w:rFonts w:ascii="Roboto" w:hAnsi="Roboto"/>
          <w:sz w:val="22"/>
          <w:szCs w:val="22"/>
          <w:lang w:val="en-US"/>
        </w:rPr>
        <w:t xml:space="preserve"> or storage/infiltrative disorders</w:t>
      </w:r>
      <w:r w:rsidRPr="00391E8B">
        <w:rPr>
          <w:rFonts w:ascii="Roboto" w:hAnsi="Roboto"/>
          <w:sz w:val="22"/>
          <w:szCs w:val="22"/>
          <w:lang w:val="en-US"/>
        </w:rPr>
        <w:t xml:space="preserve">. </w:t>
      </w:r>
      <w:r w:rsidR="005F5AC0">
        <w:rPr>
          <w:rFonts w:ascii="Roboto" w:hAnsi="Roboto"/>
          <w:sz w:val="22"/>
          <w:szCs w:val="22"/>
          <w:lang w:val="en-US"/>
        </w:rPr>
        <w:t>A</w:t>
      </w:r>
      <w:r w:rsidRPr="00391E8B">
        <w:rPr>
          <w:rFonts w:ascii="Roboto" w:hAnsi="Roboto"/>
          <w:sz w:val="22"/>
          <w:szCs w:val="22"/>
          <w:lang w:val="en-US"/>
        </w:rPr>
        <w:t xml:space="preserve"> </w:t>
      </w:r>
      <w:r w:rsidR="00493348" w:rsidRPr="00391E8B">
        <w:rPr>
          <w:rFonts w:ascii="Roboto" w:hAnsi="Roboto"/>
          <w:sz w:val="22"/>
          <w:szCs w:val="22"/>
          <w:lang w:val="en-US"/>
        </w:rPr>
        <w:t>considerable</w:t>
      </w:r>
      <w:r w:rsidRPr="00391E8B">
        <w:rPr>
          <w:rFonts w:ascii="Roboto" w:hAnsi="Roboto"/>
          <w:sz w:val="22"/>
          <w:szCs w:val="22"/>
          <w:lang w:val="en-US"/>
        </w:rPr>
        <w:t xml:space="preserve"> proportion of </w:t>
      </w:r>
      <w:r w:rsidR="00705B1C" w:rsidRPr="00391E8B">
        <w:rPr>
          <w:rFonts w:ascii="Roboto" w:hAnsi="Roboto"/>
          <w:sz w:val="22"/>
          <w:szCs w:val="22"/>
          <w:lang w:val="en-US"/>
        </w:rPr>
        <w:t>disease is</w:t>
      </w:r>
      <w:r w:rsidRPr="00391E8B">
        <w:rPr>
          <w:rFonts w:ascii="Roboto" w:hAnsi="Roboto"/>
          <w:sz w:val="22"/>
          <w:szCs w:val="22"/>
          <w:lang w:val="en-US"/>
        </w:rPr>
        <w:t xml:space="preserve"> </w:t>
      </w:r>
      <w:r w:rsidR="005F5AC0">
        <w:rPr>
          <w:rFonts w:ascii="Roboto" w:hAnsi="Roboto"/>
          <w:sz w:val="22"/>
          <w:szCs w:val="22"/>
          <w:lang w:val="en-US"/>
        </w:rPr>
        <w:t>caused by damaging</w:t>
      </w:r>
      <w:r w:rsidRPr="00391E8B">
        <w:rPr>
          <w:rFonts w:ascii="Roboto" w:hAnsi="Roboto"/>
          <w:sz w:val="22"/>
          <w:szCs w:val="22"/>
          <w:lang w:val="en-US"/>
        </w:rPr>
        <w:t xml:space="preserve"> </w:t>
      </w:r>
      <w:r w:rsidR="00667385" w:rsidRPr="00391E8B">
        <w:rPr>
          <w:rFonts w:ascii="Roboto" w:hAnsi="Roboto"/>
          <w:sz w:val="22"/>
          <w:szCs w:val="22"/>
          <w:lang w:val="en-US"/>
        </w:rPr>
        <w:t>variants</w:t>
      </w:r>
      <w:r w:rsidRPr="00391E8B">
        <w:rPr>
          <w:rFonts w:ascii="Roboto" w:hAnsi="Roboto"/>
          <w:sz w:val="22"/>
          <w:szCs w:val="22"/>
          <w:lang w:val="en-US"/>
        </w:rPr>
        <w:t xml:space="preserve"> in genes encoding sarcomere proteins, </w:t>
      </w:r>
      <w:r w:rsidR="008B3566">
        <w:rPr>
          <w:rFonts w:ascii="Roboto" w:hAnsi="Roboto"/>
          <w:sz w:val="22"/>
          <w:szCs w:val="22"/>
          <w:lang w:val="en-US"/>
        </w:rPr>
        <w:t>most frequently</w:t>
      </w:r>
      <w:r w:rsidRPr="00391E8B">
        <w:rPr>
          <w:rFonts w:ascii="Roboto" w:hAnsi="Roboto"/>
          <w:sz w:val="22"/>
          <w:szCs w:val="22"/>
          <w:lang w:val="en-US"/>
        </w:rPr>
        <w:t xml:space="preserve"> </w:t>
      </w:r>
      <w:r w:rsidRPr="00391E8B">
        <w:rPr>
          <w:rFonts w:ascii="Roboto" w:hAnsi="Roboto"/>
          <w:i/>
          <w:iCs/>
          <w:sz w:val="22"/>
          <w:szCs w:val="22"/>
          <w:lang w:val="en-US"/>
        </w:rPr>
        <w:t>MYH7</w:t>
      </w:r>
      <w:r w:rsidRPr="00391E8B">
        <w:rPr>
          <w:rFonts w:ascii="Roboto" w:hAnsi="Roboto"/>
          <w:sz w:val="22"/>
          <w:szCs w:val="22"/>
          <w:lang w:val="en-US"/>
        </w:rPr>
        <w:t xml:space="preserve">, </w:t>
      </w:r>
      <w:r w:rsidRPr="00391E8B">
        <w:rPr>
          <w:rFonts w:ascii="Roboto" w:hAnsi="Roboto"/>
          <w:i/>
          <w:iCs/>
          <w:sz w:val="22"/>
          <w:szCs w:val="22"/>
          <w:lang w:val="en-US"/>
        </w:rPr>
        <w:t>MYBPC3</w:t>
      </w:r>
      <w:r w:rsidRPr="00391E8B">
        <w:rPr>
          <w:rFonts w:ascii="Roboto" w:hAnsi="Roboto"/>
          <w:sz w:val="22"/>
          <w:szCs w:val="22"/>
          <w:lang w:val="en-US"/>
        </w:rPr>
        <w:t xml:space="preserve">, </w:t>
      </w:r>
      <w:r w:rsidRPr="00391E8B">
        <w:rPr>
          <w:rFonts w:ascii="Roboto" w:hAnsi="Roboto"/>
          <w:i/>
          <w:iCs/>
          <w:sz w:val="22"/>
          <w:szCs w:val="22"/>
          <w:lang w:val="en-US"/>
        </w:rPr>
        <w:t>TNNT2</w:t>
      </w:r>
      <w:r w:rsidRPr="00391E8B">
        <w:rPr>
          <w:rFonts w:ascii="Roboto" w:hAnsi="Roboto"/>
          <w:sz w:val="22"/>
          <w:szCs w:val="22"/>
          <w:lang w:val="en-US"/>
        </w:rPr>
        <w:t xml:space="preserve">, and </w:t>
      </w:r>
      <w:r w:rsidR="008B3566">
        <w:rPr>
          <w:rFonts w:ascii="Roboto" w:hAnsi="Roboto"/>
          <w:i/>
          <w:iCs/>
          <w:sz w:val="22"/>
          <w:szCs w:val="22"/>
          <w:lang w:val="en-US"/>
        </w:rPr>
        <w:t>TNNI3</w:t>
      </w:r>
      <w:r w:rsidRPr="00DB6D77">
        <w:rPr>
          <w:rFonts w:ascii="Roboto" w:hAnsi="Roboto"/>
          <w:sz w:val="22"/>
          <w:szCs w:val="22"/>
        </w:rPr>
        <w:fldChar w:fldCharType="begin"/>
      </w:r>
      <w:r w:rsidR="000F1D08">
        <w:rPr>
          <w:rFonts w:ascii="Roboto" w:hAnsi="Roboto"/>
          <w:sz w:val="22"/>
          <w:szCs w:val="22"/>
          <w:lang w:val="en-US"/>
        </w:rPr>
        <w:instrText xml:space="preserve"> ADDIN ZOTERO_ITEM CSL_CITATION {"citationID":"e6PJo8rU","properties":{"formattedCitation":"\\super 1\\uc0\\u8211{}3\\nosupersub{}","plainCitation":"1–3","noteIndex":0},"citationItems":[{"id":651,"uris":["http://zotero.org/users/2403727/items/7TKD6LZ4"],"itemData":{"id":651,"type":"article-journal","abstract":"Genetic studies in the 1980s and 1990s led to landmark discoveries that sarcomere mutations cause both hypertrophic and dilated cardiomyopathies. Sarcomere mutations also likely play a role in more complex phenotypes and overlap cardiomyopathies with features of hypertrophy, dilation, diastolic abnormalities, and non-compaction. Identification of the genetic cause of these important conditions provides unique opportunities to interrogate and characterize disease pathogenesis and pathophysiology, starting from the molecular level and expanding from there. With such insights, there is potential for clinical translation that may transform management of patients and families with inherited cardiomyopathies. If key pathways for disease development can be identified, they could potentially serve as targets for novel disease-modifying or disease-preventing therapies. By utilizing gene-based diagnostic testing, we can identify at-risk individuals prior to the onset of clinical disease, allowing for disease-modifying therapy to be initiated early in life, at a time that such treatment may be most successful. In this section, we review the current application of genetics in clinical management, focusing on hypertrophic cardiomyopathy as a paradigm; discuss state-of-the-art genetic testing technology; review emerging knowledge of gene expression in sarcomeric cardiomyopathies; and discuss both the prospects, as well as the challenges, of bringing genetics to medicine.","container-title":"Cardiovascular Research","DOI":"10.1093/cvr/cvv025","ISSN":"0008-6363","issue":"4","journalAbbreviation":"Cardiovasc Res","note":"PMID: 25634555\nPMCID: PMC4349164","page":"397-408","source":"PubMed Central","title":"Genetic advances in sarcomeric cardiomyopathies: state of the art","title-short":"Genetic advances in sarcomeric cardiomyopathies","volume":"105","author":[{"family":"Ho","given":"Carolyn Y."},{"family":"Charron","given":"Philippe"},{"family":"Richard","given":"Pascale"},{"family":"Girolami","given":"Francesca"},{"family":"Van Spaendonck-Zwarts","given":"Karin Y."},{"family":"Pinto","given":"Yigal"}],"issued":{"date-parts":[["2015",4,1]]}}},{"id":3689,"uris":["http://zotero.org/users/2403727/items/CIFFGHUX"],"itemData":{"id":3689,"type":"article-journal","abstract":"Hypertrophic cardiomyopathy (HCM) is a leading cause of sudden cardiac death in young people. Although rare genetic variants are well-established contributors to HCM risk, common genetic variants have recently been implicated in disease pathogenesis.To assess the contributions of rare and common genetic variation to risk of HCM in the general population.This cohort study of the UK Biobank (data from 2006-2010) and the Mass General Brigham Biobank (2010-2019) assessed the relative and joint contributions of rare genetic variants and a common variant (polygenic) score to risk of HCM. Both rare and common variant predictors were then evaluated in the context of relevant clinical risk factors. Data analysis was conducted from May 2021 to February 2022.Pathogenic rare variants, common-variant (polygenic) score, and clinical risk factors.Risk of HCM.The primary study population comprised 184</w:instrText>
      </w:r>
      <w:r w:rsidR="000F1D08">
        <w:rPr>
          <w:sz w:val="22"/>
          <w:szCs w:val="22"/>
          <w:lang w:val="en-US"/>
        </w:rPr>
        <w:instrText> </w:instrText>
      </w:r>
      <w:r w:rsidR="000F1D08">
        <w:rPr>
          <w:rFonts w:ascii="Roboto" w:hAnsi="Roboto"/>
          <w:sz w:val="22"/>
          <w:szCs w:val="22"/>
          <w:lang w:val="en-US"/>
        </w:rPr>
        <w:instrText>511 individuals from the UK Biobank. Mean (SD) age was 56 (8) years, 83</w:instrText>
      </w:r>
      <w:r w:rsidR="000F1D08">
        <w:rPr>
          <w:sz w:val="22"/>
          <w:szCs w:val="22"/>
          <w:lang w:val="en-US"/>
        </w:rPr>
        <w:instrText> </w:instrText>
      </w:r>
      <w:r w:rsidR="000F1D08">
        <w:rPr>
          <w:rFonts w:ascii="Roboto" w:hAnsi="Roboto"/>
          <w:sz w:val="22"/>
          <w:szCs w:val="22"/>
          <w:lang w:val="en-US"/>
        </w:rPr>
        <w:instrText xml:space="preserve">690 (45%) of participants were men, and 204 (0.1%) participants had HCM. Of 51 genes included in clinical genetic testing panels for HCM, pathogenic or likely pathogenic variants in 14 core genes (designated by the American College of Medical Genetics and Genomics [ACMG]) were associated with 55-fold higher odds (95% CI, 35-83) of HCM, while those in the remaining 37 non-ACMG genes were not significantly associated with HCM (OR, 1.8; 95% CI, 0.6-4.0). ClinVar pathogenic or likely pathogenic mutations in MYBPC3 (OR, 72; 95% CI, 39-124) and MYH7 (OR, 61; 95% CI, 26-121) were strongly associated with HCM, as were loss-of-function variants in ALPK3 (OR, 13; 95% CI, 4.4-28). A polygenic score was strongly associated with HCM (OR per SD increase in score, 1.6; 95% CI, 1.4-1.8), with concordant results in the Mass General Brigham Biobank. Genetic factors enhanced clinical risk prediction for HCM: addition of rare variant carrier status and the polygenic score to clinical risk factors (obesity, hypertension, atrial fibrillation, and coronary artery disease) improved the area under the receiver operator characteristic curve from 0.71 (95% CI, 0.65-0.77) to 0.82 (95% CI, 0.77-0.87).Both rare and common genetic variants contribute substantially to HCM susceptibility in the general population and improve HCM risk prediction beyond that achieved with clinical factors.","container-title":"JAMA Cardiology","DOI":"10.1001/jamacardio.2022.1061","ISSN":"2380-6583","issue":"7","journalAbbreviation":"JAMA Cardiology","page":"715-722","source":"Silverchair","title":"Rare and Common Genetic Variation Underlying the Risk of Hypertrophic Cardiomyopathy in a National Biobank","volume":"7","author":[{"family":"Biddinger","given":"Kiran J."},{"family":"Jurgens","given":"Sean J."},{"family":"Maamari","given":"Dimitri"},{"family":"Gaziano","given":"Liam"},{"family":"Choi","given":"Seung Hoan"},{"family":"Morrill","given":"Valerie N."},{"family":"Halford","given":"Jennifer L."},{"family":"Khera","given":"Amit V."},{"family":"Lubitz","given":"Steven A."},{"family":"Ellinor","given":"Patrick T."},{"family":"Aragam","given":"Krishna G."}],"issued":{"date-parts":[["2022",7,1]]}}},{"id":4414,"uris":["http://zotero.org/users/2403727/items/L5H3CVQ7"],"itemData":{"id":4414,"type":"article-journal","abstract":"BACKGROUND: Hypertrophic cardiomyopathy (HCM) is a common inherited cardiac disease, and clinical and genetic family screening is recommended by guidelines.\nOBJECTIVES: This study sought to investigate the diagnostic yield of screening relatives of HCM patients and identify predictive factors for HCM development during long-term follow-up in relatives from gene-elusive families.\nMETHODS: This was a retrospective cohort study of families screened at clinics for inherited cardiomyopathies in Eastern Denmark, from 2006 to 2023.\nRESULTS: We included 1,230 relatives (55% female; age: 42 ± 17 years) from 531 families. The combined clinical and genetic yield at baseline was 26% (n = 321). After 7 years (mean) of follow-up (6,762 person-years), 43 (4%) additional relatives developed HCM. The strongest predictors of developing HCM were carrying a likely pathogenic/pathogenic variant (HR: 4.58; 95% CI: 2.50-8.40; P &lt; 0.001) and larger left ventricular maximum wall thickness (MWT) (HR: 2.21 per mm; 95% CI: 1.76-2.77 per mm; P &lt; 0.001). In gene-elusive families, we found that an MWT of ≥10 mm represented the optimal classification threshold for developing HCM (area under the curve: 0.80), with only 2 (0.4%) relatives from gene-elusive families with an MWT of &lt;10 mm developing HCM during follow-up.\nCONCLUSIONS: In HCM, the diagnostic yield of a single screening visit was 1 in 4, and the additional yield during 7 years of follow-up was 4%. Gene carriers and relatives from gene-elusive families with a baseline MWT of ≥10 mm were at the highest risk of developing HCM during follow-up. These findings may inform future recommendations on the management of relatives of HCM patients.","container-title":"Journal of the American College of Cardiology","DOI":"10.1016/j.jacc.2024.08.011","ISSN":"1558-3597","issue":"19","journalAbbreviation":"J Am Coll Cardiol","language":"eng","note":"PMID: 39365224","page":"1854-1865","source":"PubMed","title":"Family Screening in Hypertrophic Cardiomyopathy: Identification of Relatives With Low Yield From Systematic Follow-Up","title-short":"Family Screening in Hypertrophic Cardiomyopathy","volume":"84","author":[{"family":"Silajdzija","given":"Elvira"},{"family":"Rasmus Vissing","given":"Christoffer"},{"family":"Basse Christensen","given":"Emma"},{"family":"Lamiokor Mills","given":"Helen"},{"family":"Olivia Kock","given":"Thilde"},{"family":"Andersen","given":"Lars Juel"},{"family":"Snoer","given":"Martin"},{"family":"Thune","given":"Jens Jakob"},{"family":"Daniel Bartels","given":"Emil"},{"family":"Axelsson Raja","given":"Anna"},{"family":"Hørby Christensen","given":"Alex"},{"family":"Bundgaard","given":"Henning"}],"issued":{"date-parts":[["2024",11,5]]}}}],"schema":"https://github.com/citation-style-language/schema/raw/master/csl-citation.json"} </w:instrText>
      </w:r>
      <w:r w:rsidRPr="00DB6D77">
        <w:rPr>
          <w:rFonts w:ascii="Roboto" w:hAnsi="Roboto"/>
          <w:sz w:val="22"/>
          <w:szCs w:val="22"/>
        </w:rPr>
        <w:fldChar w:fldCharType="separate"/>
      </w:r>
      <w:r w:rsidR="000F1D08" w:rsidRPr="00B7409A">
        <w:rPr>
          <w:rFonts w:ascii="Roboto" w:hAnsi="Roboto"/>
          <w:sz w:val="22"/>
          <w:vertAlign w:val="superscript"/>
          <w:lang w:val="en-US"/>
        </w:rPr>
        <w:t>1–3</w:t>
      </w:r>
      <w:r w:rsidRPr="00DB6D77">
        <w:rPr>
          <w:rFonts w:ascii="Roboto" w:hAnsi="Roboto"/>
          <w:sz w:val="22"/>
          <w:szCs w:val="22"/>
        </w:rPr>
        <w:fldChar w:fldCharType="end"/>
      </w:r>
      <w:r w:rsidR="00822DD1" w:rsidRPr="00B7409A">
        <w:rPr>
          <w:rFonts w:ascii="Roboto" w:hAnsi="Roboto"/>
          <w:sz w:val="22"/>
          <w:szCs w:val="22"/>
          <w:lang w:val="en-US"/>
        </w:rPr>
        <w:t xml:space="preserve">, but </w:t>
      </w:r>
      <w:r w:rsidR="00567B0F" w:rsidRPr="00B7409A">
        <w:rPr>
          <w:rFonts w:ascii="Roboto" w:hAnsi="Roboto"/>
          <w:sz w:val="22"/>
          <w:szCs w:val="22"/>
          <w:lang w:val="en-US"/>
        </w:rPr>
        <w:t>at least</w:t>
      </w:r>
      <w:r w:rsidR="00E70B7D" w:rsidRPr="00B7409A">
        <w:rPr>
          <w:rFonts w:ascii="Roboto" w:hAnsi="Roboto"/>
          <w:sz w:val="22"/>
          <w:szCs w:val="22"/>
          <w:lang w:val="en-US"/>
        </w:rPr>
        <w:t xml:space="preserve"> half </w:t>
      </w:r>
      <w:r w:rsidR="00822DD1" w:rsidRPr="00B7409A">
        <w:rPr>
          <w:rFonts w:ascii="Roboto" w:hAnsi="Roboto"/>
          <w:sz w:val="22"/>
          <w:szCs w:val="22"/>
          <w:lang w:val="en-US"/>
        </w:rPr>
        <w:t>of HCM patients do not</w:t>
      </w:r>
      <w:r w:rsidR="00464E82" w:rsidRPr="00B7409A">
        <w:rPr>
          <w:rFonts w:ascii="Roboto" w:hAnsi="Roboto"/>
          <w:sz w:val="22"/>
          <w:szCs w:val="22"/>
          <w:lang w:val="en-US"/>
        </w:rPr>
        <w:t xml:space="preserve"> have</w:t>
      </w:r>
      <w:r w:rsidR="00822DD1" w:rsidRPr="00B7409A">
        <w:rPr>
          <w:rFonts w:ascii="Roboto" w:hAnsi="Roboto"/>
          <w:sz w:val="22"/>
          <w:szCs w:val="22"/>
          <w:lang w:val="en-US"/>
        </w:rPr>
        <w:t xml:space="preserve"> a clear monogenic etiology.</w:t>
      </w:r>
      <w:r w:rsidRPr="00391E8B">
        <w:rPr>
          <w:rFonts w:ascii="Roboto" w:hAnsi="Roboto"/>
          <w:sz w:val="22"/>
          <w:szCs w:val="22"/>
          <w:lang w:val="en-US"/>
        </w:rPr>
        <w:t xml:space="preserve"> </w:t>
      </w:r>
      <w:r w:rsidR="000A01EC">
        <w:rPr>
          <w:rFonts w:ascii="Roboto" w:hAnsi="Roboto"/>
          <w:sz w:val="22"/>
          <w:szCs w:val="22"/>
          <w:lang w:val="en-US"/>
        </w:rPr>
        <w:t>P</w:t>
      </w:r>
      <w:r w:rsidR="00A76EE4">
        <w:rPr>
          <w:rFonts w:ascii="Roboto" w:hAnsi="Roboto"/>
          <w:sz w:val="22"/>
          <w:szCs w:val="22"/>
          <w:lang w:val="en-US"/>
        </w:rPr>
        <w:t xml:space="preserve">atients with HCM </w:t>
      </w:r>
      <w:r w:rsidR="00567B0F">
        <w:rPr>
          <w:rFonts w:ascii="Roboto" w:hAnsi="Roboto"/>
          <w:sz w:val="22"/>
          <w:szCs w:val="22"/>
          <w:lang w:val="en-US"/>
        </w:rPr>
        <w:t xml:space="preserve">due to pathogenic </w:t>
      </w:r>
      <w:r w:rsidR="00A76EE4">
        <w:rPr>
          <w:rFonts w:ascii="Roboto" w:hAnsi="Roboto"/>
          <w:sz w:val="22"/>
          <w:szCs w:val="22"/>
          <w:lang w:val="en-US"/>
        </w:rPr>
        <w:t>sarcomere variants (</w:t>
      </w:r>
      <w:proofErr w:type="spellStart"/>
      <w:r w:rsidR="00A76EE4">
        <w:rPr>
          <w:rFonts w:ascii="Roboto" w:hAnsi="Roboto"/>
          <w:sz w:val="22"/>
          <w:szCs w:val="22"/>
          <w:lang w:val="en-US"/>
        </w:rPr>
        <w:t>sarcomeric</w:t>
      </w:r>
      <w:proofErr w:type="spellEnd"/>
      <w:r w:rsidR="00A76EE4">
        <w:rPr>
          <w:rFonts w:ascii="Roboto" w:hAnsi="Roboto"/>
          <w:sz w:val="22"/>
          <w:szCs w:val="22"/>
          <w:lang w:val="en-US"/>
        </w:rPr>
        <w:t xml:space="preserve"> HCM) </w:t>
      </w:r>
      <w:r w:rsidR="00567B0F">
        <w:rPr>
          <w:rFonts w:ascii="Roboto" w:hAnsi="Roboto"/>
          <w:sz w:val="22"/>
          <w:szCs w:val="22"/>
          <w:lang w:val="en-US"/>
        </w:rPr>
        <w:t>are</w:t>
      </w:r>
      <w:r w:rsidR="00CF33D9">
        <w:rPr>
          <w:rFonts w:ascii="Roboto" w:hAnsi="Roboto"/>
          <w:sz w:val="22"/>
          <w:szCs w:val="22"/>
          <w:lang w:val="en-US"/>
        </w:rPr>
        <w:t xml:space="preserve"> more likely to be female,</w:t>
      </w:r>
      <w:r w:rsidR="000A01EC">
        <w:rPr>
          <w:rFonts w:ascii="Roboto" w:hAnsi="Roboto"/>
          <w:sz w:val="22"/>
          <w:szCs w:val="22"/>
          <w:lang w:val="en-US"/>
        </w:rPr>
        <w:t xml:space="preserve"> to have</w:t>
      </w:r>
      <w:r w:rsidR="00A76EE4">
        <w:rPr>
          <w:rFonts w:ascii="Roboto" w:hAnsi="Roboto"/>
          <w:sz w:val="22"/>
          <w:szCs w:val="22"/>
          <w:lang w:val="en-US"/>
        </w:rPr>
        <w:t xml:space="preserve"> a younger age at diagnosis of HCM</w:t>
      </w:r>
      <w:r w:rsidR="00B427B6">
        <w:rPr>
          <w:rFonts w:ascii="Roboto" w:hAnsi="Roboto"/>
          <w:sz w:val="22"/>
          <w:szCs w:val="22"/>
          <w:lang w:val="en-US"/>
        </w:rPr>
        <w:t>,</w:t>
      </w:r>
      <w:r w:rsidR="00CF33D9">
        <w:rPr>
          <w:rFonts w:ascii="Roboto" w:hAnsi="Roboto"/>
          <w:sz w:val="22"/>
          <w:szCs w:val="22"/>
          <w:lang w:val="en-US"/>
        </w:rPr>
        <w:t xml:space="preserve"> </w:t>
      </w:r>
      <w:r w:rsidR="00A76EE4">
        <w:rPr>
          <w:rFonts w:ascii="Roboto" w:hAnsi="Roboto"/>
          <w:sz w:val="22"/>
          <w:szCs w:val="22"/>
          <w:lang w:val="en-US"/>
        </w:rPr>
        <w:t xml:space="preserve"> higher lifetime burden of adverse events</w:t>
      </w:r>
      <w:r w:rsidR="00B427B6">
        <w:rPr>
          <w:rFonts w:ascii="Roboto" w:hAnsi="Roboto"/>
          <w:sz w:val="22"/>
          <w:szCs w:val="22"/>
          <w:lang w:val="en-US"/>
        </w:rPr>
        <w:t xml:space="preserve">, and less </w:t>
      </w:r>
      <w:r w:rsidR="004614A4">
        <w:rPr>
          <w:rFonts w:ascii="Roboto" w:hAnsi="Roboto"/>
          <w:sz w:val="22"/>
          <w:szCs w:val="22"/>
          <w:lang w:val="en-US"/>
        </w:rPr>
        <w:t xml:space="preserve">left ventricular outflow </w:t>
      </w:r>
      <w:r w:rsidR="00B427B6">
        <w:rPr>
          <w:rFonts w:ascii="Roboto" w:hAnsi="Roboto"/>
          <w:sz w:val="22"/>
          <w:szCs w:val="22"/>
          <w:lang w:val="en-US"/>
        </w:rPr>
        <w:t>obstruction</w:t>
      </w:r>
      <w:r w:rsidR="000A01EC">
        <w:rPr>
          <w:rFonts w:ascii="Roboto" w:hAnsi="Roboto"/>
          <w:sz w:val="22"/>
          <w:szCs w:val="22"/>
          <w:lang w:val="en-US"/>
        </w:rPr>
        <w:t xml:space="preserve">, compared to patients in whom a </w:t>
      </w:r>
      <w:r w:rsidR="000A01EC" w:rsidRPr="00391E8B">
        <w:rPr>
          <w:rFonts w:ascii="Roboto" w:hAnsi="Roboto"/>
          <w:sz w:val="22"/>
          <w:szCs w:val="22"/>
          <w:lang w:val="en-US"/>
        </w:rPr>
        <w:t>genetic etiology remains elusive despite genetic testing</w:t>
      </w:r>
      <w:r w:rsidR="000A01EC">
        <w:rPr>
          <w:rFonts w:ascii="Roboto" w:hAnsi="Roboto"/>
          <w:sz w:val="22"/>
          <w:szCs w:val="22"/>
          <w:lang w:val="en-US"/>
        </w:rPr>
        <w:t xml:space="preserve"> (non-</w:t>
      </w:r>
      <w:proofErr w:type="spellStart"/>
      <w:r w:rsidR="000A01EC">
        <w:rPr>
          <w:rFonts w:ascii="Roboto" w:hAnsi="Roboto"/>
          <w:sz w:val="22"/>
          <w:szCs w:val="22"/>
          <w:lang w:val="en-US"/>
        </w:rPr>
        <w:t>sarcomeric</w:t>
      </w:r>
      <w:proofErr w:type="spellEnd"/>
      <w:r w:rsidR="000A01EC">
        <w:rPr>
          <w:rFonts w:ascii="Roboto" w:hAnsi="Roboto"/>
          <w:sz w:val="22"/>
          <w:szCs w:val="22"/>
          <w:lang w:val="en-US"/>
        </w:rPr>
        <w:t xml:space="preserve"> HCM)</w:t>
      </w:r>
      <w:r w:rsidR="00A76EE4">
        <w:rPr>
          <w:rFonts w:ascii="Roboto" w:hAnsi="Roboto"/>
          <w:sz w:val="22"/>
          <w:szCs w:val="22"/>
          <w:lang w:val="en-US"/>
        </w:rPr>
        <w:fldChar w:fldCharType="begin"/>
      </w:r>
      <w:r w:rsidR="000F1D08">
        <w:rPr>
          <w:rFonts w:ascii="Roboto" w:hAnsi="Roboto"/>
          <w:sz w:val="22"/>
          <w:szCs w:val="22"/>
          <w:lang w:val="en-US"/>
        </w:rPr>
        <w:instrText xml:space="preserve"> ADDIN ZOTERO_ITEM CSL_CITATION {"citationID":"sbUOwVAb","properties":{"formattedCitation":"\\super 4\\uc0\\u8211{}8\\nosupersub{}","plainCitation":"4–8","noteIndex":0},"citationItems":[{"id":73,"uris":["http://zotero.org/users/2403727/items/SMQZC67W"],"itemData":{"id":73,"type":"article-journal","abstract":"Background:A better understanding of the factors that contribute to heterogeneous outcomes and lifetime disease burden in hypertrophic cardiomyopathy (HCM) is critically needed to improve patient management and outcomes. The SHaRe registry (Sarcomeric Human Cardiomyopathy Registry) was established to provide the scale of data required to address these issues, aggregating longitudinal data sets curated by 8 international HCM specialty centers.Methods:Data on 4591 patients with HCM (2763 genotyped) followed up for a mean of 5.4±6.9 years (24 791 patient-years; median, 2.9 years; interquartile range, 0.3–7.9 years) were analyzed for cardiac arrest, cardiac transplantation, appropriate implantable cardioverter-defibrillator therapy, all-cause death, atrial fibrillation, stroke, New York Heart Association functional class III/IV symptoms (all making up the overall composite end point), and left ventricular ejection fraction &lt;35%. Outcomes were analyzed individually and as composite end points.Results:Median age at diagnosis was 45.8 (interquartile range, 30.9–58.1) years, and 37% of patients were female. Age at diagnosis and sarcomere mutation status were predictive of outcomes. Patients &lt;40 years old at diagnosis had a 77% (95% CI, 72–80) cumulative incidence of the overall composite outcome by 60 years of age compared with 32% (95% CI, 29–36) by 70 years of age for patients diagnosed at &gt;60 years old. Young patients with HCM (age, 20–29 years) had 4-fold higher mortality than the general US population at a similar age. Patients with pathogenic/likely pathogenic sarcomere mutations had a 2-fold greater risk for adverse outcomes compared with patients without mutations; sarcomere variants of uncertain significance were associated with intermediate risk. Heart failure and atrial fibrillation were the most prevalent adverse events, although typically not emerging for several years after diagnosis. Ventricular arrhythmias occurred in 32% (95% CI, 23–40) of patients &lt;40 years of age at diagnosis but in 1% (95% CI, 1–2) of those &gt;60 years old at diagnosis.Conclusions:The cumulative burden of HCM is substantial and dominated by heart failure and atrial fibrillation occurring many years after diagnosis. Young age at diagnosis and the presence of a sarcomere mutation are powerful predictors of adverse outcomes. These findings highlight the need for close surveillance throughout life and the need to develop disease-modifying therapies.","container-title":"Circulation","DOI":"10.1161/CIRCULATIONAHA.117.033200","issue":"14","journalAbbreviation":"Circulation","note":"publisher: American Heart Association","page":"1387-1398","source":"ahajournals.org (Atypon)","title":"Genotype and Lifetime Burden of Disease in Hypertrophic Cardiomyopathy","volume":"138","author":[{"literal":"Ho Carolyn Y."},{"literal":"Day Sharlene M."},{"literal":"Ashley Euan A."},{"literal":"Michels Michelle"},{"literal":"Pereira Alexandre C."},{"literal":"Jacoby Daniel"},{"literal":"Cirino Allison L."},{"literal":"Fox Jonathan C."},{"literal":"Lakdawala Neal K."},{"literal":"Ware James S."},{"literal":"Caleshu Colleen A."},{"literal":"Helms Adam S."},{"literal":"Colan Steven D."},{"literal":"Girolami Francesca"},{"literal":"Cecchi Franco"},{"literal":"Seidman Christine E."},{"literal":"Sajeev Gautam"},{"literal":"Signorovitch James"},{"literal":"Green Eric M."},{"literal":"Olivotto Iacopo"},{"literal":"null null"}],"issued":{"date-parts":[["2018",10,2]]}}},{"id":4280,"uris":["http://zotero.org/users/2403727/items/UPP3ZRSA"],"itemData":{"id":4280,"type":"article-journal","abstract":"BACKGROUND: The aim of the study was to clarify the relationship between genotype status and major cardiovascular outcomes in a large cohort of patients with hypertrophic cardiomyopathy.\nMETHODS AND RESULTS: Genetic testing was performed in 558 consecutive proband patients with hypertrophic cardiomyopathy. Baseline and follow-up (mean follow-up 6.3 years) clinical and echocardiographic data were obtained. Pathogenic mutations were identified in 198 (35.4%) patients. Genotype-positive patients were more likely to be women (44% versus 30%; P=0.001), younger (39 versus 48 years; P&lt;0.001), and have a family history of hypertrophic cardiomyopathy (53% versus 20%; P&lt;0.001), as well as family history of sudden cardiac death (17% versus 7%; P=0.002). There were no significant differences in the rates of atrial fibrillation, stroke, or septal reduction procedures. Multivariable analysis demonstrated that genotype-positive status was an independent risk factor for the development of combined heart failure end points (decline in left ventricular ejection fraction to &lt;50%, New York Heart Association III or IV in the absence of obstruction, heart failure-related hospital admission, transplantation, and heart failure-related death; hazards ratio, 4.51; confidence interval, 2.09-9.31; P&lt;0.001). No difference was seen in heart failure events between the myosin heavy chain and myosin-binding protein C genotype-positive patients.\nCONCLUSIONS: The presence of a pathogenic sarcomere mutation in patients with hypertrophic cardiomyopathy was associated with an increase in heart failure events, with no differences in event rates seen between myosin heavy chain and myosin-binding protein C genotype-positive patients. The presence of a disease-causing mutation seems more clinically relevant than the specific mutation itself.","container-title":"Circulation. Cardiovascular Genetics","DOI":"10.1161/CIRCGENETICS.113.000331","ISSN":"1942-3268","issue":"4","journalAbbreviation":"Circ Cardiovasc Genet","language":"eng","note":"PMID: 24909666","page":"416-422","source":"PubMed","title":"Genotype-positive status in patients with hypertrophic cardiomyopathy is associated with higher rates of heart failure events","volume":"7","author":[{"family":"Li","given":"Qin"},{"family":"Gruner","given":"Christiane"},{"family":"Chan","given":"Raymond H."},{"family":"Care","given":"Melanie"},{"family":"Siminovitch","given":"Katherine"},{"family":"Williams","given":"Lynne"},{"family":"Woo","given":"Anna"},{"family":"Rakowski","given":"Harry"}],"issued":{"date-parts":[["2014",8]]}}},{"id":4339,"uris":["http://zotero.org/users/2403727/items/FB9GCWK6"],"itemData":{"id":4339,"type":"article-journal","abstract":"BACKGROUND:\n\nHypertrophic cardiomyopathy (HCM) is an important cause of sudden cardiac death associated with heterogeneous phenotypes, but there is no systematic framework for classifying morphology or assessing associated risks. Here, we quantitatively survey genotype-phenotype associations in HCM to derive a data-driven taxonomy of disease expression.\n\nMETHODS:\n\nWe enrolled 436 patients with HCM (median age, 60 years; 28.8% women) with clinical, genetic, and imaging data. An independent cohort of 60 patients with HCM from Singapore (median age, 59 years; 11% women) and a reference population from the UK Biobank (n=16 691; mean age, 55 years; 52.5% women) were also recruited. We used machine learning to analyze the 3-dimensional structure of the left ventricle from cardiac magnetic resonance imaging and build a tree-based classification of HCM phenotypes. Genotype and mortality risk distributions were projected on the tree.\n\nRESULTS:\n\nCarriers of pathogenic or likely pathogenic variants for HCM had lower left ventricular mass, but greater basal septal hypertrophy, with reduced life span (mean follow-up, 9.9 years) compared with genotype negative individuals (hazard ratio, 2.66 [95% CI, 1.42–4.96]; P&lt;0.002). Four main phenotypic branches were identified using unsupervised learning of 3-dimensional shape: (1) nonsarcomeric hypertrophy with coexisting hypertension; (2) diffuse and basal asymmetrical hypertrophy associated with outflow tract obstruction; (3) isolated basal hypertrophy; and (4) milder nonobstructive hypertrophy enriched for familial sarcomeric HCM (odds ratio for pathogenic or likely pathogenic variants, 2.18 [95% CI, 1.93–2.28]; P=0.0001). Polygenic risk for HCM was also associated with different patterns and degrees of disease expression. The model was generalizable to an independent cohort (trustworthiness, M1: 0.86–0.88).\n\nCONCLUSIONS:\n\nWe report a data-driven taxonomy of HCM for identifying groups of patients with similar morphology while preserving a continuum of disease severity, genetic risk, and outcomes. This approach will be of value in understanding the causes and consequences of disease diversity.","container-title":"Circulation: Genomic and Precision Medicine","DOI":"10.1161/CIRCGEN.123.004200","issue":"0","note":"publisher: American Heart Association","page":"e004200","source":"ahajournals.org (Atypon)","title":"Genotype-Phenotype Taxonomy of Hypertrophic Cardiomyopathy","volume":"0","author":[{"family":"Curran","given":"Lara"},{"family":"Marvao","given":"Antonio","non-dropping-particle":"de"},{"family":"Inglese","given":"Paolo"},{"family":"McGurk","given":"Kathryn A."},{"family":"Schiratti","given":"Pierre-Raphaël"},{"family":"Clement","given":"Adam"},{"family":"Zheng","given":"Sean L."},{"family":"Li","given":"Surui"},{"family":"Pua","given":"Chee Jian"},{"family":"Shah","given":"Mit"},{"family":"Jafari","given":"Mina"},{"family":"Theotokis","given":"Pantazis"},{"family":"Buchan","given":"Rachel J."},{"family":"Jurgens","given":"Sean J."},{"family":"Raphael","given":"Claire E."},{"family":"Baksi","given":"Arun John"},{"family":"Pantazis","given":"Antonis"},{"family":"Halliday","given":"Brian P."},{"family":"Pennell","given":"Dudley J."},{"family":"Bai","given":"Wenjia"},{"family":"Chin","given":"Calvin W.L."},{"family":"Tadros","given":"Rafik"},{"family":"Bezzina","given":"Connie R."},{"family":"Watkins","given":"Hugh"},{"family":"Cook","given":"Stuart A."},{"family":"Prasad","given":"Sanjay K."},{"family":"Ware","given":"James S."},{"family":"O’Regan","given":"Declan P."}]}},{"id":4403,"uris":["http://zotero.org/users/2403727/items/I4PIEA5G"],"itemData":{"id":4403,"type":"article-journal","abstract":"PurposeHypertrophic cardiomyopathy (HCM) is considered a hereditary autosomal dominant condition, but genetic testing is positive in only half of patients. In patients with negative genetic tests, the inheritance pattern and utility of family screening are unclear.MethodsSubjects with HCM were prospectively enrolled in a registry. A survey at a median follow-up of 4 years determined the yield of family screening.ResultsThe outcome of cardiac screening on 267 family members was reported by 120 survey respondents. Subjects with positive genetic test or family history (n=74, 62%) reported an HCM diagnosis in 34 of 203 first-degree relatives who were screened (17%). Affected family members were diagnosed at a mean age of 30-39 years, and 22 of 34 experienced HCM-related adverse events (65%). Gene test-negative subjects with no prior family history of HCM (n=46, 38%) reported an HCM diagnosis in only 2 of 64 first-degree relatives who were screened (3%, p&lt;0.001). These two individuals were diagnosed at age &gt;40 years without HCM-related adverse events.ConclusionHypertrophic cardiomyopathy is a heterogeneous disorder, only half of which tracks with a Mendelian inheritance pattern. Negative genetic testing and family history indicates a more complex genetic basis corresponding to low risk for family members.","container-title":"Genetics in Medicine: Official Journal of the American College of Medical Genetics","DOI":"10.1038/gim.2017.79","ISSN":"1530-0366","issue":"1","journalAbbreviation":"Genet Med","language":"eng","note":"PMID: 28640247","page":"69-75","source":"PubMed","title":"Genetic testing impacts the utility of prospective familial screening in hypertrophic cardiomyopathy through identification of a nonfamilial subgroup","volume":"20","author":[{"family":"Ko","given":"Carol"},{"family":"Arscott","given":"Patricia"},{"family":"Concannon","given":"Maryann"},{"family":"Saberi","given":"Sara"},{"family":"Day","given":"Sharlene M."},{"family":"Yashar","given":"Beverly M."},{"family":"Helms","given":"Adam S."}],"issued":{"date-parts":[["2018",1]]}}},{"id":4406,"uris":["http://zotero.org/users/2403727/items/2BSAGAD8"],"itemData":{"id":4406,"type":"article-journal","abstract":"BACKGROUND: Yield of causative variants in hypertrophic cardiomyopathy (HCM) is increased in some probands, suggesting different clinical subgroups of disease occur. We hypothesized that a negative family history and no sarcomere mutations represent a nonfamilial subgroup of HCM. We sought to determine the prevalence, natural history, and potential clinical implications of this nonfamilial subgroup of HCM.\nMETHODS AND RESULTS: Four hundred and thirteen unrelated probands with HCM seen in a specialized HCM center between 2002 and 2015 and genetic testing performed were included in this retrospective cohort study. There were 251 (61%) probands with no reported family history of HCM, including 166 (40% of total) probands with no sarcomere mutation, that is, nonfamilial HCM. Quantified family pedigree data revealed no difference in mean number of first-degree relatives screened between nonfamilial and sarcomere-positive groups. Adjusted predictors of nonfamilial status were older age (odds ratio, 1.04; 95% confidence interval, 1.02-1.06; P=0.0001), male sex (odds ratio, 1.96; 95% confidence interval, 1.11-3.45; P=0.02), hypertension (odds ratio, 2.80; 95% confidence interval, 1.57-5.00; P=0.0005), and nonasymmetric septal morphology (odds ratio, 3.41; 95% confidence interval, 1.64-7.08; P=0.001). They had a less severe clinical course with greater event-free survival from major cardiac events (P=0.04) compared with sarcomere-positive HCM probands. Genotype prediction scores showed good performance in identifying genotype-positive patients (area under the curve, 0.71-0.75) and, in combination with pedigree characteristics, were further improved.\nCONCLUSIONS: Approximately 40% of HCM probands have a nonfamilial subtype, with later onset and less severe clinical course. We propose a revised clinical pathway for management, highlighting the role of genetic testing, a detailed pedigree, and refined clinical surveillance recommendations for family members.","container-title":"Circulation. Cardiovascular Genetics","DOI":"10.1161/CIRCGENETICS.116.001620","ISSN":"1942-3268","issue":"2","journalAbbreviation":"Circ Cardiovasc Genet","language":"eng","note":"PMID: 28408708","page":"e001620","source":"PubMed","title":"Nonfamilial Hypertrophic Cardiomyopathy: Prevalence, Natural History, and Clinical Implications","title-short":"Nonfamilial Hypertrophic Cardiomyopathy","volume":"10","author":[{"family":"Ingles","given":"Jodie"},{"family":"Burns","given":"Charlotte"},{"family":"Bagnall","given":"Richard D."},{"family":"Lam","given":"Lien"},{"family":"Yeates","given":"Laura"},{"family":"Sarina","given":"Tanya"},{"family":"Puranik","given":"Rajesh"},{"family":"Briffa","given":"Tom"},{"family":"Atherton","given":"John J."},{"family":"Driscoll","given":"Tim"},{"family":"Semsarian","given":"Christopher"}],"issued":{"date-parts":[["2017",4]]}}}],"schema":"https://github.com/citation-style-language/schema/raw/master/csl-citation.json"} </w:instrText>
      </w:r>
      <w:r w:rsidR="00A76EE4">
        <w:rPr>
          <w:rFonts w:ascii="Roboto" w:hAnsi="Roboto"/>
          <w:sz w:val="22"/>
          <w:szCs w:val="22"/>
          <w:lang w:val="en-US"/>
        </w:rPr>
        <w:fldChar w:fldCharType="separate"/>
      </w:r>
      <w:r w:rsidR="000F1D08" w:rsidRPr="00B7409A">
        <w:rPr>
          <w:rFonts w:ascii="Roboto" w:hAnsi="Roboto"/>
          <w:sz w:val="22"/>
          <w:vertAlign w:val="superscript"/>
          <w:lang w:val="en-US"/>
        </w:rPr>
        <w:t>4–8</w:t>
      </w:r>
      <w:r w:rsidR="00A76EE4">
        <w:rPr>
          <w:rFonts w:ascii="Roboto" w:hAnsi="Roboto"/>
          <w:sz w:val="22"/>
          <w:szCs w:val="22"/>
          <w:lang w:val="en-US"/>
        </w:rPr>
        <w:fldChar w:fldCharType="end"/>
      </w:r>
      <w:r w:rsidR="00A76EE4">
        <w:rPr>
          <w:rFonts w:ascii="Roboto" w:hAnsi="Roboto"/>
          <w:sz w:val="22"/>
          <w:szCs w:val="22"/>
          <w:lang w:val="en-US"/>
        </w:rPr>
        <w:t xml:space="preserve">. </w:t>
      </w:r>
      <w:r w:rsidRPr="00391E8B">
        <w:rPr>
          <w:rFonts w:ascii="Roboto" w:hAnsi="Roboto"/>
          <w:sz w:val="22"/>
          <w:szCs w:val="22"/>
          <w:lang w:val="en-US"/>
        </w:rPr>
        <w:t>However,</w:t>
      </w:r>
      <w:r w:rsidR="004A1EC3">
        <w:rPr>
          <w:rFonts w:ascii="Roboto" w:hAnsi="Roboto"/>
          <w:sz w:val="22"/>
          <w:szCs w:val="22"/>
          <w:lang w:val="en-US"/>
        </w:rPr>
        <w:t xml:space="preserve"> </w:t>
      </w:r>
      <w:r w:rsidR="00822DD1">
        <w:rPr>
          <w:rFonts w:ascii="Roboto" w:hAnsi="Roboto"/>
          <w:sz w:val="22"/>
          <w:szCs w:val="22"/>
          <w:lang w:val="en-US"/>
        </w:rPr>
        <w:t>how</w:t>
      </w:r>
      <w:r w:rsidR="004A1EC3">
        <w:rPr>
          <w:rFonts w:ascii="Roboto" w:hAnsi="Roboto"/>
          <w:sz w:val="22"/>
          <w:szCs w:val="22"/>
          <w:lang w:val="en-US"/>
        </w:rPr>
        <w:t xml:space="preserve"> comorbidities</w:t>
      </w:r>
      <w:r w:rsidR="00822DD1">
        <w:rPr>
          <w:rFonts w:ascii="Roboto" w:hAnsi="Roboto"/>
          <w:sz w:val="22"/>
          <w:szCs w:val="22"/>
          <w:lang w:val="en-US"/>
        </w:rPr>
        <w:t xml:space="preserve"> influence </w:t>
      </w:r>
      <w:r w:rsidR="00567B0F">
        <w:rPr>
          <w:rFonts w:ascii="Roboto" w:hAnsi="Roboto"/>
          <w:sz w:val="22"/>
          <w:szCs w:val="22"/>
          <w:lang w:val="en-US"/>
        </w:rPr>
        <w:t xml:space="preserve">clinical </w:t>
      </w:r>
      <w:r w:rsidR="00822DD1">
        <w:rPr>
          <w:rFonts w:ascii="Roboto" w:hAnsi="Roboto"/>
          <w:sz w:val="22"/>
          <w:szCs w:val="22"/>
          <w:lang w:val="en-US"/>
        </w:rPr>
        <w:t>outcomes</w:t>
      </w:r>
      <w:r w:rsidR="00567B0F">
        <w:rPr>
          <w:rFonts w:ascii="Roboto" w:hAnsi="Roboto"/>
          <w:sz w:val="22"/>
          <w:szCs w:val="22"/>
          <w:lang w:val="en-US"/>
        </w:rPr>
        <w:t xml:space="preserve"> </w:t>
      </w:r>
      <w:r w:rsidR="007E2C25">
        <w:rPr>
          <w:rFonts w:ascii="Roboto" w:hAnsi="Roboto"/>
          <w:sz w:val="22"/>
          <w:szCs w:val="22"/>
          <w:lang w:val="en-US"/>
        </w:rPr>
        <w:t>in</w:t>
      </w:r>
      <w:r w:rsidR="008E71EB">
        <w:rPr>
          <w:rFonts w:ascii="Roboto" w:hAnsi="Roboto"/>
          <w:sz w:val="22"/>
          <w:szCs w:val="22"/>
          <w:lang w:val="en-US"/>
        </w:rPr>
        <w:t xml:space="preserve"> </w:t>
      </w:r>
      <w:proofErr w:type="spellStart"/>
      <w:r w:rsidR="008E71EB">
        <w:rPr>
          <w:rFonts w:ascii="Roboto" w:hAnsi="Roboto"/>
          <w:sz w:val="22"/>
          <w:szCs w:val="22"/>
          <w:lang w:val="en-US"/>
        </w:rPr>
        <w:t>sarcomeric</w:t>
      </w:r>
      <w:proofErr w:type="spellEnd"/>
      <w:r w:rsidR="008E71EB">
        <w:rPr>
          <w:rFonts w:ascii="Roboto" w:hAnsi="Roboto"/>
          <w:sz w:val="22"/>
          <w:szCs w:val="22"/>
          <w:lang w:val="en-US"/>
        </w:rPr>
        <w:t xml:space="preserve"> v</w:t>
      </w:r>
      <w:r w:rsidR="007E2C25">
        <w:rPr>
          <w:rFonts w:ascii="Roboto" w:hAnsi="Roboto"/>
          <w:sz w:val="22"/>
          <w:szCs w:val="22"/>
          <w:lang w:val="en-US"/>
        </w:rPr>
        <w:t>ersu</w:t>
      </w:r>
      <w:r w:rsidR="008E71EB">
        <w:rPr>
          <w:rFonts w:ascii="Roboto" w:hAnsi="Roboto"/>
          <w:sz w:val="22"/>
          <w:szCs w:val="22"/>
          <w:lang w:val="en-US"/>
        </w:rPr>
        <w:t>s non-</w:t>
      </w:r>
      <w:proofErr w:type="spellStart"/>
      <w:r w:rsidR="008E71EB">
        <w:rPr>
          <w:rFonts w:ascii="Roboto" w:hAnsi="Roboto"/>
          <w:sz w:val="22"/>
          <w:szCs w:val="22"/>
          <w:lang w:val="en-US"/>
        </w:rPr>
        <w:t>sarcomeric</w:t>
      </w:r>
      <w:proofErr w:type="spellEnd"/>
      <w:r w:rsidR="008E71EB">
        <w:rPr>
          <w:rFonts w:ascii="Roboto" w:hAnsi="Roboto"/>
          <w:sz w:val="22"/>
          <w:szCs w:val="22"/>
          <w:lang w:val="en-US"/>
        </w:rPr>
        <w:t xml:space="preserve"> HCM</w:t>
      </w:r>
      <w:r w:rsidRPr="00391E8B">
        <w:rPr>
          <w:rFonts w:ascii="Roboto" w:hAnsi="Roboto"/>
          <w:sz w:val="22"/>
          <w:szCs w:val="22"/>
          <w:lang w:val="en-US"/>
        </w:rPr>
        <w:t xml:space="preserve"> is</w:t>
      </w:r>
      <w:r w:rsidR="00822DD1">
        <w:rPr>
          <w:rFonts w:ascii="Roboto" w:hAnsi="Roboto"/>
          <w:sz w:val="22"/>
          <w:szCs w:val="22"/>
          <w:lang w:val="en-US"/>
        </w:rPr>
        <w:t xml:space="preserve"> less well understood</w:t>
      </w:r>
      <w:r w:rsidR="00567B0F">
        <w:rPr>
          <w:rFonts w:ascii="Roboto" w:hAnsi="Roboto"/>
          <w:sz w:val="22"/>
          <w:szCs w:val="22"/>
          <w:lang w:val="en-US"/>
        </w:rPr>
        <w:t>.</w:t>
      </w:r>
      <w:r w:rsidR="00822DD1">
        <w:rPr>
          <w:rFonts w:ascii="Roboto" w:hAnsi="Roboto"/>
          <w:sz w:val="22"/>
          <w:szCs w:val="22"/>
          <w:lang w:val="en-US"/>
        </w:rPr>
        <w:t xml:space="preserve"> </w:t>
      </w:r>
      <w:r w:rsidR="00567B0F">
        <w:rPr>
          <w:rFonts w:ascii="Roboto" w:hAnsi="Roboto"/>
          <w:sz w:val="22"/>
          <w:szCs w:val="22"/>
          <w:lang w:val="en-US"/>
        </w:rPr>
        <w:t>Such information would help to</w:t>
      </w:r>
      <w:r w:rsidR="008B3566">
        <w:rPr>
          <w:rFonts w:ascii="Roboto" w:hAnsi="Roboto"/>
          <w:sz w:val="22"/>
          <w:szCs w:val="22"/>
          <w:lang w:val="en-US"/>
        </w:rPr>
        <w:t xml:space="preserve"> optimize</w:t>
      </w:r>
      <w:r w:rsidR="00705B1C" w:rsidRPr="00391E8B">
        <w:rPr>
          <w:rFonts w:ascii="Roboto" w:hAnsi="Roboto"/>
          <w:sz w:val="22"/>
          <w:szCs w:val="22"/>
          <w:lang w:val="en-US"/>
        </w:rPr>
        <w:t xml:space="preserve"> </w:t>
      </w:r>
      <w:r w:rsidR="008B3566">
        <w:rPr>
          <w:rFonts w:ascii="Roboto" w:hAnsi="Roboto"/>
          <w:sz w:val="22"/>
          <w:szCs w:val="22"/>
          <w:lang w:val="en-US"/>
        </w:rPr>
        <w:t xml:space="preserve">the </w:t>
      </w:r>
      <w:r w:rsidR="00705B1C" w:rsidRPr="00391E8B">
        <w:rPr>
          <w:rFonts w:ascii="Roboto" w:hAnsi="Roboto"/>
          <w:sz w:val="22"/>
          <w:szCs w:val="22"/>
          <w:lang w:val="en-US"/>
        </w:rPr>
        <w:t>care of individual</w:t>
      </w:r>
      <w:r w:rsidRPr="00391E8B">
        <w:rPr>
          <w:rFonts w:ascii="Roboto" w:hAnsi="Roboto"/>
          <w:sz w:val="22"/>
          <w:szCs w:val="22"/>
          <w:lang w:val="en-US"/>
        </w:rPr>
        <w:t xml:space="preserve"> patient</w:t>
      </w:r>
      <w:r w:rsidR="00705B1C" w:rsidRPr="00391E8B">
        <w:rPr>
          <w:rFonts w:ascii="Roboto" w:hAnsi="Roboto"/>
          <w:sz w:val="22"/>
          <w:szCs w:val="22"/>
          <w:lang w:val="en-US"/>
        </w:rPr>
        <w:t>s</w:t>
      </w:r>
      <w:r w:rsidR="00472249" w:rsidRPr="00391E8B">
        <w:rPr>
          <w:rFonts w:ascii="Roboto" w:hAnsi="Roboto"/>
          <w:sz w:val="22"/>
          <w:szCs w:val="22"/>
          <w:lang w:val="en-US"/>
        </w:rPr>
        <w:t xml:space="preserve"> and</w:t>
      </w:r>
      <w:r w:rsidR="000E24D6" w:rsidRPr="00391E8B">
        <w:rPr>
          <w:rFonts w:ascii="Roboto" w:hAnsi="Roboto"/>
          <w:sz w:val="22"/>
          <w:szCs w:val="22"/>
          <w:lang w:val="en-US"/>
        </w:rPr>
        <w:t xml:space="preserve"> their families</w:t>
      </w:r>
      <w:r w:rsidRPr="00391E8B">
        <w:rPr>
          <w:rFonts w:ascii="Roboto" w:hAnsi="Roboto"/>
          <w:sz w:val="22"/>
          <w:szCs w:val="22"/>
          <w:lang w:val="en-US"/>
        </w:rPr>
        <w:t xml:space="preserve">. </w:t>
      </w:r>
    </w:p>
    <w:p w14:paraId="0EB24ED9" w14:textId="2E533E5A" w:rsidR="00E70B7D" w:rsidRDefault="00567B0F" w:rsidP="00DA67FA">
      <w:pPr>
        <w:spacing w:line="480" w:lineRule="auto"/>
        <w:rPr>
          <w:rFonts w:ascii="Roboto" w:hAnsi="Roboto"/>
          <w:sz w:val="22"/>
          <w:szCs w:val="22"/>
          <w:lang w:val="en-US"/>
        </w:rPr>
      </w:pPr>
      <w:r>
        <w:rPr>
          <w:rFonts w:ascii="Roboto" w:hAnsi="Roboto"/>
          <w:sz w:val="22"/>
          <w:szCs w:val="22"/>
          <w:lang w:val="en-US"/>
        </w:rPr>
        <w:t>With this study, w</w:t>
      </w:r>
      <w:r w:rsidR="009E4A4E">
        <w:rPr>
          <w:rFonts w:ascii="Roboto" w:hAnsi="Roboto"/>
          <w:sz w:val="22"/>
          <w:szCs w:val="22"/>
          <w:lang w:val="en-US"/>
        </w:rPr>
        <w:t>e</w:t>
      </w:r>
      <w:r w:rsidR="000F7E82" w:rsidRPr="00391E8B">
        <w:rPr>
          <w:rFonts w:ascii="Roboto" w:hAnsi="Roboto"/>
          <w:sz w:val="22"/>
          <w:szCs w:val="22"/>
          <w:lang w:val="en-US"/>
        </w:rPr>
        <w:t xml:space="preserve"> aim</w:t>
      </w:r>
      <w:r w:rsidR="0094269B">
        <w:rPr>
          <w:rFonts w:ascii="Roboto" w:hAnsi="Roboto"/>
          <w:sz w:val="22"/>
          <w:szCs w:val="22"/>
          <w:lang w:val="en-US"/>
        </w:rPr>
        <w:t>ed</w:t>
      </w:r>
      <w:r w:rsidR="000F7E82" w:rsidRPr="00391E8B">
        <w:rPr>
          <w:rFonts w:ascii="Roboto" w:hAnsi="Roboto"/>
          <w:sz w:val="22"/>
          <w:szCs w:val="22"/>
          <w:lang w:val="en-US"/>
        </w:rPr>
        <w:t xml:space="preserve"> to </w:t>
      </w:r>
      <w:r w:rsidR="00881562" w:rsidRPr="00391E8B">
        <w:rPr>
          <w:rFonts w:ascii="Roboto" w:hAnsi="Roboto"/>
          <w:sz w:val="22"/>
          <w:szCs w:val="22"/>
          <w:lang w:val="en-US"/>
        </w:rPr>
        <w:t xml:space="preserve">contrast </w:t>
      </w:r>
      <w:r w:rsidR="00D03BCC">
        <w:rPr>
          <w:rFonts w:ascii="Roboto" w:hAnsi="Roboto"/>
          <w:sz w:val="22"/>
          <w:szCs w:val="22"/>
          <w:lang w:val="en-US"/>
        </w:rPr>
        <w:t xml:space="preserve">disease trajectories in </w:t>
      </w:r>
      <w:r w:rsidR="000F7E82" w:rsidRPr="00391E8B">
        <w:rPr>
          <w:rFonts w:ascii="Roboto" w:hAnsi="Roboto"/>
          <w:sz w:val="22"/>
          <w:szCs w:val="22"/>
          <w:lang w:val="en-US"/>
        </w:rPr>
        <w:t xml:space="preserve">patients with </w:t>
      </w:r>
      <w:proofErr w:type="spellStart"/>
      <w:r w:rsidR="00DE0329" w:rsidRPr="00391E8B">
        <w:rPr>
          <w:rFonts w:ascii="Roboto" w:hAnsi="Roboto"/>
          <w:sz w:val="22"/>
          <w:szCs w:val="22"/>
          <w:lang w:val="en-US"/>
        </w:rPr>
        <w:t>sarcomeric</w:t>
      </w:r>
      <w:proofErr w:type="spellEnd"/>
      <w:r w:rsidR="000F7E82" w:rsidRPr="00391E8B">
        <w:rPr>
          <w:rFonts w:ascii="Roboto" w:hAnsi="Roboto"/>
          <w:sz w:val="22"/>
          <w:szCs w:val="22"/>
          <w:lang w:val="en-US"/>
        </w:rPr>
        <w:t xml:space="preserve"> and non-</w:t>
      </w:r>
      <w:proofErr w:type="spellStart"/>
      <w:r w:rsidR="00DE0329" w:rsidRPr="00391E8B">
        <w:rPr>
          <w:rFonts w:ascii="Roboto" w:hAnsi="Roboto"/>
          <w:sz w:val="22"/>
          <w:szCs w:val="22"/>
          <w:lang w:val="en-US"/>
        </w:rPr>
        <w:t>sarcomeric</w:t>
      </w:r>
      <w:proofErr w:type="spellEnd"/>
      <w:r w:rsidR="000F7E82" w:rsidRPr="00391E8B">
        <w:rPr>
          <w:rFonts w:ascii="Roboto" w:hAnsi="Roboto"/>
          <w:sz w:val="22"/>
          <w:szCs w:val="22"/>
          <w:lang w:val="en-US"/>
        </w:rPr>
        <w:t xml:space="preserve"> HCM, </w:t>
      </w:r>
      <w:r w:rsidR="00D03BCC">
        <w:rPr>
          <w:rFonts w:ascii="Roboto" w:hAnsi="Roboto"/>
          <w:sz w:val="22"/>
          <w:szCs w:val="22"/>
          <w:lang w:val="en-US"/>
        </w:rPr>
        <w:t>focusing</w:t>
      </w:r>
      <w:r w:rsidR="000F7E82" w:rsidRPr="00391E8B">
        <w:rPr>
          <w:rFonts w:ascii="Roboto" w:hAnsi="Roboto"/>
          <w:sz w:val="22"/>
          <w:szCs w:val="22"/>
          <w:lang w:val="en-US"/>
        </w:rPr>
        <w:t xml:space="preserve"> on</w:t>
      </w:r>
      <w:r w:rsidR="006231BB">
        <w:rPr>
          <w:rFonts w:ascii="Roboto" w:hAnsi="Roboto"/>
          <w:sz w:val="22"/>
          <w:szCs w:val="22"/>
          <w:lang w:val="en-US"/>
        </w:rPr>
        <w:t xml:space="preserve"> assessing the impact of comorbidities </w:t>
      </w:r>
      <w:r w:rsidR="00822DD1">
        <w:rPr>
          <w:rFonts w:ascii="Roboto" w:hAnsi="Roboto"/>
          <w:sz w:val="22"/>
          <w:szCs w:val="22"/>
          <w:lang w:val="en-US"/>
        </w:rPr>
        <w:t>on</w:t>
      </w:r>
      <w:r w:rsidR="007E2C25">
        <w:rPr>
          <w:rFonts w:ascii="Roboto" w:hAnsi="Roboto"/>
          <w:sz w:val="22"/>
          <w:szCs w:val="22"/>
          <w:lang w:val="en-US"/>
        </w:rPr>
        <w:t xml:space="preserve"> the</w:t>
      </w:r>
      <w:r w:rsidR="00245B74">
        <w:rPr>
          <w:rFonts w:ascii="Roboto" w:hAnsi="Roboto"/>
          <w:sz w:val="22"/>
          <w:szCs w:val="22"/>
          <w:lang w:val="en-US"/>
        </w:rPr>
        <w:t xml:space="preserve"> longitudinal</w:t>
      </w:r>
      <w:r w:rsidR="00CA4258" w:rsidRPr="00391E8B">
        <w:rPr>
          <w:rFonts w:ascii="Roboto" w:hAnsi="Roboto"/>
          <w:sz w:val="22"/>
          <w:szCs w:val="22"/>
          <w:lang w:val="en-US"/>
        </w:rPr>
        <w:t xml:space="preserve"> </w:t>
      </w:r>
      <w:r w:rsidR="007E2C25">
        <w:rPr>
          <w:rFonts w:ascii="Roboto" w:hAnsi="Roboto"/>
          <w:sz w:val="22"/>
          <w:szCs w:val="22"/>
          <w:lang w:val="en-US"/>
        </w:rPr>
        <w:t>sequence of events</w:t>
      </w:r>
      <w:r w:rsidR="000F7E82" w:rsidRPr="00391E8B">
        <w:rPr>
          <w:rFonts w:ascii="Roboto" w:hAnsi="Roboto"/>
          <w:sz w:val="22"/>
          <w:szCs w:val="22"/>
          <w:lang w:val="en-US"/>
        </w:rPr>
        <w:t xml:space="preserve">. </w:t>
      </w:r>
    </w:p>
    <w:p w14:paraId="0C846A31" w14:textId="1D7BC941" w:rsidR="000F7E82" w:rsidRPr="00391E8B" w:rsidRDefault="000F7E82" w:rsidP="00DA67FA">
      <w:pPr>
        <w:spacing w:line="480" w:lineRule="auto"/>
        <w:rPr>
          <w:rFonts w:ascii="Roboto" w:hAnsi="Roboto"/>
          <w:sz w:val="22"/>
          <w:szCs w:val="22"/>
          <w:lang w:val="en-US"/>
        </w:rPr>
      </w:pPr>
    </w:p>
    <w:p w14:paraId="4EEA87E2" w14:textId="77777777" w:rsidR="001D711A" w:rsidRPr="00391E8B" w:rsidRDefault="001D711A" w:rsidP="003157B8">
      <w:pPr>
        <w:rPr>
          <w:rFonts w:ascii="Roboto" w:hAnsi="Roboto"/>
          <w:b/>
          <w:bCs/>
          <w:sz w:val="22"/>
          <w:szCs w:val="22"/>
          <w:lang w:val="en-US"/>
        </w:rPr>
      </w:pPr>
      <w:r w:rsidRPr="00391E8B">
        <w:rPr>
          <w:rFonts w:ascii="Roboto" w:hAnsi="Roboto"/>
          <w:b/>
          <w:bCs/>
          <w:sz w:val="22"/>
          <w:szCs w:val="22"/>
          <w:lang w:val="en-US"/>
        </w:rPr>
        <w:br w:type="page"/>
      </w:r>
      <w:r w:rsidRPr="00391E8B">
        <w:rPr>
          <w:rFonts w:ascii="Roboto" w:hAnsi="Roboto"/>
          <w:b/>
          <w:bCs/>
          <w:sz w:val="22"/>
          <w:szCs w:val="22"/>
          <w:lang w:val="en-US"/>
        </w:rPr>
        <w:lastRenderedPageBreak/>
        <w:t>METHODS:</w:t>
      </w:r>
    </w:p>
    <w:p w14:paraId="166BB7C7" w14:textId="77777777" w:rsidR="003D647E" w:rsidRPr="00391E8B" w:rsidRDefault="001D711A" w:rsidP="001D711A">
      <w:pPr>
        <w:spacing w:line="480" w:lineRule="auto"/>
        <w:rPr>
          <w:rFonts w:ascii="Roboto" w:hAnsi="Roboto"/>
          <w:sz w:val="22"/>
          <w:szCs w:val="22"/>
          <w:lang w:val="en-US"/>
        </w:rPr>
      </w:pPr>
      <w:r w:rsidRPr="00391E8B">
        <w:rPr>
          <w:rFonts w:ascii="Roboto" w:hAnsi="Roboto"/>
          <w:b/>
          <w:bCs/>
          <w:i/>
          <w:iCs/>
          <w:sz w:val="22"/>
          <w:szCs w:val="22"/>
          <w:lang w:val="en-US"/>
        </w:rPr>
        <w:t>Study Design:</w:t>
      </w:r>
      <w:r w:rsidRPr="00391E8B">
        <w:rPr>
          <w:rFonts w:ascii="Roboto" w:hAnsi="Roboto"/>
          <w:sz w:val="22"/>
          <w:szCs w:val="22"/>
          <w:lang w:val="en-US"/>
        </w:rPr>
        <w:t xml:space="preserve"> </w:t>
      </w:r>
    </w:p>
    <w:p w14:paraId="772FE762" w14:textId="2A1F4B2C" w:rsidR="005B164B" w:rsidRPr="00391E8B" w:rsidRDefault="00E20A44" w:rsidP="00C11D6C">
      <w:pPr>
        <w:spacing w:line="480" w:lineRule="auto"/>
        <w:rPr>
          <w:rFonts w:ascii="Roboto" w:hAnsi="Roboto"/>
          <w:sz w:val="22"/>
          <w:szCs w:val="22"/>
          <w:lang w:val="en-US"/>
        </w:rPr>
      </w:pPr>
      <w:r w:rsidRPr="00391E8B">
        <w:rPr>
          <w:rFonts w:ascii="Roboto" w:hAnsi="Roboto"/>
          <w:sz w:val="22"/>
          <w:szCs w:val="22"/>
          <w:lang w:val="en-US"/>
        </w:rPr>
        <w:t>This was a</w:t>
      </w:r>
      <w:r w:rsidR="001D711A" w:rsidRPr="00391E8B">
        <w:rPr>
          <w:rFonts w:ascii="Roboto" w:hAnsi="Roboto"/>
          <w:sz w:val="22"/>
          <w:szCs w:val="22"/>
          <w:lang w:val="en-US"/>
        </w:rPr>
        <w:t xml:space="preserve"> multicenter observational study </w:t>
      </w:r>
      <w:r w:rsidR="005B164B" w:rsidRPr="00391E8B">
        <w:rPr>
          <w:rFonts w:ascii="Roboto" w:hAnsi="Roboto"/>
          <w:sz w:val="22"/>
          <w:szCs w:val="22"/>
          <w:lang w:val="en-US"/>
        </w:rPr>
        <w:t xml:space="preserve">using data from </w:t>
      </w:r>
      <w:r w:rsidRPr="00391E8B">
        <w:rPr>
          <w:rFonts w:ascii="Roboto" w:hAnsi="Roboto"/>
          <w:sz w:val="22"/>
          <w:szCs w:val="22"/>
          <w:lang w:val="en-US"/>
        </w:rPr>
        <w:t>the Sarcomeric Human Cardiomyopathy Registry (</w:t>
      </w:r>
      <w:proofErr w:type="spellStart"/>
      <w:r w:rsidR="001D711A" w:rsidRPr="00391E8B">
        <w:rPr>
          <w:rFonts w:ascii="Roboto" w:hAnsi="Roboto"/>
          <w:sz w:val="22"/>
          <w:szCs w:val="22"/>
          <w:lang w:val="en-US"/>
        </w:rPr>
        <w:t>SHaRe</w:t>
      </w:r>
      <w:proofErr w:type="spellEnd"/>
      <w:r w:rsidRPr="00391E8B">
        <w:rPr>
          <w:rFonts w:ascii="Roboto" w:hAnsi="Roboto"/>
          <w:sz w:val="22"/>
          <w:szCs w:val="22"/>
          <w:lang w:val="en-US"/>
        </w:rPr>
        <w:t>)</w:t>
      </w:r>
      <w:r w:rsidR="001D711A" w:rsidRPr="00391E8B">
        <w:rPr>
          <w:rFonts w:ascii="Roboto" w:hAnsi="Roboto"/>
          <w:sz w:val="22"/>
          <w:szCs w:val="22"/>
          <w:lang w:val="en-US"/>
        </w:rPr>
        <w:t>.</w:t>
      </w:r>
      <w:r w:rsidR="001D711A" w:rsidRPr="00391E8B">
        <w:rPr>
          <w:rFonts w:ascii="Roboto" w:hAnsi="Roboto"/>
          <w:b/>
          <w:bCs/>
          <w:i/>
          <w:iCs/>
          <w:sz w:val="22"/>
          <w:szCs w:val="22"/>
          <w:lang w:val="en-US"/>
        </w:rPr>
        <w:t xml:space="preserve"> </w:t>
      </w:r>
      <w:proofErr w:type="spellStart"/>
      <w:r w:rsidR="001D711A" w:rsidRPr="00391E8B">
        <w:rPr>
          <w:rFonts w:ascii="Roboto" w:hAnsi="Roboto"/>
          <w:sz w:val="22"/>
          <w:szCs w:val="22"/>
          <w:lang w:val="en-US"/>
        </w:rPr>
        <w:t>SHaRe</w:t>
      </w:r>
      <w:proofErr w:type="spellEnd"/>
      <w:r w:rsidR="001D711A" w:rsidRPr="00391E8B">
        <w:rPr>
          <w:rFonts w:ascii="Roboto" w:hAnsi="Roboto"/>
          <w:sz w:val="22"/>
          <w:szCs w:val="22"/>
          <w:lang w:val="en-US"/>
        </w:rPr>
        <w:t xml:space="preserve"> </w:t>
      </w:r>
      <w:r w:rsidRPr="00391E8B">
        <w:rPr>
          <w:rFonts w:ascii="Roboto" w:hAnsi="Roboto"/>
          <w:sz w:val="22"/>
          <w:szCs w:val="22"/>
          <w:lang w:val="en-US"/>
        </w:rPr>
        <w:t>is</w:t>
      </w:r>
      <w:r w:rsidR="001D711A" w:rsidRPr="00391E8B">
        <w:rPr>
          <w:rFonts w:ascii="Roboto" w:hAnsi="Roboto"/>
          <w:sz w:val="22"/>
          <w:szCs w:val="22"/>
          <w:lang w:val="en-US"/>
        </w:rPr>
        <w:t xml:space="preserve"> a longitudinal database of patients with HCM </w:t>
      </w:r>
      <w:r w:rsidR="005B164B" w:rsidRPr="00391E8B">
        <w:rPr>
          <w:rFonts w:ascii="Roboto" w:hAnsi="Roboto"/>
          <w:sz w:val="22"/>
          <w:szCs w:val="22"/>
          <w:lang w:val="en-US"/>
        </w:rPr>
        <w:t xml:space="preserve">who </w:t>
      </w:r>
      <w:r w:rsidR="00F51D8D" w:rsidRPr="00391E8B">
        <w:rPr>
          <w:rFonts w:ascii="Roboto" w:hAnsi="Roboto"/>
          <w:sz w:val="22"/>
          <w:szCs w:val="22"/>
          <w:lang w:val="en-US"/>
        </w:rPr>
        <w:t>receive care</w:t>
      </w:r>
      <w:r w:rsidR="005B164B" w:rsidRPr="00391E8B">
        <w:rPr>
          <w:rFonts w:ascii="Roboto" w:hAnsi="Roboto"/>
          <w:sz w:val="22"/>
          <w:szCs w:val="22"/>
          <w:lang w:val="en-US"/>
        </w:rPr>
        <w:t xml:space="preserve"> </w:t>
      </w:r>
      <w:r w:rsidR="001D711A" w:rsidRPr="00391E8B">
        <w:rPr>
          <w:rFonts w:ascii="Roboto" w:hAnsi="Roboto"/>
          <w:sz w:val="22"/>
          <w:szCs w:val="22"/>
          <w:lang w:val="en-US"/>
        </w:rPr>
        <w:t xml:space="preserve">at </w:t>
      </w:r>
      <w:r w:rsidR="00F00275" w:rsidRPr="00391E8B">
        <w:rPr>
          <w:rFonts w:ascii="Roboto" w:hAnsi="Roboto"/>
          <w:sz w:val="22"/>
          <w:szCs w:val="22"/>
          <w:lang w:val="en-US"/>
        </w:rPr>
        <w:t>1</w:t>
      </w:r>
      <w:r w:rsidR="005A18B9">
        <w:rPr>
          <w:rFonts w:ascii="Roboto" w:hAnsi="Roboto"/>
          <w:sz w:val="22"/>
          <w:szCs w:val="22"/>
          <w:lang w:val="en-US"/>
        </w:rPr>
        <w:t>2</w:t>
      </w:r>
      <w:r w:rsidR="001D711A" w:rsidRPr="00391E8B">
        <w:rPr>
          <w:rFonts w:ascii="Roboto" w:hAnsi="Roboto"/>
          <w:sz w:val="22"/>
          <w:szCs w:val="22"/>
          <w:lang w:val="en-US"/>
        </w:rPr>
        <w:t xml:space="preserve"> international</w:t>
      </w:r>
      <w:r w:rsidR="00241DE5">
        <w:rPr>
          <w:rFonts w:ascii="Roboto" w:hAnsi="Roboto"/>
          <w:sz w:val="22"/>
          <w:szCs w:val="22"/>
          <w:lang w:val="en-US"/>
        </w:rPr>
        <w:t xml:space="preserve"> </w:t>
      </w:r>
      <w:r w:rsidR="001D711A" w:rsidRPr="00391E8B">
        <w:rPr>
          <w:rFonts w:ascii="Roboto" w:hAnsi="Roboto"/>
          <w:sz w:val="22"/>
          <w:szCs w:val="22"/>
          <w:lang w:val="en-US"/>
        </w:rPr>
        <w:t xml:space="preserve">expert HCM centers. </w:t>
      </w:r>
      <w:r w:rsidR="00C11D6C" w:rsidRPr="00391E8B">
        <w:rPr>
          <w:rFonts w:ascii="Roboto" w:hAnsi="Roboto"/>
          <w:sz w:val="22"/>
          <w:szCs w:val="22"/>
          <w:lang w:val="en-US"/>
        </w:rPr>
        <w:t>Collected</w:t>
      </w:r>
      <w:r w:rsidR="001D711A" w:rsidRPr="00391E8B">
        <w:rPr>
          <w:rFonts w:ascii="Roboto" w:hAnsi="Roboto"/>
          <w:sz w:val="22"/>
          <w:szCs w:val="22"/>
          <w:lang w:val="en-US"/>
        </w:rPr>
        <w:t xml:space="preserve"> data include </w:t>
      </w:r>
      <w:r w:rsidR="00DE0329" w:rsidRPr="00391E8B">
        <w:rPr>
          <w:rFonts w:ascii="Roboto" w:hAnsi="Roboto"/>
          <w:sz w:val="22"/>
          <w:szCs w:val="22"/>
          <w:lang w:val="en-US"/>
        </w:rPr>
        <w:t>cardiovascular</w:t>
      </w:r>
      <w:r w:rsidR="001D711A" w:rsidRPr="00391E8B">
        <w:rPr>
          <w:rFonts w:ascii="Roboto" w:hAnsi="Roboto"/>
          <w:sz w:val="22"/>
          <w:szCs w:val="22"/>
          <w:lang w:val="en-US"/>
        </w:rPr>
        <w:t xml:space="preserve"> events prior to </w:t>
      </w:r>
      <w:r w:rsidR="00A62DC8">
        <w:rPr>
          <w:rFonts w:ascii="Roboto" w:hAnsi="Roboto"/>
          <w:sz w:val="22"/>
          <w:szCs w:val="22"/>
          <w:lang w:val="en-US"/>
        </w:rPr>
        <w:t>first</w:t>
      </w:r>
      <w:r w:rsidR="00A62DC8" w:rsidRPr="00391E8B">
        <w:rPr>
          <w:rFonts w:ascii="Roboto" w:hAnsi="Roboto"/>
          <w:sz w:val="22"/>
          <w:szCs w:val="22"/>
          <w:lang w:val="en-US"/>
        </w:rPr>
        <w:t xml:space="preserve"> </w:t>
      </w:r>
      <w:r w:rsidR="00E835E2" w:rsidRPr="00391E8B">
        <w:rPr>
          <w:rFonts w:ascii="Roboto" w:hAnsi="Roboto"/>
          <w:sz w:val="22"/>
          <w:szCs w:val="22"/>
          <w:lang w:val="en-US"/>
        </w:rPr>
        <w:t xml:space="preserve">visit at a </w:t>
      </w:r>
      <w:proofErr w:type="spellStart"/>
      <w:r w:rsidR="001D711A" w:rsidRPr="00391E8B">
        <w:rPr>
          <w:rFonts w:ascii="Roboto" w:hAnsi="Roboto"/>
          <w:sz w:val="22"/>
          <w:szCs w:val="22"/>
          <w:lang w:val="en-US"/>
        </w:rPr>
        <w:t>SHaRe</w:t>
      </w:r>
      <w:proofErr w:type="spellEnd"/>
      <w:r w:rsidR="001D711A" w:rsidRPr="00391E8B">
        <w:rPr>
          <w:rFonts w:ascii="Roboto" w:hAnsi="Roboto"/>
          <w:sz w:val="22"/>
          <w:szCs w:val="22"/>
          <w:lang w:val="en-US"/>
        </w:rPr>
        <w:t xml:space="preserve"> </w:t>
      </w:r>
      <w:r w:rsidR="00E835E2" w:rsidRPr="00391E8B">
        <w:rPr>
          <w:rFonts w:ascii="Roboto" w:hAnsi="Roboto"/>
          <w:sz w:val="22"/>
          <w:szCs w:val="22"/>
          <w:lang w:val="en-US"/>
        </w:rPr>
        <w:t>site</w:t>
      </w:r>
      <w:r w:rsidR="001D711A" w:rsidRPr="00391E8B">
        <w:rPr>
          <w:rFonts w:ascii="Roboto" w:hAnsi="Roboto"/>
          <w:sz w:val="22"/>
          <w:szCs w:val="22"/>
          <w:lang w:val="en-US"/>
        </w:rPr>
        <w:t xml:space="preserve">, </w:t>
      </w:r>
      <w:r w:rsidR="00C11D6C" w:rsidRPr="00391E8B">
        <w:rPr>
          <w:rFonts w:ascii="Roboto" w:hAnsi="Roboto"/>
          <w:sz w:val="22"/>
          <w:szCs w:val="22"/>
          <w:lang w:val="en-US"/>
        </w:rPr>
        <w:t xml:space="preserve">demographics, clinical characteristics, </w:t>
      </w:r>
      <w:r w:rsidR="00400129" w:rsidRPr="00391E8B">
        <w:rPr>
          <w:rFonts w:ascii="Roboto" w:hAnsi="Roboto"/>
          <w:sz w:val="22"/>
          <w:szCs w:val="22"/>
          <w:lang w:val="en-US"/>
        </w:rPr>
        <w:t>cardiac imaging results</w:t>
      </w:r>
      <w:r w:rsidR="00C11D6C" w:rsidRPr="00391E8B">
        <w:rPr>
          <w:rFonts w:ascii="Roboto" w:hAnsi="Roboto"/>
          <w:sz w:val="22"/>
          <w:szCs w:val="22"/>
          <w:lang w:val="en-US"/>
        </w:rPr>
        <w:t xml:space="preserve">, genetic testing results, cardiovascular comorbidities, and </w:t>
      </w:r>
      <w:r w:rsidR="001D711A" w:rsidRPr="00391E8B">
        <w:rPr>
          <w:rFonts w:ascii="Roboto" w:hAnsi="Roboto"/>
          <w:sz w:val="22"/>
          <w:szCs w:val="22"/>
          <w:lang w:val="en-US"/>
        </w:rPr>
        <w:t xml:space="preserve">longitudinal, prospective </w:t>
      </w:r>
      <w:r w:rsidR="00400129" w:rsidRPr="00391E8B">
        <w:rPr>
          <w:rFonts w:ascii="Roboto" w:hAnsi="Roboto"/>
          <w:sz w:val="22"/>
          <w:szCs w:val="22"/>
          <w:lang w:val="en-US"/>
        </w:rPr>
        <w:t xml:space="preserve">capture </w:t>
      </w:r>
      <w:r w:rsidR="001D711A" w:rsidRPr="00391E8B">
        <w:rPr>
          <w:rFonts w:ascii="Roboto" w:hAnsi="Roboto"/>
          <w:sz w:val="22"/>
          <w:szCs w:val="22"/>
          <w:lang w:val="en-US"/>
        </w:rPr>
        <w:t xml:space="preserve">of </w:t>
      </w:r>
      <w:r w:rsidR="00F51D8D" w:rsidRPr="00391E8B">
        <w:rPr>
          <w:rFonts w:ascii="Roboto" w:hAnsi="Roboto"/>
          <w:sz w:val="22"/>
          <w:szCs w:val="22"/>
          <w:lang w:val="en-US"/>
        </w:rPr>
        <w:t xml:space="preserve">clinical features and </w:t>
      </w:r>
      <w:r w:rsidR="001D711A" w:rsidRPr="00391E8B">
        <w:rPr>
          <w:rFonts w:ascii="Roboto" w:hAnsi="Roboto"/>
          <w:sz w:val="22"/>
          <w:szCs w:val="22"/>
          <w:lang w:val="en-US"/>
        </w:rPr>
        <w:t>outcomes as previously described.</w:t>
      </w:r>
      <w:r w:rsidRPr="00DB6D77">
        <w:rPr>
          <w:rFonts w:ascii="Roboto" w:hAnsi="Roboto"/>
          <w:sz w:val="22"/>
          <w:szCs w:val="22"/>
        </w:rPr>
        <w:fldChar w:fldCharType="begin"/>
      </w:r>
      <w:r w:rsidR="000F1D08">
        <w:rPr>
          <w:rFonts w:ascii="Roboto" w:hAnsi="Roboto"/>
          <w:sz w:val="22"/>
          <w:szCs w:val="22"/>
          <w:lang w:val="en-US"/>
        </w:rPr>
        <w:instrText xml:space="preserve"> ADDIN ZOTERO_ITEM CSL_CITATION {"citationID":"oVrRPXNd","properties":{"formattedCitation":"\\super 4\\nosupersub{}","plainCitation":"4","noteIndex":0},"citationItems":[{"id":73,"uris":["http://zotero.org/users/2403727/items/SMQZC67W"],"itemData":{"id":73,"type":"article-journal","abstract":"Background:A better understanding of the factors that contribute to heterogeneous outcomes and lifetime disease burden in hypertrophic cardiomyopathy (HCM) is critically needed to improve patient management and outcomes. The SHaRe registry (Sarcomeric Human Cardiomyopathy Registry) was established to provide the scale of data required to address these issues, aggregating longitudinal data sets curated by 8 international HCM specialty centers.Methods:Data on 4591 patients with HCM (2763 genotyped) followed up for a mean of 5.4±6.9 years (24 791 patient-years; median, 2.9 years; interquartile range, 0.3–7.9 years) were analyzed for cardiac arrest, cardiac transplantation, appropriate implantable cardioverter-defibrillator therapy, all-cause death, atrial fibrillation, stroke, New York Heart Association functional class III/IV symptoms (all making up the overall composite end point), and left ventricular ejection fraction &lt;35%. Outcomes were analyzed individually and as composite end points.Results:Median age at diagnosis was 45.8 (interquartile range, 30.9–58.1) years, and 37% of patients were female. Age at diagnosis and sarcomere mutation status were predictive of outcomes. Patients &lt;40 years old at diagnosis had a 77% (95% CI, 72–80) cumulative incidence of the overall composite outcome by 60 years of age compared with 32% (95% CI, 29–36) by 70 years of age for patients diagnosed at &gt;60 years old. Young patients with HCM (age, 20–29 years) had 4-fold higher mortality than the general US population at a similar age. Patients with pathogenic/likely pathogenic sarcomere mutations had a 2-fold greater risk for adverse outcomes compared with patients without mutations; sarcomere variants of uncertain significance were associated with intermediate risk. Heart failure and atrial fibrillation were the most prevalent adverse events, although typically not emerging for several years after diagnosis. Ventricular arrhythmias occurred in 32% (95% CI, 23–40) of patients &lt;40 years of age at diagnosis but in 1% (95% CI, 1–2) of those &gt;60 years old at diagnosis.Conclusions:The cumulative burden of HCM is substantial and dominated by heart failure and atrial fibrillation occurring many years after diagnosis. Young age at diagnosis and the presence of a sarcomere mutation are powerful predictors of adverse outcomes. These findings highlight the need for close surveillance throughout life and the need to develop disease-modifying therapies.","container-title":"Circulation","DOI":"10.1161/CIRCULATIONAHA.117.033200","issue":"14","journalAbbreviation":"Circulation","note":"publisher: American Heart Association","page":"1387-1398","source":"ahajournals.org (Atypon)","title":"Genotype and Lifetime Burden of Disease in Hypertrophic Cardiomyopathy","volume":"138","author":[{"literal":"Ho Carolyn Y."},{"literal":"Day Sharlene M."},{"literal":"Ashley Euan A."},{"literal":"Michels Michelle"},{"literal":"Pereira Alexandre C."},{"literal":"Jacoby Daniel"},{"literal":"Cirino Allison L."},{"literal":"Fox Jonathan C."},{"literal":"Lakdawala Neal K."},{"literal":"Ware James S."},{"literal":"Caleshu Colleen A."},{"literal":"Helms Adam S."},{"literal":"Colan Steven D."},{"literal":"Girolami Francesca"},{"literal":"Cecchi Franco"},{"literal":"Seidman Christine E."},{"literal":"Sajeev Gautam"},{"literal":"Signorovitch James"},{"literal":"Green Eric M."},{"literal":"Olivotto Iacopo"},{"literal":"null null"}],"issued":{"date-parts":[["2018",10,2]]}}}],"schema":"https://github.com/citation-style-language/schema/raw/master/csl-citation.json"} </w:instrText>
      </w:r>
      <w:r w:rsidRPr="00DB6D77">
        <w:rPr>
          <w:rFonts w:ascii="Roboto" w:hAnsi="Roboto"/>
          <w:sz w:val="22"/>
          <w:szCs w:val="22"/>
        </w:rPr>
        <w:fldChar w:fldCharType="separate"/>
      </w:r>
      <w:r w:rsidR="000F1D08" w:rsidRPr="00B7409A">
        <w:rPr>
          <w:rFonts w:ascii="Roboto" w:hAnsi="Roboto"/>
          <w:sz w:val="22"/>
          <w:vertAlign w:val="superscript"/>
          <w:lang w:val="en-US"/>
        </w:rPr>
        <w:t>4</w:t>
      </w:r>
      <w:r w:rsidRPr="00DB6D77">
        <w:rPr>
          <w:rFonts w:ascii="Roboto" w:hAnsi="Roboto"/>
          <w:sz w:val="22"/>
          <w:szCs w:val="22"/>
        </w:rPr>
        <w:fldChar w:fldCharType="end"/>
      </w:r>
      <w:r w:rsidR="001D711A" w:rsidRPr="00391E8B">
        <w:rPr>
          <w:rFonts w:ascii="Roboto" w:hAnsi="Roboto"/>
          <w:sz w:val="22"/>
          <w:szCs w:val="22"/>
          <w:lang w:val="en-US"/>
        </w:rPr>
        <w:t xml:space="preserve"> Institutional review board and ethics approval was obtained in accordance with local policies at </w:t>
      </w:r>
      <w:r w:rsidR="00DE0329" w:rsidRPr="00391E8B">
        <w:rPr>
          <w:rFonts w:ascii="Roboto" w:hAnsi="Roboto"/>
          <w:sz w:val="22"/>
          <w:szCs w:val="22"/>
          <w:lang w:val="en-US"/>
        </w:rPr>
        <w:t>each</w:t>
      </w:r>
      <w:r w:rsidR="001D711A" w:rsidRPr="00391E8B">
        <w:rPr>
          <w:rFonts w:ascii="Roboto" w:hAnsi="Roboto"/>
          <w:sz w:val="22"/>
          <w:szCs w:val="22"/>
          <w:lang w:val="en-US"/>
        </w:rPr>
        <w:t xml:space="preserve"> </w:t>
      </w:r>
      <w:proofErr w:type="spellStart"/>
      <w:r w:rsidR="001D711A" w:rsidRPr="00391E8B">
        <w:rPr>
          <w:rFonts w:ascii="Roboto" w:hAnsi="Roboto"/>
          <w:sz w:val="22"/>
          <w:szCs w:val="22"/>
          <w:lang w:val="en-US"/>
        </w:rPr>
        <w:t>SHaRe</w:t>
      </w:r>
      <w:proofErr w:type="spellEnd"/>
      <w:r w:rsidR="001D711A" w:rsidRPr="00391E8B">
        <w:rPr>
          <w:rFonts w:ascii="Roboto" w:hAnsi="Roboto"/>
          <w:sz w:val="22"/>
          <w:szCs w:val="22"/>
          <w:lang w:val="en-US"/>
        </w:rPr>
        <w:t xml:space="preserve"> site. </w:t>
      </w:r>
    </w:p>
    <w:p w14:paraId="003A3ADF" w14:textId="77777777" w:rsidR="006231BB" w:rsidRDefault="006231BB" w:rsidP="001D711A">
      <w:pPr>
        <w:spacing w:line="480" w:lineRule="auto"/>
        <w:rPr>
          <w:rFonts w:ascii="Roboto" w:hAnsi="Roboto"/>
          <w:b/>
          <w:bCs/>
          <w:i/>
          <w:iCs/>
          <w:sz w:val="22"/>
          <w:szCs w:val="22"/>
          <w:lang w:val="en-US"/>
        </w:rPr>
      </w:pPr>
    </w:p>
    <w:p w14:paraId="03CCA419" w14:textId="6B5A3F45" w:rsidR="00E20A44" w:rsidRPr="00391E8B" w:rsidRDefault="001D711A" w:rsidP="001D711A">
      <w:pPr>
        <w:spacing w:line="480" w:lineRule="auto"/>
        <w:rPr>
          <w:rFonts w:ascii="Roboto" w:hAnsi="Roboto"/>
          <w:sz w:val="22"/>
          <w:szCs w:val="22"/>
          <w:lang w:val="en-US"/>
        </w:rPr>
      </w:pPr>
      <w:r w:rsidRPr="00391E8B">
        <w:rPr>
          <w:rFonts w:ascii="Roboto" w:hAnsi="Roboto"/>
          <w:b/>
          <w:bCs/>
          <w:i/>
          <w:iCs/>
          <w:sz w:val="22"/>
          <w:szCs w:val="22"/>
          <w:lang w:val="en-US"/>
        </w:rPr>
        <w:t>Population:</w:t>
      </w:r>
      <w:r w:rsidRPr="00391E8B">
        <w:rPr>
          <w:rFonts w:ascii="Roboto" w:hAnsi="Roboto"/>
          <w:sz w:val="22"/>
          <w:szCs w:val="22"/>
          <w:lang w:val="en-US"/>
        </w:rPr>
        <w:t xml:space="preserve"> </w:t>
      </w:r>
    </w:p>
    <w:p w14:paraId="5CC0128B" w14:textId="0F579F4C" w:rsidR="001D711A" w:rsidRPr="00391E8B" w:rsidRDefault="00B26E80" w:rsidP="00B26E80">
      <w:pPr>
        <w:spacing w:line="480" w:lineRule="auto"/>
        <w:rPr>
          <w:rFonts w:ascii="Roboto" w:hAnsi="Roboto"/>
          <w:sz w:val="22"/>
          <w:szCs w:val="22"/>
          <w:lang w:val="en-US"/>
        </w:rPr>
      </w:pPr>
      <w:r w:rsidRPr="00391E8B">
        <w:rPr>
          <w:rFonts w:ascii="Roboto" w:hAnsi="Roboto"/>
          <w:sz w:val="22"/>
          <w:szCs w:val="22"/>
          <w:lang w:val="en-US"/>
        </w:rPr>
        <w:t>T</w:t>
      </w:r>
      <w:r w:rsidR="00E20A44" w:rsidRPr="00391E8B">
        <w:rPr>
          <w:rFonts w:ascii="Roboto" w:hAnsi="Roboto"/>
          <w:sz w:val="22"/>
          <w:szCs w:val="22"/>
          <w:lang w:val="en-US"/>
        </w:rPr>
        <w:t xml:space="preserve">his study included </w:t>
      </w:r>
      <w:proofErr w:type="spellStart"/>
      <w:r w:rsidR="00400129" w:rsidRPr="00391E8B">
        <w:rPr>
          <w:rFonts w:ascii="Roboto" w:hAnsi="Roboto"/>
          <w:sz w:val="22"/>
          <w:szCs w:val="22"/>
          <w:lang w:val="en-US"/>
        </w:rPr>
        <w:t>SHaRe</w:t>
      </w:r>
      <w:proofErr w:type="spellEnd"/>
      <w:r w:rsidR="00400129" w:rsidRPr="00391E8B">
        <w:rPr>
          <w:rFonts w:ascii="Roboto" w:hAnsi="Roboto"/>
          <w:sz w:val="22"/>
          <w:szCs w:val="22"/>
          <w:lang w:val="en-US"/>
        </w:rPr>
        <w:t xml:space="preserve"> </w:t>
      </w:r>
      <w:r w:rsidR="00E20A44" w:rsidRPr="00391E8B">
        <w:rPr>
          <w:rFonts w:ascii="Roboto" w:hAnsi="Roboto"/>
          <w:sz w:val="22"/>
          <w:szCs w:val="22"/>
          <w:lang w:val="en-US"/>
        </w:rPr>
        <w:t xml:space="preserve">patients </w:t>
      </w:r>
      <w:r w:rsidR="005B164B" w:rsidRPr="00391E8B">
        <w:rPr>
          <w:rFonts w:ascii="Roboto" w:hAnsi="Roboto"/>
          <w:sz w:val="22"/>
          <w:szCs w:val="22"/>
          <w:lang w:val="en-US"/>
        </w:rPr>
        <w:t>who had undergone genetic testing for sarcomere gene variants. Patients were stratified into two groups based on the presence</w:t>
      </w:r>
      <w:r w:rsidR="00400129" w:rsidRPr="00391E8B">
        <w:rPr>
          <w:rFonts w:ascii="Roboto" w:hAnsi="Roboto"/>
          <w:sz w:val="22"/>
          <w:szCs w:val="22"/>
          <w:lang w:val="en-US"/>
        </w:rPr>
        <w:t xml:space="preserve"> (sarcomeric HCM)</w:t>
      </w:r>
      <w:r w:rsidR="005B164B" w:rsidRPr="00391E8B">
        <w:rPr>
          <w:rFonts w:ascii="Roboto" w:hAnsi="Roboto"/>
          <w:sz w:val="22"/>
          <w:szCs w:val="22"/>
          <w:lang w:val="en-US"/>
        </w:rPr>
        <w:t xml:space="preserve"> or absence </w:t>
      </w:r>
      <w:r w:rsidR="00400129" w:rsidRPr="00391E8B">
        <w:rPr>
          <w:rFonts w:ascii="Roboto" w:hAnsi="Roboto"/>
          <w:sz w:val="22"/>
          <w:szCs w:val="22"/>
          <w:lang w:val="en-US"/>
        </w:rPr>
        <w:t xml:space="preserve">(non-sarcomeric HCM) </w:t>
      </w:r>
      <w:r w:rsidR="005B164B" w:rsidRPr="00391E8B">
        <w:rPr>
          <w:rFonts w:ascii="Roboto" w:hAnsi="Roboto"/>
          <w:sz w:val="22"/>
          <w:szCs w:val="22"/>
          <w:lang w:val="en-US"/>
        </w:rPr>
        <w:t xml:space="preserve">of </w:t>
      </w:r>
      <w:r w:rsidR="001D711A" w:rsidRPr="00391E8B">
        <w:rPr>
          <w:rFonts w:ascii="Roboto" w:hAnsi="Roboto"/>
          <w:sz w:val="22"/>
          <w:szCs w:val="22"/>
          <w:lang w:val="en-US"/>
        </w:rPr>
        <w:t>pathogenic or likely pathogenic (P/LP) variant</w:t>
      </w:r>
      <w:r w:rsidRPr="00391E8B">
        <w:rPr>
          <w:rFonts w:ascii="Roboto" w:hAnsi="Roboto"/>
          <w:sz w:val="22"/>
          <w:szCs w:val="22"/>
          <w:lang w:val="en-US"/>
        </w:rPr>
        <w:t xml:space="preserve">s in 8 </w:t>
      </w:r>
      <w:r w:rsidR="00881562" w:rsidRPr="00391E8B">
        <w:rPr>
          <w:rFonts w:ascii="Roboto" w:hAnsi="Roboto"/>
          <w:sz w:val="22"/>
          <w:szCs w:val="22"/>
          <w:lang w:val="en-US"/>
        </w:rPr>
        <w:t xml:space="preserve">core </w:t>
      </w:r>
      <w:r w:rsidRPr="00391E8B">
        <w:rPr>
          <w:rFonts w:ascii="Roboto" w:hAnsi="Roboto"/>
          <w:sz w:val="22"/>
          <w:szCs w:val="22"/>
          <w:lang w:val="en-US"/>
        </w:rPr>
        <w:t xml:space="preserve">sarcomere genes </w:t>
      </w:r>
      <w:r w:rsidR="001D711A" w:rsidRPr="00391E8B">
        <w:rPr>
          <w:rFonts w:ascii="Roboto" w:hAnsi="Roboto"/>
          <w:sz w:val="22"/>
          <w:szCs w:val="22"/>
          <w:lang w:val="en-US"/>
        </w:rPr>
        <w:t>(</w:t>
      </w:r>
      <w:r w:rsidR="001D711A" w:rsidRPr="00391E8B">
        <w:rPr>
          <w:rFonts w:ascii="Roboto" w:hAnsi="Roboto"/>
          <w:i/>
          <w:iCs/>
          <w:sz w:val="22"/>
          <w:szCs w:val="22"/>
          <w:lang w:val="en-US"/>
        </w:rPr>
        <w:t>MYBPC3, MYH7, TNNT2, TNNI3, TPM1, MYL2, MYL3</w:t>
      </w:r>
      <w:r w:rsidR="001D711A" w:rsidRPr="00391E8B">
        <w:rPr>
          <w:rFonts w:ascii="Roboto" w:hAnsi="Roboto"/>
          <w:sz w:val="22"/>
          <w:szCs w:val="22"/>
          <w:lang w:val="en-US"/>
        </w:rPr>
        <w:t xml:space="preserve">, and </w:t>
      </w:r>
      <w:r w:rsidR="001D711A" w:rsidRPr="00391E8B">
        <w:rPr>
          <w:rFonts w:ascii="Roboto" w:hAnsi="Roboto"/>
          <w:i/>
          <w:iCs/>
          <w:sz w:val="22"/>
          <w:szCs w:val="22"/>
          <w:lang w:val="en-US"/>
        </w:rPr>
        <w:t>ACTC</w:t>
      </w:r>
      <w:r w:rsidR="001D711A" w:rsidRPr="00391E8B">
        <w:rPr>
          <w:rFonts w:ascii="Roboto" w:hAnsi="Roboto"/>
          <w:sz w:val="22"/>
          <w:szCs w:val="22"/>
          <w:lang w:val="en-US"/>
        </w:rPr>
        <w:t>)</w:t>
      </w:r>
      <w:r w:rsidR="00071ECC" w:rsidRPr="00391E8B">
        <w:rPr>
          <w:rFonts w:ascii="Roboto" w:hAnsi="Roboto"/>
          <w:sz w:val="22"/>
          <w:szCs w:val="22"/>
          <w:lang w:val="en-US"/>
        </w:rPr>
        <w:t>.</w:t>
      </w:r>
      <w:r w:rsidR="001D711A" w:rsidRPr="00DB6D77">
        <w:rPr>
          <w:rFonts w:ascii="Roboto" w:hAnsi="Roboto"/>
          <w:sz w:val="22"/>
          <w:szCs w:val="22"/>
        </w:rPr>
        <w:fldChar w:fldCharType="begin">
          <w:fldData xml:space="preserve">PEVuZE5vdGU+PENpdGU+PEF1dGhvcj5JbmdsZXM8L0F1dGhvcj48WWVhcj4yMDE5PC9ZZWFyPjxS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</w:fldData>
        </w:fldChar>
      </w:r>
      <w:r w:rsidR="001D711A" w:rsidRPr="00391E8B">
        <w:rPr>
          <w:rFonts w:ascii="Roboto" w:hAnsi="Roboto"/>
          <w:sz w:val="22"/>
          <w:szCs w:val="22"/>
          <w:lang w:val="en-US"/>
        </w:rPr>
        <w:instrText xml:space="preserve"> ADDIN EN.CITE </w:instrText>
      </w:r>
      <w:r w:rsidR="001D711A" w:rsidRPr="00DB6D77">
        <w:rPr>
          <w:rFonts w:ascii="Roboto" w:hAnsi="Roboto"/>
          <w:sz w:val="22"/>
          <w:szCs w:val="22"/>
        </w:rPr>
        <w:fldChar w:fldCharType="begin">
          <w:fldData xml:space="preserve">PEVuZE5vdGU+PENpdGU+PEF1dGhvcj5JbmdsZXM8L0F1dGhvcj48WWVhcj4yMDE5PC9ZZWFyPjxS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</w:fldData>
        </w:fldChar>
      </w:r>
      <w:r w:rsidR="001D711A" w:rsidRPr="00391E8B">
        <w:rPr>
          <w:rFonts w:ascii="Roboto" w:hAnsi="Roboto"/>
          <w:sz w:val="22"/>
          <w:szCs w:val="22"/>
          <w:lang w:val="en-US"/>
        </w:rPr>
        <w:instrText xml:space="preserve"> ADDIN EN.CITE.DATA </w:instrText>
      </w:r>
      <w:r w:rsidR="001D711A" w:rsidRPr="00DB6D77">
        <w:rPr>
          <w:rFonts w:ascii="Roboto" w:hAnsi="Roboto"/>
          <w:sz w:val="22"/>
          <w:szCs w:val="22"/>
        </w:rPr>
      </w:r>
      <w:r w:rsidR="001D711A" w:rsidRPr="00DB6D77">
        <w:rPr>
          <w:rFonts w:ascii="Roboto" w:hAnsi="Roboto"/>
          <w:sz w:val="22"/>
          <w:szCs w:val="22"/>
        </w:rPr>
        <w:fldChar w:fldCharType="end"/>
      </w:r>
      <w:r w:rsidR="001D711A" w:rsidRPr="00DB6D77">
        <w:rPr>
          <w:rFonts w:ascii="Roboto" w:hAnsi="Roboto"/>
          <w:sz w:val="22"/>
          <w:szCs w:val="22"/>
        </w:rPr>
      </w:r>
      <w:r w:rsidR="001D711A" w:rsidRPr="00DB6D77">
        <w:rPr>
          <w:rFonts w:ascii="Roboto" w:hAnsi="Roboto"/>
          <w:sz w:val="22"/>
          <w:szCs w:val="22"/>
        </w:rPr>
        <w:fldChar w:fldCharType="separate"/>
      </w:r>
      <w:r w:rsidR="001D711A" w:rsidRPr="00391E8B">
        <w:rPr>
          <w:rFonts w:ascii="Roboto" w:hAnsi="Roboto"/>
          <w:noProof/>
          <w:sz w:val="22"/>
          <w:szCs w:val="22"/>
          <w:vertAlign w:val="superscript"/>
          <w:lang w:val="en-US"/>
        </w:rPr>
        <w:t>12</w:t>
      </w:r>
      <w:r w:rsidR="001D711A" w:rsidRPr="00DB6D77">
        <w:rPr>
          <w:rFonts w:ascii="Roboto" w:hAnsi="Roboto"/>
          <w:sz w:val="22"/>
          <w:szCs w:val="22"/>
        </w:rPr>
        <w:fldChar w:fldCharType="end"/>
      </w:r>
      <w:r w:rsidRPr="00391E8B">
        <w:rPr>
          <w:rFonts w:ascii="Roboto" w:hAnsi="Roboto"/>
          <w:sz w:val="22"/>
          <w:szCs w:val="22"/>
          <w:lang w:val="en-US"/>
        </w:rPr>
        <w:t xml:space="preserve"> Patients </w:t>
      </w:r>
      <w:r w:rsidR="002845FC">
        <w:rPr>
          <w:rFonts w:ascii="Roboto" w:hAnsi="Roboto"/>
          <w:sz w:val="22"/>
          <w:szCs w:val="22"/>
          <w:lang w:val="en-US"/>
        </w:rPr>
        <w:t>with phenocopies of HCM</w:t>
      </w:r>
      <w:r w:rsidR="00966B05">
        <w:rPr>
          <w:rFonts w:ascii="Roboto" w:hAnsi="Roboto"/>
          <w:sz w:val="22"/>
          <w:szCs w:val="22"/>
          <w:lang w:val="en-US"/>
        </w:rPr>
        <w:t xml:space="preserve"> – such as lysosomal and glycogen storage disorder </w:t>
      </w:r>
      <w:r w:rsidR="00AF7DF8">
        <w:rPr>
          <w:rFonts w:ascii="Roboto" w:hAnsi="Roboto"/>
          <w:sz w:val="22"/>
          <w:szCs w:val="22"/>
          <w:lang w:val="en-US"/>
        </w:rPr>
        <w:t xml:space="preserve">(e.g., </w:t>
      </w:r>
      <w:r w:rsidR="00966B05">
        <w:rPr>
          <w:rFonts w:ascii="Roboto" w:hAnsi="Roboto"/>
          <w:sz w:val="22"/>
          <w:szCs w:val="22"/>
          <w:lang w:val="en-US"/>
        </w:rPr>
        <w:t>Fabry, Pompe,. Danon), and infiltrative cardiomyopathies (</w:t>
      </w:r>
      <w:proofErr w:type="spellStart"/>
      <w:r w:rsidR="00966B05">
        <w:rPr>
          <w:rFonts w:ascii="Roboto" w:hAnsi="Roboto"/>
          <w:sz w:val="22"/>
          <w:szCs w:val="22"/>
          <w:lang w:val="en-US"/>
        </w:rPr>
        <w:t>e.g</w:t>
      </w:r>
      <w:proofErr w:type="spellEnd"/>
      <w:r w:rsidR="00966B05">
        <w:rPr>
          <w:rFonts w:ascii="Roboto" w:hAnsi="Roboto"/>
          <w:sz w:val="22"/>
          <w:szCs w:val="22"/>
          <w:lang w:val="en-US"/>
        </w:rPr>
        <w:t>, cardiac amyloidosis</w:t>
      </w:r>
      <w:r w:rsidR="00AF7DF8">
        <w:rPr>
          <w:rFonts w:ascii="Roboto" w:hAnsi="Roboto"/>
          <w:sz w:val="22"/>
          <w:szCs w:val="22"/>
          <w:lang w:val="en-US"/>
        </w:rPr>
        <w:t>)</w:t>
      </w:r>
      <w:r w:rsidR="00966B05">
        <w:rPr>
          <w:rFonts w:ascii="Roboto" w:hAnsi="Roboto"/>
          <w:sz w:val="22"/>
          <w:szCs w:val="22"/>
          <w:lang w:val="en-US"/>
        </w:rPr>
        <w:t xml:space="preserve"> – were excluded</w:t>
      </w:r>
      <w:r w:rsidR="00B427B6">
        <w:rPr>
          <w:rFonts w:ascii="Roboto" w:hAnsi="Roboto"/>
          <w:sz w:val="22"/>
          <w:szCs w:val="22"/>
          <w:lang w:val="en-US"/>
        </w:rPr>
        <w:t>,</w:t>
      </w:r>
      <w:r w:rsidR="002845FC">
        <w:rPr>
          <w:rFonts w:ascii="Roboto" w:hAnsi="Roboto"/>
          <w:sz w:val="22"/>
          <w:szCs w:val="22"/>
          <w:lang w:val="en-US"/>
        </w:rPr>
        <w:t xml:space="preserve"> </w:t>
      </w:r>
      <w:r w:rsidR="00966B05">
        <w:rPr>
          <w:rFonts w:ascii="Roboto" w:hAnsi="Roboto"/>
          <w:sz w:val="22"/>
          <w:szCs w:val="22"/>
          <w:lang w:val="en-US"/>
        </w:rPr>
        <w:t xml:space="preserve">as were individuals with </w:t>
      </w:r>
      <w:r w:rsidRPr="00391E8B">
        <w:rPr>
          <w:rFonts w:ascii="Roboto" w:hAnsi="Roboto"/>
          <w:sz w:val="22"/>
          <w:szCs w:val="22"/>
          <w:lang w:val="en-US"/>
        </w:rPr>
        <w:t>variant</w:t>
      </w:r>
      <w:r w:rsidR="00C11D6C" w:rsidRPr="00391E8B">
        <w:rPr>
          <w:rFonts w:ascii="Roboto" w:hAnsi="Roboto"/>
          <w:sz w:val="22"/>
          <w:szCs w:val="22"/>
          <w:lang w:val="en-US"/>
        </w:rPr>
        <w:t>s</w:t>
      </w:r>
      <w:r w:rsidRPr="00391E8B">
        <w:rPr>
          <w:rFonts w:ascii="Roboto" w:hAnsi="Roboto"/>
          <w:sz w:val="22"/>
          <w:szCs w:val="22"/>
          <w:lang w:val="en-US"/>
        </w:rPr>
        <w:t xml:space="preserve"> of uncertain significance</w:t>
      </w:r>
      <w:r w:rsidR="0060437B">
        <w:rPr>
          <w:rFonts w:ascii="Roboto" w:hAnsi="Roboto"/>
          <w:sz w:val="22"/>
          <w:szCs w:val="22"/>
          <w:lang w:val="en-US"/>
        </w:rPr>
        <w:t xml:space="preserve"> (VUS)</w:t>
      </w:r>
      <w:r w:rsidR="00B427B6">
        <w:rPr>
          <w:rFonts w:ascii="Roboto" w:hAnsi="Roboto"/>
          <w:sz w:val="22"/>
          <w:szCs w:val="22"/>
          <w:lang w:val="en-US"/>
        </w:rPr>
        <w:t xml:space="preserve">, </w:t>
      </w:r>
      <w:r w:rsidR="00C11D6C" w:rsidRPr="00391E8B">
        <w:rPr>
          <w:rFonts w:ascii="Roboto" w:hAnsi="Roboto"/>
          <w:sz w:val="22"/>
          <w:szCs w:val="22"/>
          <w:lang w:val="en-US"/>
        </w:rPr>
        <w:t xml:space="preserve">or </w:t>
      </w:r>
      <w:r w:rsidR="00966B05">
        <w:rPr>
          <w:rFonts w:ascii="Roboto" w:hAnsi="Roboto"/>
          <w:sz w:val="22"/>
          <w:szCs w:val="22"/>
          <w:lang w:val="en-US"/>
        </w:rPr>
        <w:t xml:space="preserve">those without </w:t>
      </w:r>
      <w:r w:rsidR="00C11D6C" w:rsidRPr="00391E8B">
        <w:rPr>
          <w:rFonts w:ascii="Roboto" w:hAnsi="Roboto"/>
          <w:sz w:val="22"/>
          <w:szCs w:val="22"/>
          <w:lang w:val="en-US"/>
        </w:rPr>
        <w:t>genetic testing</w:t>
      </w:r>
      <w:r w:rsidRPr="00391E8B">
        <w:rPr>
          <w:rFonts w:ascii="Roboto" w:hAnsi="Roboto"/>
          <w:sz w:val="22"/>
          <w:szCs w:val="22"/>
          <w:lang w:val="en-US"/>
        </w:rPr>
        <w:t>. Genetic variants were classified based on criteria of the American College of Medical Genetics and Genomics and Association for Molecular Pathology.</w:t>
      </w:r>
      <w:r w:rsidRPr="00DB6D77">
        <w:rPr>
          <w:rFonts w:ascii="Roboto" w:hAnsi="Roboto"/>
          <w:sz w:val="22"/>
          <w:szCs w:val="22"/>
        </w:rPr>
        <w:fldChar w:fldCharType="begin"/>
      </w:r>
      <w:r w:rsidR="000F1D08">
        <w:rPr>
          <w:rFonts w:ascii="Roboto" w:hAnsi="Roboto"/>
          <w:sz w:val="22"/>
          <w:szCs w:val="22"/>
          <w:lang w:val="en-US"/>
        </w:rPr>
        <w:instrText xml:space="preserve"> ADDIN ZOTERO_ITEM CSL_CITATION {"citationID":"lccVMS4F","properties":{"formattedCitation":"\\super 9,10\\nosupersub{}","plainCitation":"9,10","noteIndex":0},"citationItems":[{"id":763,"uris":["http://zotero.org/users/2403727/items/NYHGCEG5"],"itemData":{"id":763,"type":"article-journal","abstract":"Disclaimer: These ACMG Standards and Guidelines were developed primarily as an educational resource for clinical laboratory geneticists to help them provide quality clinical laboratory services. Adherence to these standards and guidelines is voluntary and does not necessarily assure a successful medical outcome. These Standards and Guidelines should not be considered inclusive of all proper procedures and tests or exclusive of other procedures and tests that are reasonably directed to obtaining the same results. In determining the propriety of any specific procedure or test, the clinical laboratory geneticist should apply his or her own professional judgment to the specific circumstances presented by the individual patient or specimen. Clinical laboratory geneticists are encouraged to document in the patient’s record the rationale for the use of a particular procedure or test, whether or not it is in conformance with these Standards and Guidelines. They also are advised to take notice of the date any particular guideline was adopted and to consider other relevant medical and scientific information that becomes available after that date. It also would be prudent to consider whether intellectual property interests may restrict the performance of certain tests and other procedures.The American College of Medical Genetics and Genomics (ACMG) previously developed guidance for the interpretation of sequence variants.1 In the past decade, sequencing technology has evolved rapidly with the advent of high-throughput next-generation sequencing. By adopting and leveraging next-generation sequencing, clinical laboratories are now performing an ever-increasing catalogue of genetic testing spanning genotyping, single genes, gene panels, exomes, genomes, transcriptomes, and epigenetic assays for genetic disorders. By virtue of increased complexity, this shift in genetic testing has been accompanied by new challenges in sequence interpretation. In this context the ACMG convened a workgroup in 2013 comprising representatives from the ACMG, the Association for Molecular Pathology (AMP), and the College of American Pathologists to revisit and revise the standards and guidelines for the interpretation of sequence variants. The group consisted of clinical laboratory directors and clinicians. This report represents expert opinion of the workgroup with input from ACMG, AMP, and College of American Pathologists stakeholders. These recommendations primarily apply to the breadth of genetic tests used in clinical laboratories, including genotyping, single genes, panels, exomes, and genomes. This report recommends the use of specific standard terminology—“pathogenic,” “likely pathogenic,” “uncertain significance,” “likely benign,” and “benign”—to describe variants identified in genes that cause Mendelian disorders. Moreover, this recommendation describes a process for classifying variants into these five categories based on criteria using typical types of variant evidence (e.g., population data, computational data, functional data, segregation data). Because of the increased complexity of analysis and interpretation of clinical genetic testing described in this report, the ACMG strongly recommends that clinical molecular genetic testing should be performed in a Clinical Laboratory Improvement Amendments–approved laboratory, with results interpreted by a board-certified clinical molecular geneticist or molecular genetic pathologist or the equivalent.Genet Med 17 5, 405–423.","container-title":"Genetics in Medicine","DOI":"10.1038/gim.2015.30","ISSN":"1530-0366","issue":"5","language":"en","license":"2015 Nature Publishing Group","page":"405-423","source":"www.nature.com","title":"Standards and guidelines for the interpretation of sequence variants: a joint consensus recommendation of the American College of Medical Genetics and Genomics and the Association for Molecular Pathology","title-short":"Standards and guidelines for the interpretation of sequence variants","volume":"17","author":[{"family":"Richards","given":"Sue"},{"family":"Aziz","given":"Nazneen"},{"family":"Bale","given":"Sherri"},{"family":"Bick","given":"David"},{"family":"Das","given":"Soma"},{"family":"Gastier-Foster","given":"Julie"},{"family":"Grody","given":"Wayne W."},{"family":"Hegde","given":"Madhuri"},{"family":"Lyon","given":"Elaine"},{"family":"Spector","given":"Elaine"},{"family":"Voelkerding","given":"Karl"},{"family":"Rehm","given":"Heidi L."}],"issued":{"date-parts":[["2015",5]]}}},{"id":59,"uris":["http://zotero.org/users/2403727/items/FH3NC45V"],"itemData":{"id":59,"type":"article-journal","abstract":"The purpose of this document is to provide updated guidance for thegenetic evaluation of cardiomyopathy and for an approach to manage secondaryfindings from cardiomyopathy genes. The genetic bases of the primarycardiomyopathies (dilated, hypertrophic, arrhythmogenic right ventricular, andrestrictive) have been established, and each is medically actionable; in mostcases established treatments or interventions are available to improve survival,reduce morbidity, and enhance quality of life.","container-title":"Genetics in Medicine","DOI":"10.1038/s41436-018-0039-z","ISSN":"1530-0366","issue":"9","language":"en","license":"2019 American College of Medical Genetics and                 Genomics","note":"number: 9\npublisher: Nature Publishing Group","page":"899-909","source":"www-nature-com.ep.fjernadgang.kb.dk","title":"Genetic evaluation of cardiomyopathy: a clinical practice resource of the American College of Medical Genetics and Genomics (ACMG)","title-short":"Genetic evaluation of cardiomyopathy","volume":"20","author":[{"family":"Hershberger","given":"Ray E."},{"family":"Givertz","given":"Michael M."},{"family":"Ho","given":"Carolyn Y."},{"family":"Judge","given":"Daniel P."},{"family":"Kantor","given":"Paul F."},{"family":"McBride","given":"Kim L."},{"family":"Morales","given":"Ana"},{"family":"Taylor","given":"Matthew R. G."},{"family":"Vatta","given":"Matteo"},{"family":"Ware","given":"Stephanie M."}],"issued":{"date-parts":[["2018",9]]}}}],"schema":"https://github.com/citation-style-language/schema/raw/master/csl-citation.json"} </w:instrText>
      </w:r>
      <w:r w:rsidRPr="00DB6D77">
        <w:rPr>
          <w:rFonts w:ascii="Roboto" w:hAnsi="Roboto"/>
          <w:sz w:val="22"/>
          <w:szCs w:val="22"/>
        </w:rPr>
        <w:fldChar w:fldCharType="separate"/>
      </w:r>
      <w:r w:rsidR="000F1D08" w:rsidRPr="00B7409A">
        <w:rPr>
          <w:rFonts w:ascii="Roboto" w:hAnsi="Roboto"/>
          <w:sz w:val="22"/>
          <w:vertAlign w:val="superscript"/>
          <w:lang w:val="en-US"/>
        </w:rPr>
        <w:t>9,10</w:t>
      </w:r>
      <w:r w:rsidRPr="00DB6D77">
        <w:rPr>
          <w:rFonts w:ascii="Roboto" w:hAnsi="Roboto"/>
          <w:sz w:val="22"/>
          <w:szCs w:val="22"/>
        </w:rPr>
        <w:fldChar w:fldCharType="end"/>
      </w:r>
      <w:r w:rsidRPr="00391E8B">
        <w:rPr>
          <w:rFonts w:ascii="Roboto" w:hAnsi="Roboto"/>
          <w:sz w:val="22"/>
          <w:szCs w:val="22"/>
          <w:lang w:val="en-US"/>
        </w:rPr>
        <w:t xml:space="preserve"> </w:t>
      </w:r>
      <w:r w:rsidR="00B427B6">
        <w:rPr>
          <w:rFonts w:ascii="Roboto" w:hAnsi="Roboto"/>
          <w:sz w:val="22"/>
          <w:szCs w:val="22"/>
          <w:lang w:val="en-US"/>
        </w:rPr>
        <w:t xml:space="preserve">Variants with conflicting classification were reviewed by the </w:t>
      </w:r>
      <w:proofErr w:type="spellStart"/>
      <w:r w:rsidR="00B427B6">
        <w:rPr>
          <w:rFonts w:ascii="Roboto" w:hAnsi="Roboto"/>
          <w:sz w:val="22"/>
          <w:szCs w:val="22"/>
          <w:lang w:val="en-US"/>
        </w:rPr>
        <w:t>SHaRe</w:t>
      </w:r>
      <w:proofErr w:type="spellEnd"/>
      <w:r w:rsidR="00B427B6">
        <w:rPr>
          <w:rFonts w:ascii="Roboto" w:hAnsi="Roboto"/>
          <w:sz w:val="22"/>
          <w:szCs w:val="22"/>
          <w:lang w:val="en-US"/>
        </w:rPr>
        <w:t xml:space="preserve"> variant curation committee</w:t>
      </w:r>
      <w:r w:rsidR="005F2FD0">
        <w:rPr>
          <w:rFonts w:ascii="Roboto" w:hAnsi="Roboto"/>
          <w:sz w:val="22"/>
          <w:szCs w:val="22"/>
          <w:lang w:val="en-US"/>
        </w:rPr>
        <w:t xml:space="preserve"> (led by J.I.)</w:t>
      </w:r>
      <w:r w:rsidR="00B427B6">
        <w:rPr>
          <w:rFonts w:ascii="Roboto" w:hAnsi="Roboto"/>
          <w:sz w:val="22"/>
          <w:szCs w:val="22"/>
          <w:lang w:val="en-US"/>
        </w:rPr>
        <w:t xml:space="preserve"> and assigned a consensus </w:t>
      </w:r>
      <w:proofErr w:type="spellStart"/>
      <w:r w:rsidR="00B427B6">
        <w:rPr>
          <w:rFonts w:ascii="Roboto" w:hAnsi="Roboto"/>
          <w:sz w:val="22"/>
          <w:szCs w:val="22"/>
          <w:lang w:val="en-US"/>
        </w:rPr>
        <w:t>SHaRe</w:t>
      </w:r>
      <w:proofErr w:type="spellEnd"/>
      <w:r w:rsidR="00B427B6">
        <w:rPr>
          <w:rFonts w:ascii="Roboto" w:hAnsi="Roboto"/>
          <w:sz w:val="22"/>
          <w:szCs w:val="22"/>
          <w:lang w:val="en-US"/>
        </w:rPr>
        <w:t>-based classification.</w:t>
      </w:r>
    </w:p>
    <w:p w14:paraId="41A2C8B8" w14:textId="77777777" w:rsidR="006231BB" w:rsidRDefault="006231BB" w:rsidP="005B164B">
      <w:pPr>
        <w:spacing w:line="480" w:lineRule="auto"/>
        <w:rPr>
          <w:rFonts w:ascii="Roboto" w:hAnsi="Roboto"/>
          <w:b/>
          <w:bCs/>
          <w:i/>
          <w:iCs/>
          <w:sz w:val="22"/>
          <w:szCs w:val="22"/>
          <w:lang w:val="en-US"/>
        </w:rPr>
      </w:pPr>
    </w:p>
    <w:p w14:paraId="4F9458EE" w14:textId="3516AACA" w:rsidR="005B164B" w:rsidRPr="00391E8B" w:rsidRDefault="001D711A" w:rsidP="005B164B">
      <w:pPr>
        <w:spacing w:line="480" w:lineRule="auto"/>
        <w:rPr>
          <w:rFonts w:ascii="Roboto" w:hAnsi="Roboto"/>
          <w:b/>
          <w:bCs/>
          <w:sz w:val="22"/>
          <w:szCs w:val="22"/>
          <w:lang w:val="en-US"/>
        </w:rPr>
      </w:pPr>
      <w:r w:rsidRPr="00391E8B">
        <w:rPr>
          <w:rFonts w:ascii="Roboto" w:hAnsi="Roboto"/>
          <w:b/>
          <w:bCs/>
          <w:i/>
          <w:iCs/>
          <w:sz w:val="22"/>
          <w:szCs w:val="22"/>
          <w:lang w:val="en-US"/>
        </w:rPr>
        <w:t xml:space="preserve">Clinical </w:t>
      </w:r>
      <w:r w:rsidR="00C11D6C" w:rsidRPr="00391E8B">
        <w:rPr>
          <w:rFonts w:ascii="Roboto" w:hAnsi="Roboto"/>
          <w:b/>
          <w:bCs/>
          <w:i/>
          <w:iCs/>
          <w:sz w:val="22"/>
          <w:szCs w:val="22"/>
          <w:lang w:val="en-US"/>
        </w:rPr>
        <w:t>Features</w:t>
      </w:r>
      <w:r w:rsidRPr="00391E8B">
        <w:rPr>
          <w:rFonts w:ascii="Roboto" w:hAnsi="Roboto"/>
          <w:b/>
          <w:bCs/>
          <w:i/>
          <w:iCs/>
          <w:sz w:val="22"/>
          <w:szCs w:val="22"/>
          <w:lang w:val="en-US"/>
        </w:rPr>
        <w:t xml:space="preserve">: </w:t>
      </w:r>
    </w:p>
    <w:p w14:paraId="092474A9" w14:textId="769BF05A" w:rsidR="005B164B" w:rsidRPr="00391E8B" w:rsidRDefault="0016021D" w:rsidP="005B164B">
      <w:pPr>
        <w:spacing w:line="480" w:lineRule="auto"/>
        <w:rPr>
          <w:rFonts w:ascii="Roboto" w:hAnsi="Roboto"/>
          <w:sz w:val="22"/>
          <w:szCs w:val="22"/>
          <w:lang w:val="en-US"/>
        </w:rPr>
      </w:pPr>
      <w:r>
        <w:rPr>
          <w:rFonts w:ascii="Roboto" w:hAnsi="Roboto"/>
          <w:sz w:val="22"/>
          <w:szCs w:val="22"/>
          <w:lang w:val="en-US"/>
        </w:rPr>
        <w:t>Clinical characteristics and outcomes</w:t>
      </w:r>
      <w:r w:rsidRPr="00391E8B">
        <w:rPr>
          <w:rFonts w:ascii="Roboto" w:hAnsi="Roboto"/>
          <w:sz w:val="22"/>
          <w:szCs w:val="22"/>
          <w:lang w:val="en-US"/>
        </w:rPr>
        <w:t xml:space="preserve"> </w:t>
      </w:r>
      <w:r w:rsidR="005B164B" w:rsidRPr="00391E8B">
        <w:rPr>
          <w:rFonts w:ascii="Roboto" w:hAnsi="Roboto"/>
          <w:sz w:val="22"/>
          <w:szCs w:val="22"/>
          <w:lang w:val="en-US"/>
        </w:rPr>
        <w:t xml:space="preserve">of interest were selected based on their </w:t>
      </w:r>
      <w:r w:rsidR="00822DD1">
        <w:rPr>
          <w:rFonts w:ascii="Roboto" w:hAnsi="Roboto"/>
          <w:sz w:val="22"/>
          <w:szCs w:val="22"/>
          <w:lang w:val="en-US"/>
        </w:rPr>
        <w:t xml:space="preserve">potential </w:t>
      </w:r>
      <w:r w:rsidR="005B164B" w:rsidRPr="00391E8B">
        <w:rPr>
          <w:rFonts w:ascii="Roboto" w:hAnsi="Roboto"/>
          <w:sz w:val="22"/>
          <w:szCs w:val="22"/>
          <w:lang w:val="en-US"/>
        </w:rPr>
        <w:t xml:space="preserve">impact on morbidity and mortality. </w:t>
      </w:r>
      <w:r w:rsidR="00E835E2" w:rsidRPr="00391E8B">
        <w:rPr>
          <w:rFonts w:ascii="Roboto" w:hAnsi="Roboto"/>
          <w:sz w:val="22"/>
          <w:szCs w:val="22"/>
          <w:lang w:val="en-US"/>
        </w:rPr>
        <w:t>They</w:t>
      </w:r>
      <w:r w:rsidR="005B164B" w:rsidRPr="00391E8B">
        <w:rPr>
          <w:rFonts w:ascii="Roboto" w:hAnsi="Roboto"/>
          <w:sz w:val="22"/>
          <w:szCs w:val="22"/>
          <w:lang w:val="en-US"/>
        </w:rPr>
        <w:t xml:space="preserve"> were categorized into the following groups:</w:t>
      </w:r>
    </w:p>
    <w:p w14:paraId="569C34D6" w14:textId="2A44F719" w:rsidR="005B164B" w:rsidRPr="00C11D6C" w:rsidRDefault="005B164B" w:rsidP="00C11D6C">
      <w:pPr>
        <w:pStyle w:val="Listeafsnit"/>
        <w:numPr>
          <w:ilvl w:val="0"/>
          <w:numId w:val="19"/>
        </w:numPr>
        <w:spacing w:line="480" w:lineRule="auto"/>
        <w:rPr>
          <w:rFonts w:ascii="Roboto" w:hAnsi="Roboto"/>
          <w:sz w:val="22"/>
          <w:szCs w:val="22"/>
        </w:rPr>
      </w:pPr>
      <w:r w:rsidRPr="00C11D6C">
        <w:rPr>
          <w:rFonts w:ascii="Roboto" w:hAnsi="Roboto"/>
          <w:sz w:val="22"/>
          <w:szCs w:val="22"/>
        </w:rPr>
        <w:lastRenderedPageBreak/>
        <w:t>Cardiovascular comorbidities: Hypertension</w:t>
      </w:r>
      <w:r w:rsidR="0001732F">
        <w:rPr>
          <w:rFonts w:ascii="Roboto" w:hAnsi="Roboto"/>
          <w:sz w:val="22"/>
          <w:szCs w:val="22"/>
        </w:rPr>
        <w:t xml:space="preserve"> and</w:t>
      </w:r>
      <w:r w:rsidRPr="00C11D6C">
        <w:rPr>
          <w:rFonts w:ascii="Roboto" w:hAnsi="Roboto"/>
          <w:sz w:val="22"/>
          <w:szCs w:val="22"/>
        </w:rPr>
        <w:t xml:space="preserve"> obesity (</w:t>
      </w:r>
      <w:r w:rsidR="00662775">
        <w:rPr>
          <w:rFonts w:ascii="Roboto" w:hAnsi="Roboto"/>
          <w:sz w:val="22"/>
          <w:szCs w:val="22"/>
        </w:rPr>
        <w:t>body</w:t>
      </w:r>
      <w:r w:rsidR="00397258">
        <w:rPr>
          <w:rFonts w:ascii="Roboto" w:hAnsi="Roboto"/>
          <w:sz w:val="22"/>
          <w:szCs w:val="22"/>
        </w:rPr>
        <w:t xml:space="preserve"> </w:t>
      </w:r>
      <w:r w:rsidR="00662775">
        <w:rPr>
          <w:rFonts w:ascii="Roboto" w:hAnsi="Roboto"/>
          <w:sz w:val="22"/>
          <w:szCs w:val="22"/>
        </w:rPr>
        <w:t>mass index</w:t>
      </w:r>
      <w:r w:rsidRPr="00C11D6C">
        <w:rPr>
          <w:rFonts w:ascii="Roboto" w:hAnsi="Roboto"/>
          <w:sz w:val="22"/>
          <w:szCs w:val="22"/>
        </w:rPr>
        <w:t xml:space="preserve"> &gt; 30).</w:t>
      </w:r>
    </w:p>
    <w:p w14:paraId="41A3CD7C" w14:textId="41725FBF" w:rsidR="005B164B" w:rsidRPr="00C11D6C" w:rsidRDefault="0001732F" w:rsidP="00C11D6C">
      <w:pPr>
        <w:pStyle w:val="Listeafsnit"/>
        <w:numPr>
          <w:ilvl w:val="0"/>
          <w:numId w:val="19"/>
        </w:numPr>
        <w:spacing w:line="480" w:lineRule="auto"/>
        <w:rPr>
          <w:rFonts w:ascii="Roboto" w:hAnsi="Roboto"/>
          <w:sz w:val="22"/>
          <w:szCs w:val="22"/>
        </w:rPr>
      </w:pPr>
      <w:r>
        <w:rPr>
          <w:rFonts w:ascii="Roboto" w:hAnsi="Roboto"/>
          <w:sz w:val="22"/>
          <w:szCs w:val="22"/>
        </w:rPr>
        <w:t>Cardiac remodeling and function</w:t>
      </w:r>
      <w:r w:rsidR="005B164B" w:rsidRPr="00C11D6C">
        <w:rPr>
          <w:rFonts w:ascii="Roboto" w:hAnsi="Roboto"/>
          <w:sz w:val="22"/>
          <w:szCs w:val="22"/>
        </w:rPr>
        <w:t xml:space="preserve">: </w:t>
      </w:r>
      <w:r w:rsidR="00290C27">
        <w:rPr>
          <w:rFonts w:ascii="Roboto" w:hAnsi="Roboto"/>
          <w:sz w:val="22"/>
          <w:szCs w:val="22"/>
        </w:rPr>
        <w:t>L</w:t>
      </w:r>
      <w:r>
        <w:rPr>
          <w:rFonts w:ascii="Roboto" w:hAnsi="Roboto"/>
          <w:sz w:val="22"/>
          <w:szCs w:val="22"/>
        </w:rPr>
        <w:t>eft ventricular (</w:t>
      </w:r>
      <w:r w:rsidR="005B164B" w:rsidRPr="00C11D6C">
        <w:rPr>
          <w:rFonts w:ascii="Roboto" w:hAnsi="Roboto"/>
          <w:sz w:val="22"/>
          <w:szCs w:val="22"/>
        </w:rPr>
        <w:t>LV</w:t>
      </w:r>
      <w:r>
        <w:rPr>
          <w:rFonts w:ascii="Roboto" w:hAnsi="Roboto"/>
          <w:sz w:val="22"/>
          <w:szCs w:val="22"/>
        </w:rPr>
        <w:t>)</w:t>
      </w:r>
      <w:r w:rsidR="005B164B" w:rsidRPr="00C11D6C">
        <w:rPr>
          <w:rFonts w:ascii="Roboto" w:hAnsi="Roboto"/>
          <w:sz w:val="22"/>
          <w:szCs w:val="22"/>
        </w:rPr>
        <w:t xml:space="preserve"> ejection fraction</w:t>
      </w:r>
      <w:r w:rsidR="00B427B6">
        <w:rPr>
          <w:rFonts w:ascii="Roboto" w:hAnsi="Roboto"/>
          <w:sz w:val="22"/>
          <w:szCs w:val="22"/>
        </w:rPr>
        <w:t xml:space="preserve"> (EF)</w:t>
      </w:r>
      <w:r w:rsidR="005B164B" w:rsidRPr="00C11D6C">
        <w:rPr>
          <w:rFonts w:ascii="Roboto" w:hAnsi="Roboto"/>
          <w:sz w:val="22"/>
          <w:szCs w:val="22"/>
        </w:rPr>
        <w:t>, LV outflow gradient</w:t>
      </w:r>
      <w:r w:rsidR="00C22745">
        <w:rPr>
          <w:rFonts w:ascii="Roboto" w:hAnsi="Roboto"/>
          <w:sz w:val="22"/>
          <w:szCs w:val="22"/>
        </w:rPr>
        <w:t xml:space="preserve"> (with a gradient &gt;30 mmHg defined as obstruction)</w:t>
      </w:r>
      <w:r w:rsidR="00D66F04">
        <w:rPr>
          <w:rFonts w:ascii="Roboto" w:hAnsi="Roboto"/>
          <w:sz w:val="22"/>
          <w:szCs w:val="22"/>
        </w:rPr>
        <w:t xml:space="preserve"> and</w:t>
      </w:r>
      <w:r w:rsidR="005B164B" w:rsidRPr="00C11D6C">
        <w:rPr>
          <w:rFonts w:ascii="Roboto" w:hAnsi="Roboto"/>
          <w:sz w:val="22"/>
          <w:szCs w:val="22"/>
        </w:rPr>
        <w:t xml:space="preserve"> max</w:t>
      </w:r>
      <w:r w:rsidR="00E835E2">
        <w:rPr>
          <w:rFonts w:ascii="Roboto" w:hAnsi="Roboto"/>
          <w:sz w:val="22"/>
          <w:szCs w:val="22"/>
        </w:rPr>
        <w:t>imal</w:t>
      </w:r>
      <w:r w:rsidR="005B164B" w:rsidRPr="00C11D6C">
        <w:rPr>
          <w:rFonts w:ascii="Roboto" w:hAnsi="Roboto"/>
          <w:sz w:val="22"/>
          <w:szCs w:val="22"/>
        </w:rPr>
        <w:t xml:space="preserve"> LV wall thickness.</w:t>
      </w:r>
    </w:p>
    <w:p w14:paraId="440EDC6C" w14:textId="65A91698" w:rsidR="005B164B" w:rsidRPr="00C11D6C" w:rsidRDefault="005B164B" w:rsidP="00C11D6C">
      <w:pPr>
        <w:pStyle w:val="Listeafsnit"/>
        <w:numPr>
          <w:ilvl w:val="0"/>
          <w:numId w:val="19"/>
        </w:numPr>
        <w:spacing w:line="480" w:lineRule="auto"/>
        <w:rPr>
          <w:rFonts w:ascii="Roboto" w:hAnsi="Roboto"/>
          <w:sz w:val="22"/>
          <w:szCs w:val="22"/>
        </w:rPr>
      </w:pPr>
      <w:r w:rsidRPr="00C11D6C">
        <w:rPr>
          <w:rFonts w:ascii="Roboto" w:hAnsi="Roboto"/>
          <w:sz w:val="22"/>
          <w:szCs w:val="22"/>
        </w:rPr>
        <w:t>Heart failure: New York Heart Association (NYHA) functional class III-IV</w:t>
      </w:r>
      <w:r w:rsidR="00D50E7D">
        <w:rPr>
          <w:rFonts w:ascii="Roboto" w:hAnsi="Roboto"/>
          <w:sz w:val="22"/>
          <w:szCs w:val="22"/>
        </w:rPr>
        <w:t>,</w:t>
      </w:r>
      <w:r w:rsidRPr="00C11D6C">
        <w:rPr>
          <w:rFonts w:ascii="Roboto" w:hAnsi="Roboto"/>
          <w:sz w:val="22"/>
          <w:szCs w:val="22"/>
        </w:rPr>
        <w:t xml:space="preserve"> LV systolic dysfunction</w:t>
      </w:r>
      <w:r w:rsidR="00F51D8D">
        <w:rPr>
          <w:rFonts w:ascii="Roboto" w:hAnsi="Roboto"/>
          <w:sz w:val="22"/>
          <w:szCs w:val="22"/>
        </w:rPr>
        <w:t xml:space="preserve"> (LV </w:t>
      </w:r>
      <w:r w:rsidR="00B427B6">
        <w:rPr>
          <w:rFonts w:ascii="Roboto" w:hAnsi="Roboto"/>
          <w:sz w:val="22"/>
          <w:szCs w:val="22"/>
        </w:rPr>
        <w:t>EF</w:t>
      </w:r>
      <w:r w:rsidR="00F51D8D">
        <w:rPr>
          <w:rFonts w:ascii="Roboto" w:hAnsi="Roboto"/>
          <w:sz w:val="22"/>
          <w:szCs w:val="22"/>
        </w:rPr>
        <w:t xml:space="preserve"> &lt;50%)</w:t>
      </w:r>
      <w:r w:rsidR="00D50E7D">
        <w:rPr>
          <w:rFonts w:ascii="Roboto" w:hAnsi="Roboto"/>
          <w:sz w:val="22"/>
          <w:szCs w:val="22"/>
        </w:rPr>
        <w:t>,</w:t>
      </w:r>
      <w:r w:rsidR="00D50E7D" w:rsidRPr="00C11D6C">
        <w:rPr>
          <w:rFonts w:ascii="Roboto" w:hAnsi="Roboto"/>
          <w:sz w:val="22"/>
          <w:szCs w:val="22"/>
        </w:rPr>
        <w:t xml:space="preserve"> cardiac transplantation or </w:t>
      </w:r>
      <w:r w:rsidR="0001732F">
        <w:rPr>
          <w:rFonts w:ascii="Roboto" w:hAnsi="Roboto"/>
          <w:sz w:val="22"/>
          <w:szCs w:val="22"/>
        </w:rPr>
        <w:t>LV</w:t>
      </w:r>
      <w:r w:rsidR="00D50E7D" w:rsidRPr="00C11D6C">
        <w:rPr>
          <w:rFonts w:ascii="Roboto" w:hAnsi="Roboto"/>
          <w:sz w:val="22"/>
          <w:szCs w:val="22"/>
        </w:rPr>
        <w:t xml:space="preserve"> assist device</w:t>
      </w:r>
      <w:r w:rsidR="00881562">
        <w:rPr>
          <w:rFonts w:ascii="Roboto" w:hAnsi="Roboto"/>
          <w:sz w:val="22"/>
          <w:szCs w:val="22"/>
        </w:rPr>
        <w:t xml:space="preserve"> </w:t>
      </w:r>
      <w:r w:rsidR="00D50E7D" w:rsidRPr="00C11D6C">
        <w:rPr>
          <w:rFonts w:ascii="Roboto" w:hAnsi="Roboto"/>
          <w:sz w:val="22"/>
          <w:szCs w:val="22"/>
        </w:rPr>
        <w:t>implantation</w:t>
      </w:r>
      <w:r w:rsidRPr="00C11D6C">
        <w:rPr>
          <w:rFonts w:ascii="Roboto" w:hAnsi="Roboto"/>
          <w:sz w:val="22"/>
          <w:szCs w:val="22"/>
        </w:rPr>
        <w:t>.</w:t>
      </w:r>
    </w:p>
    <w:p w14:paraId="092AF4ED" w14:textId="79C2DBC1" w:rsidR="005B164B" w:rsidRPr="00C11D6C" w:rsidRDefault="00881562" w:rsidP="00C11D6C">
      <w:pPr>
        <w:pStyle w:val="Listeafsnit"/>
        <w:numPr>
          <w:ilvl w:val="0"/>
          <w:numId w:val="19"/>
        </w:numPr>
        <w:spacing w:line="480" w:lineRule="auto"/>
        <w:rPr>
          <w:rFonts w:ascii="Roboto" w:hAnsi="Roboto"/>
          <w:sz w:val="22"/>
          <w:szCs w:val="22"/>
        </w:rPr>
      </w:pPr>
      <w:r>
        <w:rPr>
          <w:rFonts w:ascii="Roboto" w:hAnsi="Roboto"/>
          <w:sz w:val="22"/>
          <w:szCs w:val="22"/>
        </w:rPr>
        <w:t>Arrhythmias</w:t>
      </w:r>
      <w:r w:rsidR="005B164B" w:rsidRPr="00C11D6C">
        <w:rPr>
          <w:rFonts w:ascii="Roboto" w:hAnsi="Roboto"/>
          <w:sz w:val="22"/>
          <w:szCs w:val="22"/>
        </w:rPr>
        <w:t xml:space="preserve">: </w:t>
      </w:r>
      <w:r w:rsidR="00F51D8D">
        <w:rPr>
          <w:rFonts w:ascii="Roboto" w:hAnsi="Roboto"/>
          <w:sz w:val="22"/>
          <w:szCs w:val="22"/>
        </w:rPr>
        <w:t>Unexplained s</w:t>
      </w:r>
      <w:r w:rsidR="005B164B" w:rsidRPr="00C11D6C">
        <w:rPr>
          <w:rFonts w:ascii="Roboto" w:hAnsi="Roboto"/>
          <w:sz w:val="22"/>
          <w:szCs w:val="22"/>
        </w:rPr>
        <w:t>yncope,</w:t>
      </w:r>
      <w:r w:rsidR="004877E1">
        <w:rPr>
          <w:rFonts w:ascii="Roboto" w:hAnsi="Roboto"/>
          <w:sz w:val="22"/>
          <w:szCs w:val="22"/>
        </w:rPr>
        <w:t xml:space="preserve"> </w:t>
      </w:r>
      <w:r w:rsidR="004877E1" w:rsidRPr="00C11D6C">
        <w:rPr>
          <w:rFonts w:ascii="Roboto" w:hAnsi="Roboto"/>
          <w:sz w:val="22"/>
          <w:szCs w:val="22"/>
        </w:rPr>
        <w:t>atrial fibrillation</w:t>
      </w:r>
      <w:r w:rsidR="004877E1">
        <w:rPr>
          <w:rFonts w:ascii="Roboto" w:hAnsi="Roboto"/>
          <w:sz w:val="22"/>
          <w:szCs w:val="22"/>
        </w:rPr>
        <w:t>,</w:t>
      </w:r>
      <w:r w:rsidR="0001732F">
        <w:rPr>
          <w:rFonts w:ascii="Roboto" w:hAnsi="Roboto"/>
          <w:sz w:val="22"/>
          <w:szCs w:val="22"/>
        </w:rPr>
        <w:t xml:space="preserve"> non-sustained ventricular tachycardia, cardiac arrest,</w:t>
      </w:r>
      <w:r w:rsidR="004877E1">
        <w:rPr>
          <w:rFonts w:ascii="Roboto" w:hAnsi="Roboto"/>
          <w:sz w:val="22"/>
          <w:szCs w:val="22"/>
        </w:rPr>
        <w:t xml:space="preserve"> and a </w:t>
      </w:r>
      <w:r w:rsidR="005B164B" w:rsidRPr="00C11D6C">
        <w:rPr>
          <w:rFonts w:ascii="Roboto" w:hAnsi="Roboto"/>
          <w:sz w:val="22"/>
          <w:szCs w:val="22"/>
        </w:rPr>
        <w:t>composite ventricular arrhythmia</w:t>
      </w:r>
      <w:r w:rsidR="00C40896">
        <w:rPr>
          <w:rFonts w:ascii="Roboto" w:hAnsi="Roboto"/>
          <w:sz w:val="22"/>
          <w:szCs w:val="22"/>
        </w:rPr>
        <w:t xml:space="preserve"> </w:t>
      </w:r>
      <w:r w:rsidR="005B164B" w:rsidRPr="00C11D6C">
        <w:rPr>
          <w:rFonts w:ascii="Roboto" w:hAnsi="Roboto"/>
          <w:sz w:val="22"/>
          <w:szCs w:val="22"/>
        </w:rPr>
        <w:t>outcome</w:t>
      </w:r>
      <w:r w:rsidR="004877E1">
        <w:rPr>
          <w:rFonts w:ascii="Roboto" w:hAnsi="Roboto"/>
          <w:sz w:val="22"/>
          <w:szCs w:val="22"/>
        </w:rPr>
        <w:t xml:space="preserve"> which</w:t>
      </w:r>
      <w:r w:rsidR="005B164B" w:rsidRPr="00C11D6C">
        <w:rPr>
          <w:rFonts w:ascii="Roboto" w:hAnsi="Roboto"/>
          <w:sz w:val="22"/>
          <w:szCs w:val="22"/>
        </w:rPr>
        <w:t xml:space="preserve"> includ</w:t>
      </w:r>
      <w:r w:rsidR="004877E1">
        <w:rPr>
          <w:rFonts w:ascii="Roboto" w:hAnsi="Roboto"/>
          <w:sz w:val="22"/>
          <w:szCs w:val="22"/>
        </w:rPr>
        <w:t>ed</w:t>
      </w:r>
      <w:r w:rsidR="005B164B" w:rsidRPr="00C11D6C">
        <w:rPr>
          <w:rFonts w:ascii="Roboto" w:hAnsi="Roboto"/>
          <w:sz w:val="22"/>
          <w:szCs w:val="22"/>
        </w:rPr>
        <w:t xml:space="preserve"> </w:t>
      </w:r>
      <w:r w:rsidR="0001732F">
        <w:rPr>
          <w:rFonts w:ascii="Roboto" w:hAnsi="Roboto"/>
          <w:sz w:val="22"/>
          <w:szCs w:val="22"/>
        </w:rPr>
        <w:t>sudden cardiac death, aborted sudden cardiac death,</w:t>
      </w:r>
      <w:r w:rsidR="005B164B" w:rsidRPr="00C11D6C">
        <w:rPr>
          <w:rFonts w:ascii="Roboto" w:hAnsi="Roboto"/>
          <w:sz w:val="22"/>
          <w:szCs w:val="22"/>
        </w:rPr>
        <w:t xml:space="preserve"> sustained ventricular tachycardia</w:t>
      </w:r>
      <w:r w:rsidR="0001732F">
        <w:rPr>
          <w:rFonts w:ascii="Roboto" w:hAnsi="Roboto"/>
          <w:sz w:val="22"/>
          <w:szCs w:val="22"/>
        </w:rPr>
        <w:t xml:space="preserve"> and appropriate i</w:t>
      </w:r>
      <w:r w:rsidR="0001732F" w:rsidRPr="00C11D6C">
        <w:rPr>
          <w:rFonts w:ascii="Roboto" w:hAnsi="Roboto"/>
          <w:sz w:val="22"/>
          <w:szCs w:val="22"/>
        </w:rPr>
        <w:t>mplantable cardioverter-defibrillator</w:t>
      </w:r>
      <w:r w:rsidR="0001732F">
        <w:rPr>
          <w:rFonts w:ascii="Roboto" w:hAnsi="Roboto"/>
          <w:sz w:val="22"/>
          <w:szCs w:val="22"/>
        </w:rPr>
        <w:t xml:space="preserve"> </w:t>
      </w:r>
      <w:r w:rsidR="005F2FD0">
        <w:rPr>
          <w:rFonts w:ascii="Roboto" w:hAnsi="Roboto"/>
          <w:sz w:val="22"/>
          <w:szCs w:val="22"/>
        </w:rPr>
        <w:t>(</w:t>
      </w:r>
      <w:r w:rsidR="0001732F">
        <w:rPr>
          <w:rFonts w:ascii="Roboto" w:hAnsi="Roboto"/>
          <w:sz w:val="22"/>
          <w:szCs w:val="22"/>
        </w:rPr>
        <w:t>ICD</w:t>
      </w:r>
      <w:r w:rsidR="005F2FD0">
        <w:rPr>
          <w:rFonts w:ascii="Roboto" w:hAnsi="Roboto"/>
          <w:sz w:val="22"/>
          <w:szCs w:val="22"/>
        </w:rPr>
        <w:t>)</w:t>
      </w:r>
      <w:r w:rsidR="0001732F">
        <w:rPr>
          <w:rFonts w:ascii="Roboto" w:hAnsi="Roboto"/>
          <w:sz w:val="22"/>
          <w:szCs w:val="22"/>
        </w:rPr>
        <w:t xml:space="preserve"> therapy</w:t>
      </w:r>
      <w:r w:rsidR="005B164B" w:rsidRPr="00C11D6C">
        <w:rPr>
          <w:rFonts w:ascii="Roboto" w:hAnsi="Roboto"/>
          <w:sz w:val="22"/>
          <w:szCs w:val="22"/>
        </w:rPr>
        <w:t>.</w:t>
      </w:r>
    </w:p>
    <w:p w14:paraId="1B1E2C03" w14:textId="6A8A32E0" w:rsidR="005B164B" w:rsidRPr="00C11D6C" w:rsidRDefault="005B164B" w:rsidP="00C11D6C">
      <w:pPr>
        <w:pStyle w:val="Listeafsnit"/>
        <w:numPr>
          <w:ilvl w:val="0"/>
          <w:numId w:val="19"/>
        </w:numPr>
        <w:spacing w:line="480" w:lineRule="auto"/>
        <w:rPr>
          <w:rFonts w:ascii="Roboto" w:hAnsi="Roboto"/>
          <w:sz w:val="22"/>
          <w:szCs w:val="22"/>
        </w:rPr>
      </w:pPr>
      <w:r w:rsidRPr="00C11D6C">
        <w:rPr>
          <w:rFonts w:ascii="Roboto" w:hAnsi="Roboto"/>
          <w:sz w:val="22"/>
          <w:szCs w:val="22"/>
        </w:rPr>
        <w:t>Stroke.</w:t>
      </w:r>
    </w:p>
    <w:p w14:paraId="6F8B3C90" w14:textId="5BC887B7" w:rsidR="005B164B" w:rsidRPr="00C11D6C" w:rsidRDefault="005B164B" w:rsidP="005B164B">
      <w:pPr>
        <w:pStyle w:val="Listeafsnit"/>
        <w:numPr>
          <w:ilvl w:val="0"/>
          <w:numId w:val="19"/>
        </w:numPr>
        <w:spacing w:line="480" w:lineRule="auto"/>
        <w:rPr>
          <w:rFonts w:ascii="Roboto" w:hAnsi="Roboto"/>
          <w:sz w:val="22"/>
          <w:szCs w:val="22"/>
        </w:rPr>
      </w:pPr>
      <w:r w:rsidRPr="00C11D6C">
        <w:rPr>
          <w:rFonts w:ascii="Roboto" w:hAnsi="Roboto"/>
          <w:sz w:val="22"/>
          <w:szCs w:val="22"/>
        </w:rPr>
        <w:t xml:space="preserve">Mortality: All-cause and </w:t>
      </w:r>
      <w:r w:rsidR="00444074">
        <w:rPr>
          <w:rFonts w:ascii="Roboto" w:hAnsi="Roboto"/>
          <w:sz w:val="22"/>
          <w:szCs w:val="22"/>
        </w:rPr>
        <w:t>HCM-related mortality</w:t>
      </w:r>
      <w:r w:rsidR="00E835E2">
        <w:rPr>
          <w:rFonts w:ascii="Roboto" w:hAnsi="Roboto"/>
          <w:sz w:val="22"/>
          <w:szCs w:val="22"/>
        </w:rPr>
        <w:t xml:space="preserve"> (</w:t>
      </w:r>
      <w:r w:rsidR="00AF7DF8">
        <w:rPr>
          <w:rFonts w:ascii="Roboto" w:hAnsi="Roboto"/>
          <w:sz w:val="22"/>
          <w:szCs w:val="22"/>
        </w:rPr>
        <w:t xml:space="preserve">defined as death due to </w:t>
      </w:r>
      <w:r w:rsidRPr="00C11D6C">
        <w:rPr>
          <w:rFonts w:ascii="Roboto" w:hAnsi="Roboto"/>
          <w:sz w:val="22"/>
          <w:szCs w:val="22"/>
        </w:rPr>
        <w:t>sudden cardiac death</w:t>
      </w:r>
      <w:r w:rsidR="00E835E2">
        <w:rPr>
          <w:rFonts w:ascii="Roboto" w:hAnsi="Roboto"/>
          <w:sz w:val="22"/>
          <w:szCs w:val="22"/>
        </w:rPr>
        <w:t xml:space="preserve"> </w:t>
      </w:r>
      <w:r w:rsidR="00881562">
        <w:rPr>
          <w:rFonts w:ascii="Roboto" w:hAnsi="Roboto"/>
          <w:sz w:val="22"/>
          <w:szCs w:val="22"/>
        </w:rPr>
        <w:t>[</w:t>
      </w:r>
      <w:r w:rsidR="00E835E2">
        <w:rPr>
          <w:rFonts w:ascii="Roboto" w:hAnsi="Roboto"/>
          <w:sz w:val="22"/>
          <w:szCs w:val="22"/>
        </w:rPr>
        <w:t>SCD</w:t>
      </w:r>
      <w:r w:rsidR="00881562">
        <w:rPr>
          <w:rFonts w:ascii="Roboto" w:hAnsi="Roboto"/>
          <w:sz w:val="22"/>
          <w:szCs w:val="22"/>
        </w:rPr>
        <w:t>]</w:t>
      </w:r>
      <w:r w:rsidRPr="00C11D6C">
        <w:rPr>
          <w:rFonts w:ascii="Roboto" w:hAnsi="Roboto"/>
          <w:sz w:val="22"/>
          <w:szCs w:val="22"/>
        </w:rPr>
        <w:t>, heart failure</w:t>
      </w:r>
      <w:r w:rsidR="00444074">
        <w:rPr>
          <w:rFonts w:ascii="Roboto" w:hAnsi="Roboto"/>
          <w:sz w:val="22"/>
          <w:szCs w:val="22"/>
        </w:rPr>
        <w:t xml:space="preserve"> </w:t>
      </w:r>
      <w:r w:rsidR="009520DB">
        <w:rPr>
          <w:rFonts w:ascii="Roboto" w:hAnsi="Roboto"/>
          <w:sz w:val="22"/>
          <w:szCs w:val="22"/>
        </w:rPr>
        <w:t>or</w:t>
      </w:r>
      <w:r w:rsidR="009520DB" w:rsidRPr="00C11D6C">
        <w:rPr>
          <w:rFonts w:ascii="Roboto" w:hAnsi="Roboto"/>
          <w:sz w:val="22"/>
          <w:szCs w:val="22"/>
        </w:rPr>
        <w:t xml:space="preserve"> </w:t>
      </w:r>
      <w:r w:rsidRPr="00C11D6C">
        <w:rPr>
          <w:rFonts w:ascii="Roboto" w:hAnsi="Roboto"/>
          <w:sz w:val="22"/>
          <w:szCs w:val="22"/>
        </w:rPr>
        <w:t>stroke</w:t>
      </w:r>
      <w:r w:rsidR="00E835E2">
        <w:rPr>
          <w:rFonts w:ascii="Roboto" w:hAnsi="Roboto"/>
          <w:sz w:val="22"/>
          <w:szCs w:val="22"/>
        </w:rPr>
        <w:t>)</w:t>
      </w:r>
      <w:r w:rsidRPr="00C11D6C">
        <w:rPr>
          <w:rFonts w:ascii="Roboto" w:hAnsi="Roboto"/>
          <w:sz w:val="22"/>
          <w:szCs w:val="22"/>
        </w:rPr>
        <w:t>.</w:t>
      </w:r>
      <w:r w:rsidR="00AF7DF8">
        <w:rPr>
          <w:rFonts w:ascii="Roboto" w:hAnsi="Roboto"/>
          <w:sz w:val="22"/>
          <w:szCs w:val="22"/>
        </w:rPr>
        <w:t xml:space="preserve"> Data on causes of death were evaluated from death certificates, autopsy reports (if available) and by </w:t>
      </w:r>
      <w:r w:rsidR="00B427B6">
        <w:rPr>
          <w:rFonts w:ascii="Roboto" w:hAnsi="Roboto"/>
          <w:sz w:val="22"/>
          <w:szCs w:val="22"/>
        </w:rPr>
        <w:t>review of</w:t>
      </w:r>
      <w:r w:rsidR="00AF7DF8">
        <w:rPr>
          <w:rFonts w:ascii="Roboto" w:hAnsi="Roboto"/>
          <w:sz w:val="22"/>
          <w:szCs w:val="22"/>
        </w:rPr>
        <w:t xml:space="preserve"> available hospital records.</w:t>
      </w:r>
    </w:p>
    <w:p w14:paraId="4B9F5979" w14:textId="46FDD71B" w:rsidR="001D711A" w:rsidRDefault="005B164B" w:rsidP="005B164B">
      <w:pPr>
        <w:spacing w:line="480" w:lineRule="auto"/>
        <w:rPr>
          <w:rFonts w:ascii="Roboto" w:hAnsi="Roboto"/>
          <w:sz w:val="22"/>
          <w:szCs w:val="22"/>
          <w:lang w:val="en-US"/>
        </w:rPr>
      </w:pPr>
      <w:r w:rsidRPr="00391E8B">
        <w:rPr>
          <w:rFonts w:ascii="Roboto" w:hAnsi="Roboto"/>
          <w:sz w:val="22"/>
          <w:szCs w:val="22"/>
          <w:lang w:val="en-US"/>
        </w:rPr>
        <w:t xml:space="preserve">These </w:t>
      </w:r>
      <w:r w:rsidR="00C11D6C" w:rsidRPr="00391E8B">
        <w:rPr>
          <w:rFonts w:ascii="Roboto" w:hAnsi="Roboto"/>
          <w:sz w:val="22"/>
          <w:szCs w:val="22"/>
          <w:lang w:val="en-US"/>
        </w:rPr>
        <w:t>features</w:t>
      </w:r>
      <w:r w:rsidRPr="00391E8B">
        <w:rPr>
          <w:rFonts w:ascii="Roboto" w:hAnsi="Roboto"/>
          <w:sz w:val="22"/>
          <w:szCs w:val="22"/>
          <w:lang w:val="en-US"/>
        </w:rPr>
        <w:t xml:space="preserve"> were compared between sarcomeric and non-sarcomeric HCM to determine differences in clinical course. </w:t>
      </w:r>
      <w:r w:rsidR="006652DF" w:rsidRPr="00391E8B">
        <w:rPr>
          <w:rFonts w:ascii="Roboto" w:hAnsi="Roboto"/>
          <w:sz w:val="22"/>
          <w:szCs w:val="22"/>
          <w:lang w:val="en-US"/>
        </w:rPr>
        <w:t>Additionally, t</w:t>
      </w:r>
      <w:r w:rsidRPr="00391E8B">
        <w:rPr>
          <w:rFonts w:ascii="Roboto" w:hAnsi="Roboto"/>
          <w:sz w:val="22"/>
          <w:szCs w:val="22"/>
          <w:lang w:val="en-US"/>
        </w:rPr>
        <w:t xml:space="preserve">he occurrence, timing, and sequence of these </w:t>
      </w:r>
      <w:r w:rsidR="00E835E2" w:rsidRPr="00391E8B">
        <w:rPr>
          <w:rFonts w:ascii="Roboto" w:hAnsi="Roboto"/>
          <w:sz w:val="22"/>
          <w:szCs w:val="22"/>
          <w:lang w:val="en-US"/>
        </w:rPr>
        <w:t xml:space="preserve">features </w:t>
      </w:r>
      <w:r w:rsidRPr="00391E8B">
        <w:rPr>
          <w:rFonts w:ascii="Roboto" w:hAnsi="Roboto"/>
          <w:sz w:val="22"/>
          <w:szCs w:val="22"/>
          <w:lang w:val="en-US"/>
        </w:rPr>
        <w:t>were analyzed to better understand the natural history of HCM.</w:t>
      </w:r>
    </w:p>
    <w:p w14:paraId="66E61494" w14:textId="55C276B9" w:rsidR="00E169B6" w:rsidRPr="00431AEB" w:rsidRDefault="00E169B6" w:rsidP="00E169B6">
      <w:pPr>
        <w:spacing w:line="480" w:lineRule="auto"/>
        <w:rPr>
          <w:rFonts w:ascii="Roboto" w:hAnsi="Roboto"/>
          <w:sz w:val="22"/>
          <w:szCs w:val="22"/>
          <w:lang w:val="en-US"/>
        </w:rPr>
      </w:pPr>
      <w:r w:rsidRPr="00040F1C">
        <w:rPr>
          <w:rFonts w:ascii="Roboto" w:hAnsi="Roboto"/>
          <w:sz w:val="22"/>
          <w:szCs w:val="22"/>
          <w:lang w:val="en-US"/>
        </w:rPr>
        <w:t xml:space="preserve">Our next objective was to evaluate </w:t>
      </w:r>
      <w:r>
        <w:rPr>
          <w:rFonts w:ascii="Roboto" w:hAnsi="Roboto"/>
          <w:sz w:val="22"/>
          <w:szCs w:val="22"/>
          <w:lang w:val="en-US"/>
        </w:rPr>
        <w:t>whether</w:t>
      </w:r>
      <w:r w:rsidRPr="00040F1C">
        <w:rPr>
          <w:rFonts w:ascii="Roboto" w:hAnsi="Roboto"/>
          <w:sz w:val="22"/>
          <w:szCs w:val="22"/>
          <w:lang w:val="en-US"/>
        </w:rPr>
        <w:t xml:space="preserve"> </w:t>
      </w:r>
      <w:r>
        <w:rPr>
          <w:rFonts w:ascii="Roboto" w:hAnsi="Roboto"/>
          <w:sz w:val="22"/>
          <w:szCs w:val="22"/>
          <w:lang w:val="en-US"/>
        </w:rPr>
        <w:t>adverse</w:t>
      </w:r>
      <w:r w:rsidRPr="00040F1C">
        <w:rPr>
          <w:rFonts w:ascii="Roboto" w:hAnsi="Roboto"/>
          <w:sz w:val="22"/>
          <w:szCs w:val="22"/>
          <w:lang w:val="en-US"/>
        </w:rPr>
        <w:t xml:space="preserve"> events</w:t>
      </w:r>
      <w:r>
        <w:rPr>
          <w:rFonts w:ascii="Roboto" w:hAnsi="Roboto"/>
          <w:sz w:val="22"/>
          <w:szCs w:val="22"/>
          <w:lang w:val="en-US"/>
        </w:rPr>
        <w:t xml:space="preserve"> occurred in a specific order</w:t>
      </w:r>
      <w:r w:rsidRPr="00F422FE">
        <w:rPr>
          <w:rFonts w:ascii="Roboto" w:hAnsi="Roboto"/>
          <w:sz w:val="22"/>
          <w:szCs w:val="22"/>
          <w:lang w:val="en-US"/>
        </w:rPr>
        <w:t xml:space="preserve"> and</w:t>
      </w:r>
      <w:r w:rsidRPr="00907D0E">
        <w:rPr>
          <w:rFonts w:ascii="Roboto" w:hAnsi="Roboto"/>
          <w:sz w:val="22"/>
          <w:szCs w:val="22"/>
          <w:lang w:val="en-US"/>
        </w:rPr>
        <w:t xml:space="preserve"> if </w:t>
      </w:r>
      <w:r>
        <w:rPr>
          <w:rFonts w:ascii="Roboto" w:hAnsi="Roboto"/>
          <w:sz w:val="22"/>
          <w:szCs w:val="22"/>
          <w:lang w:val="en-US"/>
        </w:rPr>
        <w:t>timing</w:t>
      </w:r>
      <w:r w:rsidRPr="00907D0E">
        <w:rPr>
          <w:rFonts w:ascii="Roboto" w:hAnsi="Roboto"/>
          <w:sz w:val="22"/>
          <w:szCs w:val="22"/>
          <w:lang w:val="en-US"/>
        </w:rPr>
        <w:t xml:space="preserve"> </w:t>
      </w:r>
      <w:r>
        <w:rPr>
          <w:rFonts w:ascii="Roboto" w:hAnsi="Roboto"/>
          <w:sz w:val="22"/>
          <w:szCs w:val="22"/>
          <w:lang w:val="en-US"/>
        </w:rPr>
        <w:t>differed</w:t>
      </w:r>
      <w:r w:rsidRPr="00907D0E">
        <w:rPr>
          <w:rFonts w:ascii="Roboto" w:hAnsi="Roboto"/>
          <w:sz w:val="22"/>
          <w:szCs w:val="22"/>
          <w:lang w:val="en-US"/>
        </w:rPr>
        <w:t xml:space="preserve"> </w:t>
      </w:r>
      <w:r>
        <w:rPr>
          <w:rFonts w:ascii="Roboto" w:hAnsi="Roboto"/>
          <w:sz w:val="22"/>
          <w:szCs w:val="22"/>
          <w:lang w:val="en-US"/>
        </w:rPr>
        <w:t>by</w:t>
      </w:r>
      <w:r w:rsidRPr="00907D0E">
        <w:rPr>
          <w:rFonts w:ascii="Roboto" w:hAnsi="Roboto"/>
          <w:sz w:val="22"/>
          <w:szCs w:val="22"/>
          <w:lang w:val="en-US"/>
        </w:rPr>
        <w:t xml:space="preserve"> genetic status. To do this, we performed Cox proportional hazards modelling, including time-varying effects of key disease</w:t>
      </w:r>
      <w:r>
        <w:rPr>
          <w:rFonts w:ascii="Roboto" w:hAnsi="Roboto"/>
          <w:sz w:val="22"/>
          <w:szCs w:val="22"/>
          <w:lang w:val="en-US"/>
        </w:rPr>
        <w:t>-course</w:t>
      </w:r>
      <w:r w:rsidRPr="00907D0E">
        <w:rPr>
          <w:rFonts w:ascii="Roboto" w:hAnsi="Roboto"/>
          <w:sz w:val="22"/>
          <w:szCs w:val="22"/>
          <w:lang w:val="en-US"/>
        </w:rPr>
        <w:t xml:space="preserve"> </w:t>
      </w:r>
      <w:r>
        <w:rPr>
          <w:rFonts w:ascii="Roboto" w:hAnsi="Roboto"/>
          <w:sz w:val="22"/>
          <w:szCs w:val="22"/>
          <w:lang w:val="en-US"/>
        </w:rPr>
        <w:t>modifiers</w:t>
      </w:r>
      <w:r w:rsidRPr="00907D0E">
        <w:rPr>
          <w:rFonts w:ascii="Roboto" w:hAnsi="Roboto"/>
          <w:sz w:val="22"/>
          <w:szCs w:val="22"/>
          <w:lang w:val="en-US"/>
        </w:rPr>
        <w:t xml:space="preserve"> </w:t>
      </w:r>
      <w:r w:rsidRPr="00431AEB">
        <w:rPr>
          <w:rFonts w:ascii="Roboto" w:hAnsi="Roboto"/>
          <w:sz w:val="22"/>
          <w:szCs w:val="22"/>
          <w:lang w:val="en-US"/>
        </w:rPr>
        <w:t xml:space="preserve">(obesity, hypertension, obstruction, atrial fibrillation, </w:t>
      </w:r>
      <w:r w:rsidRPr="00753492">
        <w:rPr>
          <w:rFonts w:ascii="Roboto" w:hAnsi="Roboto"/>
          <w:sz w:val="22"/>
          <w:szCs w:val="22"/>
          <w:lang w:val="en-US"/>
        </w:rPr>
        <w:t>LV</w:t>
      </w:r>
      <w:r>
        <w:rPr>
          <w:rFonts w:ascii="Roboto" w:hAnsi="Roboto"/>
          <w:sz w:val="22"/>
          <w:szCs w:val="22"/>
          <w:lang w:val="en-US"/>
        </w:rPr>
        <w:t xml:space="preserve"> systolic dysfunction</w:t>
      </w:r>
      <w:r w:rsidRPr="00431AEB">
        <w:rPr>
          <w:rFonts w:ascii="Roboto" w:hAnsi="Roboto"/>
          <w:sz w:val="22"/>
          <w:szCs w:val="22"/>
          <w:lang w:val="en-US"/>
        </w:rPr>
        <w:t xml:space="preserve">) on </w:t>
      </w:r>
      <w:r w:rsidR="00BE1405">
        <w:rPr>
          <w:rFonts w:ascii="Roboto" w:hAnsi="Roboto"/>
          <w:sz w:val="22"/>
          <w:szCs w:val="22"/>
          <w:lang w:val="en-US"/>
        </w:rPr>
        <w:t>seven</w:t>
      </w:r>
      <w:r w:rsidR="00BE1405" w:rsidRPr="00431AEB">
        <w:rPr>
          <w:rFonts w:ascii="Roboto" w:hAnsi="Roboto"/>
          <w:sz w:val="22"/>
          <w:szCs w:val="22"/>
          <w:lang w:val="en-US"/>
        </w:rPr>
        <w:t xml:space="preserve"> </w:t>
      </w:r>
      <w:r w:rsidRPr="00431AEB">
        <w:rPr>
          <w:rFonts w:ascii="Roboto" w:hAnsi="Roboto"/>
          <w:sz w:val="22"/>
          <w:szCs w:val="22"/>
          <w:lang w:val="en-US"/>
        </w:rPr>
        <w:t>cardiovascular outcomes (atrial fibrillation, NYHA III/IV symptoms, LV</w:t>
      </w:r>
      <w:r>
        <w:rPr>
          <w:rFonts w:ascii="Roboto" w:hAnsi="Roboto"/>
          <w:sz w:val="22"/>
          <w:szCs w:val="22"/>
          <w:lang w:val="en-US"/>
        </w:rPr>
        <w:t xml:space="preserve"> systolic dysfunction</w:t>
      </w:r>
      <w:r w:rsidRPr="00431AEB">
        <w:rPr>
          <w:rFonts w:ascii="Roboto" w:hAnsi="Roboto"/>
          <w:sz w:val="22"/>
          <w:szCs w:val="22"/>
          <w:lang w:val="en-US"/>
        </w:rPr>
        <w:t xml:space="preserve">, ventricular arrhythmias, stroke, cardiac transplantation, all-cause death). Analyses were adjusted for sex, corrected for multiple testing, and tested for interaction with genetic status. </w:t>
      </w:r>
    </w:p>
    <w:p w14:paraId="7DD8A125" w14:textId="77777777" w:rsidR="00E169B6" w:rsidRDefault="00E169B6" w:rsidP="005B164B">
      <w:pPr>
        <w:spacing w:line="480" w:lineRule="auto"/>
        <w:rPr>
          <w:rFonts w:ascii="Roboto" w:hAnsi="Roboto"/>
          <w:sz w:val="22"/>
          <w:szCs w:val="22"/>
          <w:lang w:val="en-US"/>
        </w:rPr>
      </w:pPr>
    </w:p>
    <w:p w14:paraId="3B3845DB" w14:textId="77777777" w:rsidR="00CA7329" w:rsidRPr="00391E8B" w:rsidRDefault="001D711A" w:rsidP="001D711A">
      <w:pPr>
        <w:spacing w:line="480" w:lineRule="auto"/>
        <w:rPr>
          <w:rFonts w:ascii="Roboto" w:hAnsi="Roboto"/>
          <w:b/>
          <w:sz w:val="22"/>
          <w:szCs w:val="22"/>
          <w:lang w:val="en-US"/>
        </w:rPr>
      </w:pPr>
      <w:r w:rsidRPr="00391E8B">
        <w:rPr>
          <w:rFonts w:ascii="Roboto" w:hAnsi="Roboto"/>
          <w:b/>
          <w:bCs/>
          <w:i/>
          <w:iCs/>
          <w:sz w:val="22"/>
          <w:szCs w:val="22"/>
          <w:lang w:val="en-US"/>
        </w:rPr>
        <w:t>Statistical Analyses</w:t>
      </w:r>
      <w:r w:rsidRPr="00391E8B">
        <w:rPr>
          <w:rFonts w:ascii="Roboto" w:hAnsi="Roboto"/>
          <w:b/>
          <w:sz w:val="22"/>
          <w:szCs w:val="22"/>
          <w:lang w:val="en-US"/>
        </w:rPr>
        <w:t xml:space="preserve">: </w:t>
      </w:r>
    </w:p>
    <w:p w14:paraId="78DCC6A9" w14:textId="20517A31" w:rsidR="00C11D6C" w:rsidRPr="00391E8B" w:rsidRDefault="001D711A" w:rsidP="001D711A">
      <w:pPr>
        <w:spacing w:line="480" w:lineRule="auto"/>
        <w:rPr>
          <w:rFonts w:ascii="Roboto" w:hAnsi="Roboto"/>
          <w:sz w:val="22"/>
          <w:szCs w:val="22"/>
          <w:lang w:val="en-US"/>
        </w:rPr>
      </w:pPr>
      <w:proofErr w:type="spellStart"/>
      <w:r w:rsidRPr="00391E8B">
        <w:rPr>
          <w:rFonts w:ascii="Roboto" w:hAnsi="Roboto"/>
          <w:bCs/>
          <w:iCs/>
          <w:sz w:val="22"/>
          <w:szCs w:val="22"/>
          <w:lang w:val="en-US"/>
        </w:rPr>
        <w:lastRenderedPageBreak/>
        <w:t>SHaRe</w:t>
      </w:r>
      <w:proofErr w:type="spellEnd"/>
      <w:r w:rsidRPr="00391E8B">
        <w:rPr>
          <w:rFonts w:ascii="Roboto" w:hAnsi="Roboto"/>
          <w:b/>
          <w:bCs/>
          <w:iCs/>
          <w:sz w:val="22"/>
          <w:szCs w:val="22"/>
          <w:lang w:val="en-US"/>
        </w:rPr>
        <w:t xml:space="preserve"> </w:t>
      </w:r>
      <w:r w:rsidRPr="00391E8B">
        <w:rPr>
          <w:rFonts w:ascii="Roboto" w:hAnsi="Roboto"/>
          <w:sz w:val="22"/>
          <w:szCs w:val="22"/>
          <w:lang w:val="en-US"/>
        </w:rPr>
        <w:t>data through June 202</w:t>
      </w:r>
      <w:r w:rsidR="003341D7">
        <w:rPr>
          <w:rFonts w:ascii="Roboto" w:hAnsi="Roboto"/>
          <w:sz w:val="22"/>
          <w:szCs w:val="22"/>
          <w:lang w:val="en-US"/>
        </w:rPr>
        <w:t>4</w:t>
      </w:r>
      <w:r w:rsidRPr="00391E8B">
        <w:rPr>
          <w:rFonts w:ascii="Roboto" w:hAnsi="Roboto"/>
          <w:sz w:val="22"/>
          <w:szCs w:val="22"/>
          <w:lang w:val="en-US"/>
        </w:rPr>
        <w:t xml:space="preserve"> were analyzed. Continuous variables </w:t>
      </w:r>
      <w:r w:rsidR="00290C27">
        <w:rPr>
          <w:rFonts w:ascii="Roboto" w:hAnsi="Roboto"/>
          <w:sz w:val="22"/>
          <w:szCs w:val="22"/>
          <w:lang w:val="en-US"/>
        </w:rPr>
        <w:t>a</w:t>
      </w:r>
      <w:r w:rsidRPr="00391E8B">
        <w:rPr>
          <w:rFonts w:ascii="Roboto" w:hAnsi="Roboto"/>
          <w:sz w:val="22"/>
          <w:szCs w:val="22"/>
          <w:lang w:val="en-US"/>
        </w:rPr>
        <w:t xml:space="preserve">re presented as mean ± </w:t>
      </w:r>
      <w:r w:rsidR="00045C43" w:rsidRPr="00391E8B">
        <w:rPr>
          <w:rFonts w:ascii="Roboto" w:hAnsi="Roboto"/>
          <w:sz w:val="22"/>
          <w:szCs w:val="22"/>
          <w:lang w:val="en-US"/>
        </w:rPr>
        <w:t>SD</w:t>
      </w:r>
      <w:r w:rsidRPr="00391E8B">
        <w:rPr>
          <w:rFonts w:ascii="Roboto" w:hAnsi="Roboto"/>
          <w:sz w:val="22"/>
          <w:szCs w:val="22"/>
          <w:lang w:val="en-US"/>
        </w:rPr>
        <w:t xml:space="preserve"> if normally distributed or as median (interquartile range, IQR) if deviating substantially from the normal distribution as evaluated by quantile-quantile plots. Categorical variables are presented as counts and percentages. Between group comparisons were evaluated statistically using Welch’s t-test, Wilcoxon rank sum test, Fisher’s exact test or Chi-square tests as appropriate. </w:t>
      </w:r>
      <w:bookmarkStart w:id="36" w:name="_Hlk121990694"/>
    </w:p>
    <w:p w14:paraId="48BE3502" w14:textId="411561B0" w:rsidR="00C11D6C" w:rsidRPr="00391E8B" w:rsidRDefault="00C11D6C" w:rsidP="001D711A">
      <w:pPr>
        <w:spacing w:line="480" w:lineRule="auto"/>
        <w:rPr>
          <w:rFonts w:ascii="Roboto" w:hAnsi="Roboto"/>
          <w:sz w:val="22"/>
          <w:szCs w:val="22"/>
          <w:lang w:val="en-US"/>
        </w:rPr>
      </w:pPr>
      <w:r w:rsidRPr="00391E8B">
        <w:rPr>
          <w:rFonts w:ascii="Roboto" w:hAnsi="Roboto"/>
          <w:sz w:val="22"/>
          <w:szCs w:val="22"/>
          <w:lang w:val="en-US"/>
        </w:rPr>
        <w:t xml:space="preserve">Logistic regression was used to calculate odds ratios (OR) and 95% confidence intervals (CI) for comparing the clinical characteristics of patients with sarcomeric and non-sarcomeric HCM. </w:t>
      </w:r>
    </w:p>
    <w:p w14:paraId="4404720E" w14:textId="1415E497" w:rsidR="00C11D6C" w:rsidRDefault="00C11D6C" w:rsidP="001D711A">
      <w:pPr>
        <w:spacing w:line="480" w:lineRule="auto"/>
        <w:rPr>
          <w:rFonts w:ascii="Roboto" w:hAnsi="Roboto"/>
          <w:sz w:val="22"/>
          <w:szCs w:val="22"/>
          <w:lang w:val="en-GB"/>
        </w:rPr>
      </w:pPr>
      <w:r w:rsidRPr="00391E8B">
        <w:rPr>
          <w:rFonts w:ascii="Roboto" w:hAnsi="Roboto"/>
          <w:sz w:val="22"/>
          <w:szCs w:val="22"/>
          <w:lang w:val="en-US"/>
        </w:rPr>
        <w:t xml:space="preserve">We computed the relative risk of cardiovascular comorbidities and adverse events in patients with non-sarcomeric and sarcomeric HCM. The incidence of </w:t>
      </w:r>
      <w:r w:rsidR="00071ECC" w:rsidRPr="00391E8B">
        <w:rPr>
          <w:rFonts w:ascii="Roboto" w:hAnsi="Roboto"/>
          <w:sz w:val="22"/>
          <w:szCs w:val="22"/>
          <w:lang w:val="en-US"/>
        </w:rPr>
        <w:t>cardiovascular outcomes</w:t>
      </w:r>
      <w:r w:rsidRPr="00391E8B">
        <w:rPr>
          <w:rFonts w:ascii="Roboto" w:hAnsi="Roboto"/>
          <w:sz w:val="22"/>
          <w:szCs w:val="22"/>
          <w:lang w:val="en-US"/>
        </w:rPr>
        <w:t xml:space="preserve"> during follow-up was compared using </w:t>
      </w:r>
      <w:r w:rsidR="00CA7329" w:rsidRPr="00391E8B">
        <w:rPr>
          <w:rFonts w:ascii="Roboto" w:hAnsi="Roboto"/>
          <w:sz w:val="22"/>
          <w:szCs w:val="22"/>
          <w:lang w:val="en-US"/>
        </w:rPr>
        <w:t xml:space="preserve">the </w:t>
      </w:r>
      <w:r w:rsidRPr="00391E8B">
        <w:rPr>
          <w:rFonts w:ascii="Roboto" w:hAnsi="Roboto"/>
          <w:sz w:val="22"/>
          <w:szCs w:val="22"/>
          <w:lang w:val="en-US"/>
        </w:rPr>
        <w:t xml:space="preserve">Kaplan-Meier </w:t>
      </w:r>
      <w:r w:rsidR="00CA7329" w:rsidRPr="00391E8B">
        <w:rPr>
          <w:rFonts w:ascii="Roboto" w:hAnsi="Roboto"/>
          <w:sz w:val="22"/>
          <w:szCs w:val="22"/>
          <w:lang w:val="en-US"/>
        </w:rPr>
        <w:t>method</w:t>
      </w:r>
      <w:r w:rsidR="00D66F04" w:rsidRPr="00391E8B">
        <w:rPr>
          <w:rFonts w:ascii="Roboto" w:hAnsi="Roboto"/>
          <w:sz w:val="22"/>
          <w:szCs w:val="22"/>
          <w:lang w:val="en-US"/>
        </w:rPr>
        <w:t xml:space="preserve"> or the cumulative incidence function</w:t>
      </w:r>
      <w:r w:rsidRPr="00391E8B">
        <w:rPr>
          <w:rFonts w:ascii="Roboto" w:hAnsi="Roboto"/>
          <w:sz w:val="22"/>
          <w:szCs w:val="22"/>
          <w:lang w:val="en-US"/>
        </w:rPr>
        <w:t xml:space="preserve">. </w:t>
      </w:r>
      <w:r w:rsidR="009E16F1" w:rsidRPr="00391E8B">
        <w:rPr>
          <w:rFonts w:ascii="Roboto" w:hAnsi="Roboto"/>
          <w:sz w:val="22"/>
          <w:szCs w:val="22"/>
          <w:lang w:val="en-US"/>
        </w:rPr>
        <w:t>In addition, a</w:t>
      </w:r>
      <w:proofErr w:type="spellStart"/>
      <w:r w:rsidR="00CA7329" w:rsidRPr="00DB6D77">
        <w:rPr>
          <w:rFonts w:ascii="Roboto" w:hAnsi="Roboto"/>
          <w:sz w:val="22"/>
          <w:szCs w:val="22"/>
          <w:lang w:val="en-GB"/>
        </w:rPr>
        <w:t>ge</w:t>
      </w:r>
      <w:proofErr w:type="spellEnd"/>
      <w:r w:rsidR="00CA7329" w:rsidRPr="00DB6D77">
        <w:rPr>
          <w:rFonts w:ascii="Roboto" w:hAnsi="Roboto"/>
          <w:sz w:val="22"/>
          <w:szCs w:val="22"/>
          <w:lang w:val="en-GB"/>
        </w:rPr>
        <w:t xml:space="preserve">-specific incidence rates were reported according to age </w:t>
      </w:r>
      <w:r w:rsidR="00AB4648">
        <w:rPr>
          <w:rFonts w:ascii="Roboto" w:hAnsi="Roboto"/>
          <w:sz w:val="22"/>
          <w:szCs w:val="22"/>
          <w:lang w:val="en-GB"/>
        </w:rPr>
        <w:t>quintiles</w:t>
      </w:r>
      <w:r w:rsidR="00AB4648" w:rsidRPr="00DB6D77">
        <w:rPr>
          <w:rFonts w:ascii="Roboto" w:hAnsi="Roboto"/>
          <w:sz w:val="22"/>
          <w:szCs w:val="22"/>
          <w:lang w:val="en-GB"/>
        </w:rPr>
        <w:t xml:space="preserve"> </w:t>
      </w:r>
      <w:r w:rsidR="00CA7329" w:rsidRPr="00DB6D77">
        <w:rPr>
          <w:rFonts w:ascii="Roboto" w:hAnsi="Roboto"/>
          <w:sz w:val="22"/>
          <w:szCs w:val="22"/>
          <w:lang w:val="en-GB"/>
        </w:rPr>
        <w:t>(</w:t>
      </w:r>
      <w:r w:rsidR="009E16F1">
        <w:rPr>
          <w:rFonts w:ascii="Roboto" w:hAnsi="Roboto"/>
          <w:sz w:val="22"/>
          <w:szCs w:val="22"/>
          <w:lang w:val="en-GB"/>
        </w:rPr>
        <w:t>&lt;30, 31-45, 46-55, 56-65 and &gt;65</w:t>
      </w:r>
      <w:r w:rsidR="00CA7329" w:rsidRPr="00DB6D77">
        <w:rPr>
          <w:rFonts w:ascii="Roboto" w:hAnsi="Roboto"/>
          <w:sz w:val="22"/>
          <w:szCs w:val="22"/>
          <w:lang w:val="en-GB"/>
        </w:rPr>
        <w:t xml:space="preserve"> years of age)</w:t>
      </w:r>
      <w:r w:rsidR="00CA7329">
        <w:rPr>
          <w:rFonts w:ascii="Roboto" w:hAnsi="Roboto"/>
          <w:sz w:val="22"/>
          <w:szCs w:val="22"/>
          <w:lang w:val="en-GB"/>
        </w:rPr>
        <w:t>.</w:t>
      </w:r>
      <w:r w:rsidR="009E16F1">
        <w:rPr>
          <w:rFonts w:ascii="Roboto" w:hAnsi="Roboto"/>
          <w:sz w:val="22"/>
          <w:szCs w:val="22"/>
          <w:lang w:val="en-GB"/>
        </w:rPr>
        <w:t xml:space="preserve"> </w:t>
      </w:r>
      <w:r w:rsidRPr="008B3566">
        <w:rPr>
          <w:rFonts w:ascii="Roboto" w:hAnsi="Roboto"/>
          <w:sz w:val="22"/>
          <w:szCs w:val="22"/>
          <w:lang w:val="en-US"/>
        </w:rPr>
        <w:t>Age-</w:t>
      </w:r>
      <w:r w:rsidR="001E4447">
        <w:rPr>
          <w:rFonts w:ascii="Roboto" w:hAnsi="Roboto"/>
          <w:sz w:val="22"/>
          <w:szCs w:val="22"/>
          <w:lang w:val="en-GB"/>
        </w:rPr>
        <w:t>specific</w:t>
      </w:r>
      <w:r w:rsidR="001E4447" w:rsidRPr="008B3566" w:rsidDel="001E4447">
        <w:rPr>
          <w:rFonts w:ascii="Roboto" w:hAnsi="Roboto"/>
          <w:sz w:val="22"/>
          <w:szCs w:val="22"/>
          <w:lang w:val="en-US"/>
        </w:rPr>
        <w:t xml:space="preserve"> </w:t>
      </w:r>
      <w:r w:rsidRPr="008B3566">
        <w:rPr>
          <w:rFonts w:ascii="Roboto" w:hAnsi="Roboto"/>
          <w:sz w:val="22"/>
          <w:szCs w:val="22"/>
          <w:lang w:val="en-US"/>
        </w:rPr>
        <w:t>incidence rates were calculated, and Cox proportional hazards models were used to estimate hazard ratios (HR) and 95% CI, adjusting for potential confounders.</w:t>
      </w:r>
      <w:r w:rsidR="00CA7329" w:rsidRPr="00CA7329">
        <w:rPr>
          <w:rFonts w:ascii="Roboto" w:hAnsi="Roboto"/>
          <w:sz w:val="22"/>
          <w:szCs w:val="22"/>
          <w:lang w:val="en-GB"/>
        </w:rPr>
        <w:t xml:space="preserve"> </w:t>
      </w:r>
      <w:r w:rsidR="009E16F1">
        <w:rPr>
          <w:rFonts w:ascii="Roboto" w:hAnsi="Roboto"/>
          <w:sz w:val="22"/>
          <w:szCs w:val="22"/>
          <w:lang w:val="en-GB"/>
        </w:rPr>
        <w:t>A</w:t>
      </w:r>
      <w:r w:rsidR="00E835E2">
        <w:rPr>
          <w:rFonts w:ascii="Roboto" w:hAnsi="Roboto"/>
          <w:sz w:val="22"/>
          <w:szCs w:val="22"/>
          <w:lang w:val="en-GB"/>
        </w:rPr>
        <w:t>ge</w:t>
      </w:r>
      <w:r w:rsidR="009E16F1">
        <w:rPr>
          <w:rFonts w:ascii="Roboto" w:hAnsi="Roboto"/>
          <w:sz w:val="22"/>
          <w:szCs w:val="22"/>
          <w:lang w:val="en-GB"/>
        </w:rPr>
        <w:t>-standardized rates were comput</w:t>
      </w:r>
      <w:r w:rsidR="001E4447">
        <w:rPr>
          <w:rFonts w:ascii="Roboto" w:hAnsi="Roboto"/>
          <w:sz w:val="22"/>
          <w:szCs w:val="22"/>
          <w:lang w:val="en-GB"/>
        </w:rPr>
        <w:t>ed,</w:t>
      </w:r>
      <w:r w:rsidR="009E16F1">
        <w:rPr>
          <w:rFonts w:ascii="Roboto" w:hAnsi="Roboto"/>
          <w:sz w:val="22"/>
          <w:szCs w:val="22"/>
          <w:lang w:val="en-GB"/>
        </w:rPr>
        <w:t xml:space="preserve"> </w:t>
      </w:r>
      <w:r w:rsidR="001E4447">
        <w:rPr>
          <w:rFonts w:ascii="Roboto" w:hAnsi="Roboto"/>
          <w:sz w:val="22"/>
          <w:szCs w:val="22"/>
          <w:lang w:val="en-GB"/>
        </w:rPr>
        <w:t>with</w:t>
      </w:r>
      <w:r w:rsidR="009E16F1">
        <w:rPr>
          <w:rFonts w:ascii="Roboto" w:hAnsi="Roboto"/>
          <w:sz w:val="22"/>
          <w:szCs w:val="22"/>
          <w:lang w:val="en-GB"/>
        </w:rPr>
        <w:t xml:space="preserve"> the reference age set to </w:t>
      </w:r>
      <w:r w:rsidR="001E4447">
        <w:rPr>
          <w:rFonts w:ascii="Roboto" w:hAnsi="Roboto"/>
          <w:sz w:val="22"/>
          <w:szCs w:val="22"/>
          <w:lang w:val="en-GB"/>
        </w:rPr>
        <w:t xml:space="preserve">correspond to </w:t>
      </w:r>
      <w:r w:rsidR="009E16F1">
        <w:rPr>
          <w:rFonts w:ascii="Roboto" w:hAnsi="Roboto"/>
          <w:sz w:val="22"/>
          <w:szCs w:val="22"/>
          <w:lang w:val="en-GB"/>
        </w:rPr>
        <w:t>the age-distribution of the combined cohort at the time of study inclusion</w:t>
      </w:r>
      <w:r w:rsidR="001E4447">
        <w:rPr>
          <w:rFonts w:ascii="Roboto" w:hAnsi="Roboto"/>
          <w:sz w:val="22"/>
          <w:szCs w:val="22"/>
          <w:lang w:val="en-GB"/>
        </w:rPr>
        <w:t>. A standardized incidence ratio was calculated from the age-standardized rates to compare the relative risk of investigated outcomes</w:t>
      </w:r>
      <w:r w:rsidR="009E16F1">
        <w:rPr>
          <w:rFonts w:ascii="Roboto" w:hAnsi="Roboto"/>
          <w:sz w:val="22"/>
          <w:szCs w:val="22"/>
          <w:lang w:val="en-GB"/>
        </w:rPr>
        <w:t>.</w:t>
      </w:r>
    </w:p>
    <w:p w14:paraId="5D10E00D" w14:textId="77777777" w:rsidR="00E0371F" w:rsidRDefault="00E0371F" w:rsidP="00E0371F">
      <w:pPr>
        <w:spacing w:line="480" w:lineRule="auto"/>
        <w:rPr>
          <w:rFonts w:ascii="Roboto" w:hAnsi="Roboto"/>
          <w:sz w:val="22"/>
          <w:szCs w:val="22"/>
          <w:lang w:val="en-GB"/>
        </w:rPr>
      </w:pPr>
      <w:r>
        <w:rPr>
          <w:rFonts w:ascii="Roboto" w:hAnsi="Roboto"/>
          <w:sz w:val="22"/>
          <w:szCs w:val="22"/>
          <w:lang w:val="en-GB"/>
        </w:rPr>
        <w:t xml:space="preserve">To quantify survival </w:t>
      </w:r>
      <w:r w:rsidRPr="003B5B90">
        <w:rPr>
          <w:rFonts w:ascii="Roboto" w:hAnsi="Roboto"/>
          <w:sz w:val="22"/>
          <w:szCs w:val="22"/>
          <w:lang w:val="en-GB"/>
        </w:rPr>
        <w:t>difference</w:t>
      </w:r>
      <w:r>
        <w:rPr>
          <w:rFonts w:ascii="Roboto" w:hAnsi="Roboto"/>
          <w:sz w:val="22"/>
          <w:szCs w:val="22"/>
          <w:lang w:val="en-GB"/>
        </w:rPr>
        <w:t xml:space="preserve">s, we </w:t>
      </w:r>
      <w:r w:rsidRPr="003B5B90">
        <w:rPr>
          <w:rFonts w:ascii="Roboto" w:hAnsi="Roboto"/>
          <w:sz w:val="22"/>
          <w:szCs w:val="22"/>
          <w:lang w:val="en-GB"/>
        </w:rPr>
        <w:t xml:space="preserve">calculated the restricted mean survival time (RMST) </w:t>
      </w:r>
      <w:r>
        <w:rPr>
          <w:rFonts w:ascii="Roboto" w:hAnsi="Roboto"/>
          <w:sz w:val="22"/>
          <w:szCs w:val="22"/>
          <w:lang w:val="en-GB"/>
        </w:rPr>
        <w:t xml:space="preserve">from age 44 (mean age at HCM diagnosis) up to the highest age at which at least 100 individuals remained under observation (to ensure reliable survival estimates). </w:t>
      </w:r>
      <w:r w:rsidRPr="003B5B90">
        <w:rPr>
          <w:rFonts w:ascii="Roboto" w:hAnsi="Roboto"/>
          <w:sz w:val="22"/>
          <w:szCs w:val="22"/>
          <w:lang w:val="en-GB"/>
        </w:rPr>
        <w:t xml:space="preserve">RMST was defined as the area under the </w:t>
      </w:r>
      <w:r w:rsidRPr="0082120E">
        <w:rPr>
          <w:rFonts w:ascii="Roboto" w:hAnsi="Roboto"/>
          <w:sz w:val="22"/>
          <w:szCs w:val="22"/>
          <w:lang w:val="en-GB"/>
        </w:rPr>
        <w:t xml:space="preserve">Kaplan–Meier survival curve within this age </w:t>
      </w:r>
      <w:proofErr w:type="gramStart"/>
      <w:r w:rsidRPr="0082120E">
        <w:rPr>
          <w:rFonts w:ascii="Roboto" w:hAnsi="Roboto"/>
          <w:sz w:val="22"/>
          <w:szCs w:val="22"/>
          <w:lang w:val="en-GB"/>
        </w:rPr>
        <w:t>interval</w:t>
      </w:r>
      <w:r w:rsidRPr="003B5B90">
        <w:rPr>
          <w:rFonts w:ascii="Roboto" w:hAnsi="Roboto"/>
          <w:sz w:val="22"/>
          <w:szCs w:val="22"/>
          <w:lang w:val="en-GB"/>
        </w:rPr>
        <w:t xml:space="preserve"> </w:t>
      </w:r>
      <w:r>
        <w:rPr>
          <w:rFonts w:ascii="Roboto" w:hAnsi="Roboto"/>
          <w:sz w:val="22"/>
          <w:szCs w:val="22"/>
          <w:lang w:val="en-GB"/>
        </w:rPr>
        <w:t xml:space="preserve"> and</w:t>
      </w:r>
      <w:proofErr w:type="gramEnd"/>
      <w:r w:rsidRPr="003B5B90">
        <w:rPr>
          <w:rFonts w:ascii="Roboto" w:hAnsi="Roboto"/>
          <w:sz w:val="22"/>
          <w:szCs w:val="22"/>
          <w:lang w:val="en-GB"/>
        </w:rPr>
        <w:t xml:space="preserve"> represent</w:t>
      </w:r>
      <w:r>
        <w:rPr>
          <w:rFonts w:ascii="Roboto" w:hAnsi="Roboto"/>
          <w:sz w:val="22"/>
          <w:szCs w:val="22"/>
          <w:lang w:val="en-GB"/>
        </w:rPr>
        <w:t>s</w:t>
      </w:r>
      <w:r w:rsidRPr="003B5B90">
        <w:rPr>
          <w:rFonts w:ascii="Roboto" w:hAnsi="Roboto"/>
          <w:sz w:val="22"/>
          <w:szCs w:val="22"/>
          <w:lang w:val="en-GB"/>
        </w:rPr>
        <w:t xml:space="preserve"> the average number of years lived</w:t>
      </w:r>
      <w:r>
        <w:rPr>
          <w:rFonts w:ascii="Roboto" w:hAnsi="Roboto"/>
          <w:sz w:val="22"/>
          <w:szCs w:val="22"/>
          <w:lang w:val="en-GB"/>
        </w:rPr>
        <w:t xml:space="preserve">. Group differences in RMST was </w:t>
      </w:r>
      <w:r w:rsidRPr="003B5B90">
        <w:rPr>
          <w:rFonts w:ascii="Roboto" w:hAnsi="Roboto"/>
          <w:sz w:val="22"/>
          <w:szCs w:val="22"/>
          <w:lang w:val="en-GB"/>
        </w:rPr>
        <w:t>computed non-parametrically</w:t>
      </w:r>
      <w:r>
        <w:rPr>
          <w:rFonts w:ascii="Roboto" w:hAnsi="Roboto"/>
          <w:sz w:val="22"/>
          <w:szCs w:val="22"/>
          <w:lang w:val="en-GB"/>
        </w:rPr>
        <w:t xml:space="preserve"> and</w:t>
      </w:r>
      <w:r w:rsidRPr="003B5B90">
        <w:rPr>
          <w:rFonts w:ascii="Roboto" w:hAnsi="Roboto"/>
          <w:sz w:val="22"/>
          <w:szCs w:val="22"/>
          <w:lang w:val="en-GB"/>
        </w:rPr>
        <w:t xml:space="preserve"> 95% confidence intervals</w:t>
      </w:r>
      <w:r>
        <w:rPr>
          <w:rFonts w:ascii="Roboto" w:hAnsi="Roboto"/>
          <w:sz w:val="22"/>
          <w:szCs w:val="22"/>
          <w:lang w:val="en-GB"/>
        </w:rPr>
        <w:t xml:space="preserve"> were obtained</w:t>
      </w:r>
      <w:r w:rsidRPr="003B5B90">
        <w:rPr>
          <w:rFonts w:ascii="Roboto" w:hAnsi="Roboto"/>
          <w:sz w:val="22"/>
          <w:szCs w:val="22"/>
          <w:lang w:val="en-GB"/>
        </w:rPr>
        <w:t xml:space="preserve"> </w:t>
      </w:r>
      <w:r>
        <w:rPr>
          <w:rFonts w:ascii="Roboto" w:hAnsi="Roboto"/>
          <w:sz w:val="22"/>
          <w:szCs w:val="22"/>
          <w:lang w:val="en-GB"/>
        </w:rPr>
        <w:t>by</w:t>
      </w:r>
      <w:r w:rsidRPr="003B5B90">
        <w:rPr>
          <w:rFonts w:ascii="Roboto" w:hAnsi="Roboto"/>
          <w:sz w:val="22"/>
          <w:szCs w:val="22"/>
          <w:lang w:val="en-GB"/>
        </w:rPr>
        <w:t xml:space="preserve"> bootstrap resampling (1000 iterations)</w:t>
      </w:r>
      <w:r>
        <w:rPr>
          <w:rFonts w:ascii="Roboto" w:hAnsi="Roboto"/>
          <w:sz w:val="22"/>
          <w:szCs w:val="22"/>
          <w:lang w:val="en-GB"/>
        </w:rPr>
        <w:t>.</w:t>
      </w:r>
    </w:p>
    <w:p w14:paraId="6FBE2C6F" w14:textId="4601556C" w:rsidR="0064123F" w:rsidRPr="00040F1C" w:rsidRDefault="00EC6968" w:rsidP="00DA7CE3">
      <w:pPr>
        <w:spacing w:line="480" w:lineRule="auto"/>
        <w:rPr>
          <w:rFonts w:ascii="Roboto" w:hAnsi="Roboto"/>
          <w:sz w:val="22"/>
          <w:szCs w:val="22"/>
          <w:lang w:val="en-US"/>
        </w:rPr>
      </w:pPr>
      <w:r w:rsidRPr="00040F1C">
        <w:rPr>
          <w:rFonts w:ascii="Roboto" w:hAnsi="Roboto"/>
          <w:sz w:val="22"/>
          <w:szCs w:val="22"/>
          <w:lang w:val="en-US"/>
        </w:rPr>
        <w:t xml:space="preserve">We </w:t>
      </w:r>
      <w:r w:rsidR="00D50E7D" w:rsidRPr="00040F1C">
        <w:rPr>
          <w:rFonts w:ascii="Roboto" w:hAnsi="Roboto"/>
          <w:sz w:val="22"/>
          <w:szCs w:val="22"/>
          <w:lang w:val="en-US"/>
        </w:rPr>
        <w:t>assess</w:t>
      </w:r>
      <w:r w:rsidRPr="00040F1C">
        <w:rPr>
          <w:rFonts w:ascii="Roboto" w:hAnsi="Roboto"/>
          <w:sz w:val="22"/>
          <w:szCs w:val="22"/>
          <w:lang w:val="en-US"/>
        </w:rPr>
        <w:t>ed</w:t>
      </w:r>
      <w:r w:rsidR="00D50E7D" w:rsidRPr="00040F1C">
        <w:rPr>
          <w:rFonts w:ascii="Roboto" w:hAnsi="Roboto"/>
          <w:sz w:val="22"/>
          <w:szCs w:val="22"/>
          <w:lang w:val="en-US"/>
        </w:rPr>
        <w:t xml:space="preserve"> the clinical course of HCM </w:t>
      </w:r>
      <w:r w:rsidRPr="00040F1C">
        <w:rPr>
          <w:rFonts w:ascii="Roboto" w:hAnsi="Roboto"/>
          <w:sz w:val="22"/>
          <w:szCs w:val="22"/>
          <w:lang w:val="en-US"/>
        </w:rPr>
        <w:t>by examining</w:t>
      </w:r>
      <w:r w:rsidR="00D50E7D" w:rsidRPr="00040F1C">
        <w:rPr>
          <w:rFonts w:ascii="Roboto" w:hAnsi="Roboto"/>
          <w:sz w:val="22"/>
          <w:szCs w:val="22"/>
          <w:lang w:val="en-US"/>
        </w:rPr>
        <w:t xml:space="preserve"> the </w:t>
      </w:r>
      <w:r w:rsidR="00AB4648" w:rsidRPr="00040F1C">
        <w:rPr>
          <w:rFonts w:ascii="Roboto" w:hAnsi="Roboto"/>
          <w:sz w:val="22"/>
          <w:szCs w:val="22"/>
          <w:lang w:val="en-US"/>
        </w:rPr>
        <w:t xml:space="preserve">relative </w:t>
      </w:r>
      <w:r w:rsidR="00D50E7D" w:rsidRPr="00040F1C">
        <w:rPr>
          <w:rFonts w:ascii="Roboto" w:hAnsi="Roboto"/>
          <w:sz w:val="22"/>
          <w:szCs w:val="22"/>
          <w:lang w:val="en-US"/>
        </w:rPr>
        <w:t>timing of</w:t>
      </w:r>
      <w:r w:rsidR="00AB4648" w:rsidRPr="00040F1C">
        <w:rPr>
          <w:rFonts w:ascii="Roboto" w:hAnsi="Roboto"/>
          <w:sz w:val="22"/>
          <w:szCs w:val="22"/>
          <w:lang w:val="en-US"/>
        </w:rPr>
        <w:t xml:space="preserve"> developing</w:t>
      </w:r>
      <w:r w:rsidR="00D50E7D" w:rsidRPr="00040F1C">
        <w:rPr>
          <w:rFonts w:ascii="Roboto" w:hAnsi="Roboto"/>
          <w:sz w:val="22"/>
          <w:szCs w:val="22"/>
          <w:lang w:val="en-US"/>
        </w:rPr>
        <w:t xml:space="preserve"> </w:t>
      </w:r>
      <w:r w:rsidR="004908BF" w:rsidRPr="00040F1C">
        <w:rPr>
          <w:rFonts w:ascii="Roboto" w:hAnsi="Roboto"/>
          <w:sz w:val="22"/>
          <w:szCs w:val="22"/>
          <w:lang w:val="en-US"/>
        </w:rPr>
        <w:t>atrial fibrillation,</w:t>
      </w:r>
      <w:r w:rsidR="007C2DBF" w:rsidRPr="00040F1C">
        <w:rPr>
          <w:rFonts w:ascii="Roboto" w:hAnsi="Roboto"/>
          <w:sz w:val="22"/>
          <w:szCs w:val="22"/>
          <w:lang w:val="en-US"/>
        </w:rPr>
        <w:t xml:space="preserve"> NYHA class III-IV symptoms,</w:t>
      </w:r>
      <w:r w:rsidR="004908BF" w:rsidRPr="00040F1C">
        <w:rPr>
          <w:rFonts w:ascii="Roboto" w:hAnsi="Roboto"/>
          <w:sz w:val="22"/>
          <w:szCs w:val="22"/>
          <w:lang w:val="en-US"/>
        </w:rPr>
        <w:t xml:space="preserve"> </w:t>
      </w:r>
      <w:r w:rsidR="007C2DBF" w:rsidRPr="00040F1C">
        <w:rPr>
          <w:rFonts w:ascii="Roboto" w:hAnsi="Roboto"/>
          <w:sz w:val="22"/>
          <w:szCs w:val="22"/>
          <w:lang w:val="en-US"/>
        </w:rPr>
        <w:t xml:space="preserve">LV systolic dysfunction, </w:t>
      </w:r>
      <w:r w:rsidR="004877E1" w:rsidRPr="00040F1C">
        <w:rPr>
          <w:rFonts w:ascii="Roboto" w:hAnsi="Roboto"/>
          <w:sz w:val="22"/>
          <w:szCs w:val="22"/>
          <w:lang w:val="en-US"/>
        </w:rPr>
        <w:t>the</w:t>
      </w:r>
      <w:r w:rsidR="007C2DBF" w:rsidRPr="00040F1C">
        <w:rPr>
          <w:rFonts w:ascii="Roboto" w:hAnsi="Roboto"/>
          <w:sz w:val="22"/>
          <w:szCs w:val="22"/>
          <w:lang w:val="en-US"/>
        </w:rPr>
        <w:t xml:space="preserve"> composite </w:t>
      </w:r>
      <w:r w:rsidR="004877E1" w:rsidRPr="00040F1C">
        <w:rPr>
          <w:rFonts w:ascii="Roboto" w:hAnsi="Roboto"/>
          <w:sz w:val="22"/>
          <w:szCs w:val="22"/>
          <w:lang w:val="en-US"/>
        </w:rPr>
        <w:t>VA</w:t>
      </w:r>
      <w:r w:rsidR="00D50E7D" w:rsidRPr="00040F1C">
        <w:rPr>
          <w:rFonts w:ascii="Roboto" w:hAnsi="Roboto"/>
          <w:sz w:val="22"/>
          <w:szCs w:val="22"/>
          <w:lang w:val="en-US"/>
        </w:rPr>
        <w:t xml:space="preserve"> </w:t>
      </w:r>
      <w:r w:rsidR="007C2DBF" w:rsidRPr="00040F1C">
        <w:rPr>
          <w:rFonts w:ascii="Roboto" w:hAnsi="Roboto"/>
          <w:sz w:val="22"/>
          <w:szCs w:val="22"/>
          <w:lang w:val="en-US"/>
        </w:rPr>
        <w:t>outcome, stroke, cardiac transplantation</w:t>
      </w:r>
      <w:r w:rsidR="00AB4648" w:rsidRPr="00040F1C">
        <w:rPr>
          <w:rFonts w:ascii="Roboto" w:hAnsi="Roboto"/>
          <w:sz w:val="22"/>
          <w:szCs w:val="22"/>
          <w:lang w:val="en-US"/>
        </w:rPr>
        <w:t>, LV</w:t>
      </w:r>
      <w:r w:rsidR="00397258">
        <w:rPr>
          <w:rFonts w:ascii="Roboto" w:hAnsi="Roboto"/>
          <w:sz w:val="22"/>
          <w:szCs w:val="22"/>
          <w:lang w:val="en-US"/>
        </w:rPr>
        <w:t xml:space="preserve"> assist device</w:t>
      </w:r>
      <w:r w:rsidR="007C2DBF" w:rsidRPr="00040F1C">
        <w:rPr>
          <w:rFonts w:ascii="Roboto" w:hAnsi="Roboto"/>
          <w:sz w:val="22"/>
          <w:szCs w:val="22"/>
          <w:lang w:val="en-US"/>
        </w:rPr>
        <w:t xml:space="preserve"> implantation, and death.</w:t>
      </w:r>
      <w:r w:rsidR="00D50E7D" w:rsidRPr="00040F1C">
        <w:rPr>
          <w:rFonts w:ascii="Roboto" w:hAnsi="Roboto"/>
          <w:sz w:val="22"/>
          <w:szCs w:val="22"/>
          <w:lang w:val="en-US"/>
        </w:rPr>
        <w:t xml:space="preserve"> </w:t>
      </w:r>
      <w:r w:rsidRPr="00040F1C">
        <w:rPr>
          <w:rFonts w:ascii="Roboto" w:hAnsi="Roboto"/>
          <w:sz w:val="22"/>
          <w:szCs w:val="22"/>
          <w:lang w:val="en-US"/>
        </w:rPr>
        <w:t xml:space="preserve">We used Cox </w:t>
      </w:r>
      <w:r w:rsidRPr="00040F1C">
        <w:rPr>
          <w:rFonts w:ascii="Roboto" w:hAnsi="Roboto"/>
          <w:sz w:val="22"/>
          <w:szCs w:val="22"/>
          <w:lang w:val="en-US"/>
        </w:rPr>
        <w:lastRenderedPageBreak/>
        <w:t>proportional hazards modeling with age as the timescale</w:t>
      </w:r>
      <w:r w:rsidR="0064123F" w:rsidRPr="00040F1C">
        <w:rPr>
          <w:rFonts w:ascii="Roboto" w:hAnsi="Roboto"/>
          <w:sz w:val="22"/>
          <w:szCs w:val="22"/>
          <w:lang w:val="en-US"/>
        </w:rPr>
        <w:t xml:space="preserve"> with delayed entry (i.e., </w:t>
      </w:r>
      <w:r w:rsidRPr="00040F1C">
        <w:rPr>
          <w:rFonts w:ascii="Roboto" w:hAnsi="Roboto"/>
          <w:sz w:val="22"/>
          <w:szCs w:val="22"/>
          <w:lang w:val="en-US"/>
        </w:rPr>
        <w:t xml:space="preserve">left-truncated at the time of the first </w:t>
      </w:r>
      <w:proofErr w:type="spellStart"/>
      <w:r w:rsidRPr="00040F1C">
        <w:rPr>
          <w:rFonts w:ascii="Roboto" w:hAnsi="Roboto"/>
          <w:sz w:val="22"/>
          <w:szCs w:val="22"/>
          <w:lang w:val="en-US"/>
        </w:rPr>
        <w:t>SHaRe</w:t>
      </w:r>
      <w:proofErr w:type="spellEnd"/>
      <w:r w:rsidRPr="00040F1C">
        <w:rPr>
          <w:rFonts w:ascii="Roboto" w:hAnsi="Roboto"/>
          <w:sz w:val="22"/>
          <w:szCs w:val="22"/>
          <w:lang w:val="en-US"/>
        </w:rPr>
        <w:t xml:space="preserve"> visit</w:t>
      </w:r>
      <w:r w:rsidR="0064123F" w:rsidRPr="00040F1C">
        <w:rPr>
          <w:rFonts w:ascii="Roboto" w:hAnsi="Roboto"/>
          <w:sz w:val="22"/>
          <w:szCs w:val="22"/>
          <w:lang w:val="en-US"/>
        </w:rPr>
        <w:t>)</w:t>
      </w:r>
      <w:r w:rsidRPr="00040F1C">
        <w:rPr>
          <w:rFonts w:ascii="Roboto" w:hAnsi="Roboto"/>
          <w:sz w:val="22"/>
          <w:szCs w:val="22"/>
          <w:lang w:val="en-US"/>
        </w:rPr>
        <w:t>. Time-varying covariates (</w:t>
      </w:r>
      <w:r w:rsidR="0062278A">
        <w:rPr>
          <w:rFonts w:ascii="Roboto" w:hAnsi="Roboto"/>
          <w:sz w:val="22"/>
          <w:szCs w:val="22"/>
          <w:lang w:val="en-US"/>
        </w:rPr>
        <w:t>modifiers</w:t>
      </w:r>
      <w:r w:rsidRPr="00040F1C">
        <w:rPr>
          <w:rFonts w:ascii="Roboto" w:hAnsi="Roboto"/>
          <w:sz w:val="22"/>
          <w:szCs w:val="22"/>
          <w:lang w:val="en-US"/>
        </w:rPr>
        <w:t>) included obesity, hypertension, LV obstruction, atrial fibrillation</w:t>
      </w:r>
      <w:r w:rsidR="00006F6B">
        <w:rPr>
          <w:rFonts w:ascii="Roboto" w:hAnsi="Roboto"/>
          <w:sz w:val="22"/>
          <w:szCs w:val="22"/>
          <w:lang w:val="en-US"/>
        </w:rPr>
        <w:t xml:space="preserve"> and</w:t>
      </w:r>
      <w:r w:rsidRPr="00040F1C">
        <w:rPr>
          <w:rFonts w:ascii="Roboto" w:hAnsi="Roboto"/>
          <w:sz w:val="22"/>
          <w:szCs w:val="22"/>
          <w:lang w:val="en-US"/>
        </w:rPr>
        <w:t xml:space="preserve"> LV systolic dysfunction. We </w:t>
      </w:r>
      <w:r w:rsidR="0064123F" w:rsidRPr="00040F1C">
        <w:rPr>
          <w:rFonts w:ascii="Roboto" w:hAnsi="Roboto"/>
          <w:sz w:val="22"/>
          <w:szCs w:val="22"/>
          <w:lang w:val="en-US"/>
        </w:rPr>
        <w:t xml:space="preserve">adjusted </w:t>
      </w:r>
      <w:r w:rsidRPr="00040F1C">
        <w:rPr>
          <w:rFonts w:ascii="Roboto" w:hAnsi="Roboto"/>
          <w:sz w:val="22"/>
          <w:szCs w:val="22"/>
          <w:lang w:val="en-US"/>
        </w:rPr>
        <w:t xml:space="preserve">for sex and age at diagnosis </w:t>
      </w:r>
      <w:r w:rsidR="00AB4648" w:rsidRPr="00040F1C">
        <w:rPr>
          <w:rFonts w:ascii="Roboto" w:hAnsi="Roboto"/>
          <w:sz w:val="22"/>
          <w:szCs w:val="22"/>
          <w:lang w:val="en-US"/>
        </w:rPr>
        <w:t>with</w:t>
      </w:r>
      <w:r w:rsidRPr="00040F1C">
        <w:rPr>
          <w:rFonts w:ascii="Roboto" w:hAnsi="Roboto"/>
          <w:sz w:val="22"/>
          <w:szCs w:val="22"/>
          <w:lang w:val="en-US"/>
        </w:rPr>
        <w:t xml:space="preserve"> HCM</w:t>
      </w:r>
      <w:r w:rsidR="0064123F" w:rsidRPr="00040F1C">
        <w:rPr>
          <w:rFonts w:ascii="Roboto" w:hAnsi="Roboto"/>
          <w:sz w:val="22"/>
          <w:szCs w:val="22"/>
          <w:lang w:val="en-US"/>
        </w:rPr>
        <w:t xml:space="preserve"> and applied Bonferroni correction for multiple testing</w:t>
      </w:r>
      <w:r w:rsidRPr="00040F1C">
        <w:rPr>
          <w:rFonts w:ascii="Roboto" w:hAnsi="Roboto"/>
          <w:sz w:val="22"/>
          <w:szCs w:val="22"/>
          <w:lang w:val="en-US"/>
        </w:rPr>
        <w:t xml:space="preserve">. </w:t>
      </w:r>
    </w:p>
    <w:p w14:paraId="559EE1CB" w14:textId="57152B15" w:rsidR="00EC6968" w:rsidRPr="00040F1C" w:rsidRDefault="0064123F" w:rsidP="00DA7CE3">
      <w:pPr>
        <w:spacing w:line="480" w:lineRule="auto"/>
        <w:rPr>
          <w:rFonts w:ascii="Roboto" w:hAnsi="Roboto"/>
          <w:sz w:val="22"/>
          <w:szCs w:val="22"/>
          <w:lang w:val="en-US"/>
        </w:rPr>
      </w:pPr>
      <w:r w:rsidRPr="00040F1C">
        <w:rPr>
          <w:rFonts w:ascii="Roboto" w:hAnsi="Roboto"/>
          <w:sz w:val="22"/>
          <w:szCs w:val="22"/>
          <w:lang w:val="en-US"/>
        </w:rPr>
        <w:t>We also</w:t>
      </w:r>
      <w:r w:rsidR="00EC6968" w:rsidRPr="00040F1C">
        <w:rPr>
          <w:rFonts w:ascii="Roboto" w:hAnsi="Roboto"/>
          <w:sz w:val="22"/>
          <w:szCs w:val="22"/>
          <w:lang w:val="en-US"/>
        </w:rPr>
        <w:t xml:space="preserve"> investigated </w:t>
      </w:r>
      <w:r w:rsidR="00D66F04" w:rsidRPr="00040F1C">
        <w:rPr>
          <w:rFonts w:ascii="Roboto" w:hAnsi="Roboto"/>
          <w:sz w:val="22"/>
          <w:szCs w:val="22"/>
          <w:lang w:val="en-US"/>
        </w:rPr>
        <w:t>potential</w:t>
      </w:r>
      <w:r w:rsidR="00EC6968" w:rsidRPr="00040F1C">
        <w:rPr>
          <w:rFonts w:ascii="Roboto" w:hAnsi="Roboto"/>
          <w:sz w:val="22"/>
          <w:szCs w:val="22"/>
          <w:lang w:val="en-US"/>
        </w:rPr>
        <w:t xml:space="preserve"> interactions between the</w:t>
      </w:r>
      <w:r w:rsidRPr="00040F1C">
        <w:rPr>
          <w:rFonts w:ascii="Roboto" w:hAnsi="Roboto"/>
          <w:sz w:val="22"/>
          <w:szCs w:val="22"/>
          <w:lang w:val="en-US"/>
        </w:rPr>
        <w:t>se</w:t>
      </w:r>
      <w:r w:rsidR="00EC6968" w:rsidRPr="00040F1C">
        <w:rPr>
          <w:rFonts w:ascii="Roboto" w:hAnsi="Roboto"/>
          <w:sz w:val="22"/>
          <w:szCs w:val="22"/>
          <w:lang w:val="en-US"/>
        </w:rPr>
        <w:t xml:space="preserve"> </w:t>
      </w:r>
      <w:r w:rsidR="0062278A">
        <w:rPr>
          <w:rFonts w:ascii="Roboto" w:hAnsi="Roboto"/>
          <w:sz w:val="22"/>
          <w:szCs w:val="22"/>
          <w:lang w:val="en-US"/>
        </w:rPr>
        <w:t>modifiers</w:t>
      </w:r>
      <w:r w:rsidR="0062278A" w:rsidRPr="00040F1C">
        <w:rPr>
          <w:rFonts w:ascii="Roboto" w:hAnsi="Roboto"/>
          <w:sz w:val="22"/>
          <w:szCs w:val="22"/>
          <w:lang w:val="en-US"/>
        </w:rPr>
        <w:t xml:space="preserve"> </w:t>
      </w:r>
      <w:r w:rsidR="00EC6968" w:rsidRPr="00040F1C">
        <w:rPr>
          <w:rFonts w:ascii="Roboto" w:hAnsi="Roboto"/>
          <w:sz w:val="22"/>
          <w:szCs w:val="22"/>
          <w:lang w:val="en-US"/>
        </w:rPr>
        <w:t>and genetic status (non-sarcomeric versus sarcomeric HCM) for all outcomes.</w:t>
      </w:r>
      <w:r w:rsidR="00DA7CE3" w:rsidRPr="00040F1C">
        <w:rPr>
          <w:rFonts w:ascii="Roboto" w:hAnsi="Roboto"/>
          <w:sz w:val="22"/>
          <w:szCs w:val="22"/>
          <w:lang w:val="en-US"/>
        </w:rPr>
        <w:t xml:space="preserve"> </w:t>
      </w:r>
      <w:r w:rsidR="00F43420" w:rsidRPr="00040F1C">
        <w:rPr>
          <w:rFonts w:ascii="Roboto" w:hAnsi="Roboto"/>
          <w:sz w:val="22"/>
          <w:szCs w:val="22"/>
          <w:lang w:val="en-US"/>
        </w:rPr>
        <w:t>If</w:t>
      </w:r>
      <w:r w:rsidRPr="00040F1C">
        <w:rPr>
          <w:rFonts w:ascii="Roboto" w:hAnsi="Roboto"/>
          <w:sz w:val="22"/>
          <w:szCs w:val="22"/>
          <w:lang w:val="en-US"/>
        </w:rPr>
        <w:t xml:space="preserve"> </w:t>
      </w:r>
      <w:r w:rsidR="00040F1C">
        <w:rPr>
          <w:rFonts w:ascii="Roboto" w:hAnsi="Roboto"/>
          <w:sz w:val="22"/>
          <w:szCs w:val="22"/>
          <w:lang w:val="en-US"/>
        </w:rPr>
        <w:t xml:space="preserve">a </w:t>
      </w:r>
      <w:r w:rsidRPr="00040F1C">
        <w:rPr>
          <w:rFonts w:ascii="Roboto" w:hAnsi="Roboto"/>
          <w:sz w:val="22"/>
          <w:szCs w:val="22"/>
          <w:lang w:val="en-US"/>
        </w:rPr>
        <w:t>significant interaction</w:t>
      </w:r>
      <w:r w:rsidR="00040F1C">
        <w:rPr>
          <w:rFonts w:ascii="Roboto" w:hAnsi="Roboto"/>
          <w:sz w:val="22"/>
          <w:szCs w:val="22"/>
          <w:lang w:val="en-US"/>
        </w:rPr>
        <w:t xml:space="preserve"> was found</w:t>
      </w:r>
      <w:r w:rsidR="00F43420" w:rsidRPr="00040F1C">
        <w:rPr>
          <w:rFonts w:ascii="Roboto" w:hAnsi="Roboto"/>
          <w:sz w:val="22"/>
          <w:szCs w:val="22"/>
          <w:lang w:val="en-US"/>
        </w:rPr>
        <w:t>,</w:t>
      </w:r>
      <w:r w:rsidRPr="00040F1C">
        <w:rPr>
          <w:rFonts w:ascii="Roboto" w:hAnsi="Roboto"/>
          <w:sz w:val="22"/>
          <w:szCs w:val="22"/>
          <w:lang w:val="en-US"/>
        </w:rPr>
        <w:t xml:space="preserve"> we reported the combined effect of the </w:t>
      </w:r>
      <w:r w:rsidR="0062278A">
        <w:rPr>
          <w:rFonts w:ascii="Roboto" w:hAnsi="Roboto"/>
          <w:sz w:val="22"/>
          <w:szCs w:val="22"/>
          <w:lang w:val="en-US"/>
        </w:rPr>
        <w:t>modifier</w:t>
      </w:r>
      <w:r w:rsidR="0062278A" w:rsidRPr="00040F1C">
        <w:rPr>
          <w:rFonts w:ascii="Roboto" w:hAnsi="Roboto"/>
          <w:sz w:val="22"/>
          <w:szCs w:val="22"/>
          <w:lang w:val="en-US"/>
        </w:rPr>
        <w:t xml:space="preserve"> </w:t>
      </w:r>
      <w:r w:rsidRPr="00040F1C">
        <w:rPr>
          <w:rFonts w:ascii="Roboto" w:hAnsi="Roboto"/>
          <w:sz w:val="22"/>
          <w:szCs w:val="22"/>
          <w:lang w:val="en-US"/>
        </w:rPr>
        <w:t>and genetic status on developing the outcome of interest</w:t>
      </w:r>
      <w:r w:rsidR="00EC6968" w:rsidRPr="00040F1C">
        <w:rPr>
          <w:rFonts w:ascii="Roboto" w:hAnsi="Roboto"/>
          <w:sz w:val="22"/>
          <w:szCs w:val="22"/>
          <w:lang w:val="en-US"/>
        </w:rPr>
        <w:t xml:space="preserve">. </w:t>
      </w:r>
    </w:p>
    <w:bookmarkEnd w:id="36"/>
    <w:p w14:paraId="6670D36A" w14:textId="743D1671" w:rsidR="001D711A" w:rsidRPr="00040F1C" w:rsidRDefault="001D711A" w:rsidP="0001732F">
      <w:pPr>
        <w:spacing w:line="480" w:lineRule="auto"/>
        <w:rPr>
          <w:rFonts w:ascii="Roboto" w:hAnsi="Roboto"/>
          <w:sz w:val="22"/>
          <w:szCs w:val="22"/>
          <w:lang w:val="en-US"/>
        </w:rPr>
      </w:pPr>
      <w:r w:rsidRPr="00DB6D77">
        <w:rPr>
          <w:rFonts w:ascii="Roboto" w:hAnsi="Roboto"/>
          <w:sz w:val="22"/>
          <w:szCs w:val="22"/>
          <w:lang w:val="en-GB"/>
        </w:rPr>
        <w:t>A</w:t>
      </w:r>
      <w:r w:rsidRPr="00040F1C">
        <w:rPr>
          <w:rFonts w:ascii="Roboto" w:hAnsi="Roboto"/>
          <w:sz w:val="22"/>
          <w:szCs w:val="22"/>
          <w:lang w:val="en-US"/>
        </w:rPr>
        <w:t xml:space="preserve"> p-value of &lt;0.05 was considered significant. Statistical analyses were conducted using R version 4.</w:t>
      </w:r>
      <w:r w:rsidR="0031226B">
        <w:rPr>
          <w:rFonts w:ascii="Roboto" w:hAnsi="Roboto"/>
          <w:sz w:val="22"/>
          <w:szCs w:val="22"/>
          <w:lang w:val="en-US"/>
        </w:rPr>
        <w:t>2</w:t>
      </w:r>
      <w:r w:rsidRPr="00040F1C">
        <w:rPr>
          <w:rFonts w:ascii="Roboto" w:hAnsi="Roboto"/>
          <w:sz w:val="22"/>
          <w:szCs w:val="22"/>
          <w:lang w:val="en-US"/>
        </w:rPr>
        <w:t>.</w:t>
      </w:r>
      <w:r w:rsidR="0031226B">
        <w:rPr>
          <w:rFonts w:ascii="Roboto" w:hAnsi="Roboto"/>
          <w:sz w:val="22"/>
          <w:szCs w:val="22"/>
          <w:lang w:val="en-GB"/>
        </w:rPr>
        <w:t>2</w:t>
      </w:r>
      <w:r w:rsidRPr="00DB6D77">
        <w:rPr>
          <w:rFonts w:ascii="Roboto" w:hAnsi="Roboto"/>
          <w:sz w:val="22"/>
          <w:szCs w:val="22"/>
          <w:lang w:val="en-GB"/>
        </w:rPr>
        <w:t xml:space="preserve"> (R Foundation for statistical computing, Vienna, Austria)</w:t>
      </w:r>
      <w:r w:rsidR="0039001D">
        <w:rPr>
          <w:rFonts w:ascii="Roboto" w:hAnsi="Roboto"/>
          <w:sz w:val="22"/>
          <w:szCs w:val="22"/>
          <w:lang w:val="en-GB"/>
        </w:rPr>
        <w:t xml:space="preserve">, and the packages </w:t>
      </w:r>
      <w:proofErr w:type="spellStart"/>
      <w:r w:rsidR="0039001D">
        <w:rPr>
          <w:rFonts w:ascii="Roboto" w:hAnsi="Roboto"/>
          <w:i/>
          <w:iCs/>
          <w:sz w:val="22"/>
          <w:szCs w:val="22"/>
          <w:lang w:val="en-GB"/>
        </w:rPr>
        <w:t>tidyverse</w:t>
      </w:r>
      <w:proofErr w:type="spellEnd"/>
      <w:r w:rsidR="0039001D">
        <w:rPr>
          <w:rFonts w:ascii="Roboto" w:hAnsi="Roboto"/>
          <w:sz w:val="22"/>
          <w:szCs w:val="22"/>
          <w:lang w:val="en-GB"/>
        </w:rPr>
        <w:t xml:space="preserve">, </w:t>
      </w:r>
      <w:r w:rsidR="0039001D">
        <w:rPr>
          <w:rFonts w:ascii="Roboto" w:hAnsi="Roboto"/>
          <w:i/>
          <w:iCs/>
          <w:sz w:val="22"/>
          <w:szCs w:val="22"/>
          <w:lang w:val="en-GB"/>
        </w:rPr>
        <w:t>broom</w:t>
      </w:r>
      <w:r w:rsidR="0039001D">
        <w:rPr>
          <w:rFonts w:ascii="Roboto" w:hAnsi="Roboto"/>
          <w:sz w:val="22"/>
          <w:szCs w:val="22"/>
          <w:lang w:val="en-GB"/>
        </w:rPr>
        <w:t xml:space="preserve">, </w:t>
      </w:r>
      <w:proofErr w:type="spellStart"/>
      <w:r w:rsidR="0039001D">
        <w:rPr>
          <w:rFonts w:ascii="Roboto" w:hAnsi="Roboto"/>
          <w:i/>
          <w:iCs/>
          <w:sz w:val="22"/>
          <w:szCs w:val="22"/>
          <w:lang w:val="en-GB"/>
        </w:rPr>
        <w:t>ggtext</w:t>
      </w:r>
      <w:proofErr w:type="spellEnd"/>
      <w:r w:rsidR="0039001D">
        <w:rPr>
          <w:rFonts w:ascii="Roboto" w:hAnsi="Roboto"/>
          <w:sz w:val="22"/>
          <w:szCs w:val="22"/>
          <w:lang w:val="en-GB"/>
        </w:rPr>
        <w:t xml:space="preserve">, </w:t>
      </w:r>
      <w:proofErr w:type="spellStart"/>
      <w:r w:rsidR="0039001D">
        <w:rPr>
          <w:rFonts w:ascii="Roboto" w:hAnsi="Roboto"/>
          <w:i/>
          <w:iCs/>
          <w:sz w:val="22"/>
          <w:szCs w:val="22"/>
          <w:lang w:val="en-GB"/>
        </w:rPr>
        <w:t>scico</w:t>
      </w:r>
      <w:proofErr w:type="spellEnd"/>
      <w:r w:rsidR="0039001D">
        <w:rPr>
          <w:rFonts w:ascii="Roboto" w:hAnsi="Roboto"/>
          <w:sz w:val="22"/>
          <w:szCs w:val="22"/>
          <w:lang w:val="en-GB"/>
        </w:rPr>
        <w:t xml:space="preserve">, </w:t>
      </w:r>
      <w:r w:rsidR="0039001D">
        <w:rPr>
          <w:rFonts w:ascii="Roboto" w:hAnsi="Roboto"/>
          <w:i/>
          <w:iCs/>
          <w:sz w:val="22"/>
          <w:szCs w:val="22"/>
          <w:lang w:val="en-GB"/>
        </w:rPr>
        <w:t>survival</w:t>
      </w:r>
      <w:r w:rsidR="0039001D">
        <w:rPr>
          <w:rFonts w:ascii="Roboto" w:hAnsi="Roboto"/>
          <w:sz w:val="22"/>
          <w:szCs w:val="22"/>
          <w:lang w:val="en-GB"/>
        </w:rPr>
        <w:t xml:space="preserve">, </w:t>
      </w:r>
      <w:proofErr w:type="spellStart"/>
      <w:r w:rsidR="0039001D">
        <w:rPr>
          <w:rFonts w:ascii="Roboto" w:hAnsi="Roboto"/>
          <w:i/>
          <w:iCs/>
          <w:sz w:val="22"/>
          <w:szCs w:val="22"/>
          <w:lang w:val="en-GB"/>
        </w:rPr>
        <w:t>survMiner</w:t>
      </w:r>
      <w:proofErr w:type="spellEnd"/>
      <w:r w:rsidR="0039001D">
        <w:rPr>
          <w:rFonts w:ascii="Roboto" w:hAnsi="Roboto"/>
          <w:sz w:val="22"/>
          <w:szCs w:val="22"/>
          <w:lang w:val="en-GB"/>
        </w:rPr>
        <w:t xml:space="preserve">, </w:t>
      </w:r>
      <w:proofErr w:type="spellStart"/>
      <w:r w:rsidR="0039001D">
        <w:rPr>
          <w:rFonts w:ascii="Roboto" w:hAnsi="Roboto"/>
          <w:i/>
          <w:iCs/>
          <w:sz w:val="22"/>
          <w:szCs w:val="22"/>
          <w:lang w:val="en-GB"/>
        </w:rPr>
        <w:t>epiR</w:t>
      </w:r>
      <w:proofErr w:type="spellEnd"/>
      <w:r w:rsidR="0039001D">
        <w:rPr>
          <w:rFonts w:ascii="Roboto" w:hAnsi="Roboto"/>
          <w:sz w:val="22"/>
          <w:szCs w:val="22"/>
          <w:lang w:val="en-GB"/>
        </w:rPr>
        <w:t xml:space="preserve">, </w:t>
      </w:r>
      <w:proofErr w:type="spellStart"/>
      <w:r w:rsidR="0039001D">
        <w:rPr>
          <w:rFonts w:ascii="Roboto" w:hAnsi="Roboto"/>
          <w:i/>
          <w:iCs/>
          <w:sz w:val="22"/>
          <w:szCs w:val="22"/>
          <w:lang w:val="en-GB"/>
        </w:rPr>
        <w:t>epitools</w:t>
      </w:r>
      <w:proofErr w:type="spellEnd"/>
      <w:r w:rsidR="0099298A">
        <w:rPr>
          <w:rFonts w:ascii="Roboto" w:hAnsi="Roboto"/>
          <w:sz w:val="22"/>
          <w:szCs w:val="22"/>
          <w:lang w:val="en-GB"/>
        </w:rPr>
        <w:t xml:space="preserve">, </w:t>
      </w:r>
      <w:proofErr w:type="spellStart"/>
      <w:r w:rsidR="0099298A">
        <w:rPr>
          <w:rFonts w:ascii="Roboto" w:hAnsi="Roboto"/>
          <w:i/>
          <w:iCs/>
          <w:sz w:val="22"/>
          <w:szCs w:val="22"/>
          <w:lang w:val="en-GB"/>
        </w:rPr>
        <w:t>gt</w:t>
      </w:r>
      <w:proofErr w:type="spellEnd"/>
      <w:r w:rsidR="0099298A">
        <w:rPr>
          <w:rFonts w:ascii="Roboto" w:hAnsi="Roboto"/>
          <w:sz w:val="22"/>
          <w:szCs w:val="22"/>
          <w:lang w:val="en-GB"/>
        </w:rPr>
        <w:t xml:space="preserve">, </w:t>
      </w:r>
      <w:proofErr w:type="spellStart"/>
      <w:r w:rsidR="0099298A">
        <w:rPr>
          <w:rFonts w:ascii="Roboto" w:hAnsi="Roboto"/>
          <w:i/>
          <w:iCs/>
          <w:sz w:val="22"/>
          <w:szCs w:val="22"/>
          <w:lang w:val="en-GB"/>
        </w:rPr>
        <w:t>gtsummary</w:t>
      </w:r>
      <w:proofErr w:type="spellEnd"/>
      <w:r w:rsidR="0099298A">
        <w:rPr>
          <w:rFonts w:ascii="Roboto" w:hAnsi="Roboto"/>
          <w:sz w:val="22"/>
          <w:szCs w:val="22"/>
          <w:lang w:val="en-GB"/>
        </w:rPr>
        <w:t xml:space="preserve">, </w:t>
      </w:r>
      <w:r w:rsidR="0099298A">
        <w:rPr>
          <w:rFonts w:ascii="Roboto" w:hAnsi="Roboto"/>
          <w:i/>
          <w:iCs/>
          <w:sz w:val="22"/>
          <w:szCs w:val="22"/>
          <w:lang w:val="en-GB"/>
        </w:rPr>
        <w:t>patchwork</w:t>
      </w:r>
      <w:r w:rsidR="0099298A">
        <w:rPr>
          <w:rFonts w:ascii="Roboto" w:hAnsi="Roboto"/>
          <w:sz w:val="22"/>
          <w:szCs w:val="22"/>
          <w:lang w:val="en-GB"/>
        </w:rPr>
        <w:t xml:space="preserve"> and </w:t>
      </w:r>
      <w:r w:rsidR="0099298A">
        <w:rPr>
          <w:rFonts w:ascii="Roboto" w:hAnsi="Roboto"/>
          <w:i/>
          <w:iCs/>
          <w:sz w:val="22"/>
          <w:szCs w:val="22"/>
          <w:lang w:val="en-GB"/>
        </w:rPr>
        <w:t>janitor</w:t>
      </w:r>
      <w:r w:rsidR="0099298A">
        <w:rPr>
          <w:rFonts w:ascii="Roboto" w:hAnsi="Roboto"/>
          <w:sz w:val="22"/>
          <w:szCs w:val="22"/>
          <w:lang w:val="en-GB"/>
        </w:rPr>
        <w:t xml:space="preserve">. </w:t>
      </w:r>
      <w:r w:rsidR="00CA7329" w:rsidRPr="00040F1C">
        <w:rPr>
          <w:rFonts w:ascii="Roboto" w:hAnsi="Roboto"/>
          <w:sz w:val="22"/>
          <w:szCs w:val="22"/>
          <w:lang w:val="en-US"/>
        </w:rPr>
        <w:t xml:space="preserve">Due to </w:t>
      </w:r>
      <w:r w:rsidR="00CD5D89" w:rsidRPr="00040F1C">
        <w:rPr>
          <w:rFonts w:ascii="Roboto" w:hAnsi="Roboto"/>
          <w:sz w:val="22"/>
          <w:szCs w:val="22"/>
          <w:lang w:val="en-US"/>
        </w:rPr>
        <w:t>patient privacy concerns</w:t>
      </w:r>
      <w:r w:rsidR="00CA7329" w:rsidRPr="00040F1C">
        <w:rPr>
          <w:rFonts w:ascii="Roboto" w:hAnsi="Roboto"/>
          <w:sz w:val="22"/>
          <w:szCs w:val="22"/>
          <w:lang w:val="en-US"/>
        </w:rPr>
        <w:t xml:space="preserve">, the data that support the findings of this study are not publicly available. </w:t>
      </w:r>
      <w:r w:rsidR="0099298A">
        <w:rPr>
          <w:rFonts w:ascii="Roboto" w:hAnsi="Roboto"/>
          <w:sz w:val="22"/>
          <w:szCs w:val="22"/>
          <w:lang w:val="en-GB"/>
        </w:rPr>
        <w:t>The code for statistical analysis and creating figures can be found on</w:t>
      </w:r>
      <w:r w:rsidR="00E41B5A">
        <w:rPr>
          <w:rFonts w:ascii="Roboto" w:hAnsi="Roboto"/>
          <w:sz w:val="22"/>
          <w:szCs w:val="22"/>
          <w:lang w:val="en-GB"/>
        </w:rPr>
        <w:t>line</w:t>
      </w:r>
      <w:r w:rsidR="00832D41">
        <w:rPr>
          <w:rFonts w:ascii="Roboto" w:hAnsi="Roboto"/>
          <w:sz w:val="22"/>
          <w:szCs w:val="22"/>
          <w:lang w:val="en-GB"/>
        </w:rPr>
        <w:fldChar w:fldCharType="begin"/>
      </w:r>
      <w:r w:rsidR="000F1D08">
        <w:rPr>
          <w:rFonts w:ascii="Roboto" w:hAnsi="Roboto"/>
          <w:sz w:val="22"/>
          <w:szCs w:val="22"/>
          <w:lang w:val="en-GB"/>
        </w:rPr>
        <w:instrText xml:space="preserve"> ADDIN ZOTERO_ITEM CSL_CITATION {"citationID":"fI6VU9hQ","properties":{"formattedCitation":"\\super 11\\nosupersub{}","plainCitation":"11","noteIndex":0},"citationItems":[{"id":4110,"uris":["http://zotero.org/users/2403727/items/YNXBJL5A"],"itemData":{"id":4110,"type":"software","title":"Comparing Clinical Course of Hypertrophic Cardiomyopathy in Sarcomere Variant Carriers and Non-Carriers","URL":"https://github.com/christoffervi/sarc_nonsarc","author":[{"family":"Vissing","given":"Christoffer Rasmus"}],"issued":{"date-parts":[["2023",5]]}}}],"schema":"https://github.com/citation-style-language/schema/raw/master/csl-citation.json"} </w:instrText>
      </w:r>
      <w:r w:rsidR="00832D41">
        <w:rPr>
          <w:rFonts w:ascii="Roboto" w:hAnsi="Roboto"/>
          <w:sz w:val="22"/>
          <w:szCs w:val="22"/>
          <w:lang w:val="en-GB"/>
        </w:rPr>
        <w:fldChar w:fldCharType="separate"/>
      </w:r>
      <w:r w:rsidR="000F1D08" w:rsidRPr="00B7409A">
        <w:rPr>
          <w:rFonts w:ascii="Roboto" w:hAnsi="Roboto"/>
          <w:sz w:val="22"/>
          <w:vertAlign w:val="superscript"/>
          <w:lang w:val="en-US"/>
        </w:rPr>
        <w:t>11</w:t>
      </w:r>
      <w:r w:rsidR="00832D41">
        <w:rPr>
          <w:rFonts w:ascii="Roboto" w:hAnsi="Roboto"/>
          <w:sz w:val="22"/>
          <w:szCs w:val="22"/>
          <w:lang w:val="en-GB"/>
        </w:rPr>
        <w:fldChar w:fldCharType="end"/>
      </w:r>
      <w:r w:rsidRPr="00DB6D77">
        <w:rPr>
          <w:rFonts w:ascii="Roboto" w:hAnsi="Roboto"/>
          <w:sz w:val="22"/>
          <w:szCs w:val="22"/>
          <w:lang w:val="en-GB"/>
        </w:rPr>
        <w:t>.</w:t>
      </w:r>
      <w:r w:rsidRPr="00040F1C">
        <w:rPr>
          <w:rFonts w:ascii="Roboto" w:hAnsi="Roboto"/>
          <w:b/>
          <w:bCs/>
          <w:sz w:val="22"/>
          <w:szCs w:val="22"/>
          <w:lang w:val="en-US"/>
        </w:rPr>
        <w:br w:type="page"/>
      </w:r>
    </w:p>
    <w:p w14:paraId="116B65E6" w14:textId="77777777" w:rsidR="001D711A" w:rsidRPr="00040F1C" w:rsidRDefault="001D711A" w:rsidP="001D711A">
      <w:pPr>
        <w:spacing w:line="480" w:lineRule="auto"/>
        <w:rPr>
          <w:rFonts w:ascii="Roboto" w:hAnsi="Roboto"/>
          <w:b/>
          <w:bCs/>
          <w:sz w:val="22"/>
          <w:szCs w:val="22"/>
          <w:lang w:val="en-US"/>
        </w:rPr>
      </w:pPr>
      <w:r w:rsidRPr="00040F1C">
        <w:rPr>
          <w:rFonts w:ascii="Roboto" w:hAnsi="Roboto"/>
          <w:b/>
          <w:bCs/>
          <w:sz w:val="22"/>
          <w:szCs w:val="22"/>
          <w:lang w:val="en-US"/>
        </w:rPr>
        <w:lastRenderedPageBreak/>
        <w:t>RESULTS:</w:t>
      </w:r>
    </w:p>
    <w:p w14:paraId="4D3F5309" w14:textId="401E8CCF" w:rsidR="00317FF7" w:rsidRPr="008B3566" w:rsidRDefault="007D6E9F" w:rsidP="001D711A">
      <w:pPr>
        <w:spacing w:line="480" w:lineRule="auto"/>
        <w:rPr>
          <w:rFonts w:ascii="Roboto" w:hAnsi="Roboto"/>
          <w:sz w:val="22"/>
          <w:szCs w:val="22"/>
          <w:lang w:val="en-US"/>
        </w:rPr>
      </w:pPr>
      <w:r>
        <w:rPr>
          <w:rFonts w:ascii="Roboto" w:hAnsi="Roboto"/>
          <w:sz w:val="22"/>
          <w:szCs w:val="22"/>
          <w:lang w:val="en-US"/>
        </w:rPr>
        <w:t>Among the</w:t>
      </w:r>
      <w:r w:rsidR="008E71EB">
        <w:rPr>
          <w:rFonts w:ascii="Roboto" w:hAnsi="Roboto"/>
          <w:sz w:val="22"/>
          <w:szCs w:val="22"/>
          <w:lang w:val="en-US"/>
        </w:rPr>
        <w:t xml:space="preserve"> 11,335 </w:t>
      </w:r>
      <w:r w:rsidR="0004497C">
        <w:rPr>
          <w:rFonts w:ascii="Roboto" w:hAnsi="Roboto"/>
          <w:sz w:val="22"/>
          <w:szCs w:val="22"/>
          <w:lang w:val="en-US"/>
        </w:rPr>
        <w:t>individuals</w:t>
      </w:r>
      <w:r w:rsidR="00CD6850" w:rsidRPr="00CD6850">
        <w:rPr>
          <w:rFonts w:ascii="Roboto" w:hAnsi="Roboto"/>
          <w:sz w:val="22"/>
          <w:szCs w:val="22"/>
          <w:lang w:val="en-US"/>
        </w:rPr>
        <w:t xml:space="preserve"> </w:t>
      </w:r>
      <w:r w:rsidR="00CD6850" w:rsidRPr="00040F1C">
        <w:rPr>
          <w:rFonts w:ascii="Roboto" w:hAnsi="Roboto"/>
          <w:sz w:val="22"/>
          <w:szCs w:val="22"/>
          <w:lang w:val="en-US"/>
        </w:rPr>
        <w:t>with HCM</w:t>
      </w:r>
      <w:r>
        <w:rPr>
          <w:rFonts w:ascii="Roboto" w:hAnsi="Roboto"/>
          <w:sz w:val="22"/>
          <w:szCs w:val="22"/>
          <w:lang w:val="en-US"/>
        </w:rPr>
        <w:t xml:space="preserve"> in the SHARE registry,</w:t>
      </w:r>
      <w:r w:rsidR="0004497C">
        <w:rPr>
          <w:rFonts w:ascii="Roboto" w:hAnsi="Roboto"/>
          <w:sz w:val="22"/>
          <w:szCs w:val="22"/>
          <w:lang w:val="en-US"/>
        </w:rPr>
        <w:t xml:space="preserve"> </w:t>
      </w:r>
      <w:r w:rsidR="00D81999">
        <w:rPr>
          <w:rFonts w:ascii="Roboto" w:hAnsi="Roboto"/>
          <w:sz w:val="22"/>
          <w:szCs w:val="22"/>
          <w:lang w:val="en-US"/>
        </w:rPr>
        <w:t xml:space="preserve">we included </w:t>
      </w:r>
      <w:r w:rsidR="008E08FC">
        <w:rPr>
          <w:rFonts w:ascii="Roboto" w:hAnsi="Roboto"/>
          <w:sz w:val="22"/>
          <w:szCs w:val="22"/>
          <w:lang w:val="en-US"/>
        </w:rPr>
        <w:t>6</w:t>
      </w:r>
      <w:r w:rsidR="001D711A" w:rsidRPr="00040F1C">
        <w:rPr>
          <w:rFonts w:ascii="Roboto" w:hAnsi="Roboto"/>
          <w:sz w:val="22"/>
          <w:szCs w:val="22"/>
          <w:lang w:val="en-US"/>
        </w:rPr>
        <w:t>,</w:t>
      </w:r>
      <w:r w:rsidR="008E08FC">
        <w:rPr>
          <w:rFonts w:ascii="Roboto" w:hAnsi="Roboto"/>
          <w:sz w:val="22"/>
          <w:szCs w:val="22"/>
          <w:lang w:val="en-US"/>
        </w:rPr>
        <w:t>1</w:t>
      </w:r>
      <w:r w:rsidR="003341D7">
        <w:rPr>
          <w:rFonts w:ascii="Roboto" w:hAnsi="Roboto"/>
          <w:sz w:val="22"/>
          <w:szCs w:val="22"/>
          <w:lang w:val="en-US"/>
        </w:rPr>
        <w:t>2</w:t>
      </w:r>
      <w:r w:rsidR="008E08FC">
        <w:rPr>
          <w:rFonts w:ascii="Roboto" w:hAnsi="Roboto"/>
          <w:sz w:val="22"/>
          <w:szCs w:val="22"/>
          <w:lang w:val="en-US"/>
        </w:rPr>
        <w:t>0</w:t>
      </w:r>
      <w:r w:rsidR="001D711A" w:rsidRPr="00040F1C">
        <w:rPr>
          <w:rFonts w:ascii="Roboto" w:hAnsi="Roboto"/>
          <w:sz w:val="22"/>
          <w:szCs w:val="22"/>
          <w:lang w:val="en-US"/>
        </w:rPr>
        <w:t xml:space="preserve"> </w:t>
      </w:r>
      <w:r w:rsidR="000C2FA6">
        <w:rPr>
          <w:rFonts w:ascii="Roboto" w:hAnsi="Roboto"/>
          <w:sz w:val="22"/>
          <w:szCs w:val="22"/>
          <w:lang w:val="en-US"/>
        </w:rPr>
        <w:t>(</w:t>
      </w:r>
      <w:r w:rsidR="005C080A">
        <w:rPr>
          <w:rFonts w:ascii="Roboto" w:hAnsi="Roboto"/>
          <w:sz w:val="22"/>
          <w:szCs w:val="22"/>
          <w:lang w:val="en-US"/>
        </w:rPr>
        <w:t xml:space="preserve">including </w:t>
      </w:r>
      <w:r w:rsidR="000C2FA6">
        <w:rPr>
          <w:rFonts w:ascii="Roboto" w:hAnsi="Roboto"/>
          <w:sz w:val="22"/>
          <w:szCs w:val="22"/>
          <w:lang w:val="en-US"/>
        </w:rPr>
        <w:t>n = 725, 12% with HCM</w:t>
      </w:r>
      <w:r w:rsidR="005C080A">
        <w:rPr>
          <w:rFonts w:ascii="Roboto" w:hAnsi="Roboto"/>
          <w:sz w:val="22"/>
          <w:szCs w:val="22"/>
          <w:lang w:val="en-US"/>
        </w:rPr>
        <w:t xml:space="preserve"> diagnosed &lt;age 18 years</w:t>
      </w:r>
      <w:r w:rsidR="00DA50F5" w:rsidRPr="00040F1C">
        <w:rPr>
          <w:rFonts w:ascii="Roboto" w:hAnsi="Roboto"/>
          <w:sz w:val="22"/>
          <w:szCs w:val="22"/>
          <w:lang w:val="en-US"/>
        </w:rPr>
        <w:t>)</w:t>
      </w:r>
      <w:r w:rsidR="001D711A" w:rsidRPr="00040F1C">
        <w:rPr>
          <w:rFonts w:ascii="Roboto" w:hAnsi="Roboto"/>
          <w:sz w:val="22"/>
          <w:szCs w:val="22"/>
          <w:lang w:val="en-US"/>
        </w:rPr>
        <w:t xml:space="preserve"> </w:t>
      </w:r>
      <w:r w:rsidR="00DA50F5" w:rsidRPr="00040F1C">
        <w:rPr>
          <w:rFonts w:ascii="Roboto" w:hAnsi="Roboto"/>
          <w:sz w:val="22"/>
          <w:szCs w:val="22"/>
          <w:lang w:val="en-US"/>
        </w:rPr>
        <w:t>in whom genetic testing had been performed and either identified a</w:t>
      </w:r>
      <w:r w:rsidR="001C061F">
        <w:rPr>
          <w:rFonts w:ascii="Roboto" w:hAnsi="Roboto"/>
          <w:sz w:val="22"/>
          <w:szCs w:val="22"/>
          <w:lang w:val="en-US"/>
        </w:rPr>
        <w:t xml:space="preserve"> </w:t>
      </w:r>
      <w:r w:rsidR="00DA50F5" w:rsidRPr="00040F1C">
        <w:rPr>
          <w:rFonts w:ascii="Roboto" w:hAnsi="Roboto"/>
          <w:sz w:val="22"/>
          <w:szCs w:val="22"/>
          <w:lang w:val="en-US"/>
        </w:rPr>
        <w:t>P/</w:t>
      </w:r>
      <w:r w:rsidR="00397258">
        <w:rPr>
          <w:rFonts w:ascii="Roboto" w:hAnsi="Roboto"/>
          <w:sz w:val="22"/>
          <w:szCs w:val="22"/>
          <w:lang w:val="en-US"/>
        </w:rPr>
        <w:t>L</w:t>
      </w:r>
      <w:r w:rsidR="00DA50F5" w:rsidRPr="00040F1C">
        <w:rPr>
          <w:rFonts w:ascii="Roboto" w:hAnsi="Roboto"/>
          <w:sz w:val="22"/>
          <w:szCs w:val="22"/>
          <w:lang w:val="en-US"/>
        </w:rPr>
        <w:t>P sarcomere variant</w:t>
      </w:r>
      <w:r w:rsidR="00B26E80" w:rsidRPr="00040F1C">
        <w:rPr>
          <w:rFonts w:ascii="Roboto" w:hAnsi="Roboto"/>
          <w:sz w:val="22"/>
          <w:szCs w:val="22"/>
          <w:lang w:val="en-US"/>
        </w:rPr>
        <w:t xml:space="preserve"> (</w:t>
      </w:r>
      <w:r w:rsidR="00CD5D89" w:rsidRPr="00040F1C">
        <w:rPr>
          <w:rFonts w:ascii="Roboto" w:hAnsi="Roboto"/>
          <w:sz w:val="22"/>
          <w:szCs w:val="22"/>
          <w:lang w:val="en-US"/>
        </w:rPr>
        <w:t xml:space="preserve">sarcomeric HCM, </w:t>
      </w:r>
      <w:r w:rsidR="00B26E80" w:rsidRPr="00040F1C">
        <w:rPr>
          <w:rFonts w:ascii="Roboto" w:hAnsi="Roboto"/>
          <w:sz w:val="22"/>
          <w:szCs w:val="22"/>
          <w:lang w:val="en-US"/>
        </w:rPr>
        <w:t>n=</w:t>
      </w:r>
      <w:r w:rsidR="001B3DE8" w:rsidRPr="00040F1C">
        <w:rPr>
          <w:rFonts w:ascii="Roboto" w:hAnsi="Roboto"/>
          <w:sz w:val="22"/>
          <w:szCs w:val="22"/>
          <w:lang w:val="en-US"/>
        </w:rPr>
        <w:t xml:space="preserve"> </w:t>
      </w:r>
      <w:r w:rsidR="008E08FC">
        <w:rPr>
          <w:rFonts w:ascii="Roboto" w:hAnsi="Roboto"/>
          <w:sz w:val="22"/>
          <w:szCs w:val="22"/>
          <w:lang w:val="en-US"/>
        </w:rPr>
        <w:t>3</w:t>
      </w:r>
      <w:r w:rsidR="00F704D4" w:rsidRPr="00040F1C">
        <w:rPr>
          <w:rFonts w:ascii="Roboto" w:hAnsi="Roboto"/>
          <w:sz w:val="22"/>
          <w:szCs w:val="22"/>
          <w:lang w:val="en-US"/>
        </w:rPr>
        <w:t>,</w:t>
      </w:r>
      <w:r w:rsidR="008E08FC">
        <w:rPr>
          <w:rFonts w:ascii="Roboto" w:hAnsi="Roboto"/>
          <w:sz w:val="22"/>
          <w:szCs w:val="22"/>
          <w:lang w:val="en-US"/>
        </w:rPr>
        <w:t>082</w:t>
      </w:r>
      <w:r w:rsidR="008B59F9" w:rsidRPr="00040F1C">
        <w:rPr>
          <w:rFonts w:ascii="Roboto" w:hAnsi="Roboto"/>
          <w:sz w:val="22"/>
          <w:szCs w:val="22"/>
          <w:lang w:val="en-US"/>
        </w:rPr>
        <w:t>)</w:t>
      </w:r>
      <w:r w:rsidR="00DA50F5" w:rsidRPr="00040F1C">
        <w:rPr>
          <w:rFonts w:ascii="Roboto" w:hAnsi="Roboto"/>
          <w:sz w:val="22"/>
          <w:szCs w:val="22"/>
          <w:lang w:val="en-US"/>
        </w:rPr>
        <w:t xml:space="preserve"> or </w:t>
      </w:r>
      <w:r w:rsidR="00625F3A">
        <w:rPr>
          <w:rFonts w:ascii="Roboto" w:hAnsi="Roboto"/>
          <w:sz w:val="22"/>
          <w:szCs w:val="22"/>
          <w:lang w:val="en-US"/>
        </w:rPr>
        <w:t>no P/LP variant</w:t>
      </w:r>
      <w:r w:rsidR="008B59F9" w:rsidRPr="00040F1C">
        <w:rPr>
          <w:rFonts w:ascii="Roboto" w:hAnsi="Roboto"/>
          <w:sz w:val="22"/>
          <w:szCs w:val="22"/>
          <w:lang w:val="en-US"/>
        </w:rPr>
        <w:t xml:space="preserve"> (</w:t>
      </w:r>
      <w:r w:rsidR="00CD5D89" w:rsidRPr="00040F1C">
        <w:rPr>
          <w:rFonts w:ascii="Roboto" w:hAnsi="Roboto"/>
          <w:sz w:val="22"/>
          <w:szCs w:val="22"/>
          <w:lang w:val="en-US"/>
        </w:rPr>
        <w:t xml:space="preserve">non-sarcomeric HCM, </w:t>
      </w:r>
      <w:r w:rsidR="008B59F9" w:rsidRPr="00040F1C">
        <w:rPr>
          <w:rFonts w:ascii="Roboto" w:hAnsi="Roboto"/>
          <w:sz w:val="22"/>
          <w:szCs w:val="22"/>
          <w:lang w:val="en-US"/>
        </w:rPr>
        <w:t>n=</w:t>
      </w:r>
      <w:r w:rsidR="001B3DE8" w:rsidRPr="00040F1C">
        <w:rPr>
          <w:rFonts w:ascii="Roboto" w:hAnsi="Roboto"/>
          <w:sz w:val="22"/>
          <w:szCs w:val="22"/>
          <w:lang w:val="en-US"/>
        </w:rPr>
        <w:t xml:space="preserve"> </w:t>
      </w:r>
      <w:r w:rsidR="008E08FC">
        <w:rPr>
          <w:rFonts w:ascii="Roboto" w:hAnsi="Roboto"/>
          <w:sz w:val="22"/>
          <w:szCs w:val="22"/>
          <w:lang w:val="en-US"/>
        </w:rPr>
        <w:t>3</w:t>
      </w:r>
      <w:r w:rsidR="008A4E67" w:rsidRPr="00040F1C">
        <w:rPr>
          <w:rFonts w:ascii="Roboto" w:hAnsi="Roboto"/>
          <w:sz w:val="22"/>
          <w:szCs w:val="22"/>
          <w:lang w:val="en-US"/>
        </w:rPr>
        <w:t>,</w:t>
      </w:r>
      <w:r w:rsidR="008E08FC">
        <w:rPr>
          <w:rFonts w:ascii="Roboto" w:hAnsi="Roboto"/>
          <w:sz w:val="22"/>
          <w:szCs w:val="22"/>
          <w:lang w:val="en-US"/>
        </w:rPr>
        <w:t>038</w:t>
      </w:r>
      <w:r w:rsidR="00964632">
        <w:rPr>
          <w:rFonts w:ascii="Roboto" w:hAnsi="Roboto"/>
          <w:sz w:val="22"/>
          <w:szCs w:val="22"/>
          <w:lang w:val="en-US"/>
        </w:rPr>
        <w:t>)</w:t>
      </w:r>
      <w:r w:rsidR="001D711A" w:rsidRPr="00040F1C">
        <w:rPr>
          <w:rFonts w:ascii="Roboto" w:hAnsi="Roboto"/>
          <w:sz w:val="22"/>
          <w:szCs w:val="22"/>
          <w:lang w:val="en-US"/>
        </w:rPr>
        <w:t>.</w:t>
      </w:r>
      <w:r w:rsidR="002321E8">
        <w:rPr>
          <w:rFonts w:ascii="Roboto" w:hAnsi="Roboto"/>
          <w:sz w:val="22"/>
          <w:szCs w:val="22"/>
          <w:lang w:val="en-US"/>
        </w:rPr>
        <w:t xml:space="preserve"> Reasons for exclusion included that no genetic testing had been performed (n = 3940), genetic testing only identified a VUS (n = 887</w:t>
      </w:r>
      <w:proofErr w:type="gramStart"/>
      <w:r w:rsidR="002321E8">
        <w:rPr>
          <w:rFonts w:ascii="Roboto" w:hAnsi="Roboto"/>
          <w:sz w:val="22"/>
          <w:szCs w:val="22"/>
          <w:lang w:val="en-US"/>
        </w:rPr>
        <w:t>), or</w:t>
      </w:r>
      <w:proofErr w:type="gramEnd"/>
      <w:r w:rsidR="002321E8">
        <w:rPr>
          <w:rFonts w:ascii="Roboto" w:hAnsi="Roboto"/>
          <w:sz w:val="22"/>
          <w:szCs w:val="22"/>
          <w:lang w:val="en-US"/>
        </w:rPr>
        <w:t xml:space="preserve"> identified a genocopy of HCM (n = 322).</w:t>
      </w:r>
      <w:r w:rsidR="00DA50F5" w:rsidRPr="00040F1C">
        <w:rPr>
          <w:rFonts w:ascii="Roboto" w:hAnsi="Roboto"/>
          <w:sz w:val="22"/>
          <w:szCs w:val="22"/>
          <w:lang w:val="en-US"/>
        </w:rPr>
        <w:t xml:space="preserve"> </w:t>
      </w:r>
      <w:proofErr w:type="gramStart"/>
      <w:r w:rsidR="005C080A">
        <w:rPr>
          <w:rFonts w:ascii="Roboto" w:hAnsi="Roboto"/>
          <w:sz w:val="22"/>
          <w:szCs w:val="22"/>
          <w:lang w:val="en-US"/>
        </w:rPr>
        <w:t>Overall</w:t>
      </w:r>
      <w:proofErr w:type="gramEnd"/>
      <w:r w:rsidR="005C080A">
        <w:rPr>
          <w:rFonts w:ascii="Roboto" w:hAnsi="Roboto"/>
          <w:sz w:val="22"/>
          <w:szCs w:val="22"/>
          <w:lang w:val="en-US"/>
        </w:rPr>
        <w:t xml:space="preserve"> 40</w:t>
      </w:r>
      <w:r w:rsidR="005C080A" w:rsidRPr="00040F1C">
        <w:rPr>
          <w:rFonts w:ascii="Roboto" w:hAnsi="Roboto"/>
          <w:sz w:val="22"/>
          <w:szCs w:val="22"/>
          <w:lang w:val="en-US"/>
        </w:rPr>
        <w:t xml:space="preserve">% </w:t>
      </w:r>
      <w:r w:rsidR="005C080A">
        <w:rPr>
          <w:rFonts w:ascii="Roboto" w:hAnsi="Roboto"/>
          <w:sz w:val="22"/>
          <w:szCs w:val="22"/>
          <w:lang w:val="en-US"/>
        </w:rPr>
        <w:t xml:space="preserve">were </w:t>
      </w:r>
      <w:r w:rsidR="005C080A" w:rsidRPr="00040F1C">
        <w:rPr>
          <w:rFonts w:ascii="Roboto" w:hAnsi="Roboto"/>
          <w:sz w:val="22"/>
          <w:szCs w:val="22"/>
          <w:lang w:val="en-US"/>
        </w:rPr>
        <w:t>female</w:t>
      </w:r>
      <w:r w:rsidR="005C080A">
        <w:rPr>
          <w:rFonts w:ascii="Roboto" w:hAnsi="Roboto"/>
          <w:sz w:val="22"/>
          <w:szCs w:val="22"/>
          <w:lang w:val="en-US"/>
        </w:rPr>
        <w:t xml:space="preserve"> and </w:t>
      </w:r>
      <w:r w:rsidR="005C080A" w:rsidRPr="00040F1C">
        <w:rPr>
          <w:rFonts w:ascii="Roboto" w:hAnsi="Roboto"/>
          <w:sz w:val="22"/>
          <w:szCs w:val="22"/>
          <w:lang w:val="en-US"/>
        </w:rPr>
        <w:t>8</w:t>
      </w:r>
      <w:r w:rsidR="005C080A">
        <w:rPr>
          <w:rFonts w:ascii="Roboto" w:hAnsi="Roboto"/>
          <w:sz w:val="22"/>
          <w:szCs w:val="22"/>
          <w:lang w:val="en-US"/>
        </w:rPr>
        <w:t>7</w:t>
      </w:r>
      <w:r w:rsidR="005C080A" w:rsidRPr="00040F1C">
        <w:rPr>
          <w:rFonts w:ascii="Roboto" w:hAnsi="Roboto"/>
          <w:sz w:val="22"/>
          <w:szCs w:val="22"/>
          <w:lang w:val="en-US"/>
        </w:rPr>
        <w:t xml:space="preserve">% </w:t>
      </w:r>
      <w:r w:rsidR="005C080A">
        <w:rPr>
          <w:rFonts w:ascii="Roboto" w:hAnsi="Roboto"/>
          <w:sz w:val="22"/>
          <w:szCs w:val="22"/>
          <w:lang w:val="en-US"/>
        </w:rPr>
        <w:t xml:space="preserve">were </w:t>
      </w:r>
      <w:r w:rsidR="005C080A" w:rsidRPr="00040F1C">
        <w:rPr>
          <w:rFonts w:ascii="Roboto" w:hAnsi="Roboto"/>
          <w:sz w:val="22"/>
          <w:szCs w:val="22"/>
          <w:lang w:val="en-US"/>
        </w:rPr>
        <w:t>probands</w:t>
      </w:r>
      <w:r w:rsidR="005C080A">
        <w:rPr>
          <w:rFonts w:ascii="Roboto" w:hAnsi="Roboto"/>
          <w:sz w:val="22"/>
          <w:szCs w:val="22"/>
          <w:lang w:val="en-US"/>
        </w:rPr>
        <w:t>.</w:t>
      </w:r>
      <w:r w:rsidR="005C080A" w:rsidRPr="00040F1C">
        <w:rPr>
          <w:rFonts w:ascii="Roboto" w:hAnsi="Roboto"/>
          <w:sz w:val="22"/>
          <w:szCs w:val="22"/>
          <w:lang w:val="en-US"/>
        </w:rPr>
        <w:t xml:space="preserve"> </w:t>
      </w:r>
      <w:r w:rsidR="00DA50F5" w:rsidRPr="00040F1C">
        <w:rPr>
          <w:rFonts w:ascii="Roboto" w:hAnsi="Roboto"/>
          <w:sz w:val="22"/>
          <w:szCs w:val="22"/>
          <w:lang w:val="en-US"/>
        </w:rPr>
        <w:t xml:space="preserve">Median age </w:t>
      </w:r>
      <w:r w:rsidR="00317FF7" w:rsidRPr="00040F1C">
        <w:rPr>
          <w:rFonts w:ascii="Roboto" w:hAnsi="Roboto"/>
          <w:sz w:val="22"/>
          <w:szCs w:val="22"/>
          <w:lang w:val="en-US"/>
        </w:rPr>
        <w:t>of HCM diagnosis was 46.</w:t>
      </w:r>
      <w:r w:rsidR="008E08FC">
        <w:rPr>
          <w:rFonts w:ascii="Roboto" w:hAnsi="Roboto"/>
          <w:sz w:val="22"/>
          <w:szCs w:val="22"/>
          <w:lang w:val="en-US"/>
        </w:rPr>
        <w:t>8</w:t>
      </w:r>
      <w:r w:rsidR="00317FF7" w:rsidRPr="00040F1C">
        <w:rPr>
          <w:rFonts w:ascii="Roboto" w:hAnsi="Roboto"/>
          <w:sz w:val="22"/>
          <w:szCs w:val="22"/>
          <w:lang w:val="en-US"/>
        </w:rPr>
        <w:t xml:space="preserve"> years (IQR: 30.</w:t>
      </w:r>
      <w:r w:rsidR="008E08FC">
        <w:rPr>
          <w:rFonts w:ascii="Roboto" w:hAnsi="Roboto"/>
          <w:sz w:val="22"/>
          <w:szCs w:val="22"/>
          <w:lang w:val="en-US"/>
        </w:rPr>
        <w:t>7</w:t>
      </w:r>
      <w:r w:rsidR="00317FF7" w:rsidRPr="00040F1C">
        <w:rPr>
          <w:rFonts w:ascii="Roboto" w:hAnsi="Roboto"/>
          <w:sz w:val="22"/>
          <w:szCs w:val="22"/>
          <w:lang w:val="en-US"/>
        </w:rPr>
        <w:t xml:space="preserve"> to 5</w:t>
      </w:r>
      <w:r w:rsidR="008E08FC">
        <w:rPr>
          <w:rFonts w:ascii="Roboto" w:hAnsi="Roboto"/>
          <w:sz w:val="22"/>
          <w:szCs w:val="22"/>
          <w:lang w:val="en-US"/>
        </w:rPr>
        <w:t>9</w:t>
      </w:r>
      <w:r w:rsidR="008A4E67" w:rsidRPr="00040F1C">
        <w:rPr>
          <w:rFonts w:ascii="Roboto" w:hAnsi="Roboto"/>
          <w:sz w:val="22"/>
          <w:szCs w:val="22"/>
          <w:lang w:val="en-US"/>
        </w:rPr>
        <w:t>.</w:t>
      </w:r>
      <w:r w:rsidR="008E08FC">
        <w:rPr>
          <w:rFonts w:ascii="Roboto" w:hAnsi="Roboto"/>
          <w:sz w:val="22"/>
          <w:szCs w:val="22"/>
          <w:lang w:val="en-US"/>
        </w:rPr>
        <w:t>0</w:t>
      </w:r>
      <w:r w:rsidR="00317FF7" w:rsidRPr="00040F1C">
        <w:rPr>
          <w:rFonts w:ascii="Roboto" w:hAnsi="Roboto"/>
          <w:sz w:val="22"/>
          <w:szCs w:val="22"/>
          <w:lang w:val="en-US"/>
        </w:rPr>
        <w:t>)</w:t>
      </w:r>
      <w:r w:rsidR="00CD5D89" w:rsidRPr="00040F1C">
        <w:rPr>
          <w:rFonts w:ascii="Roboto" w:hAnsi="Roboto"/>
          <w:sz w:val="22"/>
          <w:szCs w:val="22"/>
          <w:lang w:val="en-US"/>
        </w:rPr>
        <w:t xml:space="preserve"> and </w:t>
      </w:r>
      <w:r w:rsidR="00317FF7" w:rsidRPr="00040F1C">
        <w:rPr>
          <w:rFonts w:ascii="Roboto" w:hAnsi="Roboto"/>
          <w:sz w:val="22"/>
          <w:szCs w:val="22"/>
          <w:lang w:val="en-US"/>
        </w:rPr>
        <w:t xml:space="preserve">age at </w:t>
      </w:r>
      <w:r w:rsidR="00A62DC8">
        <w:rPr>
          <w:rFonts w:ascii="Roboto" w:hAnsi="Roboto"/>
          <w:sz w:val="22"/>
          <w:szCs w:val="22"/>
          <w:lang w:val="en-US"/>
        </w:rPr>
        <w:t>first</w:t>
      </w:r>
      <w:r w:rsidR="00A62DC8" w:rsidRPr="008B3566">
        <w:rPr>
          <w:rFonts w:ascii="Roboto" w:hAnsi="Roboto"/>
          <w:sz w:val="22"/>
          <w:szCs w:val="22"/>
          <w:lang w:val="en-US"/>
        </w:rPr>
        <w:t xml:space="preserve"> </w:t>
      </w:r>
      <w:r w:rsidR="004451B2" w:rsidRPr="008B3566">
        <w:rPr>
          <w:rFonts w:ascii="Roboto" w:hAnsi="Roboto"/>
          <w:sz w:val="22"/>
          <w:szCs w:val="22"/>
          <w:lang w:val="en-US"/>
        </w:rPr>
        <w:t xml:space="preserve">visit to a </w:t>
      </w:r>
      <w:proofErr w:type="spellStart"/>
      <w:r w:rsidR="00317FF7" w:rsidRPr="008B3566">
        <w:rPr>
          <w:rFonts w:ascii="Roboto" w:hAnsi="Roboto"/>
          <w:sz w:val="22"/>
          <w:szCs w:val="22"/>
          <w:lang w:val="en-US"/>
        </w:rPr>
        <w:t>SHaRe</w:t>
      </w:r>
      <w:proofErr w:type="spellEnd"/>
      <w:r w:rsidR="00317FF7" w:rsidRPr="008B3566">
        <w:rPr>
          <w:rFonts w:ascii="Roboto" w:hAnsi="Roboto"/>
          <w:sz w:val="22"/>
          <w:szCs w:val="22"/>
          <w:lang w:val="en-US"/>
        </w:rPr>
        <w:t xml:space="preserve"> </w:t>
      </w:r>
      <w:r w:rsidR="004451B2" w:rsidRPr="008B3566">
        <w:rPr>
          <w:rFonts w:ascii="Roboto" w:hAnsi="Roboto"/>
          <w:sz w:val="22"/>
          <w:szCs w:val="22"/>
          <w:lang w:val="en-US"/>
        </w:rPr>
        <w:t xml:space="preserve">site </w:t>
      </w:r>
      <w:r w:rsidR="00317FF7" w:rsidRPr="008B3566">
        <w:rPr>
          <w:rFonts w:ascii="Roboto" w:hAnsi="Roboto"/>
          <w:sz w:val="22"/>
          <w:szCs w:val="22"/>
          <w:lang w:val="en-US"/>
        </w:rPr>
        <w:t>was 5</w:t>
      </w:r>
      <w:r w:rsidR="008E08FC">
        <w:rPr>
          <w:rFonts w:ascii="Roboto" w:hAnsi="Roboto"/>
          <w:sz w:val="22"/>
          <w:szCs w:val="22"/>
          <w:lang w:val="en-US"/>
        </w:rPr>
        <w:t>1</w:t>
      </w:r>
      <w:r w:rsidR="008A4E67" w:rsidRPr="008B3566">
        <w:rPr>
          <w:rFonts w:ascii="Roboto" w:hAnsi="Roboto"/>
          <w:sz w:val="22"/>
          <w:szCs w:val="22"/>
          <w:lang w:val="en-US"/>
        </w:rPr>
        <w:t>.</w:t>
      </w:r>
      <w:r w:rsidR="008E08FC">
        <w:rPr>
          <w:rFonts w:ascii="Roboto" w:hAnsi="Roboto"/>
          <w:sz w:val="22"/>
          <w:szCs w:val="22"/>
          <w:lang w:val="en-US"/>
        </w:rPr>
        <w:t>1</w:t>
      </w:r>
      <w:r w:rsidR="00317FF7" w:rsidRPr="008B3566">
        <w:rPr>
          <w:rFonts w:ascii="Roboto" w:hAnsi="Roboto"/>
          <w:sz w:val="22"/>
          <w:szCs w:val="22"/>
          <w:lang w:val="en-US"/>
        </w:rPr>
        <w:t xml:space="preserve"> years (IQR: 3</w:t>
      </w:r>
      <w:r w:rsidR="008A4E67" w:rsidRPr="008B3566">
        <w:rPr>
          <w:rFonts w:ascii="Roboto" w:hAnsi="Roboto"/>
          <w:sz w:val="22"/>
          <w:szCs w:val="22"/>
          <w:lang w:val="en-US"/>
        </w:rPr>
        <w:t>6.</w:t>
      </w:r>
      <w:r w:rsidR="008E08FC">
        <w:rPr>
          <w:rFonts w:ascii="Roboto" w:hAnsi="Roboto"/>
          <w:sz w:val="22"/>
          <w:szCs w:val="22"/>
          <w:lang w:val="en-US"/>
        </w:rPr>
        <w:t>4</w:t>
      </w:r>
      <w:r w:rsidR="00317FF7" w:rsidRPr="008B3566">
        <w:rPr>
          <w:rFonts w:ascii="Roboto" w:hAnsi="Roboto"/>
          <w:sz w:val="22"/>
          <w:szCs w:val="22"/>
          <w:lang w:val="en-US"/>
        </w:rPr>
        <w:t xml:space="preserve"> to 6</w:t>
      </w:r>
      <w:r w:rsidR="008E08FC">
        <w:rPr>
          <w:rFonts w:ascii="Roboto" w:hAnsi="Roboto"/>
          <w:sz w:val="22"/>
          <w:szCs w:val="22"/>
          <w:lang w:val="en-US"/>
        </w:rPr>
        <w:t>2</w:t>
      </w:r>
      <w:r w:rsidR="008A4E67" w:rsidRPr="008B3566">
        <w:rPr>
          <w:rFonts w:ascii="Roboto" w:hAnsi="Roboto"/>
          <w:sz w:val="22"/>
          <w:szCs w:val="22"/>
          <w:lang w:val="en-US"/>
        </w:rPr>
        <w:t>.</w:t>
      </w:r>
      <w:r w:rsidR="008E08FC">
        <w:rPr>
          <w:rFonts w:ascii="Roboto" w:hAnsi="Roboto"/>
          <w:sz w:val="22"/>
          <w:szCs w:val="22"/>
          <w:lang w:val="en-US"/>
        </w:rPr>
        <w:t>7</w:t>
      </w:r>
      <w:r w:rsidR="00317FF7" w:rsidRPr="008B3566">
        <w:rPr>
          <w:rFonts w:ascii="Roboto" w:hAnsi="Roboto"/>
          <w:sz w:val="22"/>
          <w:szCs w:val="22"/>
          <w:lang w:val="en-US"/>
        </w:rPr>
        <w:t>)</w:t>
      </w:r>
      <w:r w:rsidR="00B00CE6">
        <w:rPr>
          <w:rFonts w:ascii="Roboto" w:hAnsi="Roboto"/>
          <w:sz w:val="22"/>
          <w:szCs w:val="22"/>
          <w:lang w:val="en-US"/>
        </w:rPr>
        <w:t xml:space="preserve">. </w:t>
      </w:r>
      <w:r w:rsidR="00317FF7" w:rsidRPr="008B3566">
        <w:rPr>
          <w:rFonts w:ascii="Roboto" w:hAnsi="Roboto"/>
          <w:sz w:val="22"/>
          <w:szCs w:val="22"/>
          <w:lang w:val="en-US"/>
        </w:rPr>
        <w:t xml:space="preserve">At </w:t>
      </w:r>
      <w:r w:rsidR="00A62DC8">
        <w:rPr>
          <w:rFonts w:ascii="Roboto" w:hAnsi="Roboto"/>
          <w:sz w:val="22"/>
          <w:szCs w:val="22"/>
          <w:lang w:val="en-US"/>
        </w:rPr>
        <w:t>first</w:t>
      </w:r>
      <w:r w:rsidR="00A62DC8" w:rsidRPr="008B3566">
        <w:rPr>
          <w:rFonts w:ascii="Roboto" w:hAnsi="Roboto"/>
          <w:sz w:val="22"/>
          <w:szCs w:val="22"/>
          <w:lang w:val="en-US"/>
        </w:rPr>
        <w:t xml:space="preserve"> </w:t>
      </w:r>
      <w:proofErr w:type="spellStart"/>
      <w:r w:rsidR="00317FF7" w:rsidRPr="008B3566">
        <w:rPr>
          <w:rFonts w:ascii="Roboto" w:hAnsi="Roboto"/>
          <w:sz w:val="22"/>
          <w:szCs w:val="22"/>
          <w:lang w:val="en-US"/>
        </w:rPr>
        <w:t>SHaRe</w:t>
      </w:r>
      <w:proofErr w:type="spellEnd"/>
      <w:r w:rsidR="00317FF7" w:rsidRPr="008B3566">
        <w:rPr>
          <w:rFonts w:ascii="Roboto" w:hAnsi="Roboto"/>
          <w:sz w:val="22"/>
          <w:szCs w:val="22"/>
          <w:lang w:val="en-US"/>
        </w:rPr>
        <w:t xml:space="preserve"> </w:t>
      </w:r>
      <w:r w:rsidR="00CD5D89" w:rsidRPr="008B3566">
        <w:rPr>
          <w:rFonts w:ascii="Roboto" w:hAnsi="Roboto"/>
          <w:sz w:val="22"/>
          <w:szCs w:val="22"/>
          <w:lang w:val="en-US"/>
        </w:rPr>
        <w:t>visit</w:t>
      </w:r>
      <w:r w:rsidR="00317FF7" w:rsidRPr="008B3566">
        <w:rPr>
          <w:rFonts w:ascii="Roboto" w:hAnsi="Roboto"/>
          <w:sz w:val="22"/>
          <w:szCs w:val="22"/>
          <w:lang w:val="en-US"/>
        </w:rPr>
        <w:t xml:space="preserve">, </w:t>
      </w:r>
      <w:r w:rsidR="003157B8" w:rsidRPr="008B3566">
        <w:rPr>
          <w:rFonts w:ascii="Roboto" w:hAnsi="Roboto"/>
          <w:sz w:val="22"/>
          <w:szCs w:val="22"/>
          <w:lang w:val="en-US"/>
        </w:rPr>
        <w:t xml:space="preserve">hypertension </w:t>
      </w:r>
      <w:r w:rsidR="00C113BB" w:rsidRPr="008B3566">
        <w:rPr>
          <w:rFonts w:ascii="Roboto" w:hAnsi="Roboto"/>
          <w:sz w:val="22"/>
          <w:szCs w:val="22"/>
          <w:lang w:val="en-US"/>
        </w:rPr>
        <w:t xml:space="preserve">was </w:t>
      </w:r>
      <w:r w:rsidR="00F53BED">
        <w:rPr>
          <w:rFonts w:ascii="Roboto" w:hAnsi="Roboto"/>
          <w:sz w:val="22"/>
          <w:szCs w:val="22"/>
          <w:lang w:val="en-US"/>
        </w:rPr>
        <w:t>present</w:t>
      </w:r>
      <w:r w:rsidR="00F53BED" w:rsidRPr="008B3566">
        <w:rPr>
          <w:rFonts w:ascii="Roboto" w:hAnsi="Roboto"/>
          <w:sz w:val="22"/>
          <w:szCs w:val="22"/>
          <w:lang w:val="en-US"/>
        </w:rPr>
        <w:t xml:space="preserve"> </w:t>
      </w:r>
      <w:r w:rsidR="00317FF7" w:rsidRPr="008B3566">
        <w:rPr>
          <w:rFonts w:ascii="Roboto" w:hAnsi="Roboto"/>
          <w:sz w:val="22"/>
          <w:szCs w:val="22"/>
          <w:lang w:val="en-US"/>
        </w:rPr>
        <w:t xml:space="preserve">in </w:t>
      </w:r>
      <w:r w:rsidR="008A4E67" w:rsidRPr="008B3566">
        <w:rPr>
          <w:rFonts w:ascii="Roboto" w:hAnsi="Roboto"/>
          <w:sz w:val="22"/>
          <w:szCs w:val="22"/>
          <w:lang w:val="en-US"/>
        </w:rPr>
        <w:t>3</w:t>
      </w:r>
      <w:r w:rsidR="008E08FC">
        <w:rPr>
          <w:rFonts w:ascii="Roboto" w:hAnsi="Roboto"/>
          <w:sz w:val="22"/>
          <w:szCs w:val="22"/>
          <w:lang w:val="en-US"/>
        </w:rPr>
        <w:t>2</w:t>
      </w:r>
      <w:r w:rsidR="00317FF7" w:rsidRPr="008B3566">
        <w:rPr>
          <w:rFonts w:ascii="Roboto" w:hAnsi="Roboto"/>
          <w:sz w:val="22"/>
          <w:szCs w:val="22"/>
          <w:lang w:val="en-US"/>
        </w:rPr>
        <w:t xml:space="preserve">%, </w:t>
      </w:r>
      <w:r w:rsidR="003157B8" w:rsidRPr="008B3566">
        <w:rPr>
          <w:rFonts w:ascii="Roboto" w:hAnsi="Roboto"/>
          <w:sz w:val="22"/>
          <w:szCs w:val="22"/>
          <w:lang w:val="en-US"/>
        </w:rPr>
        <w:t xml:space="preserve">atrial fibrillation </w:t>
      </w:r>
      <w:r w:rsidR="00317FF7" w:rsidRPr="008B3566">
        <w:rPr>
          <w:rFonts w:ascii="Roboto" w:hAnsi="Roboto"/>
          <w:sz w:val="22"/>
          <w:szCs w:val="22"/>
          <w:lang w:val="en-US"/>
        </w:rPr>
        <w:t xml:space="preserve">in </w:t>
      </w:r>
      <w:r w:rsidR="003157B8" w:rsidRPr="008B3566">
        <w:rPr>
          <w:rFonts w:ascii="Roboto" w:hAnsi="Roboto"/>
          <w:sz w:val="22"/>
          <w:szCs w:val="22"/>
          <w:lang w:val="en-US"/>
        </w:rPr>
        <w:t>13</w:t>
      </w:r>
      <w:r w:rsidR="00317FF7" w:rsidRPr="008B3566">
        <w:rPr>
          <w:rFonts w:ascii="Roboto" w:hAnsi="Roboto"/>
          <w:sz w:val="22"/>
          <w:szCs w:val="22"/>
          <w:lang w:val="en-US"/>
        </w:rPr>
        <w:t xml:space="preserve">%, </w:t>
      </w:r>
      <w:r w:rsidR="00290C27">
        <w:rPr>
          <w:rFonts w:ascii="Roboto" w:hAnsi="Roboto"/>
          <w:sz w:val="22"/>
          <w:szCs w:val="22"/>
          <w:lang w:val="en-US"/>
        </w:rPr>
        <w:t>previous</w:t>
      </w:r>
      <w:r w:rsidR="007029D8">
        <w:rPr>
          <w:rFonts w:ascii="Roboto" w:hAnsi="Roboto"/>
          <w:sz w:val="22"/>
          <w:szCs w:val="22"/>
          <w:lang w:val="en-US"/>
        </w:rPr>
        <w:t xml:space="preserve"> </w:t>
      </w:r>
      <w:r w:rsidR="00317FF7" w:rsidRPr="008B3566">
        <w:rPr>
          <w:rFonts w:ascii="Roboto" w:hAnsi="Roboto"/>
          <w:sz w:val="22"/>
          <w:szCs w:val="22"/>
          <w:lang w:val="en-US"/>
        </w:rPr>
        <w:t xml:space="preserve">stroke in </w:t>
      </w:r>
      <w:r w:rsidR="008E08FC">
        <w:rPr>
          <w:rFonts w:ascii="Roboto" w:hAnsi="Roboto"/>
          <w:sz w:val="22"/>
          <w:szCs w:val="22"/>
          <w:lang w:val="en-US"/>
        </w:rPr>
        <w:t>3</w:t>
      </w:r>
      <w:r w:rsidR="00317FF7" w:rsidRPr="008B3566">
        <w:rPr>
          <w:rFonts w:ascii="Roboto" w:hAnsi="Roboto"/>
          <w:sz w:val="22"/>
          <w:szCs w:val="22"/>
          <w:lang w:val="en-US"/>
        </w:rPr>
        <w:t>.</w:t>
      </w:r>
      <w:r w:rsidR="008E08FC">
        <w:rPr>
          <w:rFonts w:ascii="Roboto" w:hAnsi="Roboto"/>
          <w:sz w:val="22"/>
          <w:szCs w:val="22"/>
          <w:lang w:val="en-US"/>
        </w:rPr>
        <w:t>2</w:t>
      </w:r>
      <w:r w:rsidR="00317FF7" w:rsidRPr="008B3566">
        <w:rPr>
          <w:rFonts w:ascii="Roboto" w:hAnsi="Roboto"/>
          <w:sz w:val="22"/>
          <w:szCs w:val="22"/>
          <w:lang w:val="en-US"/>
        </w:rPr>
        <w:t>%</w:t>
      </w:r>
      <w:r w:rsidR="00CD5D89" w:rsidRPr="008B3566">
        <w:rPr>
          <w:rFonts w:ascii="Roboto" w:hAnsi="Roboto"/>
          <w:sz w:val="22"/>
          <w:szCs w:val="22"/>
          <w:lang w:val="en-US"/>
        </w:rPr>
        <w:t>;</w:t>
      </w:r>
      <w:r w:rsidR="00290C27">
        <w:rPr>
          <w:rFonts w:ascii="Roboto" w:hAnsi="Roboto"/>
          <w:sz w:val="22"/>
          <w:szCs w:val="22"/>
          <w:lang w:val="en-US"/>
        </w:rPr>
        <w:t xml:space="preserve"> and</w:t>
      </w:r>
      <w:r w:rsidR="00CD5D89" w:rsidRPr="008B3566">
        <w:rPr>
          <w:rFonts w:ascii="Roboto" w:hAnsi="Roboto"/>
          <w:sz w:val="22"/>
          <w:szCs w:val="22"/>
          <w:lang w:val="en-US"/>
        </w:rPr>
        <w:t xml:space="preserve"> </w:t>
      </w:r>
      <w:r w:rsidR="003157B8" w:rsidRPr="008B3566">
        <w:rPr>
          <w:rFonts w:ascii="Roboto" w:hAnsi="Roboto"/>
          <w:sz w:val="22"/>
          <w:szCs w:val="22"/>
          <w:lang w:val="en-US"/>
        </w:rPr>
        <w:t>2.</w:t>
      </w:r>
      <w:r w:rsidR="008E08FC">
        <w:rPr>
          <w:rFonts w:ascii="Roboto" w:hAnsi="Roboto"/>
          <w:sz w:val="22"/>
          <w:szCs w:val="22"/>
          <w:lang w:val="en-US"/>
        </w:rPr>
        <w:t>0</w:t>
      </w:r>
      <w:r w:rsidR="003157B8" w:rsidRPr="008B3566">
        <w:rPr>
          <w:rFonts w:ascii="Roboto" w:hAnsi="Roboto"/>
          <w:sz w:val="22"/>
          <w:szCs w:val="22"/>
          <w:lang w:val="en-US"/>
        </w:rPr>
        <w:t xml:space="preserve">% </w:t>
      </w:r>
      <w:r w:rsidR="00CD5D89" w:rsidRPr="008B3566">
        <w:rPr>
          <w:rFonts w:ascii="Roboto" w:hAnsi="Roboto"/>
          <w:sz w:val="22"/>
          <w:szCs w:val="22"/>
          <w:lang w:val="en-US"/>
        </w:rPr>
        <w:t xml:space="preserve">had </w:t>
      </w:r>
      <w:r w:rsidR="00290C27">
        <w:rPr>
          <w:rFonts w:ascii="Roboto" w:hAnsi="Roboto"/>
          <w:sz w:val="22"/>
          <w:szCs w:val="22"/>
          <w:lang w:val="en-US"/>
        </w:rPr>
        <w:t>been</w:t>
      </w:r>
      <w:r w:rsidR="007029D8">
        <w:rPr>
          <w:rFonts w:ascii="Roboto" w:hAnsi="Roboto"/>
          <w:sz w:val="22"/>
          <w:szCs w:val="22"/>
          <w:lang w:val="en-US"/>
        </w:rPr>
        <w:t xml:space="preserve"> </w:t>
      </w:r>
      <w:r w:rsidR="00CD5D89" w:rsidRPr="008B3566">
        <w:rPr>
          <w:rFonts w:ascii="Roboto" w:hAnsi="Roboto"/>
          <w:sz w:val="22"/>
          <w:szCs w:val="22"/>
          <w:lang w:val="en-US"/>
        </w:rPr>
        <w:t>resuscitated</w:t>
      </w:r>
      <w:r w:rsidR="00290C27">
        <w:rPr>
          <w:rFonts w:ascii="Roboto" w:hAnsi="Roboto"/>
          <w:sz w:val="22"/>
          <w:szCs w:val="22"/>
          <w:lang w:val="en-US"/>
        </w:rPr>
        <w:t xml:space="preserve"> from</w:t>
      </w:r>
      <w:r w:rsidR="003157B8" w:rsidRPr="008B3566">
        <w:rPr>
          <w:rFonts w:ascii="Roboto" w:hAnsi="Roboto"/>
          <w:sz w:val="22"/>
          <w:szCs w:val="22"/>
          <w:lang w:val="en-US"/>
        </w:rPr>
        <w:t xml:space="preserve"> </w:t>
      </w:r>
      <w:r w:rsidR="00317FF7" w:rsidRPr="008B3566">
        <w:rPr>
          <w:rFonts w:ascii="Roboto" w:hAnsi="Roboto"/>
          <w:sz w:val="22"/>
          <w:szCs w:val="22"/>
          <w:lang w:val="en-US"/>
        </w:rPr>
        <w:t>cardiac arrest</w:t>
      </w:r>
      <w:r w:rsidR="003157B8" w:rsidRPr="008B3566">
        <w:rPr>
          <w:rFonts w:ascii="Roboto" w:hAnsi="Roboto"/>
          <w:sz w:val="22"/>
          <w:szCs w:val="22"/>
          <w:lang w:val="en-US"/>
        </w:rPr>
        <w:t>.</w:t>
      </w:r>
    </w:p>
    <w:p w14:paraId="5BE4479A" w14:textId="77777777" w:rsidR="00BB654F" w:rsidRPr="008B3566" w:rsidRDefault="00BB654F" w:rsidP="001D711A">
      <w:pPr>
        <w:spacing w:line="480" w:lineRule="auto"/>
        <w:rPr>
          <w:rFonts w:ascii="Roboto" w:hAnsi="Roboto"/>
          <w:b/>
          <w:bCs/>
          <w:sz w:val="22"/>
          <w:szCs w:val="22"/>
          <w:lang w:val="en-US"/>
        </w:rPr>
      </w:pPr>
    </w:p>
    <w:p w14:paraId="11615B3C" w14:textId="7138722B" w:rsidR="00FA0FD1" w:rsidRPr="008B3566" w:rsidRDefault="00CA4002" w:rsidP="001D711A">
      <w:pPr>
        <w:spacing w:line="480" w:lineRule="auto"/>
        <w:rPr>
          <w:rFonts w:ascii="Roboto" w:hAnsi="Roboto"/>
          <w:b/>
          <w:bCs/>
          <w:sz w:val="22"/>
          <w:szCs w:val="22"/>
          <w:lang w:val="en-US"/>
        </w:rPr>
      </w:pPr>
      <w:r w:rsidRPr="008B3566">
        <w:rPr>
          <w:rFonts w:ascii="Roboto" w:hAnsi="Roboto"/>
          <w:b/>
          <w:bCs/>
          <w:sz w:val="22"/>
          <w:szCs w:val="22"/>
          <w:lang w:val="en-US"/>
        </w:rPr>
        <w:t xml:space="preserve">Clinical </w:t>
      </w:r>
      <w:r w:rsidR="000F4274">
        <w:rPr>
          <w:rFonts w:ascii="Roboto" w:hAnsi="Roboto"/>
          <w:b/>
          <w:bCs/>
          <w:sz w:val="22"/>
          <w:szCs w:val="22"/>
          <w:lang w:val="en-US"/>
        </w:rPr>
        <w:t>C</w:t>
      </w:r>
      <w:r w:rsidRPr="008B3566">
        <w:rPr>
          <w:rFonts w:ascii="Roboto" w:hAnsi="Roboto"/>
          <w:b/>
          <w:bCs/>
          <w:sz w:val="22"/>
          <w:szCs w:val="22"/>
          <w:lang w:val="en-US"/>
        </w:rPr>
        <w:t xml:space="preserve">haracteristics </w:t>
      </w:r>
      <w:r w:rsidR="004F62AE" w:rsidRPr="008B3566">
        <w:rPr>
          <w:rFonts w:ascii="Roboto" w:hAnsi="Roboto"/>
          <w:b/>
          <w:bCs/>
          <w:sz w:val="22"/>
          <w:szCs w:val="22"/>
          <w:lang w:val="en-US"/>
        </w:rPr>
        <w:t>of</w:t>
      </w:r>
      <w:r w:rsidRPr="008B3566">
        <w:rPr>
          <w:rFonts w:ascii="Roboto" w:hAnsi="Roboto"/>
          <w:b/>
          <w:bCs/>
          <w:sz w:val="22"/>
          <w:szCs w:val="22"/>
          <w:lang w:val="en-US"/>
        </w:rPr>
        <w:t xml:space="preserve"> Sarcomeric </w:t>
      </w:r>
      <w:r w:rsidR="003F641C" w:rsidRPr="008B3566">
        <w:rPr>
          <w:rFonts w:ascii="Roboto" w:hAnsi="Roboto"/>
          <w:b/>
          <w:bCs/>
          <w:sz w:val="22"/>
          <w:szCs w:val="22"/>
          <w:lang w:val="en-US"/>
        </w:rPr>
        <w:t>versus</w:t>
      </w:r>
      <w:r w:rsidRPr="008B3566">
        <w:rPr>
          <w:rFonts w:ascii="Roboto" w:hAnsi="Roboto"/>
          <w:b/>
          <w:bCs/>
          <w:sz w:val="22"/>
          <w:szCs w:val="22"/>
          <w:lang w:val="en-US"/>
        </w:rPr>
        <w:t xml:space="preserve"> Non-sarcomeric HCM</w:t>
      </w:r>
    </w:p>
    <w:p w14:paraId="5EF5D3E7" w14:textId="22358032" w:rsidR="00351DC9" w:rsidRDefault="00317FF7" w:rsidP="001D711A">
      <w:pPr>
        <w:spacing w:line="480" w:lineRule="auto"/>
        <w:rPr>
          <w:rFonts w:ascii="Roboto" w:hAnsi="Roboto"/>
          <w:sz w:val="22"/>
          <w:szCs w:val="22"/>
          <w:lang w:val="en-US"/>
        </w:rPr>
      </w:pPr>
      <w:r w:rsidRPr="008B3566">
        <w:rPr>
          <w:rFonts w:ascii="Roboto" w:hAnsi="Roboto"/>
          <w:sz w:val="22"/>
          <w:szCs w:val="22"/>
          <w:lang w:val="en-US"/>
        </w:rPr>
        <w:t>Clinical characteristics</w:t>
      </w:r>
      <w:r w:rsidR="00F87F9D">
        <w:rPr>
          <w:rFonts w:ascii="Roboto" w:hAnsi="Roboto"/>
          <w:sz w:val="22"/>
          <w:szCs w:val="22"/>
          <w:lang w:val="en-US"/>
        </w:rPr>
        <w:t xml:space="preserve"> </w:t>
      </w:r>
      <w:r w:rsidR="00F87F9D" w:rsidRPr="00040F1C">
        <w:rPr>
          <w:rFonts w:ascii="Roboto" w:hAnsi="Roboto"/>
          <w:sz w:val="22"/>
          <w:szCs w:val="22"/>
          <w:lang w:val="en-US"/>
        </w:rPr>
        <w:t xml:space="preserve">at </w:t>
      </w:r>
      <w:r w:rsidR="00F87F9D">
        <w:rPr>
          <w:rFonts w:ascii="Roboto" w:hAnsi="Roboto"/>
          <w:sz w:val="22"/>
          <w:szCs w:val="22"/>
          <w:lang w:val="en-US"/>
        </w:rPr>
        <w:t>first</w:t>
      </w:r>
      <w:r w:rsidR="00F87F9D" w:rsidRPr="008B3566">
        <w:rPr>
          <w:rFonts w:ascii="Roboto" w:hAnsi="Roboto"/>
          <w:sz w:val="22"/>
          <w:szCs w:val="22"/>
          <w:lang w:val="en-US"/>
        </w:rPr>
        <w:t xml:space="preserve"> visit to a </w:t>
      </w:r>
      <w:proofErr w:type="spellStart"/>
      <w:r w:rsidR="00F87F9D" w:rsidRPr="008B3566">
        <w:rPr>
          <w:rFonts w:ascii="Roboto" w:hAnsi="Roboto"/>
          <w:sz w:val="22"/>
          <w:szCs w:val="22"/>
          <w:lang w:val="en-US"/>
        </w:rPr>
        <w:t>SHaRe</w:t>
      </w:r>
      <w:proofErr w:type="spellEnd"/>
      <w:r w:rsidR="00F87F9D" w:rsidRPr="008B3566">
        <w:rPr>
          <w:rFonts w:ascii="Roboto" w:hAnsi="Roboto"/>
          <w:sz w:val="22"/>
          <w:szCs w:val="22"/>
          <w:lang w:val="en-US"/>
        </w:rPr>
        <w:t xml:space="preserve"> site</w:t>
      </w:r>
      <w:r w:rsidRPr="008B3566">
        <w:rPr>
          <w:rFonts w:ascii="Roboto" w:hAnsi="Roboto"/>
          <w:sz w:val="22"/>
          <w:szCs w:val="22"/>
          <w:lang w:val="en-US"/>
        </w:rPr>
        <w:t xml:space="preserve"> </w:t>
      </w:r>
      <w:r w:rsidR="00CD5D89" w:rsidRPr="008B3566">
        <w:rPr>
          <w:rFonts w:ascii="Roboto" w:hAnsi="Roboto"/>
          <w:sz w:val="22"/>
          <w:szCs w:val="22"/>
          <w:lang w:val="en-US"/>
        </w:rPr>
        <w:t>stratified by</w:t>
      </w:r>
      <w:r w:rsidRPr="008B3566">
        <w:rPr>
          <w:rFonts w:ascii="Roboto" w:hAnsi="Roboto"/>
          <w:sz w:val="22"/>
          <w:szCs w:val="22"/>
          <w:lang w:val="en-US"/>
        </w:rPr>
        <w:t xml:space="preserve"> genetic subgroup</w:t>
      </w:r>
      <w:r w:rsidR="001D711A" w:rsidRPr="008B3566">
        <w:rPr>
          <w:rFonts w:ascii="Roboto" w:hAnsi="Roboto"/>
          <w:sz w:val="22"/>
          <w:szCs w:val="22"/>
          <w:lang w:val="en-US"/>
        </w:rPr>
        <w:t xml:space="preserve"> are presented in </w:t>
      </w:r>
      <w:r w:rsidR="001D711A" w:rsidRPr="008B3566">
        <w:rPr>
          <w:rFonts w:ascii="Roboto" w:hAnsi="Roboto"/>
          <w:b/>
          <w:bCs/>
          <w:sz w:val="22"/>
          <w:szCs w:val="22"/>
          <w:lang w:val="en-US"/>
        </w:rPr>
        <w:t>Table 1</w:t>
      </w:r>
      <w:r w:rsidR="001D711A" w:rsidRPr="008B3566">
        <w:rPr>
          <w:rFonts w:ascii="Roboto" w:hAnsi="Roboto"/>
          <w:sz w:val="22"/>
          <w:szCs w:val="22"/>
          <w:lang w:val="en-US"/>
        </w:rPr>
        <w:t>.</w:t>
      </w:r>
      <w:r w:rsidR="00F826AF" w:rsidRPr="008B3566">
        <w:rPr>
          <w:rFonts w:ascii="Roboto" w:hAnsi="Roboto"/>
          <w:sz w:val="22"/>
          <w:szCs w:val="22"/>
          <w:lang w:val="en-US"/>
        </w:rPr>
        <w:t xml:space="preserve"> P</w:t>
      </w:r>
      <w:r w:rsidR="004F62AE" w:rsidRPr="008B3566">
        <w:rPr>
          <w:rFonts w:ascii="Roboto" w:hAnsi="Roboto"/>
          <w:sz w:val="22"/>
          <w:szCs w:val="22"/>
          <w:lang w:val="en-US"/>
        </w:rPr>
        <w:t>atients with sarcomeric HCM were</w:t>
      </w:r>
      <w:r w:rsidR="00BF182A" w:rsidRPr="008B3566">
        <w:rPr>
          <w:rFonts w:ascii="Roboto" w:hAnsi="Roboto"/>
          <w:sz w:val="22"/>
          <w:szCs w:val="22"/>
          <w:lang w:val="en-US"/>
        </w:rPr>
        <w:t xml:space="preserve"> </w:t>
      </w:r>
      <w:r w:rsidR="004451B2" w:rsidRPr="008B3566">
        <w:rPr>
          <w:rFonts w:ascii="Roboto" w:hAnsi="Roboto"/>
          <w:sz w:val="22"/>
          <w:szCs w:val="22"/>
          <w:lang w:val="en-US"/>
        </w:rPr>
        <w:t>~1</w:t>
      </w:r>
      <w:r w:rsidR="008E08FC">
        <w:rPr>
          <w:rFonts w:ascii="Roboto" w:hAnsi="Roboto"/>
          <w:sz w:val="22"/>
          <w:szCs w:val="22"/>
          <w:lang w:val="en-US"/>
        </w:rPr>
        <w:t>6</w:t>
      </w:r>
      <w:r w:rsidR="004451B2" w:rsidRPr="008B3566">
        <w:rPr>
          <w:rFonts w:ascii="Roboto" w:hAnsi="Roboto"/>
          <w:sz w:val="22"/>
          <w:szCs w:val="22"/>
          <w:lang w:val="en-US"/>
        </w:rPr>
        <w:t xml:space="preserve"> years younger</w:t>
      </w:r>
      <w:r w:rsidR="00BF182A" w:rsidRPr="008B3566">
        <w:rPr>
          <w:rFonts w:ascii="Roboto" w:hAnsi="Roboto"/>
          <w:sz w:val="22"/>
          <w:szCs w:val="22"/>
          <w:lang w:val="en-US"/>
        </w:rPr>
        <w:t xml:space="preserve"> </w:t>
      </w:r>
      <w:r w:rsidR="004F62AE" w:rsidRPr="008B3566">
        <w:rPr>
          <w:rFonts w:ascii="Roboto" w:hAnsi="Roboto"/>
          <w:sz w:val="22"/>
          <w:szCs w:val="22"/>
          <w:lang w:val="en-US"/>
        </w:rPr>
        <w:t>at diagnosis</w:t>
      </w:r>
      <w:r w:rsidR="00BF182A" w:rsidRPr="008B3566">
        <w:rPr>
          <w:rFonts w:ascii="Roboto" w:hAnsi="Roboto"/>
          <w:sz w:val="22"/>
          <w:szCs w:val="22"/>
          <w:lang w:val="en-US"/>
        </w:rPr>
        <w:t xml:space="preserve"> (median age </w:t>
      </w:r>
      <w:r w:rsidR="00556B72" w:rsidRPr="008B3566">
        <w:rPr>
          <w:rFonts w:ascii="Roboto" w:hAnsi="Roboto"/>
          <w:sz w:val="22"/>
          <w:szCs w:val="22"/>
          <w:lang w:val="en-US"/>
        </w:rPr>
        <w:t>3</w:t>
      </w:r>
      <w:r w:rsidR="008E08FC">
        <w:rPr>
          <w:rFonts w:ascii="Roboto" w:hAnsi="Roboto"/>
          <w:sz w:val="22"/>
          <w:szCs w:val="22"/>
          <w:lang w:val="en-US"/>
        </w:rPr>
        <w:t>8</w:t>
      </w:r>
      <w:r w:rsidR="00556B72" w:rsidRPr="008B3566">
        <w:rPr>
          <w:rFonts w:ascii="Roboto" w:hAnsi="Roboto"/>
          <w:sz w:val="22"/>
          <w:szCs w:val="22"/>
          <w:lang w:val="en-US"/>
        </w:rPr>
        <w:t>.</w:t>
      </w:r>
      <w:r w:rsidR="008E08FC">
        <w:rPr>
          <w:rFonts w:ascii="Roboto" w:hAnsi="Roboto"/>
          <w:sz w:val="22"/>
          <w:szCs w:val="22"/>
          <w:lang w:val="en-US"/>
        </w:rPr>
        <w:t>1</w:t>
      </w:r>
      <w:r w:rsidR="00CF65F0" w:rsidRPr="008B3566">
        <w:rPr>
          <w:rFonts w:ascii="Roboto" w:hAnsi="Roboto"/>
          <w:sz w:val="22"/>
          <w:szCs w:val="22"/>
          <w:lang w:val="en-US"/>
        </w:rPr>
        <w:t xml:space="preserve"> </w:t>
      </w:r>
      <w:r w:rsidR="003F641C" w:rsidRPr="008B3566">
        <w:rPr>
          <w:rFonts w:ascii="Roboto" w:hAnsi="Roboto"/>
          <w:sz w:val="22"/>
          <w:szCs w:val="22"/>
          <w:lang w:val="en-US"/>
        </w:rPr>
        <w:t>versus</w:t>
      </w:r>
      <w:r w:rsidR="00CF65F0" w:rsidRPr="008B3566">
        <w:rPr>
          <w:rFonts w:ascii="Roboto" w:hAnsi="Roboto"/>
          <w:sz w:val="22"/>
          <w:szCs w:val="22"/>
          <w:lang w:val="en-US"/>
        </w:rPr>
        <w:t xml:space="preserve"> </w:t>
      </w:r>
      <w:r w:rsidR="008A4E67" w:rsidRPr="008B3566">
        <w:rPr>
          <w:rFonts w:ascii="Roboto" w:hAnsi="Roboto"/>
          <w:sz w:val="22"/>
          <w:szCs w:val="22"/>
          <w:lang w:val="en-US"/>
        </w:rPr>
        <w:t>5</w:t>
      </w:r>
      <w:r w:rsidR="008E08FC">
        <w:rPr>
          <w:rFonts w:ascii="Roboto" w:hAnsi="Roboto"/>
          <w:sz w:val="22"/>
          <w:szCs w:val="22"/>
          <w:lang w:val="en-US"/>
        </w:rPr>
        <w:t>4</w:t>
      </w:r>
      <w:r w:rsidR="00CF65F0" w:rsidRPr="008B3566">
        <w:rPr>
          <w:rFonts w:ascii="Roboto" w:hAnsi="Roboto"/>
          <w:sz w:val="22"/>
          <w:szCs w:val="22"/>
          <w:lang w:val="en-US"/>
        </w:rPr>
        <w:t>.</w:t>
      </w:r>
      <w:r w:rsidR="008E08FC">
        <w:rPr>
          <w:rFonts w:ascii="Roboto" w:hAnsi="Roboto"/>
          <w:sz w:val="22"/>
          <w:szCs w:val="22"/>
          <w:lang w:val="en-US"/>
        </w:rPr>
        <w:t>3</w:t>
      </w:r>
      <w:r w:rsidR="00BF182A" w:rsidRPr="008B3566">
        <w:rPr>
          <w:rFonts w:ascii="Roboto" w:hAnsi="Roboto"/>
          <w:sz w:val="22"/>
          <w:szCs w:val="22"/>
          <w:lang w:val="en-US"/>
        </w:rPr>
        <w:t xml:space="preserve"> years</w:t>
      </w:r>
      <w:r w:rsidR="00CD5D89" w:rsidRPr="008B3566">
        <w:rPr>
          <w:rFonts w:ascii="Roboto" w:hAnsi="Roboto"/>
          <w:sz w:val="22"/>
          <w:szCs w:val="22"/>
          <w:lang w:val="en-US"/>
        </w:rPr>
        <w:t>, p&lt;0.001</w:t>
      </w:r>
      <w:r w:rsidR="00BF182A" w:rsidRPr="008B3566">
        <w:rPr>
          <w:rFonts w:ascii="Roboto" w:hAnsi="Roboto"/>
          <w:sz w:val="22"/>
          <w:szCs w:val="22"/>
          <w:lang w:val="en-US"/>
        </w:rPr>
        <w:t>)</w:t>
      </w:r>
      <w:r w:rsidR="00E17DAA">
        <w:rPr>
          <w:rFonts w:ascii="Roboto" w:hAnsi="Roboto"/>
          <w:sz w:val="22"/>
          <w:szCs w:val="22"/>
          <w:lang w:val="en-US"/>
        </w:rPr>
        <w:t>, more likely to be diagnosed with HCM in childhood (</w:t>
      </w:r>
      <w:r w:rsidR="00A728AE">
        <w:rPr>
          <w:rFonts w:ascii="Roboto" w:hAnsi="Roboto"/>
          <w:sz w:val="22"/>
          <w:szCs w:val="22"/>
          <w:lang w:val="en-US"/>
        </w:rPr>
        <w:t>OR 3.</w:t>
      </w:r>
      <w:r w:rsidR="00CC3CDB">
        <w:rPr>
          <w:rFonts w:ascii="Roboto" w:hAnsi="Roboto"/>
          <w:sz w:val="22"/>
          <w:szCs w:val="22"/>
          <w:lang w:val="en-US"/>
        </w:rPr>
        <w:t>57</w:t>
      </w:r>
      <w:r w:rsidR="00A728AE">
        <w:rPr>
          <w:rFonts w:ascii="Roboto" w:hAnsi="Roboto"/>
          <w:sz w:val="22"/>
          <w:szCs w:val="22"/>
          <w:lang w:val="en-US"/>
        </w:rPr>
        <w:t xml:space="preserve"> [CI, </w:t>
      </w:r>
      <w:r w:rsidR="00CC3CDB">
        <w:rPr>
          <w:rFonts w:ascii="Roboto" w:hAnsi="Roboto"/>
          <w:sz w:val="22"/>
          <w:szCs w:val="22"/>
          <w:lang w:val="en-US"/>
        </w:rPr>
        <w:t>2</w:t>
      </w:r>
      <w:r w:rsidR="00A728AE">
        <w:rPr>
          <w:rFonts w:ascii="Roboto" w:hAnsi="Roboto"/>
          <w:sz w:val="22"/>
          <w:szCs w:val="22"/>
          <w:lang w:val="en-US"/>
        </w:rPr>
        <w:t>.</w:t>
      </w:r>
      <w:r w:rsidR="00CC3CDB">
        <w:rPr>
          <w:rFonts w:ascii="Roboto" w:hAnsi="Roboto"/>
          <w:sz w:val="22"/>
          <w:szCs w:val="22"/>
          <w:lang w:val="en-US"/>
        </w:rPr>
        <w:t>98</w:t>
      </w:r>
      <w:r w:rsidR="00A728AE">
        <w:rPr>
          <w:rFonts w:ascii="Roboto" w:hAnsi="Roboto"/>
          <w:sz w:val="22"/>
          <w:szCs w:val="22"/>
          <w:lang w:val="en-US"/>
        </w:rPr>
        <w:t>-4.</w:t>
      </w:r>
      <w:r w:rsidR="00CC3CDB">
        <w:rPr>
          <w:rFonts w:ascii="Roboto" w:hAnsi="Roboto"/>
          <w:sz w:val="22"/>
          <w:szCs w:val="22"/>
          <w:lang w:val="en-US"/>
        </w:rPr>
        <w:t>29</w:t>
      </w:r>
      <w:r w:rsidR="00A728AE">
        <w:rPr>
          <w:rFonts w:ascii="Roboto" w:hAnsi="Roboto"/>
          <w:sz w:val="22"/>
          <w:szCs w:val="22"/>
          <w:lang w:val="en-US"/>
        </w:rPr>
        <w:t>]</w:t>
      </w:r>
      <w:proofErr w:type="gramStart"/>
      <w:r w:rsidR="00E17DAA">
        <w:rPr>
          <w:rFonts w:ascii="Roboto" w:hAnsi="Roboto"/>
          <w:sz w:val="22"/>
          <w:szCs w:val="22"/>
          <w:lang w:val="en-US"/>
        </w:rPr>
        <w:t>),</w:t>
      </w:r>
      <w:r w:rsidR="00842AF6" w:rsidRPr="008B3566">
        <w:rPr>
          <w:rFonts w:ascii="Roboto" w:hAnsi="Roboto"/>
          <w:sz w:val="22"/>
          <w:szCs w:val="22"/>
          <w:lang w:val="en-US"/>
        </w:rPr>
        <w:t xml:space="preserve"> and</w:t>
      </w:r>
      <w:proofErr w:type="gramEnd"/>
      <w:r w:rsidR="00842AF6" w:rsidRPr="008B3566">
        <w:rPr>
          <w:rFonts w:ascii="Roboto" w:hAnsi="Roboto"/>
          <w:sz w:val="22"/>
          <w:szCs w:val="22"/>
          <w:lang w:val="en-US"/>
        </w:rPr>
        <w:t xml:space="preserve"> had </w:t>
      </w:r>
      <w:r w:rsidR="004929D2">
        <w:rPr>
          <w:rFonts w:ascii="Roboto" w:hAnsi="Roboto"/>
          <w:sz w:val="22"/>
          <w:szCs w:val="22"/>
          <w:lang w:val="en-US"/>
        </w:rPr>
        <w:t xml:space="preserve">slightly </w:t>
      </w:r>
      <w:r w:rsidR="00842AF6" w:rsidRPr="008B3566">
        <w:rPr>
          <w:rFonts w:ascii="Roboto" w:hAnsi="Roboto"/>
          <w:sz w:val="22"/>
          <w:szCs w:val="22"/>
          <w:lang w:val="en-US"/>
        </w:rPr>
        <w:t>higher</w:t>
      </w:r>
      <w:r w:rsidR="004929D2">
        <w:rPr>
          <w:rFonts w:ascii="Roboto" w:hAnsi="Roboto"/>
          <w:sz w:val="22"/>
          <w:szCs w:val="22"/>
          <w:lang w:val="en-US"/>
        </w:rPr>
        <w:t xml:space="preserve"> </w:t>
      </w:r>
      <w:r w:rsidR="00842AF6" w:rsidRPr="008B3566">
        <w:rPr>
          <w:rFonts w:ascii="Roboto" w:hAnsi="Roboto"/>
          <w:sz w:val="22"/>
          <w:szCs w:val="22"/>
          <w:lang w:val="en-US"/>
        </w:rPr>
        <w:t>European Society of Cardiology 5-year SCD risk score</w:t>
      </w:r>
      <w:r w:rsidR="00F826AF" w:rsidRPr="008B3566">
        <w:rPr>
          <w:rFonts w:ascii="Roboto" w:hAnsi="Roboto"/>
          <w:sz w:val="22"/>
          <w:szCs w:val="22"/>
          <w:lang w:val="en-US"/>
        </w:rPr>
        <w:t>s</w:t>
      </w:r>
      <w:r w:rsidR="00DA7CE3" w:rsidRPr="008B3566">
        <w:rPr>
          <w:rFonts w:ascii="Roboto" w:hAnsi="Roboto"/>
          <w:sz w:val="22"/>
          <w:szCs w:val="22"/>
          <w:lang w:val="en-US"/>
        </w:rPr>
        <w:t xml:space="preserve"> (median 2.</w:t>
      </w:r>
      <w:r w:rsidR="008A4E67" w:rsidRPr="008B3566">
        <w:rPr>
          <w:rFonts w:ascii="Roboto" w:hAnsi="Roboto"/>
          <w:sz w:val="22"/>
          <w:szCs w:val="22"/>
          <w:lang w:val="en-US"/>
        </w:rPr>
        <w:t>3</w:t>
      </w:r>
      <w:r w:rsidR="00DA7CE3" w:rsidRPr="008B3566">
        <w:rPr>
          <w:rFonts w:ascii="Roboto" w:hAnsi="Roboto"/>
          <w:sz w:val="22"/>
          <w:szCs w:val="22"/>
          <w:lang w:val="en-US"/>
        </w:rPr>
        <w:t>% versus 1.</w:t>
      </w:r>
      <w:r w:rsidR="008A4E67" w:rsidRPr="008B3566">
        <w:rPr>
          <w:rFonts w:ascii="Roboto" w:hAnsi="Roboto"/>
          <w:sz w:val="22"/>
          <w:szCs w:val="22"/>
          <w:lang w:val="en-US"/>
        </w:rPr>
        <w:t>8</w:t>
      </w:r>
      <w:r w:rsidR="00DA7CE3" w:rsidRPr="008B3566">
        <w:rPr>
          <w:rFonts w:ascii="Roboto" w:hAnsi="Roboto"/>
          <w:sz w:val="22"/>
          <w:szCs w:val="22"/>
          <w:lang w:val="en-US"/>
        </w:rPr>
        <w:t>%, p &lt;0.001)</w:t>
      </w:r>
      <w:r w:rsidR="00BF182A" w:rsidRPr="008B3566">
        <w:rPr>
          <w:rFonts w:ascii="Roboto" w:hAnsi="Roboto"/>
          <w:sz w:val="22"/>
          <w:szCs w:val="22"/>
          <w:lang w:val="en-US"/>
        </w:rPr>
        <w:t xml:space="preserve">. </w:t>
      </w:r>
      <w:r w:rsidR="005C080A">
        <w:rPr>
          <w:rFonts w:ascii="Roboto" w:hAnsi="Roboto"/>
          <w:sz w:val="22"/>
          <w:szCs w:val="22"/>
          <w:lang w:val="en-US"/>
        </w:rPr>
        <w:t>They</w:t>
      </w:r>
      <w:r w:rsidR="00C114B4" w:rsidRPr="008B3566">
        <w:rPr>
          <w:rFonts w:ascii="Roboto" w:hAnsi="Roboto"/>
          <w:sz w:val="22"/>
          <w:szCs w:val="22"/>
          <w:lang w:val="en-US"/>
        </w:rPr>
        <w:t xml:space="preserve"> were</w:t>
      </w:r>
      <w:r w:rsidR="005C080A">
        <w:rPr>
          <w:rFonts w:ascii="Roboto" w:hAnsi="Roboto"/>
          <w:sz w:val="22"/>
          <w:szCs w:val="22"/>
          <w:lang w:val="en-US"/>
        </w:rPr>
        <w:t xml:space="preserve"> also</w:t>
      </w:r>
      <w:r w:rsidR="00C114B4" w:rsidRPr="008B3566">
        <w:rPr>
          <w:rFonts w:ascii="Roboto" w:hAnsi="Roboto"/>
          <w:sz w:val="22"/>
          <w:szCs w:val="22"/>
          <w:lang w:val="en-US"/>
        </w:rPr>
        <w:t xml:space="preserve"> </w:t>
      </w:r>
      <w:r w:rsidR="002321E8">
        <w:rPr>
          <w:rFonts w:ascii="Roboto" w:hAnsi="Roboto"/>
          <w:sz w:val="22"/>
          <w:szCs w:val="22"/>
          <w:lang w:val="en-US"/>
        </w:rPr>
        <w:t>more</w:t>
      </w:r>
      <w:r w:rsidR="002321E8" w:rsidRPr="008B3566">
        <w:rPr>
          <w:rFonts w:ascii="Roboto" w:hAnsi="Roboto"/>
          <w:sz w:val="22"/>
          <w:szCs w:val="22"/>
          <w:lang w:val="en-US"/>
        </w:rPr>
        <w:t xml:space="preserve"> </w:t>
      </w:r>
      <w:r w:rsidR="00C114B4" w:rsidRPr="008B3566">
        <w:rPr>
          <w:rFonts w:ascii="Roboto" w:hAnsi="Roboto"/>
          <w:sz w:val="22"/>
          <w:szCs w:val="22"/>
          <w:lang w:val="en-US"/>
        </w:rPr>
        <w:t xml:space="preserve">likely to be female (OR </w:t>
      </w:r>
      <w:r w:rsidR="002321E8">
        <w:rPr>
          <w:rFonts w:ascii="Roboto" w:hAnsi="Roboto"/>
          <w:sz w:val="22"/>
          <w:szCs w:val="22"/>
          <w:lang w:val="en-US"/>
        </w:rPr>
        <w:t>1</w:t>
      </w:r>
      <w:r w:rsidR="00C114B4" w:rsidRPr="008B3566">
        <w:rPr>
          <w:rFonts w:ascii="Roboto" w:hAnsi="Roboto"/>
          <w:sz w:val="22"/>
          <w:szCs w:val="22"/>
          <w:lang w:val="en-US"/>
        </w:rPr>
        <w:t>.</w:t>
      </w:r>
      <w:r w:rsidR="002321E8">
        <w:rPr>
          <w:rFonts w:ascii="Roboto" w:hAnsi="Roboto"/>
          <w:sz w:val="22"/>
          <w:szCs w:val="22"/>
          <w:lang w:val="en-US"/>
        </w:rPr>
        <w:t>35</w:t>
      </w:r>
      <w:r w:rsidR="00C114B4" w:rsidRPr="008B3566">
        <w:rPr>
          <w:rFonts w:ascii="Roboto" w:hAnsi="Roboto"/>
          <w:sz w:val="22"/>
          <w:szCs w:val="22"/>
          <w:lang w:val="en-US"/>
        </w:rPr>
        <w:t xml:space="preserve"> [CI, </w:t>
      </w:r>
      <w:r w:rsidR="002321E8">
        <w:rPr>
          <w:rFonts w:ascii="Roboto" w:hAnsi="Roboto"/>
          <w:sz w:val="22"/>
          <w:szCs w:val="22"/>
          <w:lang w:val="en-US"/>
        </w:rPr>
        <w:t>1</w:t>
      </w:r>
      <w:r w:rsidR="00C114B4" w:rsidRPr="008B3566">
        <w:rPr>
          <w:rFonts w:ascii="Roboto" w:hAnsi="Roboto"/>
          <w:sz w:val="22"/>
          <w:szCs w:val="22"/>
          <w:lang w:val="en-US"/>
        </w:rPr>
        <w:t>.</w:t>
      </w:r>
      <w:r w:rsidR="002321E8">
        <w:rPr>
          <w:rFonts w:ascii="Roboto" w:hAnsi="Roboto"/>
          <w:sz w:val="22"/>
          <w:szCs w:val="22"/>
          <w:lang w:val="en-US"/>
        </w:rPr>
        <w:t>22</w:t>
      </w:r>
      <w:r w:rsidR="00C114B4" w:rsidRPr="008B3566">
        <w:rPr>
          <w:rFonts w:ascii="Roboto" w:hAnsi="Roboto"/>
          <w:sz w:val="22"/>
          <w:szCs w:val="22"/>
          <w:lang w:val="en-US"/>
        </w:rPr>
        <w:t>-</w:t>
      </w:r>
      <w:r w:rsidR="002321E8">
        <w:rPr>
          <w:rFonts w:ascii="Roboto" w:hAnsi="Roboto"/>
          <w:sz w:val="22"/>
          <w:szCs w:val="22"/>
          <w:lang w:val="en-US"/>
        </w:rPr>
        <w:t>1</w:t>
      </w:r>
      <w:r w:rsidR="00C114B4" w:rsidRPr="008B3566">
        <w:rPr>
          <w:rFonts w:ascii="Roboto" w:hAnsi="Roboto"/>
          <w:sz w:val="22"/>
          <w:szCs w:val="22"/>
          <w:lang w:val="en-US"/>
        </w:rPr>
        <w:t>.</w:t>
      </w:r>
      <w:r w:rsidR="002321E8">
        <w:rPr>
          <w:rFonts w:ascii="Roboto" w:hAnsi="Roboto"/>
          <w:sz w:val="22"/>
          <w:szCs w:val="22"/>
          <w:lang w:val="en-US"/>
        </w:rPr>
        <w:t>50</w:t>
      </w:r>
      <w:r w:rsidR="00C114B4" w:rsidRPr="008B3566">
        <w:rPr>
          <w:rFonts w:ascii="Roboto" w:hAnsi="Roboto"/>
          <w:sz w:val="22"/>
          <w:szCs w:val="22"/>
          <w:lang w:val="en-US"/>
        </w:rPr>
        <w:t>])</w:t>
      </w:r>
      <w:r w:rsidR="000F4274">
        <w:rPr>
          <w:rFonts w:ascii="Roboto" w:hAnsi="Roboto"/>
          <w:sz w:val="22"/>
          <w:szCs w:val="22"/>
          <w:lang w:val="en-US"/>
        </w:rPr>
        <w:t xml:space="preserve"> </w:t>
      </w:r>
      <w:r w:rsidR="002321E8">
        <w:rPr>
          <w:rFonts w:ascii="Roboto" w:hAnsi="Roboto"/>
          <w:sz w:val="22"/>
          <w:szCs w:val="22"/>
          <w:lang w:val="en-US"/>
        </w:rPr>
        <w:t>and</w:t>
      </w:r>
      <w:r w:rsidR="002321E8" w:rsidRPr="008B3566">
        <w:rPr>
          <w:rFonts w:ascii="Roboto" w:hAnsi="Roboto"/>
          <w:sz w:val="22"/>
          <w:szCs w:val="22"/>
          <w:lang w:val="en-US"/>
        </w:rPr>
        <w:t xml:space="preserve"> </w:t>
      </w:r>
      <w:r w:rsidR="00625F3A">
        <w:rPr>
          <w:rFonts w:ascii="Roboto" w:hAnsi="Roboto"/>
          <w:sz w:val="22"/>
          <w:szCs w:val="22"/>
          <w:lang w:val="en-US"/>
        </w:rPr>
        <w:t xml:space="preserve">self-report as </w:t>
      </w:r>
      <w:r w:rsidR="00BF182A" w:rsidRPr="008B3566">
        <w:rPr>
          <w:rFonts w:ascii="Roboto" w:hAnsi="Roboto"/>
          <w:sz w:val="22"/>
          <w:szCs w:val="22"/>
          <w:lang w:val="en-US"/>
        </w:rPr>
        <w:t xml:space="preserve">white (OR </w:t>
      </w:r>
      <w:r w:rsidR="000472A7">
        <w:rPr>
          <w:rFonts w:ascii="Roboto" w:hAnsi="Roboto"/>
          <w:sz w:val="22"/>
          <w:szCs w:val="22"/>
          <w:lang w:val="en-US"/>
        </w:rPr>
        <w:t>1</w:t>
      </w:r>
      <w:r w:rsidR="00BF182A" w:rsidRPr="008B3566">
        <w:rPr>
          <w:rFonts w:ascii="Roboto" w:hAnsi="Roboto"/>
          <w:sz w:val="22"/>
          <w:szCs w:val="22"/>
          <w:lang w:val="en-US"/>
        </w:rPr>
        <w:t>.</w:t>
      </w:r>
      <w:r w:rsidR="000472A7">
        <w:rPr>
          <w:rFonts w:ascii="Roboto" w:hAnsi="Roboto"/>
          <w:sz w:val="22"/>
          <w:szCs w:val="22"/>
          <w:lang w:val="en-US"/>
        </w:rPr>
        <w:t>2</w:t>
      </w:r>
      <w:r w:rsidR="00CC3CDB">
        <w:rPr>
          <w:rFonts w:ascii="Roboto" w:hAnsi="Roboto"/>
          <w:sz w:val="22"/>
          <w:szCs w:val="22"/>
          <w:lang w:val="en-US"/>
        </w:rPr>
        <w:t>8</w:t>
      </w:r>
      <w:r w:rsidR="00BF182A" w:rsidRPr="008B3566">
        <w:rPr>
          <w:rFonts w:ascii="Roboto" w:hAnsi="Roboto"/>
          <w:sz w:val="22"/>
          <w:szCs w:val="22"/>
          <w:lang w:val="en-US"/>
        </w:rPr>
        <w:t xml:space="preserve"> [CI, </w:t>
      </w:r>
      <w:r w:rsidR="000472A7">
        <w:rPr>
          <w:rFonts w:ascii="Roboto" w:hAnsi="Roboto"/>
          <w:sz w:val="22"/>
          <w:szCs w:val="22"/>
          <w:lang w:val="en-US"/>
        </w:rPr>
        <w:t>1</w:t>
      </w:r>
      <w:r w:rsidR="00BF182A" w:rsidRPr="008B3566">
        <w:rPr>
          <w:rFonts w:ascii="Roboto" w:hAnsi="Roboto"/>
          <w:sz w:val="22"/>
          <w:szCs w:val="22"/>
          <w:lang w:val="en-US"/>
        </w:rPr>
        <w:t>.</w:t>
      </w:r>
      <w:r w:rsidR="000472A7">
        <w:rPr>
          <w:rFonts w:ascii="Roboto" w:hAnsi="Roboto"/>
          <w:sz w:val="22"/>
          <w:szCs w:val="22"/>
          <w:lang w:val="en-US"/>
        </w:rPr>
        <w:t>09</w:t>
      </w:r>
      <w:r w:rsidR="00BF182A" w:rsidRPr="008B3566">
        <w:rPr>
          <w:rFonts w:ascii="Roboto" w:hAnsi="Roboto"/>
          <w:sz w:val="22"/>
          <w:szCs w:val="22"/>
          <w:lang w:val="en-US"/>
        </w:rPr>
        <w:t>-</w:t>
      </w:r>
      <w:r w:rsidR="000472A7">
        <w:rPr>
          <w:rFonts w:ascii="Roboto" w:hAnsi="Roboto"/>
          <w:sz w:val="22"/>
          <w:szCs w:val="22"/>
          <w:lang w:val="en-US"/>
        </w:rPr>
        <w:t>1</w:t>
      </w:r>
      <w:r w:rsidR="00BF182A" w:rsidRPr="008B3566">
        <w:rPr>
          <w:rFonts w:ascii="Roboto" w:hAnsi="Roboto"/>
          <w:sz w:val="22"/>
          <w:szCs w:val="22"/>
          <w:lang w:val="en-US"/>
        </w:rPr>
        <w:t>.</w:t>
      </w:r>
      <w:r w:rsidR="000472A7">
        <w:rPr>
          <w:rFonts w:ascii="Roboto" w:hAnsi="Roboto"/>
          <w:sz w:val="22"/>
          <w:szCs w:val="22"/>
          <w:lang w:val="en-US"/>
        </w:rPr>
        <w:t>50</w:t>
      </w:r>
      <w:r w:rsidR="00BF182A" w:rsidRPr="008B3566">
        <w:rPr>
          <w:rFonts w:ascii="Roboto" w:hAnsi="Roboto"/>
          <w:sz w:val="22"/>
          <w:szCs w:val="22"/>
          <w:lang w:val="en-US"/>
        </w:rPr>
        <w:t>])</w:t>
      </w:r>
      <w:r w:rsidR="00800A37" w:rsidRPr="008B3566">
        <w:rPr>
          <w:rFonts w:ascii="Roboto" w:hAnsi="Roboto"/>
          <w:sz w:val="22"/>
          <w:szCs w:val="22"/>
          <w:lang w:val="en-US"/>
        </w:rPr>
        <w:t>,</w:t>
      </w:r>
      <w:r w:rsidR="00AC1A8D" w:rsidRPr="008B3566">
        <w:rPr>
          <w:rFonts w:ascii="Roboto" w:hAnsi="Roboto"/>
          <w:sz w:val="22"/>
          <w:szCs w:val="22"/>
          <w:lang w:val="en-US"/>
        </w:rPr>
        <w:t xml:space="preserve"> </w:t>
      </w:r>
      <w:r w:rsidR="00800A37" w:rsidRPr="008B3566">
        <w:rPr>
          <w:rFonts w:ascii="Roboto" w:hAnsi="Roboto"/>
          <w:sz w:val="22"/>
          <w:szCs w:val="22"/>
          <w:lang w:val="en-US"/>
        </w:rPr>
        <w:t xml:space="preserve">but </w:t>
      </w:r>
      <w:r w:rsidR="002321E8">
        <w:rPr>
          <w:rFonts w:ascii="Roboto" w:hAnsi="Roboto"/>
          <w:sz w:val="22"/>
          <w:szCs w:val="22"/>
          <w:lang w:val="en-US"/>
        </w:rPr>
        <w:t>less</w:t>
      </w:r>
      <w:r w:rsidR="002321E8" w:rsidRPr="008B3566">
        <w:rPr>
          <w:rFonts w:ascii="Roboto" w:hAnsi="Roboto"/>
          <w:sz w:val="22"/>
          <w:szCs w:val="22"/>
          <w:lang w:val="en-US"/>
        </w:rPr>
        <w:t xml:space="preserve"> </w:t>
      </w:r>
      <w:r w:rsidR="00800A37" w:rsidRPr="008B3566">
        <w:rPr>
          <w:rFonts w:ascii="Roboto" w:hAnsi="Roboto"/>
          <w:sz w:val="22"/>
          <w:szCs w:val="22"/>
          <w:lang w:val="en-US"/>
        </w:rPr>
        <w:t xml:space="preserve">likely to report </w:t>
      </w:r>
      <w:r w:rsidR="00625F3A">
        <w:rPr>
          <w:rFonts w:ascii="Roboto" w:hAnsi="Roboto"/>
          <w:sz w:val="22"/>
          <w:szCs w:val="22"/>
          <w:lang w:val="en-US"/>
        </w:rPr>
        <w:t>advanced</w:t>
      </w:r>
      <w:r w:rsidR="00625F3A" w:rsidRPr="008B3566">
        <w:rPr>
          <w:rFonts w:ascii="Roboto" w:hAnsi="Roboto"/>
          <w:sz w:val="22"/>
          <w:szCs w:val="22"/>
          <w:lang w:val="en-US"/>
        </w:rPr>
        <w:t xml:space="preserve"> </w:t>
      </w:r>
      <w:r w:rsidR="004451B2" w:rsidRPr="008B3566">
        <w:rPr>
          <w:rFonts w:ascii="Roboto" w:hAnsi="Roboto"/>
          <w:sz w:val="22"/>
          <w:szCs w:val="22"/>
          <w:lang w:val="en-US"/>
        </w:rPr>
        <w:t xml:space="preserve">symptoms </w:t>
      </w:r>
      <w:r w:rsidR="00580470" w:rsidRPr="008B3566">
        <w:rPr>
          <w:rFonts w:ascii="Roboto" w:hAnsi="Roboto"/>
          <w:sz w:val="22"/>
          <w:szCs w:val="22"/>
          <w:lang w:val="en-US"/>
        </w:rPr>
        <w:t xml:space="preserve">at </w:t>
      </w:r>
      <w:r w:rsidR="005C080A">
        <w:rPr>
          <w:rFonts w:ascii="Roboto" w:hAnsi="Roboto"/>
          <w:sz w:val="22"/>
          <w:szCs w:val="22"/>
          <w:lang w:val="en-US"/>
        </w:rPr>
        <w:t>first visit</w:t>
      </w:r>
      <w:r w:rsidR="005C080A" w:rsidRPr="008B3566">
        <w:rPr>
          <w:rFonts w:ascii="Roboto" w:hAnsi="Roboto"/>
          <w:sz w:val="22"/>
          <w:szCs w:val="22"/>
          <w:lang w:val="en-US"/>
        </w:rPr>
        <w:t xml:space="preserve"> </w:t>
      </w:r>
      <w:r w:rsidR="001B3DE8" w:rsidRPr="008B3566">
        <w:rPr>
          <w:rFonts w:ascii="Roboto" w:hAnsi="Roboto"/>
          <w:sz w:val="22"/>
          <w:szCs w:val="22"/>
          <w:lang w:val="en-US"/>
        </w:rPr>
        <w:t>(NYHA functional class III-IV</w:t>
      </w:r>
      <w:r w:rsidR="00A64C92">
        <w:rPr>
          <w:rFonts w:ascii="Roboto" w:hAnsi="Roboto"/>
          <w:sz w:val="22"/>
          <w:szCs w:val="22"/>
          <w:lang w:val="en-US"/>
        </w:rPr>
        <w:t xml:space="preserve">, OR </w:t>
      </w:r>
      <w:r w:rsidR="000472A7">
        <w:rPr>
          <w:rFonts w:ascii="Roboto" w:hAnsi="Roboto"/>
          <w:sz w:val="22"/>
          <w:szCs w:val="22"/>
          <w:lang w:val="en-US"/>
        </w:rPr>
        <w:t>0</w:t>
      </w:r>
      <w:r w:rsidR="00A64C92">
        <w:rPr>
          <w:rFonts w:ascii="Roboto" w:hAnsi="Roboto"/>
          <w:sz w:val="22"/>
          <w:szCs w:val="22"/>
          <w:lang w:val="en-US"/>
        </w:rPr>
        <w:t>.</w:t>
      </w:r>
      <w:r w:rsidR="000472A7">
        <w:rPr>
          <w:rFonts w:ascii="Roboto" w:hAnsi="Roboto"/>
          <w:sz w:val="22"/>
          <w:szCs w:val="22"/>
          <w:lang w:val="en-US"/>
        </w:rPr>
        <w:t xml:space="preserve">74 </w:t>
      </w:r>
      <w:r w:rsidR="00A64C92">
        <w:rPr>
          <w:rFonts w:ascii="Roboto" w:hAnsi="Roboto"/>
          <w:sz w:val="22"/>
          <w:szCs w:val="22"/>
          <w:lang w:val="en-US"/>
        </w:rPr>
        <w:t xml:space="preserve">[CI, </w:t>
      </w:r>
      <w:r w:rsidR="000472A7">
        <w:rPr>
          <w:rFonts w:ascii="Roboto" w:hAnsi="Roboto"/>
          <w:sz w:val="22"/>
          <w:szCs w:val="22"/>
          <w:lang w:val="en-US"/>
        </w:rPr>
        <w:t>0</w:t>
      </w:r>
      <w:r w:rsidR="00A64C92">
        <w:rPr>
          <w:rFonts w:ascii="Roboto" w:hAnsi="Roboto"/>
          <w:sz w:val="22"/>
          <w:szCs w:val="22"/>
          <w:lang w:val="en-US"/>
        </w:rPr>
        <w:t>.</w:t>
      </w:r>
      <w:r w:rsidR="00CC3CDB">
        <w:rPr>
          <w:rFonts w:ascii="Roboto" w:hAnsi="Roboto"/>
          <w:sz w:val="22"/>
          <w:szCs w:val="22"/>
          <w:lang w:val="en-US"/>
        </w:rPr>
        <w:t>6</w:t>
      </w:r>
      <w:r w:rsidR="000472A7">
        <w:rPr>
          <w:rFonts w:ascii="Roboto" w:hAnsi="Roboto"/>
          <w:sz w:val="22"/>
          <w:szCs w:val="22"/>
          <w:lang w:val="en-US"/>
        </w:rPr>
        <w:t>1</w:t>
      </w:r>
      <w:r w:rsidR="00A64C92">
        <w:rPr>
          <w:rFonts w:ascii="Roboto" w:hAnsi="Roboto"/>
          <w:sz w:val="22"/>
          <w:szCs w:val="22"/>
          <w:lang w:val="en-US"/>
        </w:rPr>
        <w:t>-</w:t>
      </w:r>
      <w:r w:rsidR="000472A7">
        <w:rPr>
          <w:rFonts w:ascii="Roboto" w:hAnsi="Roboto"/>
          <w:sz w:val="22"/>
          <w:szCs w:val="22"/>
          <w:lang w:val="en-US"/>
        </w:rPr>
        <w:t>0</w:t>
      </w:r>
      <w:r w:rsidR="00A64C92">
        <w:rPr>
          <w:rFonts w:ascii="Roboto" w:hAnsi="Roboto"/>
          <w:sz w:val="22"/>
          <w:szCs w:val="22"/>
          <w:lang w:val="en-US"/>
        </w:rPr>
        <w:t>.</w:t>
      </w:r>
      <w:r w:rsidR="000472A7">
        <w:rPr>
          <w:rFonts w:ascii="Roboto" w:hAnsi="Roboto"/>
          <w:sz w:val="22"/>
          <w:szCs w:val="22"/>
          <w:lang w:val="en-US"/>
        </w:rPr>
        <w:t>86</w:t>
      </w:r>
      <w:r w:rsidR="00A64C92">
        <w:rPr>
          <w:rFonts w:ascii="Roboto" w:hAnsi="Roboto"/>
          <w:sz w:val="22"/>
          <w:szCs w:val="22"/>
          <w:lang w:val="en-US"/>
        </w:rPr>
        <w:t>]</w:t>
      </w:r>
      <w:r w:rsidR="00D5141C" w:rsidRPr="00391E8B">
        <w:rPr>
          <w:rFonts w:ascii="Roboto" w:hAnsi="Roboto"/>
          <w:sz w:val="22"/>
          <w:szCs w:val="22"/>
          <w:lang w:val="en-US"/>
        </w:rPr>
        <w:t>)</w:t>
      </w:r>
      <w:r w:rsidR="00351DC9" w:rsidRPr="00391E8B">
        <w:rPr>
          <w:rFonts w:ascii="Roboto" w:hAnsi="Roboto"/>
          <w:sz w:val="22"/>
          <w:szCs w:val="22"/>
          <w:lang w:val="en-US"/>
        </w:rPr>
        <w:t>.</w:t>
      </w:r>
      <w:r w:rsidR="008A637F" w:rsidRPr="00391E8B">
        <w:rPr>
          <w:rFonts w:ascii="Roboto" w:hAnsi="Roboto"/>
          <w:sz w:val="22"/>
          <w:szCs w:val="22"/>
          <w:lang w:val="en-US"/>
        </w:rPr>
        <w:t xml:space="preserve"> </w:t>
      </w:r>
    </w:p>
    <w:p w14:paraId="52761A98" w14:textId="77777777" w:rsidR="00695C33" w:rsidRDefault="00AC1A8D" w:rsidP="004C619B">
      <w:pPr>
        <w:spacing w:line="480" w:lineRule="auto"/>
        <w:rPr>
          <w:rFonts w:ascii="Roboto" w:hAnsi="Roboto"/>
          <w:sz w:val="22"/>
          <w:szCs w:val="22"/>
          <w:lang w:val="en-US"/>
        </w:rPr>
      </w:pPr>
      <w:r w:rsidRPr="00391E8B">
        <w:rPr>
          <w:rFonts w:ascii="Roboto" w:hAnsi="Roboto"/>
          <w:b/>
          <w:bCs/>
          <w:sz w:val="22"/>
          <w:szCs w:val="22"/>
          <w:lang w:val="en-US"/>
        </w:rPr>
        <w:t>Figure 1</w:t>
      </w:r>
      <w:r w:rsidRPr="00391E8B">
        <w:rPr>
          <w:rFonts w:ascii="Roboto" w:hAnsi="Roboto"/>
          <w:sz w:val="22"/>
          <w:szCs w:val="22"/>
          <w:lang w:val="en-US"/>
        </w:rPr>
        <w:t xml:space="preserve"> depicts</w:t>
      </w:r>
      <w:r w:rsidR="00842AF6" w:rsidRPr="00391E8B">
        <w:rPr>
          <w:rFonts w:ascii="Roboto" w:hAnsi="Roboto"/>
          <w:sz w:val="22"/>
          <w:szCs w:val="22"/>
          <w:lang w:val="en-US"/>
        </w:rPr>
        <w:t xml:space="preserve"> the relative </w:t>
      </w:r>
      <w:r w:rsidRPr="00391E8B">
        <w:rPr>
          <w:rFonts w:ascii="Roboto" w:hAnsi="Roboto"/>
          <w:sz w:val="22"/>
          <w:szCs w:val="22"/>
          <w:lang w:val="en-US"/>
        </w:rPr>
        <w:t xml:space="preserve">risk </w:t>
      </w:r>
      <w:r w:rsidR="00842AF6" w:rsidRPr="00391E8B">
        <w:rPr>
          <w:rFonts w:ascii="Roboto" w:hAnsi="Roboto"/>
          <w:sz w:val="22"/>
          <w:szCs w:val="22"/>
          <w:lang w:val="en-US"/>
        </w:rPr>
        <w:t xml:space="preserve">of cardiovascular co-morbidities and adverse events </w:t>
      </w:r>
      <w:r w:rsidR="004C619B" w:rsidRPr="00391E8B">
        <w:rPr>
          <w:rFonts w:ascii="Roboto" w:hAnsi="Roboto"/>
          <w:sz w:val="22"/>
          <w:szCs w:val="22"/>
          <w:lang w:val="en-US"/>
        </w:rPr>
        <w:t xml:space="preserve">in patients with non-sarcomeric </w:t>
      </w:r>
      <w:r w:rsidR="00F826AF" w:rsidRPr="00391E8B">
        <w:rPr>
          <w:rFonts w:ascii="Roboto" w:hAnsi="Roboto"/>
          <w:sz w:val="22"/>
          <w:szCs w:val="22"/>
          <w:lang w:val="en-US"/>
        </w:rPr>
        <w:t>versus</w:t>
      </w:r>
      <w:r w:rsidR="004C619B" w:rsidRPr="00391E8B">
        <w:rPr>
          <w:rFonts w:ascii="Roboto" w:hAnsi="Roboto"/>
          <w:sz w:val="22"/>
          <w:szCs w:val="22"/>
          <w:lang w:val="en-US"/>
        </w:rPr>
        <w:t xml:space="preserve"> sarcomeric HCM. </w:t>
      </w:r>
      <w:r w:rsidR="00CF58BC">
        <w:rPr>
          <w:rFonts w:ascii="Roboto" w:hAnsi="Roboto"/>
          <w:sz w:val="22"/>
          <w:szCs w:val="22"/>
          <w:lang w:val="en-US"/>
        </w:rPr>
        <w:t>P</w:t>
      </w:r>
      <w:r w:rsidR="004C619B" w:rsidRPr="00391E8B">
        <w:rPr>
          <w:rFonts w:ascii="Roboto" w:hAnsi="Roboto"/>
          <w:sz w:val="22"/>
          <w:szCs w:val="22"/>
          <w:lang w:val="en-US"/>
        </w:rPr>
        <w:t xml:space="preserve">atients with </w:t>
      </w:r>
      <w:proofErr w:type="spellStart"/>
      <w:r w:rsidR="004C619B" w:rsidRPr="00391E8B">
        <w:rPr>
          <w:rFonts w:ascii="Roboto" w:hAnsi="Roboto"/>
          <w:sz w:val="22"/>
          <w:szCs w:val="22"/>
          <w:lang w:val="en-US"/>
        </w:rPr>
        <w:t>sarcomeric</w:t>
      </w:r>
      <w:proofErr w:type="spellEnd"/>
      <w:r w:rsidR="004C619B" w:rsidRPr="00391E8B">
        <w:rPr>
          <w:rFonts w:ascii="Roboto" w:hAnsi="Roboto"/>
          <w:sz w:val="22"/>
          <w:szCs w:val="22"/>
          <w:lang w:val="en-US"/>
        </w:rPr>
        <w:t xml:space="preserve"> HCM were </w:t>
      </w:r>
      <w:r w:rsidR="008B7F71">
        <w:rPr>
          <w:rFonts w:ascii="Roboto" w:hAnsi="Roboto"/>
          <w:sz w:val="22"/>
          <w:szCs w:val="22"/>
          <w:lang w:val="en-US"/>
        </w:rPr>
        <w:t>less</w:t>
      </w:r>
      <w:r w:rsidR="008B7F71" w:rsidRPr="00391E8B">
        <w:rPr>
          <w:rFonts w:ascii="Roboto" w:hAnsi="Roboto"/>
          <w:sz w:val="22"/>
          <w:szCs w:val="22"/>
          <w:lang w:val="en-US"/>
        </w:rPr>
        <w:t xml:space="preserve"> </w:t>
      </w:r>
      <w:r w:rsidR="004C619B" w:rsidRPr="00391E8B">
        <w:rPr>
          <w:rFonts w:ascii="Roboto" w:hAnsi="Roboto"/>
          <w:sz w:val="22"/>
          <w:szCs w:val="22"/>
          <w:lang w:val="en-US"/>
        </w:rPr>
        <w:t xml:space="preserve">likely to have </w:t>
      </w:r>
      <w:r w:rsidR="00E85176" w:rsidRPr="00391E8B">
        <w:rPr>
          <w:rFonts w:ascii="Roboto" w:hAnsi="Roboto"/>
          <w:sz w:val="22"/>
          <w:szCs w:val="22"/>
          <w:lang w:val="en-US"/>
        </w:rPr>
        <w:t>hypertension</w:t>
      </w:r>
      <w:r w:rsidR="004C619B" w:rsidRPr="00391E8B">
        <w:rPr>
          <w:rFonts w:ascii="Roboto" w:hAnsi="Roboto"/>
          <w:sz w:val="22"/>
          <w:szCs w:val="22"/>
          <w:lang w:val="en-US"/>
        </w:rPr>
        <w:t xml:space="preserve"> (RR </w:t>
      </w:r>
      <w:r w:rsidR="008B7F71">
        <w:rPr>
          <w:rFonts w:ascii="Roboto" w:hAnsi="Roboto"/>
          <w:sz w:val="22"/>
          <w:szCs w:val="22"/>
          <w:lang w:val="en-US"/>
        </w:rPr>
        <w:t>0</w:t>
      </w:r>
      <w:r w:rsidR="004C619B" w:rsidRPr="00391E8B">
        <w:rPr>
          <w:rFonts w:ascii="Roboto" w:hAnsi="Roboto"/>
          <w:sz w:val="22"/>
          <w:szCs w:val="22"/>
          <w:lang w:val="en-US"/>
        </w:rPr>
        <w:t>.</w:t>
      </w:r>
      <w:r w:rsidR="00A21E2B">
        <w:rPr>
          <w:rFonts w:ascii="Roboto" w:hAnsi="Roboto"/>
          <w:sz w:val="22"/>
          <w:szCs w:val="22"/>
          <w:lang w:val="en-US"/>
        </w:rPr>
        <w:t>5</w:t>
      </w:r>
      <w:r w:rsidR="008B7F71">
        <w:rPr>
          <w:rFonts w:ascii="Roboto" w:hAnsi="Roboto"/>
          <w:sz w:val="22"/>
          <w:szCs w:val="22"/>
          <w:lang w:val="en-US"/>
        </w:rPr>
        <w:t>1</w:t>
      </w:r>
      <w:r w:rsidR="00A21E2B" w:rsidRPr="00391E8B">
        <w:rPr>
          <w:rFonts w:ascii="Roboto" w:hAnsi="Roboto"/>
          <w:sz w:val="22"/>
          <w:szCs w:val="22"/>
          <w:lang w:val="en-US"/>
        </w:rPr>
        <w:t xml:space="preserve"> </w:t>
      </w:r>
      <w:r w:rsidR="004C619B" w:rsidRPr="00391E8B">
        <w:rPr>
          <w:rFonts w:ascii="Roboto" w:hAnsi="Roboto"/>
          <w:sz w:val="22"/>
          <w:szCs w:val="22"/>
          <w:lang w:val="en-US"/>
        </w:rPr>
        <w:t xml:space="preserve">[CI </w:t>
      </w:r>
      <w:r w:rsidR="008B7F71">
        <w:rPr>
          <w:rFonts w:ascii="Roboto" w:hAnsi="Roboto"/>
          <w:sz w:val="22"/>
          <w:szCs w:val="22"/>
          <w:lang w:val="en-US"/>
        </w:rPr>
        <w:t>0</w:t>
      </w:r>
      <w:r w:rsidR="004C619B" w:rsidRPr="00391E8B">
        <w:rPr>
          <w:rFonts w:ascii="Roboto" w:hAnsi="Roboto"/>
          <w:sz w:val="22"/>
          <w:szCs w:val="22"/>
          <w:lang w:val="en-US"/>
        </w:rPr>
        <w:t>.</w:t>
      </w:r>
      <w:r w:rsidR="008B7F71">
        <w:rPr>
          <w:rFonts w:ascii="Roboto" w:hAnsi="Roboto"/>
          <w:sz w:val="22"/>
          <w:szCs w:val="22"/>
          <w:lang w:val="en-US"/>
        </w:rPr>
        <w:t>48</w:t>
      </w:r>
      <w:r w:rsidR="004C619B" w:rsidRPr="00391E8B">
        <w:rPr>
          <w:rFonts w:ascii="Roboto" w:hAnsi="Roboto"/>
          <w:sz w:val="22"/>
          <w:szCs w:val="22"/>
          <w:lang w:val="en-US"/>
        </w:rPr>
        <w:t>-</w:t>
      </w:r>
      <w:r w:rsidR="008B7F71">
        <w:rPr>
          <w:rFonts w:ascii="Roboto" w:hAnsi="Roboto"/>
          <w:sz w:val="22"/>
          <w:szCs w:val="22"/>
          <w:lang w:val="en-US"/>
        </w:rPr>
        <w:t>0</w:t>
      </w:r>
      <w:r w:rsidR="008A4E67" w:rsidRPr="00391E8B">
        <w:rPr>
          <w:rFonts w:ascii="Roboto" w:hAnsi="Roboto"/>
          <w:sz w:val="22"/>
          <w:szCs w:val="22"/>
          <w:lang w:val="en-US"/>
        </w:rPr>
        <w:t>.</w:t>
      </w:r>
      <w:r w:rsidR="008B7F71">
        <w:rPr>
          <w:rFonts w:ascii="Roboto" w:hAnsi="Roboto"/>
          <w:sz w:val="22"/>
          <w:szCs w:val="22"/>
          <w:lang w:val="en-US"/>
        </w:rPr>
        <w:t>55</w:t>
      </w:r>
      <w:r w:rsidR="004C619B" w:rsidRPr="00391E8B">
        <w:rPr>
          <w:rFonts w:ascii="Roboto" w:hAnsi="Roboto"/>
          <w:sz w:val="22"/>
          <w:szCs w:val="22"/>
          <w:lang w:val="en-US"/>
        </w:rPr>
        <w:t>]</w:t>
      </w:r>
      <w:r w:rsidR="00E85176" w:rsidRPr="00391E8B">
        <w:rPr>
          <w:rFonts w:ascii="Roboto" w:hAnsi="Roboto"/>
          <w:sz w:val="22"/>
          <w:szCs w:val="22"/>
          <w:lang w:val="en-US"/>
        </w:rPr>
        <w:t>)</w:t>
      </w:r>
      <w:r w:rsidR="008B3566">
        <w:rPr>
          <w:rFonts w:ascii="Roboto" w:hAnsi="Roboto"/>
          <w:sz w:val="22"/>
          <w:szCs w:val="22"/>
          <w:lang w:val="en-US"/>
        </w:rPr>
        <w:t xml:space="preserve">, </w:t>
      </w:r>
      <w:r w:rsidR="004C619B" w:rsidRPr="00391E8B">
        <w:rPr>
          <w:rFonts w:ascii="Roboto" w:hAnsi="Roboto"/>
          <w:sz w:val="22"/>
          <w:szCs w:val="22"/>
          <w:lang w:val="en-US"/>
        </w:rPr>
        <w:t>obesity</w:t>
      </w:r>
      <w:r w:rsidR="00E85176" w:rsidRPr="00391E8B">
        <w:rPr>
          <w:rFonts w:ascii="Roboto" w:hAnsi="Roboto"/>
          <w:sz w:val="22"/>
          <w:szCs w:val="22"/>
          <w:lang w:val="en-US"/>
        </w:rPr>
        <w:t xml:space="preserve"> (RR</w:t>
      </w:r>
      <w:r w:rsidR="004C619B" w:rsidRPr="00391E8B">
        <w:rPr>
          <w:rFonts w:ascii="Roboto" w:hAnsi="Roboto"/>
          <w:sz w:val="22"/>
          <w:szCs w:val="22"/>
          <w:lang w:val="en-US"/>
        </w:rPr>
        <w:t xml:space="preserve"> </w:t>
      </w:r>
      <w:r w:rsidR="008B7F71">
        <w:rPr>
          <w:rFonts w:ascii="Roboto" w:hAnsi="Roboto"/>
          <w:sz w:val="22"/>
          <w:szCs w:val="22"/>
          <w:lang w:val="en-US"/>
        </w:rPr>
        <w:t>0</w:t>
      </w:r>
      <w:r w:rsidR="004C619B" w:rsidRPr="00391E8B">
        <w:rPr>
          <w:rFonts w:ascii="Roboto" w:hAnsi="Roboto"/>
          <w:sz w:val="22"/>
          <w:szCs w:val="22"/>
          <w:lang w:val="en-US"/>
        </w:rPr>
        <w:t>.</w:t>
      </w:r>
      <w:r w:rsidR="008B7F71">
        <w:rPr>
          <w:rFonts w:ascii="Roboto" w:hAnsi="Roboto"/>
          <w:sz w:val="22"/>
          <w:szCs w:val="22"/>
          <w:lang w:val="en-US"/>
        </w:rPr>
        <w:t>72</w:t>
      </w:r>
      <w:r w:rsidR="004C619B" w:rsidRPr="00391E8B">
        <w:rPr>
          <w:rFonts w:ascii="Roboto" w:hAnsi="Roboto"/>
          <w:sz w:val="22"/>
          <w:szCs w:val="22"/>
          <w:lang w:val="en-US"/>
        </w:rPr>
        <w:t xml:space="preserve"> [CI </w:t>
      </w:r>
      <w:r w:rsidR="008B7F71">
        <w:rPr>
          <w:rFonts w:ascii="Roboto" w:hAnsi="Roboto"/>
          <w:sz w:val="22"/>
          <w:szCs w:val="22"/>
          <w:lang w:val="en-US"/>
        </w:rPr>
        <w:t>0</w:t>
      </w:r>
      <w:r w:rsidR="004C619B" w:rsidRPr="00391E8B">
        <w:rPr>
          <w:rFonts w:ascii="Roboto" w:hAnsi="Roboto"/>
          <w:sz w:val="22"/>
          <w:szCs w:val="22"/>
          <w:lang w:val="en-US"/>
        </w:rPr>
        <w:t>.</w:t>
      </w:r>
      <w:r w:rsidR="008B7F71">
        <w:rPr>
          <w:rFonts w:ascii="Roboto" w:hAnsi="Roboto"/>
          <w:sz w:val="22"/>
          <w:szCs w:val="22"/>
          <w:lang w:val="en-US"/>
        </w:rPr>
        <w:t>6</w:t>
      </w:r>
      <w:r w:rsidR="00A21E2B">
        <w:rPr>
          <w:rFonts w:ascii="Roboto" w:hAnsi="Roboto"/>
          <w:sz w:val="22"/>
          <w:szCs w:val="22"/>
          <w:lang w:val="en-US"/>
        </w:rPr>
        <w:t>7</w:t>
      </w:r>
      <w:r w:rsidR="004C619B" w:rsidRPr="00391E8B">
        <w:rPr>
          <w:rFonts w:ascii="Roboto" w:hAnsi="Roboto"/>
          <w:sz w:val="22"/>
          <w:szCs w:val="22"/>
          <w:lang w:val="en-US"/>
        </w:rPr>
        <w:t>-</w:t>
      </w:r>
      <w:r w:rsidR="008B7F71">
        <w:rPr>
          <w:rFonts w:ascii="Roboto" w:hAnsi="Roboto"/>
          <w:sz w:val="22"/>
          <w:szCs w:val="22"/>
          <w:lang w:val="en-US"/>
        </w:rPr>
        <w:t>0</w:t>
      </w:r>
      <w:r w:rsidR="004C619B" w:rsidRPr="00391E8B">
        <w:rPr>
          <w:rFonts w:ascii="Roboto" w:hAnsi="Roboto"/>
          <w:sz w:val="22"/>
          <w:szCs w:val="22"/>
          <w:lang w:val="en-US"/>
        </w:rPr>
        <w:t>.</w:t>
      </w:r>
      <w:r w:rsidR="008B7F71">
        <w:rPr>
          <w:rFonts w:ascii="Roboto" w:hAnsi="Roboto"/>
          <w:sz w:val="22"/>
          <w:szCs w:val="22"/>
          <w:lang w:val="en-US"/>
        </w:rPr>
        <w:t>79</w:t>
      </w:r>
      <w:r w:rsidR="004C619B" w:rsidRPr="00391E8B">
        <w:rPr>
          <w:rFonts w:ascii="Roboto" w:hAnsi="Roboto"/>
          <w:sz w:val="22"/>
          <w:szCs w:val="22"/>
          <w:lang w:val="en-US"/>
        </w:rPr>
        <w:t>])</w:t>
      </w:r>
      <w:r w:rsidR="00E85176" w:rsidRPr="00391E8B">
        <w:rPr>
          <w:rFonts w:ascii="Roboto" w:hAnsi="Roboto"/>
          <w:sz w:val="22"/>
          <w:szCs w:val="22"/>
          <w:lang w:val="en-US"/>
        </w:rPr>
        <w:t xml:space="preserve">, </w:t>
      </w:r>
      <w:r w:rsidR="004C619B" w:rsidRPr="00391E8B">
        <w:rPr>
          <w:rFonts w:ascii="Roboto" w:hAnsi="Roboto"/>
          <w:sz w:val="22"/>
          <w:szCs w:val="22"/>
          <w:lang w:val="en-US"/>
        </w:rPr>
        <w:t xml:space="preserve">obstructive </w:t>
      </w:r>
      <w:r w:rsidR="00DF5A0F" w:rsidRPr="00391E8B">
        <w:rPr>
          <w:rFonts w:ascii="Roboto" w:hAnsi="Roboto"/>
          <w:sz w:val="22"/>
          <w:szCs w:val="22"/>
          <w:lang w:val="en-US"/>
        </w:rPr>
        <w:t>physiology</w:t>
      </w:r>
      <w:r w:rsidR="004C619B" w:rsidRPr="00391E8B">
        <w:rPr>
          <w:rFonts w:ascii="Roboto" w:hAnsi="Roboto"/>
          <w:sz w:val="22"/>
          <w:szCs w:val="22"/>
          <w:lang w:val="en-US"/>
        </w:rPr>
        <w:t xml:space="preserve"> (</w:t>
      </w:r>
      <w:r w:rsidR="00C22745">
        <w:rPr>
          <w:rFonts w:ascii="Roboto" w:hAnsi="Roboto"/>
          <w:sz w:val="22"/>
          <w:szCs w:val="22"/>
          <w:lang w:val="en-US"/>
        </w:rPr>
        <w:t>R</w:t>
      </w:r>
      <w:r w:rsidR="004C619B" w:rsidRPr="00391E8B">
        <w:rPr>
          <w:rFonts w:ascii="Roboto" w:hAnsi="Roboto"/>
          <w:sz w:val="22"/>
          <w:szCs w:val="22"/>
          <w:lang w:val="en-US"/>
        </w:rPr>
        <w:t xml:space="preserve">R </w:t>
      </w:r>
      <w:r w:rsidR="008B7F71">
        <w:rPr>
          <w:rFonts w:ascii="Roboto" w:hAnsi="Roboto"/>
          <w:sz w:val="22"/>
          <w:szCs w:val="22"/>
          <w:lang w:val="en-US"/>
        </w:rPr>
        <w:t>0</w:t>
      </w:r>
      <w:r w:rsidR="004C619B" w:rsidRPr="00391E8B">
        <w:rPr>
          <w:rFonts w:ascii="Roboto" w:hAnsi="Roboto"/>
          <w:sz w:val="22"/>
          <w:szCs w:val="22"/>
          <w:lang w:val="en-US"/>
        </w:rPr>
        <w:t>.</w:t>
      </w:r>
      <w:r w:rsidR="008B7F71">
        <w:rPr>
          <w:rFonts w:ascii="Roboto" w:hAnsi="Roboto"/>
          <w:sz w:val="22"/>
          <w:szCs w:val="22"/>
          <w:lang w:val="en-US"/>
        </w:rPr>
        <w:t>68</w:t>
      </w:r>
      <w:r w:rsidR="004C619B" w:rsidRPr="00391E8B">
        <w:rPr>
          <w:rFonts w:ascii="Roboto" w:hAnsi="Roboto"/>
          <w:sz w:val="22"/>
          <w:szCs w:val="22"/>
          <w:lang w:val="en-US"/>
        </w:rPr>
        <w:t xml:space="preserve"> [CI </w:t>
      </w:r>
      <w:r w:rsidR="008B7F71">
        <w:rPr>
          <w:rFonts w:ascii="Roboto" w:hAnsi="Roboto"/>
          <w:sz w:val="22"/>
          <w:szCs w:val="22"/>
          <w:lang w:val="en-US"/>
        </w:rPr>
        <w:t>0</w:t>
      </w:r>
      <w:r w:rsidR="004C619B" w:rsidRPr="00391E8B">
        <w:rPr>
          <w:rFonts w:ascii="Roboto" w:hAnsi="Roboto"/>
          <w:sz w:val="22"/>
          <w:szCs w:val="22"/>
          <w:lang w:val="en-US"/>
        </w:rPr>
        <w:t>.</w:t>
      </w:r>
      <w:r w:rsidR="008B7F71">
        <w:rPr>
          <w:rFonts w:ascii="Roboto" w:hAnsi="Roboto"/>
          <w:sz w:val="22"/>
          <w:szCs w:val="22"/>
          <w:lang w:val="en-US"/>
        </w:rPr>
        <w:t>65</w:t>
      </w:r>
      <w:r w:rsidR="004C619B" w:rsidRPr="00391E8B">
        <w:rPr>
          <w:rFonts w:ascii="Roboto" w:hAnsi="Roboto"/>
          <w:sz w:val="22"/>
          <w:szCs w:val="22"/>
          <w:lang w:val="en-US"/>
        </w:rPr>
        <w:t>-</w:t>
      </w:r>
      <w:r w:rsidR="008B7F71">
        <w:rPr>
          <w:rFonts w:ascii="Roboto" w:hAnsi="Roboto"/>
          <w:sz w:val="22"/>
          <w:szCs w:val="22"/>
          <w:lang w:val="en-US"/>
        </w:rPr>
        <w:t>0</w:t>
      </w:r>
      <w:r w:rsidR="004C619B" w:rsidRPr="00391E8B">
        <w:rPr>
          <w:rFonts w:ascii="Roboto" w:hAnsi="Roboto"/>
          <w:sz w:val="22"/>
          <w:szCs w:val="22"/>
          <w:lang w:val="en-US"/>
        </w:rPr>
        <w:t>.</w:t>
      </w:r>
      <w:r w:rsidR="008B7F71">
        <w:rPr>
          <w:rFonts w:ascii="Roboto" w:hAnsi="Roboto"/>
          <w:sz w:val="22"/>
          <w:szCs w:val="22"/>
          <w:lang w:val="en-US"/>
        </w:rPr>
        <w:t>72</w:t>
      </w:r>
      <w:r w:rsidR="004C619B" w:rsidRPr="00391E8B">
        <w:rPr>
          <w:rFonts w:ascii="Roboto" w:hAnsi="Roboto"/>
          <w:sz w:val="22"/>
          <w:szCs w:val="22"/>
          <w:lang w:val="en-US"/>
        </w:rPr>
        <w:t>])</w:t>
      </w:r>
      <w:r w:rsidR="000F4274">
        <w:rPr>
          <w:rFonts w:ascii="Roboto" w:hAnsi="Roboto"/>
          <w:sz w:val="22"/>
          <w:szCs w:val="22"/>
          <w:lang w:val="en-US"/>
        </w:rPr>
        <w:t xml:space="preserve"> and </w:t>
      </w:r>
      <w:r w:rsidR="00625F3A">
        <w:rPr>
          <w:rFonts w:ascii="Roboto" w:hAnsi="Roboto"/>
          <w:sz w:val="22"/>
          <w:szCs w:val="22"/>
          <w:lang w:val="en-US"/>
        </w:rPr>
        <w:t xml:space="preserve">to have undergone </w:t>
      </w:r>
      <w:r w:rsidR="000F4274">
        <w:rPr>
          <w:rFonts w:ascii="Roboto" w:hAnsi="Roboto"/>
          <w:sz w:val="22"/>
          <w:szCs w:val="22"/>
          <w:lang w:val="en-US"/>
        </w:rPr>
        <w:t xml:space="preserve">septal reduction therapy (RR </w:t>
      </w:r>
      <w:r w:rsidR="008B7F71">
        <w:rPr>
          <w:rFonts w:ascii="Roboto" w:hAnsi="Roboto"/>
          <w:sz w:val="22"/>
          <w:szCs w:val="22"/>
          <w:lang w:val="en-US"/>
        </w:rPr>
        <w:t>0</w:t>
      </w:r>
      <w:r w:rsidR="00073741">
        <w:rPr>
          <w:rFonts w:ascii="Roboto" w:hAnsi="Roboto"/>
          <w:sz w:val="22"/>
          <w:szCs w:val="22"/>
          <w:lang w:val="en-US"/>
        </w:rPr>
        <w:t>.</w:t>
      </w:r>
      <w:r w:rsidR="008B7F71">
        <w:rPr>
          <w:rFonts w:ascii="Roboto" w:hAnsi="Roboto"/>
          <w:sz w:val="22"/>
          <w:szCs w:val="22"/>
          <w:lang w:val="en-US"/>
        </w:rPr>
        <w:t>8</w:t>
      </w:r>
      <w:r w:rsidR="00A21E2B">
        <w:rPr>
          <w:rFonts w:ascii="Roboto" w:hAnsi="Roboto"/>
          <w:sz w:val="22"/>
          <w:szCs w:val="22"/>
          <w:lang w:val="en-US"/>
        </w:rPr>
        <w:t>6</w:t>
      </w:r>
      <w:r w:rsidR="00073741">
        <w:rPr>
          <w:rFonts w:ascii="Roboto" w:hAnsi="Roboto"/>
          <w:sz w:val="22"/>
          <w:szCs w:val="22"/>
          <w:lang w:val="en-US"/>
        </w:rPr>
        <w:t xml:space="preserve"> [CI </w:t>
      </w:r>
      <w:r w:rsidR="008B7F71">
        <w:rPr>
          <w:rFonts w:ascii="Roboto" w:hAnsi="Roboto"/>
          <w:sz w:val="22"/>
          <w:szCs w:val="22"/>
          <w:lang w:val="en-US"/>
        </w:rPr>
        <w:t>0</w:t>
      </w:r>
      <w:r w:rsidR="00073741">
        <w:rPr>
          <w:rFonts w:ascii="Roboto" w:hAnsi="Roboto"/>
          <w:sz w:val="22"/>
          <w:szCs w:val="22"/>
          <w:lang w:val="en-US"/>
        </w:rPr>
        <w:t>.</w:t>
      </w:r>
      <w:r w:rsidR="008B7F71">
        <w:rPr>
          <w:rFonts w:ascii="Roboto" w:hAnsi="Roboto"/>
          <w:sz w:val="22"/>
          <w:szCs w:val="22"/>
          <w:lang w:val="en-US"/>
        </w:rPr>
        <w:t>78</w:t>
      </w:r>
      <w:r w:rsidR="00073741">
        <w:rPr>
          <w:rFonts w:ascii="Roboto" w:hAnsi="Roboto"/>
          <w:sz w:val="22"/>
          <w:szCs w:val="22"/>
          <w:lang w:val="en-US"/>
        </w:rPr>
        <w:t>-</w:t>
      </w:r>
      <w:r w:rsidR="008B7F71">
        <w:rPr>
          <w:rFonts w:ascii="Roboto" w:hAnsi="Roboto"/>
          <w:sz w:val="22"/>
          <w:szCs w:val="22"/>
          <w:lang w:val="en-US"/>
        </w:rPr>
        <w:t>0</w:t>
      </w:r>
      <w:r w:rsidR="00073741">
        <w:rPr>
          <w:rFonts w:ascii="Roboto" w:hAnsi="Roboto"/>
          <w:sz w:val="22"/>
          <w:szCs w:val="22"/>
          <w:lang w:val="en-US"/>
        </w:rPr>
        <w:t>.</w:t>
      </w:r>
      <w:r w:rsidR="00A21E2B">
        <w:rPr>
          <w:rFonts w:ascii="Roboto" w:hAnsi="Roboto"/>
          <w:sz w:val="22"/>
          <w:szCs w:val="22"/>
          <w:lang w:val="en-US"/>
        </w:rPr>
        <w:t>9</w:t>
      </w:r>
      <w:r w:rsidR="008B7F71">
        <w:rPr>
          <w:rFonts w:ascii="Roboto" w:hAnsi="Roboto"/>
          <w:sz w:val="22"/>
          <w:szCs w:val="22"/>
          <w:lang w:val="en-US"/>
        </w:rPr>
        <w:t>6</w:t>
      </w:r>
      <w:r w:rsidR="00073741">
        <w:rPr>
          <w:rFonts w:ascii="Roboto" w:hAnsi="Roboto"/>
          <w:sz w:val="22"/>
          <w:szCs w:val="22"/>
          <w:lang w:val="en-US"/>
        </w:rPr>
        <w:t>]</w:t>
      </w:r>
      <w:r w:rsidR="000F4274">
        <w:rPr>
          <w:rFonts w:ascii="Roboto" w:hAnsi="Roboto"/>
          <w:sz w:val="22"/>
          <w:szCs w:val="22"/>
          <w:lang w:val="en-US"/>
        </w:rPr>
        <w:t>)</w:t>
      </w:r>
      <w:r w:rsidR="00DF5A0F" w:rsidRPr="00391E8B">
        <w:rPr>
          <w:rFonts w:ascii="Roboto" w:hAnsi="Roboto"/>
          <w:sz w:val="22"/>
          <w:szCs w:val="22"/>
          <w:lang w:val="en-US"/>
        </w:rPr>
        <w:t>.</w:t>
      </w:r>
      <w:r w:rsidR="00006F6B">
        <w:rPr>
          <w:rFonts w:ascii="Roboto" w:hAnsi="Roboto"/>
          <w:sz w:val="22"/>
          <w:szCs w:val="22"/>
          <w:lang w:val="en-US"/>
        </w:rPr>
        <w:t xml:space="preserve"> </w:t>
      </w:r>
      <w:r w:rsidR="00695C33">
        <w:rPr>
          <w:rFonts w:ascii="Roboto" w:hAnsi="Roboto"/>
          <w:sz w:val="22"/>
          <w:szCs w:val="22"/>
          <w:lang w:val="en-US"/>
        </w:rPr>
        <w:t xml:space="preserve">Obstructive physiology was also associated with obesity (OR 1.92 [CI, 1.71-2.16]), hypertension (OR 1.47 [CI, 1-31-1.65]), female sex (OR 1.22 [CI, 1.09-1.36]), older age at HCM diagnosis (OR 1.10 per 10 years [CI, 1.07-1.47]) and being a proband (OR 2.18 [CI, 1.85-2.58]), all with p&lt;0.001. In </w:t>
      </w:r>
      <w:r w:rsidR="00695C33">
        <w:rPr>
          <w:rFonts w:ascii="Roboto" w:hAnsi="Roboto"/>
          <w:sz w:val="22"/>
          <w:szCs w:val="22"/>
          <w:lang w:val="en-US"/>
        </w:rPr>
        <w:lastRenderedPageBreak/>
        <w:t xml:space="preserve">multivariate logistic regression correcting for these factors, patients with </w:t>
      </w:r>
      <w:proofErr w:type="spellStart"/>
      <w:r w:rsidR="00695C33">
        <w:rPr>
          <w:rFonts w:ascii="Roboto" w:hAnsi="Roboto"/>
          <w:sz w:val="22"/>
          <w:szCs w:val="22"/>
          <w:lang w:val="en-US"/>
        </w:rPr>
        <w:t>sarcomeric</w:t>
      </w:r>
      <w:proofErr w:type="spellEnd"/>
      <w:r w:rsidR="00695C33">
        <w:rPr>
          <w:rFonts w:ascii="Roboto" w:hAnsi="Roboto"/>
          <w:sz w:val="22"/>
          <w:szCs w:val="22"/>
          <w:lang w:val="en-US"/>
        </w:rPr>
        <w:t xml:space="preserve"> HCM remained less likely to have obstructive physiology (OR 0.54 [CI, 0.47-0.61], p&lt;0.001).</w:t>
      </w:r>
    </w:p>
    <w:p w14:paraId="1CE61951" w14:textId="1F1C49A3" w:rsidR="00A8104F" w:rsidRPr="00B7409A" w:rsidRDefault="00CF58BC" w:rsidP="004C619B">
      <w:pPr>
        <w:spacing w:line="480" w:lineRule="auto"/>
        <w:rPr>
          <w:rFonts w:ascii="Roboto" w:hAnsi="Roboto"/>
          <w:b/>
          <w:bCs/>
          <w:sz w:val="22"/>
          <w:szCs w:val="22"/>
          <w:lang w:val="en-US"/>
        </w:rPr>
      </w:pPr>
      <w:r>
        <w:rPr>
          <w:rFonts w:ascii="Roboto" w:hAnsi="Roboto"/>
          <w:sz w:val="22"/>
          <w:szCs w:val="22"/>
          <w:lang w:val="en-US"/>
        </w:rPr>
        <w:t>Regarding adverse events, p</w:t>
      </w:r>
      <w:r w:rsidR="004C619B" w:rsidRPr="00391E8B">
        <w:rPr>
          <w:rFonts w:ascii="Roboto" w:hAnsi="Roboto"/>
          <w:sz w:val="22"/>
          <w:szCs w:val="22"/>
          <w:lang w:val="en-US"/>
        </w:rPr>
        <w:t xml:space="preserve">atients with </w:t>
      </w:r>
      <w:proofErr w:type="spellStart"/>
      <w:r w:rsidR="004C619B" w:rsidRPr="00391E8B">
        <w:rPr>
          <w:rFonts w:ascii="Roboto" w:hAnsi="Roboto"/>
          <w:sz w:val="22"/>
          <w:szCs w:val="22"/>
          <w:lang w:val="en-US"/>
        </w:rPr>
        <w:t>sarcomeric</w:t>
      </w:r>
      <w:proofErr w:type="spellEnd"/>
      <w:r w:rsidR="004C619B" w:rsidRPr="00391E8B">
        <w:rPr>
          <w:rFonts w:ascii="Roboto" w:hAnsi="Roboto"/>
          <w:sz w:val="22"/>
          <w:szCs w:val="22"/>
          <w:lang w:val="en-US"/>
        </w:rPr>
        <w:t xml:space="preserve"> </w:t>
      </w:r>
      <w:r w:rsidR="00DF5A0F" w:rsidRPr="00391E8B">
        <w:rPr>
          <w:rFonts w:ascii="Roboto" w:hAnsi="Roboto"/>
          <w:sz w:val="22"/>
          <w:szCs w:val="22"/>
          <w:lang w:val="en-US"/>
        </w:rPr>
        <w:t>HCM</w:t>
      </w:r>
      <w:r w:rsidR="004C619B" w:rsidRPr="00391E8B">
        <w:rPr>
          <w:rFonts w:ascii="Roboto" w:hAnsi="Roboto"/>
          <w:sz w:val="22"/>
          <w:szCs w:val="22"/>
          <w:lang w:val="en-US"/>
        </w:rPr>
        <w:t xml:space="preserve"> were more likely to </w:t>
      </w:r>
      <w:r w:rsidR="00DF5A0F" w:rsidRPr="00391E8B">
        <w:rPr>
          <w:rFonts w:ascii="Roboto" w:hAnsi="Roboto"/>
          <w:sz w:val="22"/>
          <w:szCs w:val="22"/>
          <w:lang w:val="en-US"/>
        </w:rPr>
        <w:t>experience</w:t>
      </w:r>
      <w:r w:rsidR="004C619B" w:rsidRPr="00391E8B">
        <w:rPr>
          <w:rFonts w:ascii="Roboto" w:hAnsi="Roboto"/>
          <w:sz w:val="22"/>
          <w:szCs w:val="22"/>
          <w:lang w:val="en-US"/>
        </w:rPr>
        <w:t xml:space="preserve"> </w:t>
      </w:r>
      <w:r w:rsidR="005201F4" w:rsidRPr="00391E8B">
        <w:rPr>
          <w:rFonts w:ascii="Roboto" w:hAnsi="Roboto"/>
          <w:sz w:val="22"/>
          <w:szCs w:val="22"/>
          <w:lang w:val="en-US"/>
        </w:rPr>
        <w:t>ventricular arrhythmias</w:t>
      </w:r>
      <w:r w:rsidR="004C619B" w:rsidRPr="00391E8B">
        <w:rPr>
          <w:rFonts w:ascii="Roboto" w:hAnsi="Roboto"/>
          <w:sz w:val="22"/>
          <w:szCs w:val="22"/>
          <w:lang w:val="en-US"/>
        </w:rPr>
        <w:t xml:space="preserve"> </w:t>
      </w:r>
      <w:r w:rsidR="005201F4" w:rsidRPr="00391E8B">
        <w:rPr>
          <w:rFonts w:ascii="Roboto" w:hAnsi="Roboto"/>
          <w:sz w:val="22"/>
          <w:szCs w:val="22"/>
          <w:lang w:val="en-US"/>
        </w:rPr>
        <w:t xml:space="preserve">(RR </w:t>
      </w:r>
      <w:r w:rsidR="008A4E67" w:rsidRPr="00391E8B">
        <w:rPr>
          <w:rFonts w:ascii="Roboto" w:hAnsi="Roboto"/>
          <w:sz w:val="22"/>
          <w:szCs w:val="22"/>
          <w:lang w:val="en-US"/>
        </w:rPr>
        <w:t>for non-sustained ventricular tachycardias 1.</w:t>
      </w:r>
      <w:r w:rsidR="00A21E2B">
        <w:rPr>
          <w:rFonts w:ascii="Roboto" w:hAnsi="Roboto"/>
          <w:sz w:val="22"/>
          <w:szCs w:val="22"/>
          <w:lang w:val="en-US"/>
        </w:rPr>
        <w:t>25</w:t>
      </w:r>
      <w:r w:rsidR="008A4E67" w:rsidRPr="00391E8B">
        <w:rPr>
          <w:rFonts w:ascii="Roboto" w:hAnsi="Roboto"/>
          <w:sz w:val="22"/>
          <w:szCs w:val="22"/>
          <w:lang w:val="en-US"/>
        </w:rPr>
        <w:t xml:space="preserve"> [CI 1.</w:t>
      </w:r>
      <w:r w:rsidR="00A21E2B">
        <w:rPr>
          <w:rFonts w:ascii="Roboto" w:hAnsi="Roboto"/>
          <w:sz w:val="22"/>
          <w:szCs w:val="22"/>
          <w:lang w:val="en-US"/>
        </w:rPr>
        <w:t>15</w:t>
      </w:r>
      <w:r w:rsidR="008A4E67" w:rsidRPr="00391E8B">
        <w:rPr>
          <w:rFonts w:ascii="Roboto" w:hAnsi="Roboto"/>
          <w:sz w:val="22"/>
          <w:szCs w:val="22"/>
          <w:lang w:val="en-US"/>
        </w:rPr>
        <w:t>-1.</w:t>
      </w:r>
      <w:r w:rsidR="00A21E2B">
        <w:rPr>
          <w:rFonts w:ascii="Roboto" w:hAnsi="Roboto"/>
          <w:sz w:val="22"/>
          <w:szCs w:val="22"/>
          <w:lang w:val="en-US"/>
        </w:rPr>
        <w:t>35</w:t>
      </w:r>
      <w:r w:rsidR="008A4E67" w:rsidRPr="00391E8B">
        <w:rPr>
          <w:rFonts w:ascii="Roboto" w:hAnsi="Roboto"/>
          <w:sz w:val="22"/>
          <w:szCs w:val="22"/>
          <w:lang w:val="en-US"/>
        </w:rPr>
        <w:t xml:space="preserve">] and RR for </w:t>
      </w:r>
      <w:r w:rsidR="00397258">
        <w:rPr>
          <w:rFonts w:ascii="Roboto" w:hAnsi="Roboto"/>
          <w:sz w:val="22"/>
          <w:szCs w:val="22"/>
          <w:lang w:val="en-US"/>
        </w:rPr>
        <w:t xml:space="preserve">the </w:t>
      </w:r>
      <w:r w:rsidR="008A4E67" w:rsidRPr="00391E8B">
        <w:rPr>
          <w:rFonts w:ascii="Roboto" w:hAnsi="Roboto"/>
          <w:sz w:val="22"/>
          <w:szCs w:val="22"/>
          <w:lang w:val="en-US"/>
        </w:rPr>
        <w:t xml:space="preserve">composite </w:t>
      </w:r>
      <w:r w:rsidR="00397258">
        <w:rPr>
          <w:rFonts w:ascii="Roboto" w:hAnsi="Roboto"/>
          <w:sz w:val="22"/>
          <w:szCs w:val="22"/>
          <w:lang w:val="en-US"/>
        </w:rPr>
        <w:t>ventricular arrhythmia outcome</w:t>
      </w:r>
      <w:r w:rsidR="008A4E67" w:rsidRPr="00391E8B">
        <w:rPr>
          <w:rFonts w:ascii="Roboto" w:hAnsi="Roboto"/>
          <w:sz w:val="22"/>
          <w:szCs w:val="22"/>
          <w:lang w:val="en-US"/>
        </w:rPr>
        <w:t xml:space="preserve"> 1.</w:t>
      </w:r>
      <w:r w:rsidR="00A21E2B">
        <w:rPr>
          <w:rFonts w:ascii="Roboto" w:hAnsi="Roboto"/>
          <w:sz w:val="22"/>
          <w:szCs w:val="22"/>
          <w:lang w:val="en-US"/>
        </w:rPr>
        <w:t>97</w:t>
      </w:r>
      <w:r w:rsidR="008A4E67" w:rsidRPr="00391E8B">
        <w:rPr>
          <w:rFonts w:ascii="Roboto" w:hAnsi="Roboto"/>
          <w:sz w:val="22"/>
          <w:szCs w:val="22"/>
          <w:lang w:val="en-US"/>
        </w:rPr>
        <w:t xml:space="preserve"> [CI 1.</w:t>
      </w:r>
      <w:r w:rsidR="00A21E2B">
        <w:rPr>
          <w:rFonts w:ascii="Roboto" w:hAnsi="Roboto"/>
          <w:sz w:val="22"/>
          <w:szCs w:val="22"/>
          <w:lang w:val="en-US"/>
        </w:rPr>
        <w:t>6</w:t>
      </w:r>
      <w:r w:rsidR="008A4E67" w:rsidRPr="00391E8B">
        <w:rPr>
          <w:rFonts w:ascii="Roboto" w:hAnsi="Roboto"/>
          <w:sz w:val="22"/>
          <w:szCs w:val="22"/>
          <w:lang w:val="en-US"/>
        </w:rPr>
        <w:t>5-2.</w:t>
      </w:r>
      <w:r w:rsidR="00A21E2B">
        <w:rPr>
          <w:rFonts w:ascii="Roboto" w:hAnsi="Roboto"/>
          <w:sz w:val="22"/>
          <w:szCs w:val="22"/>
          <w:lang w:val="en-US"/>
        </w:rPr>
        <w:t>36</w:t>
      </w:r>
      <w:r w:rsidR="008A4E67" w:rsidRPr="00391E8B">
        <w:rPr>
          <w:rFonts w:ascii="Roboto" w:hAnsi="Roboto"/>
          <w:sz w:val="22"/>
          <w:szCs w:val="22"/>
          <w:lang w:val="en-US"/>
        </w:rPr>
        <w:t>])</w:t>
      </w:r>
      <w:r w:rsidR="00EF6167">
        <w:rPr>
          <w:rFonts w:ascii="Roboto" w:hAnsi="Roboto"/>
          <w:sz w:val="22"/>
          <w:szCs w:val="22"/>
          <w:lang w:val="en-US"/>
        </w:rPr>
        <w:t>,</w:t>
      </w:r>
      <w:r w:rsidR="004C619B" w:rsidRPr="00391E8B">
        <w:rPr>
          <w:rFonts w:ascii="Roboto" w:hAnsi="Roboto"/>
          <w:sz w:val="22"/>
          <w:szCs w:val="22"/>
          <w:lang w:val="en-US"/>
        </w:rPr>
        <w:t xml:space="preserve"> </w:t>
      </w:r>
      <w:r w:rsidR="00EF6167">
        <w:rPr>
          <w:rFonts w:ascii="Roboto" w:hAnsi="Roboto"/>
          <w:sz w:val="22"/>
          <w:szCs w:val="22"/>
          <w:lang w:val="en-US"/>
        </w:rPr>
        <w:t>advanced heart failure (</w:t>
      </w:r>
      <w:r w:rsidR="00EF6167" w:rsidRPr="00D028B1">
        <w:rPr>
          <w:rFonts w:ascii="Roboto" w:hAnsi="Roboto"/>
          <w:sz w:val="22"/>
          <w:szCs w:val="22"/>
          <w:lang w:val="en-US"/>
        </w:rPr>
        <w:t xml:space="preserve">RR </w:t>
      </w:r>
      <w:r w:rsidR="00AC2A89" w:rsidRPr="00D028B1">
        <w:rPr>
          <w:rFonts w:ascii="Roboto" w:hAnsi="Roboto"/>
          <w:sz w:val="22"/>
          <w:szCs w:val="22"/>
          <w:lang w:val="en-US"/>
        </w:rPr>
        <w:t xml:space="preserve">for </w:t>
      </w:r>
      <w:r w:rsidR="00141347" w:rsidRPr="00273F2D">
        <w:rPr>
          <w:rFonts w:ascii="Roboto" w:hAnsi="Roboto"/>
          <w:sz w:val="22"/>
          <w:szCs w:val="22"/>
          <w:lang w:val="en-US"/>
        </w:rPr>
        <w:t>LV</w:t>
      </w:r>
      <w:r w:rsidR="00AC2A89" w:rsidRPr="00273F2D">
        <w:rPr>
          <w:rFonts w:ascii="Roboto" w:hAnsi="Roboto"/>
          <w:sz w:val="22"/>
          <w:szCs w:val="22"/>
          <w:lang w:val="en-US"/>
        </w:rPr>
        <w:t xml:space="preserve"> systolic dysfunction </w:t>
      </w:r>
      <w:r w:rsidR="00EF6167" w:rsidRPr="00273F2D">
        <w:rPr>
          <w:rFonts w:ascii="Roboto" w:hAnsi="Roboto"/>
          <w:sz w:val="22"/>
          <w:szCs w:val="22"/>
          <w:lang w:val="en-US"/>
        </w:rPr>
        <w:t>1.</w:t>
      </w:r>
      <w:r w:rsidR="00A21E2B" w:rsidRPr="001F1694">
        <w:rPr>
          <w:rFonts w:ascii="Roboto" w:hAnsi="Roboto"/>
          <w:sz w:val="22"/>
          <w:szCs w:val="22"/>
          <w:lang w:val="en-US"/>
        </w:rPr>
        <w:t>82</w:t>
      </w:r>
      <w:r w:rsidR="00EF6167" w:rsidRPr="001F1694">
        <w:rPr>
          <w:rFonts w:ascii="Roboto" w:hAnsi="Roboto"/>
          <w:sz w:val="22"/>
          <w:szCs w:val="22"/>
          <w:lang w:val="en-US"/>
        </w:rPr>
        <w:t xml:space="preserve"> [CI 1.</w:t>
      </w:r>
      <w:r w:rsidR="00A21E2B" w:rsidRPr="001F1694">
        <w:rPr>
          <w:rFonts w:ascii="Roboto" w:hAnsi="Roboto"/>
          <w:sz w:val="22"/>
          <w:szCs w:val="22"/>
          <w:lang w:val="en-US"/>
        </w:rPr>
        <w:t>5</w:t>
      </w:r>
      <w:r w:rsidR="00EF6167" w:rsidRPr="001F1694">
        <w:rPr>
          <w:rFonts w:ascii="Roboto" w:hAnsi="Roboto"/>
          <w:sz w:val="22"/>
          <w:szCs w:val="22"/>
          <w:lang w:val="en-US"/>
        </w:rPr>
        <w:t>4-</w:t>
      </w:r>
      <w:r w:rsidR="00A21E2B" w:rsidRPr="001F1694">
        <w:rPr>
          <w:rFonts w:ascii="Roboto" w:hAnsi="Roboto"/>
          <w:sz w:val="22"/>
          <w:szCs w:val="22"/>
          <w:lang w:val="en-US"/>
        </w:rPr>
        <w:t>2</w:t>
      </w:r>
      <w:r w:rsidR="00EF6167" w:rsidRPr="004A1863">
        <w:rPr>
          <w:rFonts w:ascii="Roboto" w:hAnsi="Roboto"/>
          <w:sz w:val="22"/>
          <w:szCs w:val="22"/>
          <w:lang w:val="en-US"/>
        </w:rPr>
        <w:t>.</w:t>
      </w:r>
      <w:r w:rsidR="00A21E2B" w:rsidRPr="00D028B1">
        <w:rPr>
          <w:rFonts w:ascii="Roboto" w:hAnsi="Roboto"/>
          <w:sz w:val="22"/>
          <w:szCs w:val="22"/>
          <w:lang w:val="en-US"/>
        </w:rPr>
        <w:t>15</w:t>
      </w:r>
      <w:r w:rsidR="00EF6167" w:rsidRPr="00D028B1">
        <w:rPr>
          <w:rFonts w:ascii="Roboto" w:hAnsi="Roboto"/>
          <w:sz w:val="22"/>
          <w:szCs w:val="22"/>
          <w:lang w:val="en-US"/>
        </w:rPr>
        <w:t>]</w:t>
      </w:r>
      <w:r w:rsidR="00EF6167">
        <w:rPr>
          <w:rFonts w:ascii="Roboto" w:hAnsi="Roboto"/>
          <w:sz w:val="22"/>
          <w:szCs w:val="22"/>
          <w:lang w:val="en-US"/>
        </w:rPr>
        <w:t xml:space="preserve"> and </w:t>
      </w:r>
      <w:r w:rsidR="00AC2A89">
        <w:rPr>
          <w:rFonts w:ascii="Roboto" w:hAnsi="Roboto"/>
          <w:sz w:val="22"/>
          <w:szCs w:val="22"/>
          <w:lang w:val="en-US"/>
        </w:rPr>
        <w:t>RR for cardiac transplantation 3.</w:t>
      </w:r>
      <w:r w:rsidR="00A21E2B">
        <w:rPr>
          <w:rFonts w:ascii="Roboto" w:hAnsi="Roboto"/>
          <w:sz w:val="22"/>
          <w:szCs w:val="22"/>
          <w:lang w:val="en-US"/>
        </w:rPr>
        <w:t>20</w:t>
      </w:r>
      <w:r w:rsidR="00AC2A89">
        <w:rPr>
          <w:rFonts w:ascii="Roboto" w:hAnsi="Roboto"/>
          <w:sz w:val="22"/>
          <w:szCs w:val="22"/>
          <w:lang w:val="en-US"/>
        </w:rPr>
        <w:t xml:space="preserve"> [CI 2.</w:t>
      </w:r>
      <w:r w:rsidR="00A21E2B">
        <w:rPr>
          <w:rFonts w:ascii="Roboto" w:hAnsi="Roboto"/>
          <w:sz w:val="22"/>
          <w:szCs w:val="22"/>
          <w:lang w:val="en-US"/>
        </w:rPr>
        <w:t>11</w:t>
      </w:r>
      <w:r w:rsidR="00AC2A89">
        <w:rPr>
          <w:rFonts w:ascii="Roboto" w:hAnsi="Roboto"/>
          <w:sz w:val="22"/>
          <w:szCs w:val="22"/>
          <w:lang w:val="en-US"/>
        </w:rPr>
        <w:t>-4.</w:t>
      </w:r>
      <w:r w:rsidR="00A21E2B">
        <w:rPr>
          <w:rFonts w:ascii="Roboto" w:hAnsi="Roboto"/>
          <w:sz w:val="22"/>
          <w:szCs w:val="22"/>
          <w:lang w:val="en-US"/>
        </w:rPr>
        <w:t>83</w:t>
      </w:r>
      <w:r w:rsidR="00AC2A89">
        <w:rPr>
          <w:rFonts w:ascii="Roboto" w:hAnsi="Roboto"/>
          <w:sz w:val="22"/>
          <w:szCs w:val="22"/>
          <w:lang w:val="en-US"/>
        </w:rPr>
        <w:t>]</w:t>
      </w:r>
      <w:r w:rsidR="004C619B" w:rsidRPr="00391E8B">
        <w:rPr>
          <w:rFonts w:ascii="Roboto" w:hAnsi="Roboto"/>
          <w:sz w:val="22"/>
          <w:szCs w:val="22"/>
          <w:lang w:val="en-US"/>
        </w:rPr>
        <w:t>)</w:t>
      </w:r>
      <w:r w:rsidR="00EF6167">
        <w:rPr>
          <w:rFonts w:ascii="Roboto" w:hAnsi="Roboto"/>
          <w:sz w:val="22"/>
          <w:szCs w:val="22"/>
          <w:lang w:val="en-US"/>
        </w:rPr>
        <w:t xml:space="preserve"> and HCM-related mortality (RR</w:t>
      </w:r>
      <w:r w:rsidR="00AC2A89">
        <w:rPr>
          <w:rFonts w:ascii="Roboto" w:hAnsi="Roboto"/>
          <w:sz w:val="22"/>
          <w:szCs w:val="22"/>
          <w:lang w:val="en-US"/>
        </w:rPr>
        <w:t xml:space="preserve"> 2.7</w:t>
      </w:r>
      <w:r w:rsidR="00A21E2B">
        <w:rPr>
          <w:rFonts w:ascii="Roboto" w:hAnsi="Roboto"/>
          <w:sz w:val="22"/>
          <w:szCs w:val="22"/>
          <w:lang w:val="en-US"/>
        </w:rPr>
        <w:t>8</w:t>
      </w:r>
      <w:r w:rsidR="00EF6167">
        <w:rPr>
          <w:rFonts w:ascii="Roboto" w:hAnsi="Roboto"/>
          <w:sz w:val="22"/>
          <w:szCs w:val="22"/>
          <w:lang w:val="en-US"/>
        </w:rPr>
        <w:t xml:space="preserve"> [CI </w:t>
      </w:r>
      <w:r w:rsidR="00A21E2B">
        <w:rPr>
          <w:rFonts w:ascii="Roboto" w:hAnsi="Roboto"/>
          <w:sz w:val="22"/>
          <w:szCs w:val="22"/>
          <w:lang w:val="en-US"/>
        </w:rPr>
        <w:t>2</w:t>
      </w:r>
      <w:r w:rsidR="00AC2A89">
        <w:rPr>
          <w:rFonts w:ascii="Roboto" w:hAnsi="Roboto"/>
          <w:sz w:val="22"/>
          <w:szCs w:val="22"/>
          <w:lang w:val="en-US"/>
        </w:rPr>
        <w:t>.</w:t>
      </w:r>
      <w:r w:rsidR="00A21E2B">
        <w:rPr>
          <w:rFonts w:ascii="Roboto" w:hAnsi="Roboto"/>
          <w:sz w:val="22"/>
          <w:szCs w:val="22"/>
          <w:lang w:val="en-US"/>
        </w:rPr>
        <w:t>02</w:t>
      </w:r>
      <w:r w:rsidR="00EF6167">
        <w:rPr>
          <w:rFonts w:ascii="Roboto" w:hAnsi="Roboto"/>
          <w:sz w:val="22"/>
          <w:szCs w:val="22"/>
          <w:lang w:val="en-US"/>
        </w:rPr>
        <w:t>-</w:t>
      </w:r>
      <w:r w:rsidR="00AC2A89">
        <w:rPr>
          <w:rFonts w:ascii="Roboto" w:hAnsi="Roboto"/>
          <w:sz w:val="22"/>
          <w:szCs w:val="22"/>
          <w:lang w:val="en-US"/>
        </w:rPr>
        <w:t>3.</w:t>
      </w:r>
      <w:r w:rsidR="00A21E2B">
        <w:rPr>
          <w:rFonts w:ascii="Roboto" w:hAnsi="Roboto"/>
          <w:sz w:val="22"/>
          <w:szCs w:val="22"/>
          <w:lang w:val="en-US"/>
        </w:rPr>
        <w:t>82</w:t>
      </w:r>
      <w:r w:rsidR="00EF6167">
        <w:rPr>
          <w:rFonts w:ascii="Roboto" w:hAnsi="Roboto"/>
          <w:sz w:val="22"/>
          <w:szCs w:val="22"/>
          <w:lang w:val="en-US"/>
        </w:rPr>
        <w:t>])</w:t>
      </w:r>
      <w:r w:rsidR="004C619B" w:rsidRPr="00391E8B">
        <w:rPr>
          <w:rFonts w:ascii="Roboto" w:hAnsi="Roboto"/>
          <w:sz w:val="22"/>
          <w:szCs w:val="22"/>
          <w:lang w:val="en-US"/>
        </w:rPr>
        <w:t xml:space="preserve">. </w:t>
      </w:r>
    </w:p>
    <w:p w14:paraId="3377D77A" w14:textId="77777777" w:rsidR="00A8104F" w:rsidRDefault="00A8104F" w:rsidP="00D12475">
      <w:pPr>
        <w:spacing w:line="480" w:lineRule="auto"/>
        <w:rPr>
          <w:rFonts w:ascii="Roboto" w:hAnsi="Roboto"/>
          <w:b/>
          <w:bCs/>
          <w:sz w:val="22"/>
          <w:szCs w:val="22"/>
          <w:lang w:val="en-US"/>
        </w:rPr>
      </w:pPr>
    </w:p>
    <w:p w14:paraId="511E1B97" w14:textId="5C5E949B" w:rsidR="00BA5910" w:rsidRDefault="001E0DCC" w:rsidP="00D12475">
      <w:pPr>
        <w:spacing w:line="480" w:lineRule="auto"/>
        <w:rPr>
          <w:rFonts w:ascii="Roboto" w:hAnsi="Roboto"/>
          <w:b/>
          <w:bCs/>
          <w:sz w:val="22"/>
          <w:szCs w:val="22"/>
          <w:lang w:val="en-US"/>
        </w:rPr>
      </w:pPr>
      <w:r w:rsidRPr="003A41F5">
        <w:rPr>
          <w:rFonts w:ascii="Roboto" w:hAnsi="Roboto"/>
          <w:b/>
          <w:bCs/>
          <w:sz w:val="22"/>
          <w:szCs w:val="22"/>
          <w:lang w:val="en-US"/>
        </w:rPr>
        <w:t>Incident events during l</w:t>
      </w:r>
      <w:r w:rsidR="00C02CAE" w:rsidRPr="003A41F5">
        <w:rPr>
          <w:rFonts w:ascii="Roboto" w:hAnsi="Roboto"/>
          <w:b/>
          <w:bCs/>
          <w:sz w:val="22"/>
          <w:szCs w:val="22"/>
          <w:lang w:val="en-US"/>
        </w:rPr>
        <w:t>ongitudinal follow</w:t>
      </w:r>
      <w:r w:rsidR="008B3D84">
        <w:rPr>
          <w:rFonts w:ascii="Roboto" w:hAnsi="Roboto"/>
          <w:b/>
          <w:bCs/>
          <w:sz w:val="22"/>
          <w:szCs w:val="22"/>
          <w:lang w:val="en-US"/>
        </w:rPr>
        <w:t>-</w:t>
      </w:r>
      <w:r w:rsidR="00C02CAE" w:rsidRPr="003A41F5">
        <w:rPr>
          <w:rFonts w:ascii="Roboto" w:hAnsi="Roboto"/>
          <w:b/>
          <w:bCs/>
          <w:sz w:val="22"/>
          <w:szCs w:val="22"/>
          <w:lang w:val="en-US"/>
        </w:rPr>
        <w:t xml:space="preserve">up </w:t>
      </w:r>
    </w:p>
    <w:p w14:paraId="2D5EC28B" w14:textId="1CBE58B5" w:rsidR="00D12475" w:rsidRPr="00040F1C" w:rsidRDefault="00856846" w:rsidP="00D028B1">
      <w:pPr>
        <w:spacing w:line="480" w:lineRule="auto"/>
        <w:rPr>
          <w:rFonts w:ascii="Roboto" w:hAnsi="Roboto"/>
          <w:sz w:val="22"/>
          <w:szCs w:val="22"/>
          <w:lang w:val="en-US"/>
        </w:rPr>
      </w:pPr>
      <w:r>
        <w:rPr>
          <w:rFonts w:ascii="Roboto" w:hAnsi="Roboto"/>
          <w:sz w:val="22"/>
          <w:szCs w:val="22"/>
          <w:lang w:val="en-US"/>
        </w:rPr>
        <w:t>Over</w:t>
      </w:r>
      <w:r w:rsidR="00906BE0">
        <w:rPr>
          <w:rFonts w:ascii="Roboto" w:hAnsi="Roboto"/>
          <w:sz w:val="22"/>
          <w:szCs w:val="22"/>
          <w:lang w:val="en-US"/>
        </w:rPr>
        <w:t xml:space="preserve"> a median follow-up of 5.</w:t>
      </w:r>
      <w:r w:rsidR="00703ED6">
        <w:rPr>
          <w:rFonts w:ascii="Roboto" w:hAnsi="Roboto"/>
          <w:sz w:val="22"/>
          <w:szCs w:val="22"/>
          <w:lang w:val="en-US"/>
        </w:rPr>
        <w:t>3</w:t>
      </w:r>
      <w:r w:rsidR="00906BE0">
        <w:rPr>
          <w:rFonts w:ascii="Roboto" w:hAnsi="Roboto"/>
          <w:sz w:val="22"/>
          <w:szCs w:val="22"/>
          <w:lang w:val="en-US"/>
        </w:rPr>
        <w:t xml:space="preserve"> years (IQR: </w:t>
      </w:r>
      <w:r w:rsidR="00703ED6">
        <w:rPr>
          <w:rFonts w:ascii="Roboto" w:hAnsi="Roboto"/>
          <w:sz w:val="22"/>
          <w:szCs w:val="22"/>
          <w:lang w:val="en-US"/>
        </w:rPr>
        <w:t>1</w:t>
      </w:r>
      <w:r w:rsidR="00906BE0">
        <w:rPr>
          <w:rFonts w:ascii="Roboto" w:hAnsi="Roboto"/>
          <w:sz w:val="22"/>
          <w:szCs w:val="22"/>
          <w:lang w:val="en-US"/>
        </w:rPr>
        <w:t>.</w:t>
      </w:r>
      <w:r w:rsidR="00703ED6">
        <w:rPr>
          <w:rFonts w:ascii="Roboto" w:hAnsi="Roboto"/>
          <w:sz w:val="22"/>
          <w:szCs w:val="22"/>
          <w:lang w:val="en-US"/>
        </w:rPr>
        <w:t>7</w:t>
      </w:r>
      <w:r w:rsidR="00906BE0">
        <w:rPr>
          <w:rFonts w:ascii="Roboto" w:hAnsi="Roboto"/>
          <w:sz w:val="22"/>
          <w:szCs w:val="22"/>
          <w:lang w:val="en-US"/>
        </w:rPr>
        <w:t xml:space="preserve"> to 10.</w:t>
      </w:r>
      <w:r w:rsidR="00703ED6">
        <w:rPr>
          <w:rFonts w:ascii="Roboto" w:hAnsi="Roboto"/>
          <w:sz w:val="22"/>
          <w:szCs w:val="22"/>
          <w:lang w:val="en-US"/>
        </w:rPr>
        <w:t>4</w:t>
      </w:r>
      <w:r w:rsidR="00906BE0">
        <w:rPr>
          <w:rFonts w:ascii="Roboto" w:hAnsi="Roboto"/>
          <w:sz w:val="22"/>
          <w:szCs w:val="22"/>
          <w:lang w:val="en-US"/>
        </w:rPr>
        <w:t>), w</w:t>
      </w:r>
      <w:r w:rsidR="00D12475" w:rsidRPr="003A41F5">
        <w:rPr>
          <w:rFonts w:ascii="Roboto" w:hAnsi="Roboto"/>
          <w:sz w:val="22"/>
          <w:szCs w:val="22"/>
          <w:lang w:val="en-US"/>
        </w:rPr>
        <w:t>e evaluated the incidence of atrial fibrillation</w:t>
      </w:r>
      <w:r w:rsidR="002D5C35">
        <w:rPr>
          <w:rFonts w:ascii="Roboto" w:hAnsi="Roboto"/>
          <w:sz w:val="22"/>
          <w:szCs w:val="22"/>
          <w:lang w:val="en-US"/>
        </w:rPr>
        <w:t>, LV systolic dysfunction</w:t>
      </w:r>
      <w:r w:rsidR="00D028B1">
        <w:rPr>
          <w:rFonts w:ascii="Roboto" w:hAnsi="Roboto"/>
          <w:sz w:val="22"/>
          <w:szCs w:val="22"/>
          <w:lang w:val="en-US"/>
        </w:rPr>
        <w:t xml:space="preserve"> and</w:t>
      </w:r>
      <w:r w:rsidR="00D12475" w:rsidRPr="003A41F5">
        <w:rPr>
          <w:rFonts w:ascii="Roboto" w:hAnsi="Roboto"/>
          <w:sz w:val="22"/>
          <w:szCs w:val="22"/>
          <w:lang w:val="en-US"/>
        </w:rPr>
        <w:t xml:space="preserve"> the composite ventricular arrhythmia outcome in patients without these outcomes at </w:t>
      </w:r>
      <w:r w:rsidR="00DF374D">
        <w:rPr>
          <w:rFonts w:ascii="Roboto" w:hAnsi="Roboto"/>
          <w:sz w:val="22"/>
          <w:szCs w:val="22"/>
          <w:lang w:val="en-US"/>
        </w:rPr>
        <w:t>first visit</w:t>
      </w:r>
      <w:r w:rsidR="00D028B1">
        <w:rPr>
          <w:rFonts w:ascii="Roboto" w:hAnsi="Roboto"/>
          <w:sz w:val="22"/>
          <w:szCs w:val="22"/>
          <w:lang w:val="en-US"/>
        </w:rPr>
        <w:t xml:space="preserve"> (</w:t>
      </w:r>
      <w:r w:rsidR="00D028B1" w:rsidRPr="003B3617">
        <w:rPr>
          <w:rFonts w:ascii="Roboto" w:hAnsi="Roboto"/>
          <w:b/>
          <w:bCs/>
          <w:sz w:val="22"/>
          <w:szCs w:val="22"/>
          <w:lang w:val="en-US"/>
        </w:rPr>
        <w:t>Figure 2</w:t>
      </w:r>
      <w:r w:rsidR="00D028B1" w:rsidRPr="002B3119">
        <w:rPr>
          <w:rFonts w:ascii="Roboto" w:hAnsi="Roboto"/>
          <w:sz w:val="22"/>
          <w:szCs w:val="22"/>
          <w:lang w:val="en-US"/>
        </w:rPr>
        <w:t>)</w:t>
      </w:r>
      <w:r w:rsidR="00D12475" w:rsidRPr="003A41F5">
        <w:rPr>
          <w:rFonts w:ascii="Roboto" w:hAnsi="Roboto"/>
          <w:sz w:val="22"/>
          <w:szCs w:val="22"/>
          <w:lang w:val="en-US"/>
        </w:rPr>
        <w:t xml:space="preserve">. </w:t>
      </w:r>
      <w:proofErr w:type="spellStart"/>
      <w:r w:rsidR="004614A4">
        <w:rPr>
          <w:rFonts w:ascii="Roboto" w:hAnsi="Roboto"/>
          <w:sz w:val="22"/>
          <w:szCs w:val="22"/>
          <w:lang w:val="en-US"/>
        </w:rPr>
        <w:t>S</w:t>
      </w:r>
      <w:r w:rsidR="00A175F9" w:rsidRPr="00040F1C">
        <w:rPr>
          <w:rFonts w:ascii="Roboto" w:hAnsi="Roboto"/>
          <w:sz w:val="22"/>
          <w:szCs w:val="22"/>
          <w:lang w:val="en-US"/>
        </w:rPr>
        <w:t>arcomeric</w:t>
      </w:r>
      <w:proofErr w:type="spellEnd"/>
      <w:r w:rsidR="00A175F9" w:rsidRPr="00040F1C">
        <w:rPr>
          <w:rFonts w:ascii="Roboto" w:hAnsi="Roboto"/>
          <w:sz w:val="22"/>
          <w:szCs w:val="22"/>
          <w:lang w:val="en-US"/>
        </w:rPr>
        <w:t xml:space="preserve"> HCM was associated with</w:t>
      </w:r>
      <w:r w:rsidR="00AF7DF8">
        <w:rPr>
          <w:rFonts w:ascii="Roboto" w:hAnsi="Roboto"/>
          <w:sz w:val="22"/>
          <w:szCs w:val="22"/>
          <w:lang w:val="en-US"/>
        </w:rPr>
        <w:t xml:space="preserve"> a</w:t>
      </w:r>
      <w:r w:rsidR="00D028B1">
        <w:rPr>
          <w:rFonts w:ascii="Roboto" w:hAnsi="Roboto"/>
          <w:sz w:val="22"/>
          <w:szCs w:val="22"/>
          <w:lang w:val="en-US"/>
        </w:rPr>
        <w:t xml:space="preserve"> higher age-standardized incidence</w:t>
      </w:r>
      <w:r w:rsidR="002D5C35">
        <w:rPr>
          <w:rFonts w:ascii="Roboto" w:hAnsi="Roboto"/>
          <w:sz w:val="22"/>
          <w:szCs w:val="22"/>
          <w:lang w:val="en-US"/>
        </w:rPr>
        <w:t xml:space="preserve"> (ASI)</w:t>
      </w:r>
      <w:r w:rsidR="00D028B1">
        <w:rPr>
          <w:rFonts w:ascii="Roboto" w:hAnsi="Roboto"/>
          <w:sz w:val="22"/>
          <w:szCs w:val="22"/>
          <w:lang w:val="en-US"/>
        </w:rPr>
        <w:t xml:space="preserve"> of atrial fibrillation</w:t>
      </w:r>
      <w:r w:rsidR="00973BA9">
        <w:rPr>
          <w:rFonts w:ascii="Roboto" w:hAnsi="Roboto"/>
          <w:sz w:val="22"/>
          <w:szCs w:val="22"/>
          <w:lang w:val="en-US"/>
        </w:rPr>
        <w:t xml:space="preserve"> </w:t>
      </w:r>
      <w:r w:rsidR="00D028B1">
        <w:rPr>
          <w:rFonts w:ascii="Roboto" w:hAnsi="Roboto"/>
          <w:sz w:val="22"/>
          <w:szCs w:val="22"/>
          <w:lang w:val="en-US"/>
        </w:rPr>
        <w:t>(</w:t>
      </w:r>
      <w:r w:rsidR="002D5C35">
        <w:rPr>
          <w:rFonts w:ascii="Roboto" w:hAnsi="Roboto"/>
          <w:sz w:val="22"/>
          <w:szCs w:val="22"/>
          <w:lang w:val="en-US"/>
        </w:rPr>
        <w:t>ASI</w:t>
      </w:r>
      <w:r w:rsidR="00973BA9">
        <w:rPr>
          <w:rFonts w:ascii="Roboto" w:hAnsi="Roboto"/>
          <w:sz w:val="22"/>
          <w:szCs w:val="22"/>
          <w:lang w:val="en-US"/>
        </w:rPr>
        <w:t xml:space="preserve"> ratio </w:t>
      </w:r>
      <w:r w:rsidR="00A175F9" w:rsidRPr="00040F1C">
        <w:rPr>
          <w:rFonts w:ascii="Roboto" w:hAnsi="Roboto"/>
          <w:sz w:val="22"/>
          <w:szCs w:val="22"/>
          <w:lang w:val="en-US"/>
        </w:rPr>
        <w:t>1.</w:t>
      </w:r>
      <w:r w:rsidR="00431AEB">
        <w:rPr>
          <w:rFonts w:ascii="Roboto" w:hAnsi="Roboto"/>
          <w:sz w:val="22"/>
          <w:szCs w:val="22"/>
          <w:lang w:val="en-US"/>
        </w:rPr>
        <w:t>2</w:t>
      </w:r>
      <w:r w:rsidR="008229ED">
        <w:rPr>
          <w:rFonts w:ascii="Roboto" w:hAnsi="Roboto"/>
          <w:sz w:val="22"/>
          <w:szCs w:val="22"/>
          <w:lang w:val="en-US"/>
        </w:rPr>
        <w:t>8</w:t>
      </w:r>
      <w:r w:rsidR="00A175F9" w:rsidRPr="00040F1C">
        <w:rPr>
          <w:rFonts w:ascii="Roboto" w:hAnsi="Roboto"/>
          <w:sz w:val="22"/>
          <w:szCs w:val="22"/>
          <w:lang w:val="en-US"/>
        </w:rPr>
        <w:t xml:space="preserve"> (CI: 1.1</w:t>
      </w:r>
      <w:r w:rsidR="008229ED">
        <w:rPr>
          <w:rFonts w:ascii="Roboto" w:hAnsi="Roboto"/>
          <w:sz w:val="22"/>
          <w:szCs w:val="22"/>
          <w:lang w:val="en-US"/>
        </w:rPr>
        <w:t>6</w:t>
      </w:r>
      <w:r w:rsidR="00A175F9" w:rsidRPr="00040F1C">
        <w:rPr>
          <w:rFonts w:ascii="Roboto" w:hAnsi="Roboto"/>
          <w:sz w:val="22"/>
          <w:szCs w:val="22"/>
          <w:lang w:val="en-US"/>
        </w:rPr>
        <w:t xml:space="preserve"> to 1.</w:t>
      </w:r>
      <w:r w:rsidR="008229ED">
        <w:rPr>
          <w:rFonts w:ascii="Roboto" w:hAnsi="Roboto"/>
          <w:sz w:val="22"/>
          <w:szCs w:val="22"/>
          <w:lang w:val="en-US"/>
        </w:rPr>
        <w:t>40</w:t>
      </w:r>
      <w:r w:rsidR="00A175F9" w:rsidRPr="00040F1C">
        <w:rPr>
          <w:rFonts w:ascii="Roboto" w:hAnsi="Roboto"/>
          <w:sz w:val="22"/>
          <w:szCs w:val="22"/>
          <w:lang w:val="en-US"/>
        </w:rPr>
        <w:t>, p</w:t>
      </w:r>
      <w:r w:rsidR="00973BA9">
        <w:rPr>
          <w:rFonts w:ascii="Roboto" w:hAnsi="Roboto"/>
          <w:sz w:val="22"/>
          <w:szCs w:val="22"/>
          <w:lang w:val="en-US"/>
        </w:rPr>
        <w:t>&lt;</w:t>
      </w:r>
      <w:r w:rsidR="00A175F9" w:rsidRPr="00040F1C">
        <w:rPr>
          <w:rFonts w:ascii="Roboto" w:hAnsi="Roboto"/>
          <w:sz w:val="22"/>
          <w:szCs w:val="22"/>
          <w:lang w:val="en-US"/>
        </w:rPr>
        <w:t>0.001)</w:t>
      </w:r>
      <w:r w:rsidR="002D5C35">
        <w:rPr>
          <w:rFonts w:ascii="Roboto" w:hAnsi="Roboto"/>
          <w:sz w:val="22"/>
          <w:szCs w:val="22"/>
          <w:lang w:val="en-US"/>
        </w:rPr>
        <w:t xml:space="preserve"> and LV systolic </w:t>
      </w:r>
      <w:proofErr w:type="spellStart"/>
      <w:r w:rsidR="002D5C35">
        <w:rPr>
          <w:rFonts w:ascii="Roboto" w:hAnsi="Roboto"/>
          <w:sz w:val="22"/>
          <w:szCs w:val="22"/>
          <w:lang w:val="en-US"/>
        </w:rPr>
        <w:t>dysfuntion</w:t>
      </w:r>
      <w:proofErr w:type="spellEnd"/>
      <w:r w:rsidR="002D5C35">
        <w:rPr>
          <w:rFonts w:ascii="Roboto" w:hAnsi="Roboto"/>
          <w:sz w:val="22"/>
          <w:szCs w:val="22"/>
          <w:lang w:val="en-US"/>
        </w:rPr>
        <w:t xml:space="preserve"> (ASI ratio 1.31 [CI: 1.15 to 1.48], p =0.003)</w:t>
      </w:r>
      <w:r w:rsidR="00D028B1">
        <w:rPr>
          <w:rFonts w:ascii="Roboto" w:hAnsi="Roboto"/>
          <w:sz w:val="22"/>
          <w:szCs w:val="22"/>
          <w:lang w:val="en-US"/>
        </w:rPr>
        <w:t>. T</w:t>
      </w:r>
      <w:r w:rsidR="004614A4" w:rsidRPr="00040F1C">
        <w:rPr>
          <w:rFonts w:ascii="Roboto" w:hAnsi="Roboto"/>
          <w:sz w:val="22"/>
          <w:szCs w:val="22"/>
          <w:lang w:val="en-US"/>
        </w:rPr>
        <w:t xml:space="preserve">he biggest relative differences in age-specific incidence </w:t>
      </w:r>
      <w:r w:rsidR="002D5C35">
        <w:rPr>
          <w:rFonts w:ascii="Roboto" w:hAnsi="Roboto"/>
          <w:sz w:val="22"/>
          <w:szCs w:val="22"/>
          <w:lang w:val="en-US"/>
        </w:rPr>
        <w:t xml:space="preserve">of atrial fibrillation </w:t>
      </w:r>
      <w:proofErr w:type="gramStart"/>
      <w:r w:rsidR="00D028B1">
        <w:rPr>
          <w:rFonts w:ascii="Roboto" w:hAnsi="Roboto"/>
          <w:sz w:val="22"/>
          <w:szCs w:val="22"/>
          <w:lang w:val="en-US"/>
        </w:rPr>
        <w:t>was</w:t>
      </w:r>
      <w:proofErr w:type="gramEnd"/>
      <w:r w:rsidR="00D028B1" w:rsidRPr="00040F1C">
        <w:rPr>
          <w:rFonts w:ascii="Roboto" w:hAnsi="Roboto"/>
          <w:sz w:val="22"/>
          <w:szCs w:val="22"/>
          <w:lang w:val="en-US"/>
        </w:rPr>
        <w:t xml:space="preserve"> </w:t>
      </w:r>
      <w:r w:rsidR="004614A4" w:rsidRPr="00040F1C">
        <w:rPr>
          <w:rFonts w:ascii="Roboto" w:hAnsi="Roboto"/>
          <w:sz w:val="22"/>
          <w:szCs w:val="22"/>
          <w:lang w:val="en-US"/>
        </w:rPr>
        <w:t>observed earlier in life</w:t>
      </w:r>
      <w:r w:rsidR="004614A4">
        <w:rPr>
          <w:rFonts w:ascii="Roboto" w:hAnsi="Roboto"/>
          <w:sz w:val="22"/>
          <w:szCs w:val="22"/>
          <w:lang w:val="en-US"/>
        </w:rPr>
        <w:t xml:space="preserve"> (prior to age 45 years</w:t>
      </w:r>
      <w:r w:rsidR="00236B80">
        <w:rPr>
          <w:rFonts w:ascii="Roboto" w:hAnsi="Roboto"/>
          <w:sz w:val="22"/>
          <w:szCs w:val="22"/>
          <w:lang w:val="en-US"/>
        </w:rPr>
        <w:t xml:space="preserve">, </w:t>
      </w:r>
      <w:r w:rsidR="00236B80">
        <w:rPr>
          <w:rFonts w:ascii="Roboto" w:hAnsi="Roboto"/>
          <w:b/>
          <w:bCs/>
          <w:sz w:val="22"/>
          <w:szCs w:val="22"/>
          <w:lang w:val="en-US"/>
        </w:rPr>
        <w:t>Figure 2B</w:t>
      </w:r>
      <w:r w:rsidR="004614A4">
        <w:rPr>
          <w:rFonts w:ascii="Roboto" w:hAnsi="Roboto"/>
          <w:sz w:val="22"/>
          <w:szCs w:val="22"/>
          <w:lang w:val="en-US"/>
        </w:rPr>
        <w:t>)</w:t>
      </w:r>
      <w:r w:rsidR="00A175F9" w:rsidRPr="00040F1C">
        <w:rPr>
          <w:rFonts w:ascii="Roboto" w:hAnsi="Roboto"/>
          <w:sz w:val="22"/>
          <w:szCs w:val="22"/>
          <w:lang w:val="en-US"/>
        </w:rPr>
        <w:t xml:space="preserve">. </w:t>
      </w:r>
      <w:r w:rsidR="00851E75">
        <w:rPr>
          <w:rFonts w:ascii="Roboto" w:hAnsi="Roboto"/>
          <w:sz w:val="22"/>
          <w:szCs w:val="22"/>
          <w:lang w:val="en-US"/>
        </w:rPr>
        <w:t xml:space="preserve">Patients with sarcomeric HCM </w:t>
      </w:r>
      <w:r w:rsidR="00D028B1">
        <w:rPr>
          <w:rFonts w:ascii="Roboto" w:hAnsi="Roboto"/>
          <w:sz w:val="22"/>
          <w:szCs w:val="22"/>
          <w:lang w:val="en-US"/>
        </w:rPr>
        <w:t xml:space="preserve">also </w:t>
      </w:r>
      <w:r w:rsidR="00851E75">
        <w:rPr>
          <w:rFonts w:ascii="Roboto" w:hAnsi="Roboto"/>
          <w:sz w:val="22"/>
          <w:szCs w:val="22"/>
          <w:lang w:val="en-US"/>
        </w:rPr>
        <w:t xml:space="preserve">had a higher age-standardized incidence of the composite ventricular arrhythmia outcome during adolescence and late in life with </w:t>
      </w:r>
      <w:r w:rsidR="00A175F9" w:rsidRPr="00040F1C">
        <w:rPr>
          <w:rFonts w:ascii="Roboto" w:hAnsi="Roboto"/>
          <w:sz w:val="22"/>
          <w:szCs w:val="22"/>
          <w:lang w:val="en-US"/>
        </w:rPr>
        <w:t>the biggest relative difference observed</w:t>
      </w:r>
      <w:r w:rsidR="00A751D0">
        <w:rPr>
          <w:rFonts w:ascii="Roboto" w:hAnsi="Roboto"/>
          <w:sz w:val="22"/>
          <w:szCs w:val="22"/>
          <w:lang w:val="en-US"/>
        </w:rPr>
        <w:t xml:space="preserve"> in patients 65 years or older</w:t>
      </w:r>
      <w:r w:rsidR="00A175F9" w:rsidRPr="003C2490">
        <w:rPr>
          <w:rFonts w:ascii="Roboto" w:hAnsi="Roboto"/>
          <w:sz w:val="22"/>
          <w:szCs w:val="22"/>
          <w:lang w:val="en-US"/>
        </w:rPr>
        <w:t xml:space="preserve"> </w:t>
      </w:r>
      <w:r w:rsidR="00A175F9" w:rsidRPr="00040F1C">
        <w:rPr>
          <w:rFonts w:ascii="Roboto" w:hAnsi="Roboto"/>
          <w:sz w:val="22"/>
          <w:szCs w:val="22"/>
          <w:lang w:val="en-US"/>
        </w:rPr>
        <w:t>with an overall age-standardized incidence ratio of 1.3</w:t>
      </w:r>
      <w:r w:rsidR="008229ED">
        <w:rPr>
          <w:rFonts w:ascii="Roboto" w:hAnsi="Roboto"/>
          <w:sz w:val="22"/>
          <w:szCs w:val="22"/>
          <w:lang w:val="en-US"/>
        </w:rPr>
        <w:t>7</w:t>
      </w:r>
      <w:r w:rsidR="00A175F9" w:rsidRPr="00040F1C">
        <w:rPr>
          <w:rFonts w:ascii="Roboto" w:hAnsi="Roboto"/>
          <w:sz w:val="22"/>
          <w:szCs w:val="22"/>
          <w:lang w:val="en-US"/>
        </w:rPr>
        <w:t xml:space="preserve"> (CI: 1.1</w:t>
      </w:r>
      <w:r w:rsidR="008229ED">
        <w:rPr>
          <w:rFonts w:ascii="Roboto" w:hAnsi="Roboto"/>
          <w:sz w:val="22"/>
          <w:szCs w:val="22"/>
          <w:lang w:val="en-US"/>
        </w:rPr>
        <w:t>7</w:t>
      </w:r>
      <w:r w:rsidR="00A175F9" w:rsidRPr="003C2490">
        <w:rPr>
          <w:rFonts w:ascii="Roboto" w:hAnsi="Roboto"/>
          <w:sz w:val="22"/>
          <w:szCs w:val="22"/>
          <w:lang w:val="en-US"/>
        </w:rPr>
        <w:t xml:space="preserve"> to 1.5</w:t>
      </w:r>
      <w:r w:rsidR="008229ED">
        <w:rPr>
          <w:rFonts w:ascii="Roboto" w:hAnsi="Roboto"/>
          <w:sz w:val="22"/>
          <w:szCs w:val="22"/>
          <w:lang w:val="en-US"/>
        </w:rPr>
        <w:t>9</w:t>
      </w:r>
      <w:r w:rsidR="00A175F9" w:rsidRPr="00040F1C">
        <w:rPr>
          <w:rFonts w:ascii="Roboto" w:hAnsi="Roboto"/>
          <w:sz w:val="22"/>
          <w:szCs w:val="22"/>
          <w:lang w:val="en-US"/>
        </w:rPr>
        <w:t>, p &lt;0.00</w:t>
      </w:r>
      <w:r w:rsidR="000F0482">
        <w:rPr>
          <w:rFonts w:ascii="Roboto" w:hAnsi="Roboto"/>
          <w:sz w:val="22"/>
          <w:szCs w:val="22"/>
          <w:lang w:val="en-US"/>
        </w:rPr>
        <w:t xml:space="preserve">, </w:t>
      </w:r>
      <w:r w:rsidR="000F0482" w:rsidRPr="002B3119">
        <w:rPr>
          <w:rFonts w:ascii="Roboto" w:hAnsi="Roboto"/>
          <w:b/>
          <w:bCs/>
          <w:sz w:val="22"/>
          <w:szCs w:val="22"/>
          <w:lang w:val="en-US"/>
        </w:rPr>
        <w:t>Figure 2D</w:t>
      </w:r>
      <w:r w:rsidR="00A175F9" w:rsidRPr="00040F1C">
        <w:rPr>
          <w:rFonts w:ascii="Roboto" w:hAnsi="Roboto"/>
          <w:sz w:val="22"/>
          <w:szCs w:val="22"/>
          <w:lang w:val="en-US"/>
        </w:rPr>
        <w:t>)</w:t>
      </w:r>
      <w:r w:rsidR="00851E75">
        <w:rPr>
          <w:rFonts w:ascii="Roboto" w:hAnsi="Roboto"/>
          <w:sz w:val="22"/>
          <w:szCs w:val="22"/>
          <w:lang w:val="en-US"/>
        </w:rPr>
        <w:t xml:space="preserve">. </w:t>
      </w:r>
    </w:p>
    <w:p w14:paraId="7DC15CF0" w14:textId="0A46C74F" w:rsidR="00BB654F" w:rsidRDefault="00BB654F" w:rsidP="00DB6D77">
      <w:pPr>
        <w:spacing w:line="480" w:lineRule="auto"/>
        <w:rPr>
          <w:rFonts w:ascii="Roboto" w:hAnsi="Roboto"/>
          <w:b/>
          <w:bCs/>
          <w:sz w:val="22"/>
          <w:szCs w:val="22"/>
          <w:lang w:val="en-US"/>
        </w:rPr>
      </w:pPr>
    </w:p>
    <w:p w14:paraId="2CC93530" w14:textId="77777777" w:rsidR="00D35FAB" w:rsidRPr="00431AEB" w:rsidRDefault="00D35FAB" w:rsidP="00D35FAB">
      <w:pPr>
        <w:spacing w:line="480" w:lineRule="auto"/>
        <w:rPr>
          <w:rFonts w:ascii="Roboto" w:hAnsi="Roboto"/>
          <w:b/>
          <w:bCs/>
          <w:sz w:val="22"/>
          <w:szCs w:val="22"/>
          <w:lang w:val="en-US"/>
        </w:rPr>
      </w:pPr>
      <w:r w:rsidRPr="00431AEB">
        <w:rPr>
          <w:rFonts w:ascii="Roboto" w:hAnsi="Roboto"/>
          <w:b/>
          <w:bCs/>
          <w:sz w:val="22"/>
          <w:szCs w:val="22"/>
          <w:lang w:val="en-US"/>
        </w:rPr>
        <w:t>Mortality in sarcomeric and non-sarcomeric HCM</w:t>
      </w:r>
    </w:p>
    <w:p w14:paraId="20602EBC" w14:textId="24AEC8D8" w:rsidR="00F13D6E" w:rsidRDefault="00D35FAB" w:rsidP="00D35FAB">
      <w:pPr>
        <w:spacing w:line="480" w:lineRule="auto"/>
        <w:rPr>
          <w:ins w:id="37" w:author="Christoffer Vissing" w:date="2025-06-12T14:46:00Z" w16du:dateUtc="2025-06-12T12:46:00Z"/>
          <w:rFonts w:ascii="Roboto" w:hAnsi="Roboto"/>
          <w:sz w:val="22"/>
          <w:szCs w:val="22"/>
          <w:lang w:val="en-US"/>
        </w:rPr>
      </w:pPr>
      <w:r w:rsidRPr="00431AEB">
        <w:rPr>
          <w:rFonts w:ascii="Roboto" w:hAnsi="Roboto"/>
          <w:sz w:val="22"/>
          <w:szCs w:val="22"/>
          <w:lang w:val="en-US"/>
        </w:rPr>
        <w:t xml:space="preserve">A total of </w:t>
      </w:r>
      <w:r w:rsidR="00703ED6">
        <w:rPr>
          <w:rFonts w:ascii="Roboto" w:hAnsi="Roboto"/>
          <w:sz w:val="22"/>
          <w:szCs w:val="22"/>
          <w:lang w:val="en-US"/>
        </w:rPr>
        <w:t>605</w:t>
      </w:r>
      <w:r w:rsidR="00703ED6" w:rsidRPr="003A41F5">
        <w:rPr>
          <w:rFonts w:ascii="Roboto" w:hAnsi="Roboto"/>
          <w:sz w:val="22"/>
          <w:szCs w:val="22"/>
          <w:lang w:val="en-US"/>
        </w:rPr>
        <w:t xml:space="preserve"> </w:t>
      </w:r>
      <w:r w:rsidRPr="003A41F5">
        <w:rPr>
          <w:rFonts w:ascii="Roboto" w:hAnsi="Roboto"/>
          <w:sz w:val="22"/>
          <w:szCs w:val="22"/>
          <w:lang w:val="en-US"/>
        </w:rPr>
        <w:t>(9.9%) patients died during follow-up, with similar all-cause mortality in patients with sarcomeric and non-sarcomeric HCM (</w:t>
      </w:r>
      <w:r w:rsidR="00273F2D" w:rsidRPr="00DF613E">
        <w:rPr>
          <w:rFonts w:ascii="Roboto" w:hAnsi="Roboto"/>
          <w:b/>
          <w:bCs/>
          <w:sz w:val="22"/>
          <w:szCs w:val="22"/>
          <w:lang w:val="en-US"/>
        </w:rPr>
        <w:t xml:space="preserve">Table </w:t>
      </w:r>
      <w:r w:rsidR="00273F2D" w:rsidRPr="00273F2D">
        <w:rPr>
          <w:rFonts w:ascii="Roboto" w:hAnsi="Roboto"/>
          <w:b/>
          <w:bCs/>
          <w:sz w:val="22"/>
          <w:szCs w:val="22"/>
          <w:lang w:val="en-US"/>
        </w:rPr>
        <w:t>2</w:t>
      </w:r>
      <w:r w:rsidR="00273F2D">
        <w:rPr>
          <w:rFonts w:ascii="Roboto" w:hAnsi="Roboto"/>
          <w:sz w:val="22"/>
          <w:szCs w:val="22"/>
          <w:lang w:val="en-US"/>
        </w:rPr>
        <w:t xml:space="preserve">; </w:t>
      </w:r>
      <w:r w:rsidRPr="00273F2D">
        <w:rPr>
          <w:rFonts w:ascii="Roboto" w:hAnsi="Roboto"/>
          <w:sz w:val="22"/>
          <w:szCs w:val="22"/>
          <w:lang w:val="en-US"/>
        </w:rPr>
        <w:t>10</w:t>
      </w:r>
      <w:r w:rsidR="00703ED6">
        <w:rPr>
          <w:rFonts w:ascii="Roboto" w:hAnsi="Roboto"/>
          <w:sz w:val="22"/>
          <w:szCs w:val="22"/>
          <w:lang w:val="en-US"/>
        </w:rPr>
        <w:t>.4</w:t>
      </w:r>
      <w:r w:rsidRPr="003A41F5">
        <w:rPr>
          <w:rFonts w:ascii="Roboto" w:hAnsi="Roboto"/>
          <w:sz w:val="22"/>
          <w:szCs w:val="22"/>
          <w:lang w:val="en-US"/>
        </w:rPr>
        <w:t>% and 9.</w:t>
      </w:r>
      <w:r w:rsidR="00703ED6">
        <w:rPr>
          <w:rFonts w:ascii="Roboto" w:hAnsi="Roboto"/>
          <w:sz w:val="22"/>
          <w:szCs w:val="22"/>
          <w:lang w:val="en-US"/>
        </w:rPr>
        <w:t>4</w:t>
      </w:r>
      <w:r w:rsidRPr="003A41F5">
        <w:rPr>
          <w:rFonts w:ascii="Roboto" w:hAnsi="Roboto"/>
          <w:sz w:val="22"/>
          <w:szCs w:val="22"/>
          <w:lang w:val="en-US"/>
        </w:rPr>
        <w:t>% respectively</w:t>
      </w:r>
      <w:r w:rsidR="00273F2D">
        <w:rPr>
          <w:rFonts w:ascii="Roboto" w:hAnsi="Roboto"/>
          <w:sz w:val="22"/>
          <w:szCs w:val="22"/>
          <w:lang w:val="en-US"/>
        </w:rPr>
        <w:t>, p=0.20</w:t>
      </w:r>
      <w:r w:rsidRPr="003A41F5">
        <w:rPr>
          <w:rFonts w:ascii="Roboto" w:hAnsi="Roboto"/>
          <w:sz w:val="22"/>
          <w:szCs w:val="22"/>
          <w:lang w:val="en-US"/>
        </w:rPr>
        <w:t xml:space="preserve">). </w:t>
      </w:r>
      <w:ins w:id="38" w:author="Christoffer Vissing" w:date="2025-06-12T14:40:00Z" w16du:dateUtc="2025-06-12T12:40:00Z">
        <w:r w:rsidR="00525F75">
          <w:rPr>
            <w:rFonts w:ascii="Roboto" w:hAnsi="Roboto"/>
            <w:sz w:val="22"/>
            <w:szCs w:val="22"/>
            <w:lang w:val="en-US"/>
          </w:rPr>
          <w:t>However, c</w:t>
        </w:r>
      </w:ins>
      <w:moveFromRangeStart w:id="39" w:author="Christoffer Vissing" w:date="2025-06-12T14:27:00Z" w:name="move200630863"/>
      <w:moveFrom w:id="40" w:author="Christoffer Vissing" w:date="2025-06-12T14:27:00Z" w16du:dateUtc="2025-06-12T12:27:00Z">
        <w:r w:rsidRPr="003A41F5" w:rsidDel="00331F5C">
          <w:rPr>
            <w:rFonts w:ascii="Roboto" w:hAnsi="Roboto"/>
            <w:sz w:val="22"/>
            <w:szCs w:val="22"/>
            <w:lang w:val="en-US"/>
          </w:rPr>
          <w:t>However, the mean age at death was</w:t>
        </w:r>
        <w:r w:rsidDel="00331F5C">
          <w:rPr>
            <w:rFonts w:ascii="Roboto" w:hAnsi="Roboto"/>
            <w:sz w:val="22"/>
            <w:szCs w:val="22"/>
            <w:lang w:val="en-US"/>
          </w:rPr>
          <w:t xml:space="preserve"> </w:t>
        </w:r>
        <w:r w:rsidR="00703ED6" w:rsidDel="00331F5C">
          <w:rPr>
            <w:rFonts w:ascii="Roboto" w:hAnsi="Roboto"/>
            <w:sz w:val="22"/>
            <w:szCs w:val="22"/>
            <w:lang w:val="en-US"/>
          </w:rPr>
          <w:t>7</w:t>
        </w:r>
        <w:r w:rsidDel="00331F5C">
          <w:rPr>
            <w:rFonts w:ascii="Roboto" w:hAnsi="Roboto"/>
            <w:sz w:val="22"/>
            <w:szCs w:val="22"/>
            <w:lang w:val="en-US"/>
          </w:rPr>
          <w:t>.</w:t>
        </w:r>
        <w:r w:rsidR="00703ED6" w:rsidDel="00331F5C">
          <w:rPr>
            <w:rFonts w:ascii="Roboto" w:hAnsi="Roboto"/>
            <w:sz w:val="22"/>
            <w:szCs w:val="22"/>
            <w:lang w:val="en-US"/>
          </w:rPr>
          <w:t>8</w:t>
        </w:r>
        <w:r w:rsidDel="00331F5C">
          <w:rPr>
            <w:rFonts w:ascii="Roboto" w:hAnsi="Roboto"/>
            <w:sz w:val="22"/>
            <w:szCs w:val="22"/>
            <w:lang w:val="en-US"/>
          </w:rPr>
          <w:t xml:space="preserve"> years</w:t>
        </w:r>
        <w:r w:rsidRPr="00431AEB" w:rsidDel="00331F5C">
          <w:rPr>
            <w:rFonts w:ascii="Roboto" w:hAnsi="Roboto"/>
            <w:sz w:val="22"/>
            <w:szCs w:val="22"/>
            <w:lang w:val="en-US"/>
          </w:rPr>
          <w:t xml:space="preserve"> </w:t>
        </w:r>
        <w:r w:rsidR="004614A4" w:rsidDel="00331F5C">
          <w:rPr>
            <w:rFonts w:ascii="Roboto" w:hAnsi="Roboto"/>
            <w:sz w:val="22"/>
            <w:szCs w:val="22"/>
            <w:lang w:val="en-US"/>
          </w:rPr>
          <w:t>younger</w:t>
        </w:r>
        <w:r w:rsidR="004614A4" w:rsidRPr="00431AEB" w:rsidDel="00331F5C">
          <w:rPr>
            <w:rFonts w:ascii="Roboto" w:hAnsi="Roboto"/>
            <w:sz w:val="22"/>
            <w:szCs w:val="22"/>
            <w:lang w:val="en-US"/>
          </w:rPr>
          <w:t xml:space="preserve"> </w:t>
        </w:r>
        <w:r w:rsidRPr="00431AEB" w:rsidDel="00331F5C">
          <w:rPr>
            <w:rFonts w:ascii="Roboto" w:hAnsi="Roboto"/>
            <w:sz w:val="22"/>
            <w:szCs w:val="22"/>
            <w:lang w:val="en-US"/>
          </w:rPr>
          <w:t>(</w:t>
        </w:r>
        <w:r w:rsidDel="00331F5C">
          <w:rPr>
            <w:rFonts w:ascii="Roboto" w:hAnsi="Roboto"/>
            <w:sz w:val="22"/>
            <w:szCs w:val="22"/>
            <w:lang w:val="en-US"/>
          </w:rPr>
          <w:t>CI: 5.</w:t>
        </w:r>
        <w:r w:rsidR="00703ED6" w:rsidDel="00331F5C">
          <w:rPr>
            <w:rFonts w:ascii="Roboto" w:hAnsi="Roboto"/>
            <w:sz w:val="22"/>
            <w:szCs w:val="22"/>
            <w:lang w:val="en-US"/>
          </w:rPr>
          <w:t>4</w:t>
        </w:r>
        <w:r w:rsidDel="00331F5C">
          <w:rPr>
            <w:rFonts w:ascii="Roboto" w:hAnsi="Roboto"/>
            <w:sz w:val="22"/>
            <w:szCs w:val="22"/>
            <w:lang w:val="en-US"/>
          </w:rPr>
          <w:t xml:space="preserve"> to 10.</w:t>
        </w:r>
        <w:r w:rsidR="00703ED6" w:rsidDel="00331F5C">
          <w:rPr>
            <w:rFonts w:ascii="Roboto" w:hAnsi="Roboto"/>
            <w:sz w:val="22"/>
            <w:szCs w:val="22"/>
            <w:lang w:val="en-US"/>
          </w:rPr>
          <w:t>2</w:t>
        </w:r>
        <w:r w:rsidRPr="00431AEB" w:rsidDel="00331F5C">
          <w:rPr>
            <w:rFonts w:ascii="Roboto" w:hAnsi="Roboto"/>
            <w:sz w:val="22"/>
            <w:szCs w:val="22"/>
            <w:lang w:val="en-US"/>
          </w:rPr>
          <w:t>, p &lt;0.001)</w:t>
        </w:r>
        <w:r w:rsidDel="00331F5C">
          <w:rPr>
            <w:rFonts w:ascii="Roboto" w:hAnsi="Roboto"/>
            <w:sz w:val="22"/>
            <w:szCs w:val="22"/>
            <w:lang w:val="en-US"/>
          </w:rPr>
          <w:t xml:space="preserve"> in sarcomeric HCM</w:t>
        </w:r>
        <w:r w:rsidRPr="00431AEB" w:rsidDel="00331F5C">
          <w:rPr>
            <w:rFonts w:ascii="Roboto" w:hAnsi="Roboto"/>
            <w:sz w:val="22"/>
            <w:szCs w:val="22"/>
            <w:lang w:val="en-US"/>
          </w:rPr>
          <w:t xml:space="preserve">, </w:t>
        </w:r>
        <w:r w:rsidR="0016021D" w:rsidDel="00331F5C">
          <w:rPr>
            <w:rFonts w:ascii="Roboto" w:hAnsi="Roboto"/>
            <w:sz w:val="22"/>
            <w:szCs w:val="22"/>
            <w:lang w:val="en-US"/>
          </w:rPr>
          <w:t>and age-adjusted mortality</w:t>
        </w:r>
        <w:r w:rsidR="00273F2D" w:rsidDel="00331F5C">
          <w:rPr>
            <w:rFonts w:ascii="Roboto" w:hAnsi="Roboto"/>
            <w:sz w:val="22"/>
            <w:szCs w:val="22"/>
            <w:lang w:val="en-US"/>
          </w:rPr>
          <w:t xml:space="preserve"> was 35% higher</w:t>
        </w:r>
        <w:r w:rsidR="0016021D" w:rsidDel="00331F5C">
          <w:rPr>
            <w:rFonts w:ascii="Roboto" w:hAnsi="Roboto"/>
            <w:sz w:val="22"/>
            <w:szCs w:val="22"/>
            <w:lang w:val="en-US"/>
          </w:rPr>
          <w:t xml:space="preserve"> in sarcomeric HCM (</w:t>
        </w:r>
        <w:r w:rsidRPr="00431AEB" w:rsidDel="00331F5C">
          <w:rPr>
            <w:rFonts w:ascii="Roboto" w:hAnsi="Roboto"/>
            <w:sz w:val="22"/>
            <w:szCs w:val="22"/>
            <w:lang w:val="en-US"/>
          </w:rPr>
          <w:t>standardized incidence ratio 1.</w:t>
        </w:r>
        <w:r w:rsidDel="00331F5C">
          <w:rPr>
            <w:rFonts w:ascii="Roboto" w:hAnsi="Roboto"/>
            <w:sz w:val="22"/>
            <w:szCs w:val="22"/>
            <w:lang w:val="en-US"/>
          </w:rPr>
          <w:t>3</w:t>
        </w:r>
        <w:r w:rsidR="008229ED" w:rsidDel="00331F5C">
          <w:rPr>
            <w:rFonts w:ascii="Roboto" w:hAnsi="Roboto"/>
            <w:sz w:val="22"/>
            <w:szCs w:val="22"/>
            <w:lang w:val="en-US"/>
          </w:rPr>
          <w:t>5</w:t>
        </w:r>
        <w:r w:rsidRPr="00431AEB" w:rsidDel="00331F5C">
          <w:rPr>
            <w:rFonts w:ascii="Roboto" w:hAnsi="Roboto"/>
            <w:sz w:val="22"/>
            <w:szCs w:val="22"/>
            <w:lang w:val="en-US"/>
          </w:rPr>
          <w:t xml:space="preserve"> [CI: 1.</w:t>
        </w:r>
        <w:r w:rsidR="008229ED" w:rsidDel="00331F5C">
          <w:rPr>
            <w:rFonts w:ascii="Roboto" w:hAnsi="Roboto"/>
            <w:sz w:val="22"/>
            <w:szCs w:val="22"/>
            <w:lang w:val="en-US"/>
          </w:rPr>
          <w:t>2</w:t>
        </w:r>
        <w:r w:rsidRPr="00431AEB" w:rsidDel="00331F5C">
          <w:rPr>
            <w:rFonts w:ascii="Roboto" w:hAnsi="Roboto"/>
            <w:sz w:val="22"/>
            <w:szCs w:val="22"/>
            <w:lang w:val="en-US"/>
          </w:rPr>
          <w:t>1 to 1.</w:t>
        </w:r>
        <w:r w:rsidR="008229ED" w:rsidDel="00331F5C">
          <w:rPr>
            <w:rFonts w:ascii="Roboto" w:hAnsi="Roboto"/>
            <w:sz w:val="22"/>
            <w:szCs w:val="22"/>
            <w:lang w:val="en-US"/>
          </w:rPr>
          <w:t>51</w:t>
        </w:r>
        <w:r w:rsidRPr="00431AEB" w:rsidDel="00331F5C">
          <w:rPr>
            <w:rFonts w:ascii="Roboto" w:hAnsi="Roboto"/>
            <w:sz w:val="22"/>
            <w:szCs w:val="22"/>
            <w:lang w:val="en-US"/>
          </w:rPr>
          <w:t>])</w:t>
        </w:r>
        <w:r w:rsidR="00083068" w:rsidDel="00331F5C">
          <w:rPr>
            <w:rFonts w:ascii="Roboto" w:hAnsi="Roboto"/>
            <w:sz w:val="22"/>
            <w:szCs w:val="22"/>
            <w:lang w:val="en-US"/>
          </w:rPr>
          <w:t xml:space="preserve">. The corresponding </w:t>
        </w:r>
        <w:r w:rsidDel="00331F5C">
          <w:rPr>
            <w:rFonts w:ascii="Roboto" w:hAnsi="Roboto"/>
            <w:sz w:val="22"/>
            <w:szCs w:val="22"/>
            <w:lang w:val="en-US"/>
          </w:rPr>
          <w:t xml:space="preserve">hazard ratio </w:t>
        </w:r>
        <w:r w:rsidR="00083068" w:rsidDel="00331F5C">
          <w:rPr>
            <w:rFonts w:ascii="Roboto" w:hAnsi="Roboto"/>
            <w:sz w:val="22"/>
            <w:szCs w:val="22"/>
            <w:lang w:val="en-US"/>
          </w:rPr>
          <w:t>was</w:t>
        </w:r>
        <w:r w:rsidDel="00331F5C">
          <w:rPr>
            <w:rFonts w:ascii="Roboto" w:hAnsi="Roboto"/>
            <w:sz w:val="22"/>
            <w:szCs w:val="22"/>
            <w:lang w:val="en-US"/>
          </w:rPr>
          <w:t xml:space="preserve"> 1.</w:t>
        </w:r>
        <w:r w:rsidR="00000F06" w:rsidDel="00331F5C">
          <w:rPr>
            <w:rFonts w:ascii="Roboto" w:hAnsi="Roboto"/>
            <w:sz w:val="22"/>
            <w:szCs w:val="22"/>
            <w:lang w:val="en-US"/>
          </w:rPr>
          <w:t>52</w:t>
        </w:r>
        <w:r w:rsidDel="00331F5C">
          <w:rPr>
            <w:rFonts w:ascii="Roboto" w:hAnsi="Roboto"/>
            <w:sz w:val="22"/>
            <w:szCs w:val="22"/>
            <w:lang w:val="en-US"/>
          </w:rPr>
          <w:t xml:space="preserve"> (CI: 1.2</w:t>
        </w:r>
        <w:r w:rsidR="00000F06" w:rsidDel="00331F5C">
          <w:rPr>
            <w:rFonts w:ascii="Roboto" w:hAnsi="Roboto"/>
            <w:sz w:val="22"/>
            <w:szCs w:val="22"/>
            <w:lang w:val="en-US"/>
          </w:rPr>
          <w:t>9</w:t>
        </w:r>
        <w:r w:rsidDel="00331F5C">
          <w:rPr>
            <w:rFonts w:ascii="Roboto" w:hAnsi="Roboto"/>
            <w:sz w:val="22"/>
            <w:szCs w:val="22"/>
            <w:lang w:val="en-US"/>
          </w:rPr>
          <w:t xml:space="preserve"> to 1.</w:t>
        </w:r>
        <w:r w:rsidR="00000F06" w:rsidDel="00331F5C">
          <w:rPr>
            <w:rFonts w:ascii="Roboto" w:hAnsi="Roboto"/>
            <w:sz w:val="22"/>
            <w:szCs w:val="22"/>
            <w:lang w:val="en-US"/>
          </w:rPr>
          <w:t>80</w:t>
        </w:r>
        <w:r w:rsidDel="00331F5C">
          <w:rPr>
            <w:rFonts w:ascii="Roboto" w:hAnsi="Roboto"/>
            <w:sz w:val="22"/>
            <w:szCs w:val="22"/>
            <w:lang w:val="en-US"/>
          </w:rPr>
          <w:t>, p &lt;0.001) using age as the timescale, left-truncated at first SHaRe visit</w:t>
        </w:r>
        <w:r w:rsidRPr="003A41F5" w:rsidDel="00331F5C">
          <w:rPr>
            <w:rFonts w:ascii="Roboto" w:hAnsi="Roboto"/>
            <w:sz w:val="22"/>
            <w:szCs w:val="22"/>
            <w:lang w:val="en-US"/>
          </w:rPr>
          <w:t xml:space="preserve">. </w:t>
        </w:r>
      </w:moveFrom>
      <w:moveFromRangeEnd w:id="39"/>
      <w:del w:id="41" w:author="Christoffer Vissing" w:date="2025-06-12T14:40:00Z" w16du:dateUtc="2025-06-12T12:40:00Z">
        <w:r w:rsidR="00273F2D" w:rsidDel="00525F75">
          <w:rPr>
            <w:rFonts w:ascii="Roboto" w:hAnsi="Roboto"/>
            <w:sz w:val="22"/>
            <w:szCs w:val="22"/>
            <w:lang w:val="en-US"/>
          </w:rPr>
          <w:delText>C</w:delText>
        </w:r>
      </w:del>
      <w:r w:rsidRPr="00DF613E">
        <w:rPr>
          <w:rFonts w:ascii="Roboto" w:hAnsi="Roboto"/>
          <w:sz w:val="22"/>
          <w:szCs w:val="22"/>
          <w:lang w:val="en-US"/>
        </w:rPr>
        <w:t>auses of death</w:t>
      </w:r>
      <w:r w:rsidR="00273F2D">
        <w:rPr>
          <w:rFonts w:ascii="Roboto" w:hAnsi="Roboto"/>
          <w:sz w:val="22"/>
          <w:szCs w:val="22"/>
          <w:lang w:val="en-US"/>
        </w:rPr>
        <w:t xml:space="preserve"> </w:t>
      </w:r>
      <w:ins w:id="42" w:author="Christoffer Vissing" w:date="2025-06-12T14:40:00Z" w16du:dateUtc="2025-06-12T12:40:00Z">
        <w:r w:rsidR="00525F75">
          <w:rPr>
            <w:rFonts w:ascii="Roboto" w:hAnsi="Roboto"/>
            <w:sz w:val="22"/>
            <w:szCs w:val="22"/>
            <w:lang w:val="en-US"/>
          </w:rPr>
          <w:t xml:space="preserve">differed </w:t>
        </w:r>
      </w:ins>
      <w:ins w:id="43" w:author="Christoffer Vissing" w:date="2025-06-12T14:41:00Z" w16du:dateUtc="2025-06-12T12:41:00Z">
        <w:r w:rsidR="00525F75">
          <w:rPr>
            <w:rFonts w:ascii="Roboto" w:hAnsi="Roboto"/>
            <w:sz w:val="22"/>
            <w:szCs w:val="22"/>
            <w:lang w:val="en-US"/>
          </w:rPr>
          <w:t>markedly between groups</w:t>
        </w:r>
      </w:ins>
      <w:del w:id="44" w:author="Christoffer Vissing" w:date="2025-06-12T14:41:00Z" w16du:dateUtc="2025-06-12T12:41:00Z">
        <w:r w:rsidR="00273F2D" w:rsidDel="00525F75">
          <w:rPr>
            <w:rFonts w:ascii="Roboto" w:hAnsi="Roboto"/>
            <w:sz w:val="22"/>
            <w:szCs w:val="22"/>
            <w:lang w:val="en-US"/>
          </w:rPr>
          <w:delText>are summarized in</w:delText>
        </w:r>
      </w:del>
      <w:r w:rsidR="00273F2D">
        <w:rPr>
          <w:rFonts w:ascii="Roboto" w:hAnsi="Roboto"/>
          <w:sz w:val="22"/>
          <w:szCs w:val="22"/>
          <w:lang w:val="en-US"/>
        </w:rPr>
        <w:t xml:space="preserve"> </w:t>
      </w:r>
      <w:ins w:id="45" w:author="Christoffer Vissing" w:date="2025-06-12T14:41:00Z" w16du:dateUtc="2025-06-12T12:41:00Z">
        <w:r w:rsidR="00525F75">
          <w:rPr>
            <w:rFonts w:ascii="Roboto" w:hAnsi="Roboto"/>
            <w:sz w:val="22"/>
            <w:szCs w:val="22"/>
            <w:lang w:val="en-US"/>
          </w:rPr>
          <w:t>(</w:t>
        </w:r>
      </w:ins>
      <w:r w:rsidR="00273F2D">
        <w:rPr>
          <w:rFonts w:ascii="Roboto" w:hAnsi="Roboto"/>
          <w:b/>
          <w:bCs/>
          <w:sz w:val="22"/>
          <w:szCs w:val="22"/>
          <w:lang w:val="en-US"/>
        </w:rPr>
        <w:t>Table 2</w:t>
      </w:r>
      <w:ins w:id="46" w:author="Christoffer Vissing" w:date="2025-06-12T14:41:00Z" w16du:dateUtc="2025-06-12T12:41:00Z">
        <w:r w:rsidR="00525F75">
          <w:rPr>
            <w:rFonts w:ascii="Roboto" w:hAnsi="Roboto"/>
            <w:sz w:val="22"/>
            <w:szCs w:val="22"/>
            <w:lang w:val="en-US"/>
          </w:rPr>
          <w:t>)</w:t>
        </w:r>
      </w:ins>
      <w:r w:rsidRPr="00DF613E">
        <w:rPr>
          <w:rFonts w:ascii="Roboto" w:hAnsi="Roboto"/>
          <w:sz w:val="22"/>
          <w:szCs w:val="22"/>
          <w:lang w:val="en-US"/>
        </w:rPr>
        <w:t>.</w:t>
      </w:r>
      <w:r w:rsidR="00273F2D">
        <w:rPr>
          <w:rFonts w:ascii="Roboto" w:hAnsi="Roboto"/>
          <w:sz w:val="22"/>
          <w:szCs w:val="22"/>
          <w:lang w:val="en-US"/>
        </w:rPr>
        <w:t xml:space="preserve"> C</w:t>
      </w:r>
      <w:r w:rsidR="00DE0059">
        <w:rPr>
          <w:rFonts w:ascii="Roboto" w:hAnsi="Roboto"/>
          <w:sz w:val="22"/>
          <w:szCs w:val="22"/>
          <w:lang w:val="en-US"/>
        </w:rPr>
        <w:t xml:space="preserve">ardiovascular mortality </w:t>
      </w:r>
      <w:del w:id="47" w:author="Christoffer Vissing" w:date="2025-06-12T14:41:00Z" w16du:dateUtc="2025-06-12T12:41:00Z">
        <w:r w:rsidR="00DE0059" w:rsidDel="00525F75">
          <w:rPr>
            <w:rFonts w:ascii="Roboto" w:hAnsi="Roboto"/>
            <w:sz w:val="22"/>
            <w:szCs w:val="22"/>
            <w:lang w:val="en-US"/>
          </w:rPr>
          <w:delText xml:space="preserve">was significantly higher in sarcomeric </w:delText>
        </w:r>
        <w:r w:rsidR="002A706E" w:rsidDel="00525F75">
          <w:rPr>
            <w:rFonts w:ascii="Roboto" w:hAnsi="Roboto"/>
            <w:sz w:val="22"/>
            <w:szCs w:val="22"/>
            <w:lang w:val="en-US"/>
          </w:rPr>
          <w:delText xml:space="preserve">, </w:delText>
        </w:r>
        <w:r w:rsidR="00DA0C00" w:rsidDel="00525F75">
          <w:rPr>
            <w:rFonts w:ascii="Roboto" w:hAnsi="Roboto"/>
            <w:sz w:val="22"/>
            <w:szCs w:val="22"/>
            <w:lang w:val="en-US"/>
          </w:rPr>
          <w:delText xml:space="preserve">with cardiovascular mortality </w:delText>
        </w:r>
      </w:del>
      <w:r w:rsidR="00DA0C00">
        <w:rPr>
          <w:rFonts w:ascii="Roboto" w:hAnsi="Roboto"/>
          <w:sz w:val="22"/>
          <w:szCs w:val="22"/>
          <w:lang w:val="en-US"/>
        </w:rPr>
        <w:t>account</w:t>
      </w:r>
      <w:ins w:id="48" w:author="Christoffer Vissing" w:date="2025-06-12T14:41:00Z" w16du:dateUtc="2025-06-12T12:41:00Z">
        <w:r w:rsidR="00525F75">
          <w:rPr>
            <w:rFonts w:ascii="Roboto" w:hAnsi="Roboto"/>
            <w:sz w:val="22"/>
            <w:szCs w:val="22"/>
            <w:lang w:val="en-US"/>
          </w:rPr>
          <w:t>ed</w:t>
        </w:r>
      </w:ins>
      <w:del w:id="49" w:author="Christoffer Vissing" w:date="2025-06-12T14:41:00Z" w16du:dateUtc="2025-06-12T12:41:00Z">
        <w:r w:rsidR="00DA0C00" w:rsidDel="00525F75">
          <w:rPr>
            <w:rFonts w:ascii="Roboto" w:hAnsi="Roboto"/>
            <w:sz w:val="22"/>
            <w:szCs w:val="22"/>
            <w:lang w:val="en-US"/>
          </w:rPr>
          <w:delText>ing</w:delText>
        </w:r>
      </w:del>
      <w:r w:rsidR="00DA0C00">
        <w:rPr>
          <w:rFonts w:ascii="Roboto" w:hAnsi="Roboto"/>
          <w:sz w:val="22"/>
          <w:szCs w:val="22"/>
          <w:lang w:val="en-US"/>
        </w:rPr>
        <w:t xml:space="preserve"> for 51% </w:t>
      </w:r>
      <w:r w:rsidR="002A706E">
        <w:rPr>
          <w:rFonts w:ascii="Roboto" w:hAnsi="Roboto"/>
          <w:sz w:val="22"/>
          <w:szCs w:val="22"/>
          <w:lang w:val="en-US"/>
        </w:rPr>
        <w:t>(n=162 of 320 deaths)</w:t>
      </w:r>
      <w:ins w:id="50" w:author="Christoffer Vissing" w:date="2025-06-12T14:42:00Z" w16du:dateUtc="2025-06-12T12:42:00Z">
        <w:r w:rsidR="00F13D6E">
          <w:rPr>
            <w:rFonts w:ascii="Roboto" w:hAnsi="Roboto"/>
            <w:sz w:val="22"/>
            <w:szCs w:val="22"/>
            <w:lang w:val="en-US"/>
          </w:rPr>
          <w:t xml:space="preserve"> of deaths in </w:t>
        </w:r>
        <w:proofErr w:type="spellStart"/>
        <w:r w:rsidR="00F13D6E">
          <w:rPr>
            <w:rFonts w:ascii="Roboto" w:hAnsi="Roboto"/>
            <w:sz w:val="22"/>
            <w:szCs w:val="22"/>
            <w:lang w:val="en-US"/>
          </w:rPr>
          <w:t>sarcomeric</w:t>
        </w:r>
        <w:proofErr w:type="spellEnd"/>
        <w:r w:rsidR="00F13D6E">
          <w:rPr>
            <w:rFonts w:ascii="Roboto" w:hAnsi="Roboto"/>
            <w:sz w:val="22"/>
            <w:szCs w:val="22"/>
            <w:lang w:val="en-US"/>
          </w:rPr>
          <w:t xml:space="preserve"> HCM, compared </w:t>
        </w:r>
      </w:ins>
      <w:del w:id="51" w:author="Christoffer Vissing" w:date="2025-06-12T14:42:00Z" w16du:dateUtc="2025-06-12T12:42:00Z">
        <w:r w:rsidR="002A706E" w:rsidDel="00F13D6E">
          <w:rPr>
            <w:rFonts w:ascii="Roboto" w:hAnsi="Roboto"/>
            <w:sz w:val="22"/>
            <w:szCs w:val="22"/>
            <w:lang w:val="en-US"/>
          </w:rPr>
          <w:delText xml:space="preserve"> </w:delText>
        </w:r>
        <w:r w:rsidR="00DA0C00" w:rsidDel="00F13D6E">
          <w:rPr>
            <w:rFonts w:ascii="Roboto" w:hAnsi="Roboto"/>
            <w:sz w:val="22"/>
            <w:szCs w:val="22"/>
            <w:lang w:val="en-US"/>
          </w:rPr>
          <w:delText>a</w:delText>
        </w:r>
      </w:del>
      <w:ins w:id="52" w:author="Christoffer Vissing" w:date="2025-06-12T14:42:00Z" w16du:dateUtc="2025-06-12T12:42:00Z">
        <w:r w:rsidR="00F13D6E">
          <w:rPr>
            <w:rFonts w:ascii="Roboto" w:hAnsi="Roboto"/>
            <w:sz w:val="22"/>
            <w:szCs w:val="22"/>
            <w:lang w:val="en-US"/>
          </w:rPr>
          <w:t>with</w:t>
        </w:r>
      </w:ins>
      <w:del w:id="53" w:author="Christoffer Vissing" w:date="2025-06-12T14:42:00Z" w16du:dateUtc="2025-06-12T12:42:00Z">
        <w:r w:rsidR="00DA0C00" w:rsidDel="00F13D6E">
          <w:rPr>
            <w:rFonts w:ascii="Roboto" w:hAnsi="Roboto"/>
            <w:sz w:val="22"/>
            <w:szCs w:val="22"/>
            <w:lang w:val="en-US"/>
          </w:rPr>
          <w:delText>nd</w:delText>
        </w:r>
      </w:del>
      <w:r w:rsidR="00DA0C00">
        <w:rPr>
          <w:rFonts w:ascii="Roboto" w:hAnsi="Roboto"/>
          <w:sz w:val="22"/>
          <w:szCs w:val="22"/>
          <w:lang w:val="en-US"/>
        </w:rPr>
        <w:t xml:space="preserve"> 2</w:t>
      </w:r>
      <w:r w:rsidR="00CC0733">
        <w:rPr>
          <w:rFonts w:ascii="Roboto" w:hAnsi="Roboto"/>
          <w:sz w:val="22"/>
          <w:szCs w:val="22"/>
          <w:lang w:val="en-US"/>
        </w:rPr>
        <w:t>4</w:t>
      </w:r>
      <w:r w:rsidR="00DA0C00">
        <w:rPr>
          <w:rFonts w:ascii="Roboto" w:hAnsi="Roboto"/>
          <w:sz w:val="22"/>
          <w:szCs w:val="22"/>
          <w:lang w:val="en-US"/>
        </w:rPr>
        <w:t>%</w:t>
      </w:r>
      <w:r w:rsidR="002A706E">
        <w:rPr>
          <w:rFonts w:ascii="Roboto" w:hAnsi="Roboto"/>
          <w:sz w:val="22"/>
          <w:szCs w:val="22"/>
          <w:lang w:val="en-US"/>
        </w:rPr>
        <w:t xml:space="preserve"> (n=67 of</w:t>
      </w:r>
      <w:r w:rsidR="00CC0733">
        <w:rPr>
          <w:rFonts w:ascii="Roboto" w:hAnsi="Roboto"/>
          <w:sz w:val="22"/>
          <w:szCs w:val="22"/>
          <w:lang w:val="en-US"/>
        </w:rPr>
        <w:t xml:space="preserve"> </w:t>
      </w:r>
      <w:r w:rsidR="002A706E">
        <w:rPr>
          <w:rFonts w:ascii="Roboto" w:hAnsi="Roboto"/>
          <w:sz w:val="22"/>
          <w:szCs w:val="22"/>
          <w:lang w:val="en-US"/>
        </w:rPr>
        <w:t>285 deaths)</w:t>
      </w:r>
      <w:r w:rsidR="00DA0C00">
        <w:rPr>
          <w:rFonts w:ascii="Roboto" w:hAnsi="Roboto"/>
          <w:sz w:val="22"/>
          <w:szCs w:val="22"/>
          <w:lang w:val="en-US"/>
        </w:rPr>
        <w:t xml:space="preserve"> </w:t>
      </w:r>
      <w:del w:id="54" w:author="Christoffer Vissing" w:date="2025-06-12T15:01:00Z" w16du:dateUtc="2025-06-12T13:01:00Z">
        <w:r w:rsidR="00DA0C00" w:rsidDel="00C0357B">
          <w:rPr>
            <w:rFonts w:ascii="Roboto" w:hAnsi="Roboto"/>
            <w:sz w:val="22"/>
            <w:szCs w:val="22"/>
            <w:lang w:val="en-US"/>
          </w:rPr>
          <w:delText xml:space="preserve">of deaths </w:delText>
        </w:r>
      </w:del>
      <w:r w:rsidR="00DA0C00">
        <w:rPr>
          <w:rFonts w:ascii="Roboto" w:hAnsi="Roboto"/>
          <w:sz w:val="22"/>
          <w:szCs w:val="22"/>
          <w:lang w:val="en-US"/>
        </w:rPr>
        <w:t xml:space="preserve">in </w:t>
      </w:r>
      <w:del w:id="55" w:author="Christoffer Vissing" w:date="2025-06-12T14:42:00Z" w16du:dateUtc="2025-06-12T12:42:00Z">
        <w:r w:rsidR="00DA0C00" w:rsidDel="00F13D6E">
          <w:rPr>
            <w:rFonts w:ascii="Roboto" w:hAnsi="Roboto"/>
            <w:sz w:val="22"/>
            <w:szCs w:val="22"/>
            <w:lang w:val="en-US"/>
          </w:rPr>
          <w:delText xml:space="preserve">the </w:delText>
        </w:r>
      </w:del>
      <w:ins w:id="56" w:author="Christoffer Vissing" w:date="2025-06-12T14:42:00Z" w16du:dateUtc="2025-06-12T12:42:00Z">
        <w:r w:rsidR="00F13D6E">
          <w:rPr>
            <w:rFonts w:ascii="Roboto" w:hAnsi="Roboto"/>
            <w:sz w:val="22"/>
            <w:szCs w:val="22"/>
            <w:lang w:val="en-US"/>
          </w:rPr>
          <w:t>non-</w:t>
        </w:r>
        <w:proofErr w:type="spellStart"/>
        <w:r w:rsidR="00F13D6E">
          <w:rPr>
            <w:rFonts w:ascii="Roboto" w:hAnsi="Roboto"/>
            <w:sz w:val="22"/>
            <w:szCs w:val="22"/>
            <w:lang w:val="en-US"/>
          </w:rPr>
          <w:t>sarcomeric</w:t>
        </w:r>
        <w:proofErr w:type="spellEnd"/>
        <w:r w:rsidR="00F13D6E">
          <w:rPr>
            <w:rFonts w:ascii="Roboto" w:hAnsi="Roboto"/>
            <w:sz w:val="22"/>
            <w:szCs w:val="22"/>
            <w:lang w:val="en-US"/>
          </w:rPr>
          <w:t xml:space="preserve"> HCM</w:t>
        </w:r>
      </w:ins>
      <w:del w:id="57" w:author="Christoffer Vissing" w:date="2025-06-12T14:42:00Z" w16du:dateUtc="2025-06-12T12:42:00Z">
        <w:r w:rsidR="00DA0C00" w:rsidDel="00F13D6E">
          <w:rPr>
            <w:rFonts w:ascii="Roboto" w:hAnsi="Roboto"/>
            <w:sz w:val="22"/>
            <w:szCs w:val="22"/>
            <w:lang w:val="en-US"/>
          </w:rPr>
          <w:delText>two groups</w:delText>
        </w:r>
        <w:r w:rsidR="00273F2D" w:rsidDel="00F13D6E">
          <w:rPr>
            <w:rFonts w:ascii="Roboto" w:hAnsi="Roboto"/>
            <w:sz w:val="22"/>
            <w:szCs w:val="22"/>
            <w:lang w:val="en-US"/>
          </w:rPr>
          <w:delText>,</w:delText>
        </w:r>
        <w:r w:rsidR="00DA0C00" w:rsidDel="00F13D6E">
          <w:rPr>
            <w:rFonts w:ascii="Roboto" w:hAnsi="Roboto"/>
            <w:sz w:val="22"/>
            <w:szCs w:val="22"/>
            <w:lang w:val="en-US"/>
          </w:rPr>
          <w:delText xml:space="preserve"> respectively</w:delText>
        </w:r>
      </w:del>
      <w:r w:rsidR="00DA0C00">
        <w:rPr>
          <w:rFonts w:ascii="Roboto" w:hAnsi="Roboto"/>
          <w:sz w:val="22"/>
          <w:szCs w:val="22"/>
          <w:lang w:val="en-US"/>
        </w:rPr>
        <w:t>.</w:t>
      </w:r>
      <w:r w:rsidRPr="00DF613E">
        <w:rPr>
          <w:rFonts w:ascii="Roboto" w:hAnsi="Roboto"/>
          <w:sz w:val="22"/>
          <w:szCs w:val="22"/>
          <w:lang w:val="en-US"/>
        </w:rPr>
        <w:t xml:space="preserve"> Patients with sarcomeric HCM were more likely to </w:t>
      </w:r>
      <w:r w:rsidRPr="00DF613E">
        <w:rPr>
          <w:rFonts w:ascii="Roboto" w:hAnsi="Roboto"/>
          <w:sz w:val="22"/>
          <w:szCs w:val="22"/>
          <w:lang w:val="en-US"/>
        </w:rPr>
        <w:lastRenderedPageBreak/>
        <w:t>die from sudden cardiac death (</w:t>
      </w:r>
      <w:r w:rsidR="00A21E2B">
        <w:rPr>
          <w:rFonts w:ascii="Roboto" w:hAnsi="Roboto"/>
          <w:sz w:val="22"/>
          <w:szCs w:val="22"/>
          <w:lang w:val="en-US"/>
        </w:rPr>
        <w:t>20</w:t>
      </w:r>
      <w:r w:rsidRPr="00DF613E">
        <w:rPr>
          <w:rFonts w:ascii="Roboto" w:hAnsi="Roboto"/>
          <w:sz w:val="22"/>
          <w:szCs w:val="22"/>
          <w:lang w:val="en-US"/>
        </w:rPr>
        <w:t xml:space="preserve">% versus </w:t>
      </w:r>
      <w:r w:rsidR="00A21E2B">
        <w:rPr>
          <w:rFonts w:ascii="Roboto" w:hAnsi="Roboto"/>
          <w:sz w:val="22"/>
          <w:szCs w:val="22"/>
          <w:lang w:val="en-US"/>
        </w:rPr>
        <w:t>9</w:t>
      </w:r>
      <w:r w:rsidRPr="00DF613E">
        <w:rPr>
          <w:rFonts w:ascii="Roboto" w:hAnsi="Roboto"/>
          <w:sz w:val="22"/>
          <w:szCs w:val="22"/>
          <w:lang w:val="en-US"/>
        </w:rPr>
        <w:t>% of deaths</w:t>
      </w:r>
      <w:r w:rsidR="00A26A3F">
        <w:rPr>
          <w:rFonts w:ascii="Roboto" w:hAnsi="Roboto"/>
          <w:sz w:val="22"/>
          <w:szCs w:val="22"/>
          <w:lang w:val="en-US"/>
        </w:rPr>
        <w:t>, p&lt;0.001</w:t>
      </w:r>
      <w:r w:rsidRPr="00DF613E">
        <w:rPr>
          <w:rFonts w:ascii="Roboto" w:hAnsi="Roboto"/>
          <w:sz w:val="22"/>
          <w:szCs w:val="22"/>
          <w:lang w:val="en-US"/>
        </w:rPr>
        <w:t>) and heart failure (2</w:t>
      </w:r>
      <w:r w:rsidR="00A21E2B">
        <w:rPr>
          <w:rFonts w:ascii="Roboto" w:hAnsi="Roboto"/>
          <w:sz w:val="22"/>
          <w:szCs w:val="22"/>
          <w:lang w:val="en-US"/>
        </w:rPr>
        <w:t>5</w:t>
      </w:r>
      <w:r w:rsidRPr="00DF613E">
        <w:rPr>
          <w:rFonts w:ascii="Roboto" w:hAnsi="Roboto"/>
          <w:sz w:val="22"/>
          <w:szCs w:val="22"/>
          <w:lang w:val="en-US"/>
        </w:rPr>
        <w:t xml:space="preserve"> versu</w:t>
      </w:r>
      <w:r w:rsidRPr="0046574A">
        <w:rPr>
          <w:rFonts w:ascii="Roboto" w:hAnsi="Roboto"/>
          <w:sz w:val="22"/>
          <w:szCs w:val="22"/>
          <w:lang w:val="en-US"/>
        </w:rPr>
        <w:t xml:space="preserve">s </w:t>
      </w:r>
      <w:r w:rsidR="00A21E2B" w:rsidRPr="0046574A">
        <w:rPr>
          <w:rFonts w:ascii="Roboto" w:hAnsi="Roboto"/>
          <w:sz w:val="22"/>
          <w:szCs w:val="22"/>
          <w:lang w:val="en-US"/>
        </w:rPr>
        <w:t>8</w:t>
      </w:r>
      <w:r w:rsidRPr="0046574A">
        <w:rPr>
          <w:rFonts w:ascii="Roboto" w:hAnsi="Roboto"/>
          <w:sz w:val="22"/>
          <w:szCs w:val="22"/>
          <w:lang w:val="en-US"/>
        </w:rPr>
        <w:t>% of deaths</w:t>
      </w:r>
      <w:r w:rsidR="00A26A3F" w:rsidRPr="0046574A">
        <w:rPr>
          <w:rFonts w:ascii="Roboto" w:hAnsi="Roboto"/>
          <w:sz w:val="22"/>
          <w:szCs w:val="22"/>
          <w:lang w:val="en-US"/>
        </w:rPr>
        <w:t>, p&lt;0.001</w:t>
      </w:r>
      <w:r w:rsidRPr="0046574A">
        <w:rPr>
          <w:rFonts w:ascii="Roboto" w:hAnsi="Roboto"/>
          <w:sz w:val="22"/>
          <w:szCs w:val="22"/>
          <w:lang w:val="en-US"/>
        </w:rPr>
        <w:t xml:space="preserve">). Overall, </w:t>
      </w:r>
      <w:del w:id="58" w:author="Christoffer Vissing" w:date="2025-06-12T14:43:00Z" w16du:dateUtc="2025-06-12T12:43:00Z">
        <w:r w:rsidR="00EF2CA0" w:rsidRPr="0046574A" w:rsidDel="00F13D6E">
          <w:rPr>
            <w:rFonts w:ascii="Roboto" w:hAnsi="Roboto"/>
            <w:sz w:val="22"/>
            <w:szCs w:val="22"/>
            <w:lang w:val="en-US"/>
          </w:rPr>
          <w:delText xml:space="preserve">patients </w:delText>
        </w:r>
      </w:del>
      <w:ins w:id="59" w:author="Christoffer Vissing" w:date="2025-06-12T14:43:00Z" w16du:dateUtc="2025-06-12T12:43:00Z">
        <w:r w:rsidR="00F13D6E">
          <w:rPr>
            <w:rFonts w:ascii="Roboto" w:hAnsi="Roboto"/>
            <w:sz w:val="22"/>
            <w:szCs w:val="22"/>
            <w:lang w:val="en-US"/>
          </w:rPr>
          <w:t xml:space="preserve">the </w:t>
        </w:r>
      </w:ins>
      <w:ins w:id="60" w:author="Christoffer Vissing" w:date="2025-06-12T15:01:00Z" w16du:dateUtc="2025-06-12T13:01:00Z">
        <w:r w:rsidR="00C0357B">
          <w:rPr>
            <w:rFonts w:ascii="Roboto" w:hAnsi="Roboto"/>
            <w:sz w:val="22"/>
            <w:szCs w:val="22"/>
            <w:lang w:val="en-US"/>
          </w:rPr>
          <w:t>odds</w:t>
        </w:r>
      </w:ins>
      <w:ins w:id="61" w:author="Christoffer Vissing" w:date="2025-06-12T14:44:00Z" w16du:dateUtc="2025-06-12T12:44:00Z">
        <w:r w:rsidR="00F13D6E">
          <w:rPr>
            <w:rFonts w:ascii="Roboto" w:hAnsi="Roboto"/>
            <w:sz w:val="22"/>
            <w:szCs w:val="22"/>
            <w:lang w:val="en-US"/>
          </w:rPr>
          <w:t xml:space="preserve"> </w:t>
        </w:r>
      </w:ins>
      <w:del w:id="62" w:author="Christoffer Vissing" w:date="2025-06-12T14:43:00Z" w16du:dateUtc="2025-06-12T12:43:00Z">
        <w:r w:rsidR="00EF2CA0" w:rsidRPr="0046574A" w:rsidDel="00F13D6E">
          <w:rPr>
            <w:rFonts w:ascii="Roboto" w:hAnsi="Roboto"/>
            <w:sz w:val="22"/>
            <w:szCs w:val="22"/>
            <w:lang w:val="en-US"/>
          </w:rPr>
          <w:delText>with sarcomeric HCM had</w:delText>
        </w:r>
        <w:r w:rsidRPr="0046574A" w:rsidDel="00F13D6E">
          <w:rPr>
            <w:rFonts w:ascii="Roboto" w:hAnsi="Roboto"/>
            <w:sz w:val="22"/>
            <w:szCs w:val="22"/>
            <w:lang w:val="en-US"/>
          </w:rPr>
          <w:delText xml:space="preserve"> an odds ratio of 2</w:delText>
        </w:r>
        <w:r w:rsidR="0046574A" w:rsidRPr="00B7409A" w:rsidDel="00F13D6E">
          <w:rPr>
            <w:rFonts w:ascii="Roboto" w:hAnsi="Roboto"/>
            <w:sz w:val="22"/>
            <w:szCs w:val="22"/>
            <w:lang w:val="en-US"/>
          </w:rPr>
          <w:delText>.</w:delText>
        </w:r>
        <w:r w:rsidR="0046574A" w:rsidRPr="0046574A" w:rsidDel="00F13D6E">
          <w:rPr>
            <w:rFonts w:ascii="Roboto" w:hAnsi="Roboto"/>
            <w:sz w:val="22"/>
            <w:szCs w:val="22"/>
            <w:lang w:val="en-US"/>
          </w:rPr>
          <w:delText>51</w:delText>
        </w:r>
        <w:r w:rsidRPr="0046574A" w:rsidDel="00F13D6E">
          <w:rPr>
            <w:rFonts w:ascii="Roboto" w:hAnsi="Roboto"/>
            <w:sz w:val="22"/>
            <w:szCs w:val="22"/>
            <w:lang w:val="en-US"/>
          </w:rPr>
          <w:delText>(CI</w:delText>
        </w:r>
        <w:r w:rsidRPr="00DF613E" w:rsidDel="00F13D6E">
          <w:rPr>
            <w:rFonts w:ascii="Roboto" w:hAnsi="Roboto"/>
            <w:sz w:val="22"/>
            <w:szCs w:val="22"/>
            <w:lang w:val="en-US"/>
          </w:rPr>
          <w:delText xml:space="preserve">: </w:delText>
        </w:r>
        <w:r w:rsidR="0046574A" w:rsidDel="00F13D6E">
          <w:rPr>
            <w:rFonts w:ascii="Roboto" w:hAnsi="Roboto"/>
            <w:sz w:val="22"/>
            <w:szCs w:val="22"/>
            <w:lang w:val="en-US"/>
          </w:rPr>
          <w:delText>1</w:delText>
        </w:r>
        <w:r w:rsidRPr="00DF613E" w:rsidDel="00F13D6E">
          <w:rPr>
            <w:rFonts w:ascii="Roboto" w:hAnsi="Roboto"/>
            <w:sz w:val="22"/>
            <w:szCs w:val="22"/>
            <w:lang w:val="en-US"/>
          </w:rPr>
          <w:delText>.</w:delText>
        </w:r>
        <w:r w:rsidR="0046574A" w:rsidDel="00F13D6E">
          <w:rPr>
            <w:rFonts w:ascii="Roboto" w:hAnsi="Roboto"/>
            <w:sz w:val="22"/>
            <w:szCs w:val="22"/>
            <w:lang w:val="en-US"/>
          </w:rPr>
          <w:delText>86</w:delText>
        </w:r>
        <w:r w:rsidRPr="00DF613E" w:rsidDel="00F13D6E">
          <w:rPr>
            <w:rFonts w:ascii="Roboto" w:hAnsi="Roboto"/>
            <w:sz w:val="22"/>
            <w:szCs w:val="22"/>
            <w:lang w:val="en-US"/>
          </w:rPr>
          <w:delText xml:space="preserve"> to </w:delText>
        </w:r>
        <w:r w:rsidR="0046574A" w:rsidDel="00F13D6E">
          <w:rPr>
            <w:rFonts w:ascii="Roboto" w:hAnsi="Roboto"/>
            <w:sz w:val="22"/>
            <w:szCs w:val="22"/>
            <w:lang w:val="en-US"/>
          </w:rPr>
          <w:delText>3</w:delText>
        </w:r>
        <w:r w:rsidRPr="00DF613E" w:rsidDel="00F13D6E">
          <w:rPr>
            <w:rFonts w:ascii="Roboto" w:hAnsi="Roboto"/>
            <w:sz w:val="22"/>
            <w:szCs w:val="22"/>
            <w:lang w:val="en-US"/>
          </w:rPr>
          <w:delText>.</w:delText>
        </w:r>
        <w:r w:rsidR="0046574A" w:rsidDel="00F13D6E">
          <w:rPr>
            <w:rFonts w:ascii="Roboto" w:hAnsi="Roboto"/>
            <w:sz w:val="22"/>
            <w:szCs w:val="22"/>
            <w:lang w:val="en-US"/>
          </w:rPr>
          <w:delText>44</w:delText>
        </w:r>
        <w:r w:rsidRPr="00DF613E" w:rsidDel="00F13D6E">
          <w:rPr>
            <w:rFonts w:ascii="Roboto" w:hAnsi="Roboto"/>
            <w:sz w:val="22"/>
            <w:szCs w:val="22"/>
            <w:lang w:val="en-US"/>
          </w:rPr>
          <w:delText xml:space="preserve">, p&lt;0.001) </w:delText>
        </w:r>
      </w:del>
      <w:r w:rsidRPr="00DF613E">
        <w:rPr>
          <w:rFonts w:ascii="Roboto" w:hAnsi="Roboto"/>
          <w:sz w:val="22"/>
          <w:szCs w:val="22"/>
          <w:lang w:val="en-US"/>
        </w:rPr>
        <w:t>of dying of either heart failure</w:t>
      </w:r>
      <w:r w:rsidR="0046574A">
        <w:rPr>
          <w:rFonts w:ascii="Roboto" w:hAnsi="Roboto"/>
          <w:sz w:val="22"/>
          <w:szCs w:val="22"/>
          <w:lang w:val="en-US"/>
        </w:rPr>
        <w:t>,</w:t>
      </w:r>
      <w:r w:rsidRPr="00DF613E">
        <w:rPr>
          <w:rFonts w:ascii="Roboto" w:hAnsi="Roboto"/>
          <w:sz w:val="22"/>
          <w:szCs w:val="22"/>
          <w:lang w:val="en-US"/>
        </w:rPr>
        <w:t xml:space="preserve"> sudden cardiac death</w:t>
      </w:r>
      <w:r w:rsidR="0046574A">
        <w:rPr>
          <w:rFonts w:ascii="Roboto" w:hAnsi="Roboto"/>
          <w:sz w:val="22"/>
          <w:szCs w:val="22"/>
          <w:lang w:val="en-US"/>
        </w:rPr>
        <w:t xml:space="preserve"> or stroke</w:t>
      </w:r>
      <w:ins w:id="63" w:author="Christoffer Vissing" w:date="2025-06-12T14:44:00Z" w16du:dateUtc="2025-06-12T12:44:00Z">
        <w:r w:rsidR="00F13D6E">
          <w:rPr>
            <w:rFonts w:ascii="Roboto" w:hAnsi="Roboto"/>
            <w:sz w:val="22"/>
            <w:szCs w:val="22"/>
            <w:lang w:val="en-US"/>
          </w:rPr>
          <w:t xml:space="preserve"> was </w:t>
        </w:r>
        <w:r w:rsidR="00F13D6E" w:rsidRPr="0046574A">
          <w:rPr>
            <w:rFonts w:ascii="Roboto" w:hAnsi="Roboto"/>
            <w:sz w:val="22"/>
            <w:szCs w:val="22"/>
            <w:lang w:val="en-US"/>
          </w:rPr>
          <w:t>2</w:t>
        </w:r>
        <w:r w:rsidR="00F13D6E" w:rsidRPr="00B7409A">
          <w:rPr>
            <w:rFonts w:ascii="Roboto" w:hAnsi="Roboto"/>
            <w:sz w:val="22"/>
            <w:szCs w:val="22"/>
            <w:lang w:val="en-US"/>
          </w:rPr>
          <w:t>.</w:t>
        </w:r>
        <w:r w:rsidR="00F13D6E" w:rsidRPr="0046574A">
          <w:rPr>
            <w:rFonts w:ascii="Roboto" w:hAnsi="Roboto"/>
            <w:sz w:val="22"/>
            <w:szCs w:val="22"/>
            <w:lang w:val="en-US"/>
          </w:rPr>
          <w:t>51</w:t>
        </w:r>
      </w:ins>
      <w:ins w:id="64" w:author="Christoffer Vissing" w:date="2025-06-12T15:01:00Z" w16du:dateUtc="2025-06-12T13:01:00Z">
        <w:r w:rsidR="00C0357B">
          <w:rPr>
            <w:rFonts w:ascii="Roboto" w:hAnsi="Roboto"/>
            <w:sz w:val="22"/>
            <w:szCs w:val="22"/>
            <w:lang w:val="en-US"/>
          </w:rPr>
          <w:t xml:space="preserve"> times high</w:t>
        </w:r>
      </w:ins>
      <w:ins w:id="65" w:author="Christoffer Vissing" w:date="2025-06-12T15:02:00Z" w16du:dateUtc="2025-06-12T13:02:00Z">
        <w:r w:rsidR="00C0357B">
          <w:rPr>
            <w:rFonts w:ascii="Roboto" w:hAnsi="Roboto"/>
            <w:sz w:val="22"/>
            <w:szCs w:val="22"/>
            <w:lang w:val="en-US"/>
          </w:rPr>
          <w:t>er</w:t>
        </w:r>
      </w:ins>
      <w:ins w:id="66" w:author="Christoffer Vissing" w:date="2025-06-12T14:45:00Z" w16du:dateUtc="2025-06-12T12:45:00Z">
        <w:r w:rsidR="00F13D6E">
          <w:rPr>
            <w:rFonts w:ascii="Roboto" w:hAnsi="Roboto"/>
            <w:sz w:val="22"/>
            <w:szCs w:val="22"/>
            <w:lang w:val="en-US"/>
          </w:rPr>
          <w:t xml:space="preserve"> </w:t>
        </w:r>
      </w:ins>
      <w:ins w:id="67" w:author="Christoffer Vissing" w:date="2025-06-12T14:44:00Z" w16du:dateUtc="2025-06-12T12:44:00Z">
        <w:r w:rsidR="00F13D6E" w:rsidRPr="0046574A">
          <w:rPr>
            <w:rFonts w:ascii="Roboto" w:hAnsi="Roboto"/>
            <w:sz w:val="22"/>
            <w:szCs w:val="22"/>
            <w:lang w:val="en-US"/>
          </w:rPr>
          <w:t>(CI</w:t>
        </w:r>
        <w:r w:rsidR="00F13D6E" w:rsidRPr="00DF613E">
          <w:rPr>
            <w:rFonts w:ascii="Roboto" w:hAnsi="Roboto"/>
            <w:sz w:val="22"/>
            <w:szCs w:val="22"/>
            <w:lang w:val="en-US"/>
          </w:rPr>
          <w:t xml:space="preserve">: </w:t>
        </w:r>
        <w:r w:rsidR="00F13D6E">
          <w:rPr>
            <w:rFonts w:ascii="Roboto" w:hAnsi="Roboto"/>
            <w:sz w:val="22"/>
            <w:szCs w:val="22"/>
            <w:lang w:val="en-US"/>
          </w:rPr>
          <w:t>1</w:t>
        </w:r>
        <w:r w:rsidR="00F13D6E" w:rsidRPr="00DF613E">
          <w:rPr>
            <w:rFonts w:ascii="Roboto" w:hAnsi="Roboto"/>
            <w:sz w:val="22"/>
            <w:szCs w:val="22"/>
            <w:lang w:val="en-US"/>
          </w:rPr>
          <w:t>.</w:t>
        </w:r>
        <w:r w:rsidR="00F13D6E">
          <w:rPr>
            <w:rFonts w:ascii="Roboto" w:hAnsi="Roboto"/>
            <w:sz w:val="22"/>
            <w:szCs w:val="22"/>
            <w:lang w:val="en-US"/>
          </w:rPr>
          <w:t>86</w:t>
        </w:r>
        <w:r w:rsidR="00F13D6E" w:rsidRPr="00DF613E">
          <w:rPr>
            <w:rFonts w:ascii="Roboto" w:hAnsi="Roboto"/>
            <w:sz w:val="22"/>
            <w:szCs w:val="22"/>
            <w:lang w:val="en-US"/>
          </w:rPr>
          <w:t xml:space="preserve"> to </w:t>
        </w:r>
        <w:r w:rsidR="00F13D6E">
          <w:rPr>
            <w:rFonts w:ascii="Roboto" w:hAnsi="Roboto"/>
            <w:sz w:val="22"/>
            <w:szCs w:val="22"/>
            <w:lang w:val="en-US"/>
          </w:rPr>
          <w:t>3</w:t>
        </w:r>
        <w:r w:rsidR="00F13D6E" w:rsidRPr="00DF613E">
          <w:rPr>
            <w:rFonts w:ascii="Roboto" w:hAnsi="Roboto"/>
            <w:sz w:val="22"/>
            <w:szCs w:val="22"/>
            <w:lang w:val="en-US"/>
          </w:rPr>
          <w:t>.</w:t>
        </w:r>
        <w:r w:rsidR="00F13D6E">
          <w:rPr>
            <w:rFonts w:ascii="Roboto" w:hAnsi="Roboto"/>
            <w:sz w:val="22"/>
            <w:szCs w:val="22"/>
            <w:lang w:val="en-US"/>
          </w:rPr>
          <w:t>44</w:t>
        </w:r>
        <w:r w:rsidR="00F13D6E" w:rsidRPr="00DF613E">
          <w:rPr>
            <w:rFonts w:ascii="Roboto" w:hAnsi="Roboto"/>
            <w:sz w:val="22"/>
            <w:szCs w:val="22"/>
            <w:lang w:val="en-US"/>
          </w:rPr>
          <w:t>, p&lt;0.001)</w:t>
        </w:r>
      </w:ins>
      <w:ins w:id="68" w:author="Christoffer Vissing" w:date="2025-06-12T14:45:00Z" w16du:dateUtc="2025-06-12T12:45:00Z">
        <w:r w:rsidR="00F13D6E">
          <w:rPr>
            <w:rFonts w:ascii="Roboto" w:hAnsi="Roboto"/>
            <w:sz w:val="22"/>
            <w:szCs w:val="22"/>
            <w:lang w:val="en-US"/>
          </w:rPr>
          <w:t xml:space="preserve"> </w:t>
        </w:r>
      </w:ins>
      <w:ins w:id="69" w:author="Christoffer Vissing" w:date="2025-06-12T15:02:00Z" w16du:dateUtc="2025-06-12T13:02:00Z">
        <w:r w:rsidR="00C0357B">
          <w:rPr>
            <w:rFonts w:ascii="Roboto" w:hAnsi="Roboto"/>
            <w:sz w:val="22"/>
            <w:szCs w:val="22"/>
            <w:lang w:val="en-US"/>
          </w:rPr>
          <w:t>in</w:t>
        </w:r>
      </w:ins>
      <w:ins w:id="70" w:author="Christoffer Vissing" w:date="2025-06-12T14:45:00Z" w16du:dateUtc="2025-06-12T12:45:00Z">
        <w:r w:rsidR="00F13D6E">
          <w:rPr>
            <w:rFonts w:ascii="Roboto" w:hAnsi="Roboto"/>
            <w:sz w:val="22"/>
            <w:szCs w:val="22"/>
            <w:lang w:val="en-US"/>
          </w:rPr>
          <w:t xml:space="preserve"> </w:t>
        </w:r>
        <w:proofErr w:type="spellStart"/>
        <w:r w:rsidR="00F13D6E">
          <w:rPr>
            <w:rFonts w:ascii="Roboto" w:hAnsi="Roboto"/>
            <w:sz w:val="22"/>
            <w:szCs w:val="22"/>
            <w:lang w:val="en-US"/>
          </w:rPr>
          <w:t>sarcomeric</w:t>
        </w:r>
        <w:proofErr w:type="spellEnd"/>
        <w:r w:rsidR="00F13D6E">
          <w:rPr>
            <w:rFonts w:ascii="Roboto" w:hAnsi="Roboto"/>
            <w:sz w:val="22"/>
            <w:szCs w:val="22"/>
            <w:lang w:val="en-US"/>
          </w:rPr>
          <w:t xml:space="preserve"> HCM</w:t>
        </w:r>
      </w:ins>
      <w:r w:rsidR="001F1694">
        <w:rPr>
          <w:rFonts w:ascii="Roboto" w:hAnsi="Roboto"/>
          <w:sz w:val="22"/>
          <w:szCs w:val="22"/>
          <w:lang w:val="en-US"/>
        </w:rPr>
        <w:t xml:space="preserve">, compared </w:t>
      </w:r>
      <w:del w:id="71" w:author="Christoffer Vissing" w:date="2025-06-12T14:45:00Z" w16du:dateUtc="2025-06-12T12:45:00Z">
        <w:r w:rsidR="001F1694" w:rsidDel="00F13D6E">
          <w:rPr>
            <w:rFonts w:ascii="Roboto" w:hAnsi="Roboto"/>
            <w:sz w:val="22"/>
            <w:szCs w:val="22"/>
            <w:lang w:val="en-US"/>
          </w:rPr>
          <w:delText xml:space="preserve">with </w:delText>
        </w:r>
      </w:del>
      <w:del w:id="72" w:author="Christoffer Vissing" w:date="2025-06-12T15:02:00Z" w16du:dateUtc="2025-06-12T13:02:00Z">
        <w:r w:rsidR="001F1694" w:rsidDel="00C0357B">
          <w:rPr>
            <w:rFonts w:ascii="Roboto" w:hAnsi="Roboto"/>
            <w:sz w:val="22"/>
            <w:szCs w:val="22"/>
            <w:lang w:val="en-US"/>
          </w:rPr>
          <w:delText xml:space="preserve">patients </w:delText>
        </w:r>
      </w:del>
      <w:r w:rsidR="001F1694">
        <w:rPr>
          <w:rFonts w:ascii="Roboto" w:hAnsi="Roboto"/>
          <w:sz w:val="22"/>
          <w:szCs w:val="22"/>
          <w:lang w:val="en-US"/>
        </w:rPr>
        <w:t>with non-</w:t>
      </w:r>
      <w:proofErr w:type="spellStart"/>
      <w:r w:rsidR="001F1694">
        <w:rPr>
          <w:rFonts w:ascii="Roboto" w:hAnsi="Roboto"/>
          <w:sz w:val="22"/>
          <w:szCs w:val="22"/>
          <w:lang w:val="en-US"/>
        </w:rPr>
        <w:t>sarcomeric</w:t>
      </w:r>
      <w:proofErr w:type="spellEnd"/>
      <w:r w:rsidR="001F1694">
        <w:rPr>
          <w:rFonts w:ascii="Roboto" w:hAnsi="Roboto"/>
          <w:sz w:val="22"/>
          <w:szCs w:val="22"/>
          <w:lang w:val="en-US"/>
        </w:rPr>
        <w:t xml:space="preserve"> HCM</w:t>
      </w:r>
      <w:r w:rsidRPr="00DF613E">
        <w:rPr>
          <w:rFonts w:ascii="Roboto" w:hAnsi="Roboto"/>
          <w:sz w:val="22"/>
          <w:szCs w:val="22"/>
          <w:lang w:val="en-US"/>
        </w:rPr>
        <w:t xml:space="preserve">. </w:t>
      </w:r>
    </w:p>
    <w:p w14:paraId="2F98EF6F" w14:textId="102028E5" w:rsidR="00E0371F" w:rsidRDefault="00D35FAB" w:rsidP="00D35FAB">
      <w:pPr>
        <w:spacing w:line="480" w:lineRule="auto"/>
        <w:rPr>
          <w:ins w:id="73" w:author="Christoffer Vissing" w:date="2025-06-12T14:50:00Z" w16du:dateUtc="2025-06-12T12:50:00Z"/>
          <w:rFonts w:ascii="Roboto" w:hAnsi="Roboto"/>
          <w:sz w:val="22"/>
          <w:szCs w:val="22"/>
          <w:lang w:val="en-US"/>
        </w:rPr>
      </w:pPr>
      <w:r w:rsidRPr="00DF613E">
        <w:rPr>
          <w:rFonts w:ascii="Roboto" w:hAnsi="Roboto"/>
          <w:sz w:val="22"/>
          <w:szCs w:val="22"/>
          <w:lang w:val="en-US"/>
        </w:rPr>
        <w:t>The cumulative incidence</w:t>
      </w:r>
      <w:ins w:id="74" w:author="Christoffer Vissing" w:date="2025-06-12T14:46:00Z" w16du:dateUtc="2025-06-12T12:46:00Z">
        <w:r w:rsidR="00F13D6E">
          <w:rPr>
            <w:rFonts w:ascii="Roboto" w:hAnsi="Roboto"/>
            <w:sz w:val="22"/>
            <w:szCs w:val="22"/>
            <w:lang w:val="en-US"/>
          </w:rPr>
          <w:t xml:space="preserve"> and age-specific incidence</w:t>
        </w:r>
      </w:ins>
      <w:r w:rsidRPr="00DF613E">
        <w:rPr>
          <w:rFonts w:ascii="Roboto" w:hAnsi="Roboto"/>
          <w:sz w:val="22"/>
          <w:szCs w:val="22"/>
          <w:lang w:val="en-US"/>
        </w:rPr>
        <w:t xml:space="preserve"> of HCM-related death (heart failure, stroke or SCD)</w:t>
      </w:r>
      <w:ins w:id="75" w:author="Christoffer Vissing" w:date="2025-06-12T14:47:00Z" w16du:dateUtc="2025-06-12T12:47:00Z">
        <w:r w:rsidR="00F13D6E">
          <w:rPr>
            <w:rFonts w:ascii="Roboto" w:hAnsi="Roboto"/>
            <w:sz w:val="22"/>
            <w:szCs w:val="22"/>
            <w:lang w:val="en-US"/>
          </w:rPr>
          <w:t xml:space="preserve"> are </w:t>
        </w:r>
      </w:ins>
      <w:del w:id="76" w:author="Christoffer Vissing" w:date="2025-06-12T14:47:00Z" w16du:dateUtc="2025-06-12T12:47:00Z">
        <w:r w:rsidRPr="00DF613E" w:rsidDel="00F13D6E">
          <w:rPr>
            <w:rFonts w:ascii="Roboto" w:hAnsi="Roboto"/>
            <w:sz w:val="22"/>
            <w:szCs w:val="22"/>
            <w:lang w:val="en-US"/>
          </w:rPr>
          <w:delText xml:space="preserve">, from time of </w:delText>
        </w:r>
        <w:r w:rsidDel="00F13D6E">
          <w:rPr>
            <w:rFonts w:ascii="Roboto" w:hAnsi="Roboto"/>
            <w:sz w:val="22"/>
            <w:szCs w:val="22"/>
            <w:lang w:val="en-US"/>
          </w:rPr>
          <w:delText>first</w:delText>
        </w:r>
        <w:r w:rsidRPr="00DF613E" w:rsidDel="00F13D6E">
          <w:rPr>
            <w:rFonts w:ascii="Roboto" w:hAnsi="Roboto"/>
            <w:sz w:val="22"/>
            <w:szCs w:val="22"/>
            <w:lang w:val="en-US"/>
          </w:rPr>
          <w:delText xml:space="preserve"> SHaRe</w:delText>
        </w:r>
        <w:r w:rsidDel="00F13D6E">
          <w:rPr>
            <w:rFonts w:ascii="Roboto" w:hAnsi="Roboto"/>
            <w:sz w:val="22"/>
            <w:szCs w:val="22"/>
            <w:lang w:val="en-US"/>
          </w:rPr>
          <w:delText xml:space="preserve"> visit,</w:delText>
        </w:r>
        <w:r w:rsidRPr="00DF613E" w:rsidDel="00F13D6E">
          <w:rPr>
            <w:rFonts w:ascii="Roboto" w:hAnsi="Roboto"/>
            <w:sz w:val="22"/>
            <w:szCs w:val="22"/>
            <w:lang w:val="en-US"/>
          </w:rPr>
          <w:delText xml:space="preserve"> and the age-specific incidence of HCM-related</w:delText>
        </w:r>
        <w:r w:rsidR="00AC2A89" w:rsidDel="00F13D6E">
          <w:rPr>
            <w:rFonts w:ascii="Roboto" w:hAnsi="Roboto"/>
            <w:sz w:val="22"/>
            <w:szCs w:val="22"/>
            <w:lang w:val="en-US"/>
          </w:rPr>
          <w:delText xml:space="preserve"> </w:delText>
        </w:r>
        <w:r w:rsidRPr="00DF613E" w:rsidDel="00F13D6E">
          <w:rPr>
            <w:rFonts w:ascii="Roboto" w:hAnsi="Roboto"/>
            <w:sz w:val="22"/>
            <w:szCs w:val="22"/>
            <w:lang w:val="en-US"/>
          </w:rPr>
          <w:delText xml:space="preserve">death is </w:delText>
        </w:r>
      </w:del>
      <w:r w:rsidRPr="00DF613E">
        <w:rPr>
          <w:rFonts w:ascii="Roboto" w:hAnsi="Roboto"/>
          <w:sz w:val="22"/>
          <w:szCs w:val="22"/>
          <w:lang w:val="en-US"/>
        </w:rPr>
        <w:t xml:space="preserve">shown in </w:t>
      </w:r>
      <w:r w:rsidRPr="00DF613E">
        <w:rPr>
          <w:rFonts w:ascii="Roboto" w:hAnsi="Roboto"/>
          <w:b/>
          <w:bCs/>
          <w:sz w:val="22"/>
          <w:szCs w:val="22"/>
          <w:lang w:val="en-US"/>
        </w:rPr>
        <w:t xml:space="preserve">Figure </w:t>
      </w:r>
      <w:r w:rsidR="00CE073C">
        <w:rPr>
          <w:rFonts w:ascii="Roboto" w:hAnsi="Roboto"/>
          <w:b/>
          <w:bCs/>
          <w:sz w:val="22"/>
          <w:szCs w:val="22"/>
          <w:lang w:val="en-US"/>
        </w:rPr>
        <w:t>3</w:t>
      </w:r>
      <w:r w:rsidR="004614A4">
        <w:rPr>
          <w:rFonts w:ascii="Roboto" w:hAnsi="Roboto"/>
          <w:sz w:val="22"/>
          <w:szCs w:val="22"/>
          <w:lang w:val="en-US"/>
        </w:rPr>
        <w:t xml:space="preserve">. </w:t>
      </w:r>
      <w:r w:rsidRPr="00DF613E">
        <w:rPr>
          <w:rFonts w:ascii="Roboto" w:hAnsi="Roboto"/>
          <w:sz w:val="22"/>
          <w:szCs w:val="22"/>
          <w:lang w:val="en-US"/>
        </w:rPr>
        <w:t>Patients with sarcomeric HCM had a higher cumulative incidence of HCM-related death</w:t>
      </w:r>
      <w:r>
        <w:rPr>
          <w:rFonts w:ascii="Roboto" w:hAnsi="Roboto"/>
          <w:sz w:val="22"/>
          <w:szCs w:val="22"/>
          <w:lang w:val="en-US"/>
        </w:rPr>
        <w:t xml:space="preserve"> during follow-up</w:t>
      </w:r>
      <w:r w:rsidRPr="00DF613E">
        <w:rPr>
          <w:rFonts w:ascii="Roboto" w:hAnsi="Roboto"/>
          <w:sz w:val="22"/>
          <w:szCs w:val="22"/>
          <w:lang w:val="en-US"/>
        </w:rPr>
        <w:t xml:space="preserve"> (HR 1.</w:t>
      </w:r>
      <w:r w:rsidR="00000F06">
        <w:rPr>
          <w:rFonts w:ascii="Roboto" w:hAnsi="Roboto"/>
          <w:sz w:val="22"/>
          <w:szCs w:val="22"/>
          <w:lang w:val="en-US"/>
        </w:rPr>
        <w:t>61</w:t>
      </w:r>
      <w:r w:rsidRPr="00DF613E">
        <w:rPr>
          <w:rFonts w:ascii="Roboto" w:hAnsi="Roboto"/>
          <w:sz w:val="22"/>
          <w:szCs w:val="22"/>
          <w:lang w:val="en-US"/>
        </w:rPr>
        <w:t xml:space="preserve"> [CI: 1.</w:t>
      </w:r>
      <w:r w:rsidR="00000F06">
        <w:rPr>
          <w:rFonts w:ascii="Roboto" w:hAnsi="Roboto"/>
          <w:sz w:val="22"/>
          <w:szCs w:val="22"/>
          <w:lang w:val="en-US"/>
        </w:rPr>
        <w:t>18</w:t>
      </w:r>
      <w:r w:rsidRPr="00DF613E">
        <w:rPr>
          <w:rFonts w:ascii="Roboto" w:hAnsi="Roboto"/>
          <w:sz w:val="22"/>
          <w:szCs w:val="22"/>
          <w:lang w:val="en-US"/>
        </w:rPr>
        <w:t xml:space="preserve"> to 2.</w:t>
      </w:r>
      <w:r w:rsidR="00000F06">
        <w:rPr>
          <w:rFonts w:ascii="Roboto" w:hAnsi="Roboto"/>
          <w:sz w:val="22"/>
          <w:szCs w:val="22"/>
          <w:lang w:val="en-US"/>
        </w:rPr>
        <w:t>20</w:t>
      </w:r>
      <w:r w:rsidRPr="00DF613E">
        <w:rPr>
          <w:rFonts w:ascii="Roboto" w:hAnsi="Roboto"/>
          <w:sz w:val="22"/>
          <w:szCs w:val="22"/>
          <w:lang w:val="en-US"/>
        </w:rPr>
        <w:t xml:space="preserve">, p </w:t>
      </w:r>
      <w:r>
        <w:rPr>
          <w:rFonts w:ascii="Roboto" w:hAnsi="Roboto"/>
          <w:sz w:val="22"/>
          <w:szCs w:val="22"/>
          <w:lang w:val="en-US"/>
        </w:rPr>
        <w:t>&lt;</w:t>
      </w:r>
      <w:r w:rsidRPr="00DF613E">
        <w:rPr>
          <w:rFonts w:ascii="Roboto" w:hAnsi="Roboto"/>
          <w:sz w:val="22"/>
          <w:szCs w:val="22"/>
          <w:lang w:val="en-US"/>
        </w:rPr>
        <w:t>0.00</w:t>
      </w:r>
      <w:r>
        <w:rPr>
          <w:rFonts w:ascii="Roboto" w:hAnsi="Roboto"/>
          <w:sz w:val="22"/>
          <w:szCs w:val="22"/>
          <w:lang w:val="en-US"/>
        </w:rPr>
        <w:t>1</w:t>
      </w:r>
      <w:r w:rsidRPr="00DF613E">
        <w:rPr>
          <w:rFonts w:ascii="Roboto" w:hAnsi="Roboto"/>
          <w:sz w:val="22"/>
          <w:szCs w:val="22"/>
          <w:lang w:val="en-US"/>
        </w:rPr>
        <w:t>]</w:t>
      </w:r>
      <w:r w:rsidR="00000F06">
        <w:rPr>
          <w:rFonts w:ascii="Roboto" w:hAnsi="Roboto"/>
          <w:sz w:val="22"/>
          <w:szCs w:val="22"/>
          <w:lang w:val="en-US"/>
        </w:rPr>
        <w:t xml:space="preserve"> using follow-up</w:t>
      </w:r>
      <w:r w:rsidR="001F1694">
        <w:rPr>
          <w:rFonts w:ascii="Roboto" w:hAnsi="Roboto"/>
          <w:sz w:val="22"/>
          <w:szCs w:val="22"/>
          <w:lang w:val="en-US"/>
        </w:rPr>
        <w:t xml:space="preserve"> duration</w:t>
      </w:r>
      <w:r w:rsidR="00000F06">
        <w:rPr>
          <w:rFonts w:ascii="Roboto" w:hAnsi="Roboto"/>
          <w:sz w:val="22"/>
          <w:szCs w:val="22"/>
          <w:lang w:val="en-US"/>
        </w:rPr>
        <w:t xml:space="preserve"> as</w:t>
      </w:r>
      <w:r w:rsidR="001F1694">
        <w:rPr>
          <w:rFonts w:ascii="Roboto" w:hAnsi="Roboto"/>
          <w:sz w:val="22"/>
          <w:szCs w:val="22"/>
          <w:lang w:val="en-US"/>
        </w:rPr>
        <w:t xml:space="preserve"> the</w:t>
      </w:r>
      <w:r w:rsidR="00000F06">
        <w:rPr>
          <w:rFonts w:ascii="Roboto" w:hAnsi="Roboto"/>
          <w:sz w:val="22"/>
          <w:szCs w:val="22"/>
          <w:lang w:val="en-US"/>
        </w:rPr>
        <w:t xml:space="preserve"> time-scale</w:t>
      </w:r>
      <w:r w:rsidRPr="00DF613E">
        <w:rPr>
          <w:rFonts w:ascii="Roboto" w:hAnsi="Roboto"/>
          <w:sz w:val="22"/>
          <w:szCs w:val="22"/>
          <w:lang w:val="en-US"/>
        </w:rPr>
        <w:t xml:space="preserve">), and </w:t>
      </w:r>
      <w:ins w:id="77" w:author="Christoffer Vissing" w:date="2025-06-12T14:48:00Z" w16du:dateUtc="2025-06-12T12:48:00Z">
        <w:r w:rsidR="00F13D6E">
          <w:rPr>
            <w:rFonts w:ascii="Roboto" w:hAnsi="Roboto"/>
            <w:sz w:val="22"/>
            <w:szCs w:val="22"/>
            <w:lang w:val="en-US"/>
          </w:rPr>
          <w:t xml:space="preserve">incidence rates diverged </w:t>
        </w:r>
      </w:ins>
      <w:del w:id="78" w:author="Christoffer Vissing" w:date="2025-06-12T14:48:00Z" w16du:dateUtc="2025-06-12T12:48:00Z">
        <w:r w:rsidRPr="00DF613E" w:rsidDel="00F13D6E">
          <w:rPr>
            <w:rFonts w:ascii="Roboto" w:hAnsi="Roboto"/>
            <w:sz w:val="22"/>
            <w:szCs w:val="22"/>
            <w:lang w:val="en-US"/>
          </w:rPr>
          <w:delText xml:space="preserve">a </w:delText>
        </w:r>
      </w:del>
      <w:r w:rsidRPr="00DF613E">
        <w:rPr>
          <w:rFonts w:ascii="Roboto" w:hAnsi="Roboto"/>
          <w:sz w:val="22"/>
          <w:szCs w:val="22"/>
          <w:lang w:val="en-US"/>
        </w:rPr>
        <w:t xml:space="preserve">significantly </w:t>
      </w:r>
      <w:del w:id="79" w:author="Christoffer Vissing" w:date="2025-06-12T14:49:00Z" w16du:dateUtc="2025-06-12T12:49:00Z">
        <w:r w:rsidRPr="00DF613E" w:rsidDel="00F13D6E">
          <w:rPr>
            <w:rFonts w:ascii="Roboto" w:hAnsi="Roboto"/>
            <w:sz w:val="22"/>
            <w:szCs w:val="22"/>
            <w:lang w:val="en-US"/>
          </w:rPr>
          <w:delText xml:space="preserve">higher age-specific incidence </w:delText>
        </w:r>
      </w:del>
      <w:r w:rsidR="00CA0970">
        <w:rPr>
          <w:rFonts w:ascii="Roboto" w:hAnsi="Roboto"/>
          <w:sz w:val="22"/>
          <w:szCs w:val="22"/>
          <w:lang w:val="en-US"/>
        </w:rPr>
        <w:t>after</w:t>
      </w:r>
      <w:r w:rsidRPr="00DF613E">
        <w:rPr>
          <w:rFonts w:ascii="Roboto" w:hAnsi="Roboto"/>
          <w:sz w:val="22"/>
          <w:szCs w:val="22"/>
          <w:lang w:val="en-US"/>
        </w:rPr>
        <w:t xml:space="preserve"> 45 years of age</w:t>
      </w:r>
      <w:ins w:id="80" w:author="Christoffer Vissing" w:date="2025-06-12T14:51:00Z" w16du:dateUtc="2025-06-12T12:51:00Z">
        <w:r w:rsidR="00F13D6E">
          <w:rPr>
            <w:rFonts w:ascii="Roboto" w:hAnsi="Roboto"/>
            <w:sz w:val="22"/>
            <w:szCs w:val="22"/>
            <w:lang w:val="en-US"/>
          </w:rPr>
          <w:t xml:space="preserve">. </w:t>
        </w:r>
        <w:r w:rsidR="00F13D6E" w:rsidRPr="00525F75">
          <w:rPr>
            <w:rFonts w:ascii="Roboto" w:hAnsi="Roboto"/>
            <w:sz w:val="22"/>
            <w:szCs w:val="22"/>
            <w:lang w:val="en-US"/>
          </w:rPr>
          <w:t xml:space="preserve">Between ages 46–55, the rate of HCM-related death was </w:t>
        </w:r>
      </w:ins>
      <w:ins w:id="81" w:author="Christoffer Vissing" w:date="2025-06-12T15:06:00Z" w16du:dateUtc="2025-06-12T13:06:00Z">
        <w:r w:rsidR="00441797">
          <w:rPr>
            <w:rFonts w:ascii="Roboto" w:hAnsi="Roboto"/>
            <w:sz w:val="22"/>
            <w:szCs w:val="22"/>
            <w:lang w:val="en-US"/>
          </w:rPr>
          <w:t>more than</w:t>
        </w:r>
      </w:ins>
      <w:ins w:id="82" w:author="Christoffer Vissing" w:date="2025-06-12T14:51:00Z" w16du:dateUtc="2025-06-12T12:51:00Z">
        <w:r w:rsidR="00F13D6E" w:rsidRPr="00525F75">
          <w:rPr>
            <w:rFonts w:ascii="Roboto" w:hAnsi="Roboto"/>
            <w:sz w:val="22"/>
            <w:szCs w:val="22"/>
            <w:lang w:val="en-US"/>
          </w:rPr>
          <w:t xml:space="preserve"> </w:t>
        </w:r>
      </w:ins>
      <w:ins w:id="83" w:author="Christoffer Vissing" w:date="2025-06-12T15:06:00Z" w16du:dateUtc="2025-06-12T13:06:00Z">
        <w:r w:rsidR="00441797">
          <w:rPr>
            <w:rFonts w:ascii="Roboto" w:hAnsi="Roboto"/>
            <w:sz w:val="22"/>
            <w:szCs w:val="22"/>
            <w:lang w:val="en-US"/>
          </w:rPr>
          <w:t>three</w:t>
        </w:r>
      </w:ins>
      <w:ins w:id="84" w:author="Christoffer Vissing" w:date="2025-06-12T14:51:00Z" w16du:dateUtc="2025-06-12T12:51:00Z">
        <w:r w:rsidR="00F13D6E" w:rsidRPr="00525F75">
          <w:rPr>
            <w:rFonts w:ascii="Roboto" w:hAnsi="Roboto"/>
            <w:sz w:val="22"/>
            <w:szCs w:val="22"/>
            <w:lang w:val="en-US"/>
          </w:rPr>
          <w:t xml:space="preserve">-fold higher in </w:t>
        </w:r>
        <w:proofErr w:type="spellStart"/>
        <w:r w:rsidR="00F13D6E" w:rsidRPr="00525F75">
          <w:rPr>
            <w:rFonts w:ascii="Roboto" w:hAnsi="Roboto"/>
            <w:sz w:val="22"/>
            <w:szCs w:val="22"/>
            <w:lang w:val="en-US"/>
          </w:rPr>
          <w:t>sarcomeric</w:t>
        </w:r>
        <w:proofErr w:type="spellEnd"/>
        <w:r w:rsidR="00F13D6E" w:rsidRPr="00525F75">
          <w:rPr>
            <w:rFonts w:ascii="Roboto" w:hAnsi="Roboto"/>
            <w:sz w:val="22"/>
            <w:szCs w:val="22"/>
            <w:lang w:val="en-US"/>
          </w:rPr>
          <w:t xml:space="preserve"> HCM</w:t>
        </w:r>
        <w:r w:rsidR="00F13D6E">
          <w:rPr>
            <w:rFonts w:ascii="Roboto" w:hAnsi="Roboto"/>
            <w:sz w:val="22"/>
            <w:szCs w:val="22"/>
            <w:lang w:val="en-US"/>
          </w:rPr>
          <w:t xml:space="preserve">, </w:t>
        </w:r>
      </w:ins>
      <w:del w:id="85" w:author="Christoffer Vissing" w:date="2025-06-12T14:51:00Z" w16du:dateUtc="2025-06-12T12:51:00Z">
        <w:r w:rsidRPr="00DF613E" w:rsidDel="00F13D6E">
          <w:rPr>
            <w:rFonts w:ascii="Roboto" w:hAnsi="Roboto"/>
            <w:sz w:val="22"/>
            <w:szCs w:val="22"/>
            <w:lang w:val="en-US"/>
          </w:rPr>
          <w:delText>, with</w:delText>
        </w:r>
      </w:del>
      <w:ins w:id="86" w:author="Christoffer Vissing" w:date="2025-06-12T14:51:00Z" w16du:dateUtc="2025-06-12T12:51:00Z">
        <w:r w:rsidR="00F13D6E">
          <w:rPr>
            <w:rFonts w:ascii="Roboto" w:hAnsi="Roboto"/>
            <w:sz w:val="22"/>
            <w:szCs w:val="22"/>
            <w:lang w:val="en-US"/>
          </w:rPr>
          <w:t>and the</w:t>
        </w:r>
      </w:ins>
      <w:del w:id="87" w:author="Christoffer Vissing" w:date="2025-06-12T14:51:00Z" w16du:dateUtc="2025-06-12T12:51:00Z">
        <w:r w:rsidRPr="00DF613E" w:rsidDel="00F13D6E">
          <w:rPr>
            <w:rFonts w:ascii="Roboto" w:hAnsi="Roboto"/>
            <w:sz w:val="22"/>
            <w:szCs w:val="22"/>
            <w:lang w:val="en-US"/>
          </w:rPr>
          <w:delText xml:space="preserve"> an</w:delText>
        </w:r>
      </w:del>
      <w:r w:rsidRPr="00DF613E">
        <w:rPr>
          <w:rFonts w:ascii="Roboto" w:hAnsi="Roboto"/>
          <w:sz w:val="22"/>
          <w:szCs w:val="22"/>
          <w:lang w:val="en-US"/>
        </w:rPr>
        <w:t xml:space="preserve"> overall standardized incidence ratio </w:t>
      </w:r>
      <w:del w:id="88" w:author="Christoffer Vissing" w:date="2025-06-12T14:51:00Z" w16du:dateUtc="2025-06-12T12:51:00Z">
        <w:r w:rsidRPr="00DF613E" w:rsidDel="00F13D6E">
          <w:rPr>
            <w:rFonts w:ascii="Roboto" w:hAnsi="Roboto"/>
            <w:sz w:val="22"/>
            <w:szCs w:val="22"/>
            <w:lang w:val="en-US"/>
          </w:rPr>
          <w:delText xml:space="preserve">of </w:delText>
        </w:r>
      </w:del>
      <w:ins w:id="89" w:author="Christoffer Vissing" w:date="2025-06-12T14:51:00Z" w16du:dateUtc="2025-06-12T12:51:00Z">
        <w:r w:rsidR="00F13D6E">
          <w:rPr>
            <w:rFonts w:ascii="Roboto" w:hAnsi="Roboto"/>
            <w:sz w:val="22"/>
            <w:szCs w:val="22"/>
            <w:lang w:val="en-US"/>
          </w:rPr>
          <w:t>was</w:t>
        </w:r>
        <w:r w:rsidR="00F13D6E" w:rsidRPr="00DF613E">
          <w:rPr>
            <w:rFonts w:ascii="Roboto" w:hAnsi="Roboto"/>
            <w:sz w:val="22"/>
            <w:szCs w:val="22"/>
            <w:lang w:val="en-US"/>
          </w:rPr>
          <w:t xml:space="preserve"> </w:t>
        </w:r>
      </w:ins>
      <w:r w:rsidRPr="00DF613E">
        <w:rPr>
          <w:rFonts w:ascii="Roboto" w:hAnsi="Roboto"/>
          <w:sz w:val="22"/>
          <w:szCs w:val="22"/>
          <w:lang w:val="en-US"/>
        </w:rPr>
        <w:t>2.</w:t>
      </w:r>
      <w:r w:rsidR="00802A2D">
        <w:rPr>
          <w:rFonts w:ascii="Roboto" w:hAnsi="Roboto"/>
          <w:sz w:val="22"/>
          <w:szCs w:val="22"/>
          <w:lang w:val="en-US"/>
        </w:rPr>
        <w:t>34</w:t>
      </w:r>
      <w:r w:rsidRPr="00DF613E">
        <w:rPr>
          <w:rFonts w:ascii="Roboto" w:hAnsi="Roboto"/>
          <w:sz w:val="22"/>
          <w:szCs w:val="22"/>
          <w:lang w:val="en-US"/>
        </w:rPr>
        <w:t xml:space="preserve"> (CI: 1.</w:t>
      </w:r>
      <w:r w:rsidR="00802A2D">
        <w:rPr>
          <w:rFonts w:ascii="Roboto" w:hAnsi="Roboto"/>
          <w:sz w:val="22"/>
          <w:szCs w:val="22"/>
          <w:lang w:val="en-US"/>
        </w:rPr>
        <w:t>98</w:t>
      </w:r>
      <w:r w:rsidRPr="00DF613E">
        <w:rPr>
          <w:rFonts w:ascii="Roboto" w:hAnsi="Roboto"/>
          <w:sz w:val="22"/>
          <w:szCs w:val="22"/>
          <w:lang w:val="en-US"/>
        </w:rPr>
        <w:t xml:space="preserve"> to 2.</w:t>
      </w:r>
      <w:r w:rsidR="00802A2D">
        <w:rPr>
          <w:rFonts w:ascii="Roboto" w:hAnsi="Roboto"/>
          <w:sz w:val="22"/>
          <w:szCs w:val="22"/>
          <w:lang w:val="en-US"/>
        </w:rPr>
        <w:t>75</w:t>
      </w:r>
      <w:r w:rsidRPr="00DF613E">
        <w:rPr>
          <w:rFonts w:ascii="Roboto" w:hAnsi="Roboto"/>
          <w:sz w:val="22"/>
          <w:szCs w:val="22"/>
          <w:lang w:val="en-US"/>
        </w:rPr>
        <w:t>)</w:t>
      </w:r>
      <w:del w:id="90" w:author="Christoffer Vissing" w:date="2025-06-12T15:03:00Z" w16du:dateUtc="2025-06-12T13:03:00Z">
        <w:r w:rsidRPr="00DF613E" w:rsidDel="00C0357B">
          <w:rPr>
            <w:rFonts w:ascii="Roboto" w:hAnsi="Roboto"/>
            <w:sz w:val="22"/>
            <w:szCs w:val="22"/>
            <w:lang w:val="en-US"/>
          </w:rPr>
          <w:delText xml:space="preserve"> for HCM-related death in patients with sarcomeric HCM</w:delText>
        </w:r>
      </w:del>
      <w:r w:rsidRPr="00DF613E">
        <w:rPr>
          <w:rFonts w:ascii="Roboto" w:hAnsi="Roboto"/>
          <w:sz w:val="22"/>
          <w:szCs w:val="22"/>
          <w:lang w:val="en-US"/>
        </w:rPr>
        <w:t>.</w:t>
      </w:r>
      <w:del w:id="91" w:author="Christoffer Vissing" w:date="2025-06-12T14:27:00Z" w16du:dateUtc="2025-06-12T12:27:00Z">
        <w:r w:rsidR="001F1694" w:rsidDel="00331F5C">
          <w:rPr>
            <w:rFonts w:ascii="Roboto" w:hAnsi="Roboto"/>
            <w:sz w:val="22"/>
            <w:szCs w:val="22"/>
            <w:lang w:val="en-US"/>
          </w:rPr>
          <w:delText xml:space="preserve"> </w:delText>
        </w:r>
      </w:del>
    </w:p>
    <w:p w14:paraId="10095BB3" w14:textId="1F9D6322" w:rsidR="00C0357B" w:rsidRDefault="00331F5C" w:rsidP="00F13D6E">
      <w:pPr>
        <w:spacing w:line="480" w:lineRule="auto"/>
        <w:rPr>
          <w:ins w:id="92" w:author="Christoffer Vissing" w:date="2025-06-12T14:56:00Z" w16du:dateUtc="2025-06-12T12:56:00Z"/>
          <w:rFonts w:ascii="Roboto" w:hAnsi="Roboto"/>
          <w:sz w:val="22"/>
          <w:szCs w:val="22"/>
          <w:lang w:val="en-US"/>
        </w:rPr>
      </w:pPr>
      <w:ins w:id="93" w:author="Christoffer Vissing" w:date="2025-06-12T14:28:00Z" w16du:dateUtc="2025-06-12T12:28:00Z">
        <w:r>
          <w:rPr>
            <w:rFonts w:ascii="Roboto" w:hAnsi="Roboto"/>
            <w:sz w:val="22"/>
            <w:szCs w:val="22"/>
            <w:lang w:val="en-US"/>
          </w:rPr>
          <w:t>While all-cause morta</w:t>
        </w:r>
      </w:ins>
      <w:ins w:id="94" w:author="Christoffer Vissing" w:date="2025-06-12T15:03:00Z" w16du:dateUtc="2025-06-12T13:03:00Z">
        <w:r w:rsidR="00C0357B">
          <w:rPr>
            <w:rFonts w:ascii="Roboto" w:hAnsi="Roboto"/>
            <w:sz w:val="22"/>
            <w:szCs w:val="22"/>
            <w:lang w:val="en-US"/>
          </w:rPr>
          <w:t>li</w:t>
        </w:r>
      </w:ins>
      <w:ins w:id="95" w:author="Christoffer Vissing" w:date="2025-06-12T14:28:00Z" w16du:dateUtc="2025-06-12T12:28:00Z">
        <w:r>
          <w:rPr>
            <w:rFonts w:ascii="Roboto" w:hAnsi="Roboto"/>
            <w:sz w:val="22"/>
            <w:szCs w:val="22"/>
            <w:lang w:val="en-US"/>
          </w:rPr>
          <w:t xml:space="preserve">ty was similar in </w:t>
        </w:r>
        <w:proofErr w:type="spellStart"/>
        <w:r>
          <w:rPr>
            <w:rFonts w:ascii="Roboto" w:hAnsi="Roboto"/>
            <w:sz w:val="22"/>
            <w:szCs w:val="22"/>
            <w:lang w:val="en-US"/>
          </w:rPr>
          <w:t>sarcomeric</w:t>
        </w:r>
        <w:proofErr w:type="spellEnd"/>
        <w:r>
          <w:rPr>
            <w:rFonts w:ascii="Roboto" w:hAnsi="Roboto"/>
            <w:sz w:val="22"/>
            <w:szCs w:val="22"/>
            <w:lang w:val="en-US"/>
          </w:rPr>
          <w:t xml:space="preserve"> and non-</w:t>
        </w:r>
        <w:proofErr w:type="spellStart"/>
        <w:r>
          <w:rPr>
            <w:rFonts w:ascii="Roboto" w:hAnsi="Roboto"/>
            <w:sz w:val="22"/>
            <w:szCs w:val="22"/>
            <w:lang w:val="en-US"/>
          </w:rPr>
          <w:t>sarcomeric</w:t>
        </w:r>
        <w:proofErr w:type="spellEnd"/>
        <w:r>
          <w:rPr>
            <w:rFonts w:ascii="Roboto" w:hAnsi="Roboto"/>
            <w:sz w:val="22"/>
            <w:szCs w:val="22"/>
            <w:lang w:val="en-US"/>
          </w:rPr>
          <w:t xml:space="preserve"> HCM</w:t>
        </w:r>
      </w:ins>
      <w:moveToRangeStart w:id="96" w:author="Christoffer Vissing" w:date="2025-06-12T14:27:00Z" w:name="move200630863"/>
      <w:moveTo w:id="97" w:author="Christoffer Vissing" w:date="2025-06-12T14:27:00Z" w16du:dateUtc="2025-06-12T12:27:00Z">
        <w:del w:id="98" w:author="Christoffer Vissing" w:date="2025-06-12T14:28:00Z" w16du:dateUtc="2025-06-12T12:28:00Z">
          <w:r w:rsidRPr="003A41F5" w:rsidDel="00331F5C">
            <w:rPr>
              <w:rFonts w:ascii="Roboto" w:hAnsi="Roboto"/>
              <w:sz w:val="22"/>
              <w:szCs w:val="22"/>
              <w:lang w:val="en-US"/>
            </w:rPr>
            <w:delText>However</w:delText>
          </w:r>
        </w:del>
        <w:r w:rsidRPr="003A41F5">
          <w:rPr>
            <w:rFonts w:ascii="Roboto" w:hAnsi="Roboto"/>
            <w:sz w:val="22"/>
            <w:szCs w:val="22"/>
            <w:lang w:val="en-US"/>
          </w:rPr>
          <w:t>,</w:t>
        </w:r>
      </w:moveTo>
      <w:ins w:id="99" w:author="Christoffer Vissing" w:date="2025-06-12T14:53:00Z" w16du:dateUtc="2025-06-12T12:53:00Z">
        <w:r w:rsidR="00C0357B">
          <w:rPr>
            <w:rFonts w:ascii="Roboto" w:hAnsi="Roboto"/>
            <w:sz w:val="22"/>
            <w:szCs w:val="22"/>
            <w:lang w:val="en-US"/>
          </w:rPr>
          <w:t xml:space="preserve"> </w:t>
        </w:r>
        <w:r w:rsidR="00C0357B" w:rsidRPr="00525F75">
          <w:rPr>
            <w:rFonts w:ascii="Roboto" w:hAnsi="Roboto"/>
            <w:sz w:val="22"/>
            <w:szCs w:val="22"/>
            <w:lang w:val="en-US"/>
          </w:rPr>
          <w:t xml:space="preserve">patients with </w:t>
        </w:r>
        <w:proofErr w:type="spellStart"/>
        <w:r w:rsidR="00C0357B" w:rsidRPr="00525F75">
          <w:rPr>
            <w:rFonts w:ascii="Roboto" w:hAnsi="Roboto"/>
            <w:sz w:val="22"/>
            <w:szCs w:val="22"/>
            <w:lang w:val="en-US"/>
          </w:rPr>
          <w:t>sarcomeric</w:t>
        </w:r>
        <w:proofErr w:type="spellEnd"/>
        <w:r w:rsidR="00C0357B" w:rsidRPr="00525F75">
          <w:rPr>
            <w:rFonts w:ascii="Roboto" w:hAnsi="Roboto"/>
            <w:sz w:val="22"/>
            <w:szCs w:val="22"/>
            <w:lang w:val="en-US"/>
          </w:rPr>
          <w:t xml:space="preserve"> HCM died at a significantly younger age</w:t>
        </w:r>
        <w:r w:rsidR="00C0357B">
          <w:rPr>
            <w:rFonts w:ascii="Roboto" w:hAnsi="Roboto"/>
            <w:sz w:val="22"/>
            <w:szCs w:val="22"/>
            <w:lang w:val="en-US"/>
          </w:rPr>
          <w:t>. Among those who di</w:t>
        </w:r>
      </w:ins>
      <w:ins w:id="100" w:author="Christoffer Vissing" w:date="2025-06-12T14:54:00Z" w16du:dateUtc="2025-06-12T12:54:00Z">
        <w:r w:rsidR="00C0357B">
          <w:rPr>
            <w:rFonts w:ascii="Roboto" w:hAnsi="Roboto"/>
            <w:sz w:val="22"/>
            <w:szCs w:val="22"/>
            <w:lang w:val="en-US"/>
          </w:rPr>
          <w:t xml:space="preserve">ed, </w:t>
        </w:r>
      </w:ins>
      <w:moveTo w:id="101" w:author="Christoffer Vissing" w:date="2025-06-12T14:27:00Z" w16du:dateUtc="2025-06-12T12:27:00Z">
        <w:del w:id="102" w:author="Christoffer Vissing" w:date="2025-06-12T14:54:00Z" w16du:dateUtc="2025-06-12T12:54:00Z">
          <w:r w:rsidRPr="003A41F5" w:rsidDel="00C0357B">
            <w:rPr>
              <w:rFonts w:ascii="Roboto" w:hAnsi="Roboto"/>
              <w:sz w:val="22"/>
              <w:szCs w:val="22"/>
              <w:lang w:val="en-US"/>
            </w:rPr>
            <w:delText xml:space="preserve"> the</w:delText>
          </w:r>
        </w:del>
      </w:moveTo>
      <w:proofErr w:type="gramStart"/>
      <w:ins w:id="103" w:author="Christoffer Vissing" w:date="2025-06-12T14:54:00Z" w16du:dateUtc="2025-06-12T12:54:00Z">
        <w:r w:rsidR="00C0357B">
          <w:rPr>
            <w:rFonts w:ascii="Roboto" w:hAnsi="Roboto"/>
            <w:sz w:val="22"/>
            <w:szCs w:val="22"/>
            <w:lang w:val="en-US"/>
          </w:rPr>
          <w:t xml:space="preserve">the </w:t>
        </w:r>
      </w:ins>
      <w:moveTo w:id="104" w:author="Christoffer Vissing" w:date="2025-06-12T14:27:00Z" w16du:dateUtc="2025-06-12T12:27:00Z">
        <w:r w:rsidRPr="003A41F5">
          <w:rPr>
            <w:rFonts w:ascii="Roboto" w:hAnsi="Roboto"/>
            <w:sz w:val="22"/>
            <w:szCs w:val="22"/>
            <w:lang w:val="en-US"/>
          </w:rPr>
          <w:t xml:space="preserve"> mean</w:t>
        </w:r>
        <w:proofErr w:type="gramEnd"/>
        <w:r w:rsidRPr="003A41F5">
          <w:rPr>
            <w:rFonts w:ascii="Roboto" w:hAnsi="Roboto"/>
            <w:sz w:val="22"/>
            <w:szCs w:val="22"/>
            <w:lang w:val="en-US"/>
          </w:rPr>
          <w:t xml:space="preserve"> age at death was</w:t>
        </w:r>
        <w:r>
          <w:rPr>
            <w:rFonts w:ascii="Roboto" w:hAnsi="Roboto"/>
            <w:sz w:val="22"/>
            <w:szCs w:val="22"/>
            <w:lang w:val="en-US"/>
          </w:rPr>
          <w:t xml:space="preserve"> 7.8 years</w:t>
        </w:r>
        <w:r w:rsidRPr="00431AEB">
          <w:rPr>
            <w:rFonts w:ascii="Roboto" w:hAnsi="Roboto"/>
            <w:sz w:val="22"/>
            <w:szCs w:val="22"/>
            <w:lang w:val="en-US"/>
          </w:rPr>
          <w:t xml:space="preserve"> </w:t>
        </w:r>
        <w:r>
          <w:rPr>
            <w:rFonts w:ascii="Roboto" w:hAnsi="Roboto"/>
            <w:sz w:val="22"/>
            <w:szCs w:val="22"/>
            <w:lang w:val="en-US"/>
          </w:rPr>
          <w:t>younger</w:t>
        </w:r>
        <w:r w:rsidRPr="00431AEB">
          <w:rPr>
            <w:rFonts w:ascii="Roboto" w:hAnsi="Roboto"/>
            <w:sz w:val="22"/>
            <w:szCs w:val="22"/>
            <w:lang w:val="en-US"/>
          </w:rPr>
          <w:t xml:space="preserve"> (</w:t>
        </w:r>
        <w:r>
          <w:rPr>
            <w:rFonts w:ascii="Roboto" w:hAnsi="Roboto"/>
            <w:sz w:val="22"/>
            <w:szCs w:val="22"/>
            <w:lang w:val="en-US"/>
          </w:rPr>
          <w:t>CI: 5.4 to 10.2</w:t>
        </w:r>
        <w:r w:rsidRPr="00431AEB">
          <w:rPr>
            <w:rFonts w:ascii="Roboto" w:hAnsi="Roboto"/>
            <w:sz w:val="22"/>
            <w:szCs w:val="22"/>
            <w:lang w:val="en-US"/>
          </w:rPr>
          <w:t>, p &lt;0.001)</w:t>
        </w:r>
      </w:moveTo>
      <w:ins w:id="105" w:author="Christoffer Vissing" w:date="2025-06-12T14:37:00Z" w16du:dateUtc="2025-06-12T12:37:00Z">
        <w:r w:rsidR="00525F75">
          <w:rPr>
            <w:rFonts w:ascii="Roboto" w:hAnsi="Roboto"/>
            <w:sz w:val="22"/>
            <w:szCs w:val="22"/>
            <w:lang w:val="en-US"/>
          </w:rPr>
          <w:t xml:space="preserve"> in </w:t>
        </w:r>
        <w:proofErr w:type="spellStart"/>
        <w:r w:rsidR="00525F75">
          <w:rPr>
            <w:rFonts w:ascii="Roboto" w:hAnsi="Roboto"/>
            <w:sz w:val="22"/>
            <w:szCs w:val="22"/>
            <w:lang w:val="en-US"/>
          </w:rPr>
          <w:t>sarcomeric</w:t>
        </w:r>
        <w:proofErr w:type="spellEnd"/>
        <w:r w:rsidR="00525F75">
          <w:rPr>
            <w:rFonts w:ascii="Roboto" w:hAnsi="Roboto"/>
            <w:sz w:val="22"/>
            <w:szCs w:val="22"/>
            <w:lang w:val="en-US"/>
          </w:rPr>
          <w:t xml:space="preserve"> HCM</w:t>
        </w:r>
      </w:ins>
      <w:ins w:id="106" w:author="Christoffer Vissing" w:date="2025-06-12T14:32:00Z" w16du:dateUtc="2025-06-12T12:32:00Z">
        <w:r w:rsidR="00525F75">
          <w:rPr>
            <w:rFonts w:ascii="Roboto" w:hAnsi="Roboto"/>
            <w:sz w:val="22"/>
            <w:szCs w:val="22"/>
            <w:lang w:val="en-US"/>
          </w:rPr>
          <w:t xml:space="preserve">. </w:t>
        </w:r>
      </w:ins>
      <w:ins w:id="107" w:author="Christoffer Vissing" w:date="2025-06-12T14:37:00Z" w16du:dateUtc="2025-06-12T12:37:00Z">
        <w:r w:rsidR="00525F75">
          <w:rPr>
            <w:rFonts w:ascii="Roboto" w:hAnsi="Roboto"/>
            <w:sz w:val="22"/>
            <w:szCs w:val="22"/>
            <w:lang w:val="en-US"/>
          </w:rPr>
          <w:t>To</w:t>
        </w:r>
      </w:ins>
      <w:ins w:id="108" w:author="Christoffer Vissing" w:date="2025-06-12T14:32:00Z" w16du:dateUtc="2025-06-12T12:32:00Z">
        <w:r w:rsidR="00525F75">
          <w:rPr>
            <w:rFonts w:ascii="Roboto" w:hAnsi="Roboto"/>
            <w:sz w:val="22"/>
            <w:szCs w:val="22"/>
            <w:lang w:val="en-US"/>
          </w:rPr>
          <w:t xml:space="preserve"> account for censoring and delayed study entry, </w:t>
        </w:r>
      </w:ins>
      <w:ins w:id="109" w:author="Christoffer Vissing" w:date="2025-06-12T14:33:00Z" w16du:dateUtc="2025-06-12T12:33:00Z">
        <w:r w:rsidR="00525F75" w:rsidRPr="003B5B90">
          <w:rPr>
            <w:rFonts w:ascii="Roboto" w:hAnsi="Roboto"/>
            <w:sz w:val="22"/>
            <w:szCs w:val="22"/>
            <w:lang w:val="en-US"/>
          </w:rPr>
          <w:t xml:space="preserve">we </w:t>
        </w:r>
      </w:ins>
      <w:ins w:id="110" w:author="Christoffer Vissing" w:date="2025-06-12T14:54:00Z" w16du:dateUtc="2025-06-12T12:54:00Z">
        <w:r w:rsidR="00C0357B">
          <w:rPr>
            <w:rFonts w:ascii="Roboto" w:hAnsi="Roboto"/>
            <w:sz w:val="22"/>
            <w:szCs w:val="22"/>
            <w:lang w:val="en-US"/>
          </w:rPr>
          <w:t>estimated</w:t>
        </w:r>
      </w:ins>
      <w:ins w:id="111" w:author="Christoffer Vissing" w:date="2025-06-12T14:33:00Z" w16du:dateUtc="2025-06-12T12:33:00Z">
        <w:r w:rsidR="00525F75" w:rsidRPr="003B5B90">
          <w:rPr>
            <w:rFonts w:ascii="Roboto" w:hAnsi="Roboto"/>
            <w:sz w:val="22"/>
            <w:szCs w:val="22"/>
            <w:lang w:val="en-US"/>
          </w:rPr>
          <w:t xml:space="preserve"> the restricted mean survival time (RMST) from </w:t>
        </w:r>
        <w:r w:rsidR="00525F75">
          <w:rPr>
            <w:rFonts w:ascii="Roboto" w:hAnsi="Roboto"/>
            <w:sz w:val="22"/>
            <w:szCs w:val="22"/>
            <w:lang w:val="en-US"/>
          </w:rPr>
          <w:t>44 years of age (mean age at HCM diagnosis) to 85 years of age (oldest age at which at least 100 persons remained under observation)</w:t>
        </w:r>
      </w:ins>
      <w:ins w:id="112" w:author="Christoffer Vissing" w:date="2025-06-12T14:34:00Z" w16du:dateUtc="2025-06-12T12:34:00Z">
        <w:r w:rsidR="00525F75">
          <w:rPr>
            <w:rFonts w:ascii="Roboto" w:hAnsi="Roboto"/>
            <w:sz w:val="22"/>
            <w:szCs w:val="22"/>
            <w:lang w:val="en-US"/>
          </w:rPr>
          <w:t xml:space="preserve">. </w:t>
        </w:r>
      </w:ins>
      <w:ins w:id="113" w:author="Christoffer Vissing" w:date="2025-06-12T14:55:00Z" w16du:dateUtc="2025-06-12T12:55:00Z">
        <w:r w:rsidR="00C0357B" w:rsidRPr="00525F75">
          <w:rPr>
            <w:rFonts w:ascii="Roboto" w:hAnsi="Roboto"/>
            <w:sz w:val="22"/>
            <w:szCs w:val="22"/>
            <w:lang w:val="en-US"/>
          </w:rPr>
          <w:t xml:space="preserve">Patients with </w:t>
        </w:r>
        <w:proofErr w:type="spellStart"/>
        <w:r w:rsidR="00C0357B" w:rsidRPr="00525F75">
          <w:rPr>
            <w:rFonts w:ascii="Roboto" w:hAnsi="Roboto"/>
            <w:sz w:val="22"/>
            <w:szCs w:val="22"/>
            <w:lang w:val="en-US"/>
          </w:rPr>
          <w:t>sarcomeric</w:t>
        </w:r>
        <w:proofErr w:type="spellEnd"/>
        <w:r w:rsidR="00C0357B" w:rsidRPr="00525F75">
          <w:rPr>
            <w:rFonts w:ascii="Roboto" w:hAnsi="Roboto"/>
            <w:sz w:val="22"/>
            <w:szCs w:val="22"/>
            <w:lang w:val="en-US"/>
          </w:rPr>
          <w:t xml:space="preserve"> HCM </w:t>
        </w:r>
        <w:proofErr w:type="gramStart"/>
        <w:r w:rsidR="00C0357B" w:rsidRPr="00525F75">
          <w:rPr>
            <w:rFonts w:ascii="Roboto" w:hAnsi="Roboto"/>
            <w:sz w:val="22"/>
            <w:szCs w:val="22"/>
            <w:lang w:val="en-US"/>
          </w:rPr>
          <w:t>lived</w:t>
        </w:r>
      </w:ins>
      <w:ins w:id="114" w:author="Christoffer Vissing" w:date="2025-06-12T15:04:00Z" w16du:dateUtc="2025-06-12T13:04:00Z">
        <w:r w:rsidR="00C0357B">
          <w:rPr>
            <w:rFonts w:ascii="Roboto" w:hAnsi="Roboto"/>
            <w:sz w:val="22"/>
            <w:szCs w:val="22"/>
            <w:lang w:val="en-US"/>
          </w:rPr>
          <w:t>,</w:t>
        </w:r>
      </w:ins>
      <w:proofErr w:type="gramEnd"/>
      <w:ins w:id="115" w:author="Christoffer Vissing" w:date="2025-06-12T14:55:00Z" w16du:dateUtc="2025-06-12T12:55:00Z">
        <w:r w:rsidR="00C0357B" w:rsidRPr="00525F75">
          <w:rPr>
            <w:rFonts w:ascii="Roboto" w:hAnsi="Roboto"/>
            <w:sz w:val="22"/>
            <w:szCs w:val="22"/>
            <w:lang w:val="en-US"/>
          </w:rPr>
          <w:t xml:space="preserve"> on average</w:t>
        </w:r>
      </w:ins>
      <w:ins w:id="116" w:author="Christoffer Vissing" w:date="2025-06-12T15:04:00Z" w16du:dateUtc="2025-06-12T13:04:00Z">
        <w:r w:rsidR="00C0357B">
          <w:rPr>
            <w:rFonts w:ascii="Roboto" w:hAnsi="Roboto"/>
            <w:sz w:val="22"/>
            <w:szCs w:val="22"/>
            <w:lang w:val="en-US"/>
          </w:rPr>
          <w:t>,</w:t>
        </w:r>
      </w:ins>
      <w:ins w:id="117" w:author="Christoffer Vissing" w:date="2025-06-12T14:55:00Z" w16du:dateUtc="2025-06-12T12:55:00Z">
        <w:r w:rsidR="00C0357B" w:rsidRPr="00525F75">
          <w:rPr>
            <w:rFonts w:ascii="Roboto" w:hAnsi="Roboto"/>
            <w:sz w:val="22"/>
            <w:szCs w:val="22"/>
            <w:lang w:val="en-US"/>
          </w:rPr>
          <w:t xml:space="preserve"> 3.5 fewer years over this interval compared </w:t>
        </w:r>
      </w:ins>
      <w:ins w:id="118" w:author="Christoffer Vissing" w:date="2025-06-12T15:04:00Z" w16du:dateUtc="2025-06-12T13:04:00Z">
        <w:r w:rsidR="00016EDC">
          <w:rPr>
            <w:rFonts w:ascii="Roboto" w:hAnsi="Roboto"/>
            <w:sz w:val="22"/>
            <w:szCs w:val="22"/>
            <w:lang w:val="en-US"/>
          </w:rPr>
          <w:t>with</w:t>
        </w:r>
      </w:ins>
      <w:ins w:id="119" w:author="Christoffer Vissing" w:date="2025-06-12T14:55:00Z" w16du:dateUtc="2025-06-12T12:55:00Z">
        <w:r w:rsidR="00C0357B" w:rsidRPr="00525F75">
          <w:rPr>
            <w:rFonts w:ascii="Roboto" w:hAnsi="Roboto"/>
            <w:sz w:val="22"/>
            <w:szCs w:val="22"/>
            <w:lang w:val="en-US"/>
          </w:rPr>
          <w:t xml:space="preserve"> those with non-</w:t>
        </w:r>
        <w:proofErr w:type="spellStart"/>
        <w:r w:rsidR="00C0357B" w:rsidRPr="00525F75">
          <w:rPr>
            <w:rFonts w:ascii="Roboto" w:hAnsi="Roboto"/>
            <w:sz w:val="22"/>
            <w:szCs w:val="22"/>
            <w:lang w:val="en-US"/>
          </w:rPr>
          <w:t>sarcomeric</w:t>
        </w:r>
        <w:proofErr w:type="spellEnd"/>
        <w:r w:rsidR="00C0357B" w:rsidRPr="00525F75">
          <w:rPr>
            <w:rFonts w:ascii="Roboto" w:hAnsi="Roboto"/>
            <w:sz w:val="22"/>
            <w:szCs w:val="22"/>
            <w:lang w:val="en-US"/>
          </w:rPr>
          <w:t xml:space="preserve"> HCM (RMST: 28.8 vs. 32.4 years; difference: 3.51 years; 95% CI: 1.74 to 4.84</w:t>
        </w:r>
      </w:ins>
      <w:ins w:id="120" w:author="Christoffer Vissing" w:date="2025-06-12T14:34:00Z" w16du:dateUtc="2025-06-12T12:34:00Z">
        <w:r w:rsidR="00525F75" w:rsidRPr="003B5B90">
          <w:rPr>
            <w:rFonts w:ascii="Roboto" w:hAnsi="Roboto"/>
            <w:sz w:val="22"/>
            <w:szCs w:val="22"/>
            <w:lang w:val="en-US"/>
          </w:rPr>
          <w:t>)</w:t>
        </w:r>
        <w:r w:rsidR="00525F75">
          <w:rPr>
            <w:rFonts w:ascii="Roboto" w:hAnsi="Roboto"/>
            <w:sz w:val="22"/>
            <w:szCs w:val="22"/>
            <w:lang w:val="en-US"/>
          </w:rPr>
          <w:t xml:space="preserve"> (</w:t>
        </w:r>
        <w:r w:rsidR="00525F75">
          <w:rPr>
            <w:rFonts w:ascii="Roboto" w:hAnsi="Roboto"/>
            <w:b/>
            <w:bCs/>
            <w:sz w:val="22"/>
            <w:szCs w:val="22"/>
            <w:lang w:val="en-US"/>
          </w:rPr>
          <w:t>Figure 4</w:t>
        </w:r>
        <w:r w:rsidR="00525F75">
          <w:rPr>
            <w:rFonts w:ascii="Roboto" w:hAnsi="Roboto"/>
            <w:sz w:val="22"/>
            <w:szCs w:val="22"/>
            <w:lang w:val="en-US"/>
          </w:rPr>
          <w:t>)</w:t>
        </w:r>
      </w:ins>
      <w:ins w:id="121" w:author="Christoffer Vissing" w:date="2025-06-12T14:37:00Z" w16du:dateUtc="2025-06-12T12:37:00Z">
        <w:r w:rsidR="00525F75">
          <w:rPr>
            <w:rFonts w:ascii="Roboto" w:hAnsi="Roboto"/>
            <w:sz w:val="22"/>
            <w:szCs w:val="22"/>
            <w:lang w:val="en-US"/>
          </w:rPr>
          <w:t xml:space="preserve">. </w:t>
        </w:r>
      </w:ins>
    </w:p>
    <w:p w14:paraId="463663DC" w14:textId="77BD59A9" w:rsidR="00331F5C" w:rsidDel="00525F75" w:rsidRDefault="00C0357B">
      <w:pPr>
        <w:spacing w:line="480" w:lineRule="auto"/>
        <w:rPr>
          <w:del w:id="122" w:author="Christoffer Vissing" w:date="2025-06-12T14:36:00Z" w16du:dateUtc="2025-06-12T12:36:00Z"/>
          <w:rFonts w:ascii="Roboto" w:hAnsi="Roboto"/>
          <w:sz w:val="22"/>
          <w:szCs w:val="22"/>
          <w:lang w:val="en-US"/>
        </w:rPr>
      </w:pPr>
      <w:ins w:id="123" w:author="Christoffer Vissing" w:date="2025-06-12T14:56:00Z" w16du:dateUtc="2025-06-12T12:56:00Z">
        <w:r>
          <w:rPr>
            <w:rFonts w:ascii="Roboto" w:hAnsi="Roboto"/>
            <w:sz w:val="22"/>
            <w:szCs w:val="22"/>
            <w:lang w:val="en-US"/>
          </w:rPr>
          <w:t>Consistent with these findings, the</w:t>
        </w:r>
      </w:ins>
      <w:ins w:id="124" w:author="Christoffer Vissing" w:date="2025-06-12T14:57:00Z" w16du:dateUtc="2025-06-12T12:57:00Z">
        <w:r>
          <w:rPr>
            <w:rFonts w:ascii="Roboto" w:hAnsi="Roboto"/>
            <w:sz w:val="22"/>
            <w:szCs w:val="22"/>
            <w:lang w:val="en-US"/>
          </w:rPr>
          <w:t xml:space="preserve"> </w:t>
        </w:r>
      </w:ins>
      <w:moveTo w:id="125" w:author="Christoffer Vissing" w:date="2025-06-12T14:27:00Z" w16du:dateUtc="2025-06-12T12:27:00Z">
        <w:del w:id="126" w:author="Christoffer Vissing" w:date="2025-06-12T14:31:00Z" w16du:dateUtc="2025-06-12T12:31:00Z">
          <w:r w:rsidR="00331F5C" w:rsidDel="00525F75">
            <w:rPr>
              <w:rFonts w:ascii="Roboto" w:hAnsi="Roboto"/>
              <w:sz w:val="22"/>
              <w:szCs w:val="22"/>
              <w:lang w:val="en-US"/>
            </w:rPr>
            <w:delText xml:space="preserve"> in sarcomeric HCM</w:delText>
          </w:r>
        </w:del>
        <w:del w:id="127" w:author="Christoffer Vissing" w:date="2025-06-12T14:38:00Z" w16du:dateUtc="2025-06-12T12:38:00Z">
          <w:r w:rsidR="00331F5C" w:rsidRPr="00431AEB" w:rsidDel="00525F75">
            <w:rPr>
              <w:rFonts w:ascii="Roboto" w:hAnsi="Roboto"/>
              <w:sz w:val="22"/>
              <w:szCs w:val="22"/>
              <w:lang w:val="en-US"/>
            </w:rPr>
            <w:delText xml:space="preserve">, </w:delText>
          </w:r>
          <w:r w:rsidR="00331F5C" w:rsidDel="00525F75">
            <w:rPr>
              <w:rFonts w:ascii="Roboto" w:hAnsi="Roboto"/>
              <w:sz w:val="22"/>
              <w:szCs w:val="22"/>
              <w:lang w:val="en-US"/>
            </w:rPr>
            <w:delText xml:space="preserve">and </w:delText>
          </w:r>
        </w:del>
        <w:r w:rsidR="00331F5C">
          <w:rPr>
            <w:rFonts w:ascii="Roboto" w:hAnsi="Roboto"/>
            <w:sz w:val="22"/>
            <w:szCs w:val="22"/>
            <w:lang w:val="en-US"/>
          </w:rPr>
          <w:t xml:space="preserve">age-adjusted </w:t>
        </w:r>
        <w:del w:id="128" w:author="Christoffer Vissing" w:date="2025-06-12T14:57:00Z" w16du:dateUtc="2025-06-12T12:57:00Z">
          <w:r w:rsidR="00331F5C" w:rsidDel="00C0357B">
            <w:rPr>
              <w:rFonts w:ascii="Roboto" w:hAnsi="Roboto"/>
              <w:sz w:val="22"/>
              <w:szCs w:val="22"/>
              <w:lang w:val="en-US"/>
            </w:rPr>
            <w:delText xml:space="preserve">mortality </w:delText>
          </w:r>
        </w:del>
        <w:del w:id="129" w:author="Christoffer Vissing" w:date="2025-06-12T14:31:00Z" w16du:dateUtc="2025-06-12T12:31:00Z">
          <w:r w:rsidR="00331F5C" w:rsidDel="00525F75">
            <w:rPr>
              <w:rFonts w:ascii="Roboto" w:hAnsi="Roboto"/>
              <w:sz w:val="22"/>
              <w:szCs w:val="22"/>
              <w:lang w:val="en-US"/>
            </w:rPr>
            <w:delText xml:space="preserve">was </w:delText>
          </w:r>
        </w:del>
        <w:del w:id="130" w:author="Christoffer Vissing" w:date="2025-06-12T14:57:00Z" w16du:dateUtc="2025-06-12T12:57:00Z">
          <w:r w:rsidR="00331F5C" w:rsidDel="00C0357B">
            <w:rPr>
              <w:rFonts w:ascii="Roboto" w:hAnsi="Roboto"/>
              <w:sz w:val="22"/>
              <w:szCs w:val="22"/>
              <w:lang w:val="en-US"/>
            </w:rPr>
            <w:delText>35% higher in sarcomeric HCM (</w:delText>
          </w:r>
        </w:del>
        <w:r w:rsidR="00331F5C" w:rsidRPr="00431AEB">
          <w:rPr>
            <w:rFonts w:ascii="Roboto" w:hAnsi="Roboto"/>
            <w:sz w:val="22"/>
            <w:szCs w:val="22"/>
            <w:lang w:val="en-US"/>
          </w:rPr>
          <w:t>standardized incidence ratio</w:t>
        </w:r>
      </w:moveTo>
      <w:ins w:id="131" w:author="Christoffer Vissing" w:date="2025-06-12T14:57:00Z" w16du:dateUtc="2025-06-12T12:57:00Z">
        <w:r>
          <w:rPr>
            <w:rFonts w:ascii="Roboto" w:hAnsi="Roboto"/>
            <w:sz w:val="22"/>
            <w:szCs w:val="22"/>
            <w:lang w:val="en-US"/>
          </w:rPr>
          <w:t xml:space="preserve"> for all-cause mortality was</w:t>
        </w:r>
      </w:ins>
      <w:moveTo w:id="132" w:author="Christoffer Vissing" w:date="2025-06-12T14:27:00Z" w16du:dateUtc="2025-06-12T12:27:00Z">
        <w:r w:rsidR="00331F5C" w:rsidRPr="00431AEB">
          <w:rPr>
            <w:rFonts w:ascii="Roboto" w:hAnsi="Roboto"/>
            <w:sz w:val="22"/>
            <w:szCs w:val="22"/>
            <w:lang w:val="en-US"/>
          </w:rPr>
          <w:t xml:space="preserve"> 1.</w:t>
        </w:r>
        <w:r w:rsidR="00331F5C">
          <w:rPr>
            <w:rFonts w:ascii="Roboto" w:hAnsi="Roboto"/>
            <w:sz w:val="22"/>
            <w:szCs w:val="22"/>
            <w:lang w:val="en-US"/>
          </w:rPr>
          <w:t>35</w:t>
        </w:r>
        <w:r w:rsidR="00331F5C" w:rsidRPr="00431AEB">
          <w:rPr>
            <w:rFonts w:ascii="Roboto" w:hAnsi="Roboto"/>
            <w:sz w:val="22"/>
            <w:szCs w:val="22"/>
            <w:lang w:val="en-US"/>
          </w:rPr>
          <w:t xml:space="preserve"> [CI: 1.</w:t>
        </w:r>
        <w:r w:rsidR="00331F5C">
          <w:rPr>
            <w:rFonts w:ascii="Roboto" w:hAnsi="Roboto"/>
            <w:sz w:val="22"/>
            <w:szCs w:val="22"/>
            <w:lang w:val="en-US"/>
          </w:rPr>
          <w:t>2</w:t>
        </w:r>
        <w:r w:rsidR="00331F5C" w:rsidRPr="00431AEB">
          <w:rPr>
            <w:rFonts w:ascii="Roboto" w:hAnsi="Roboto"/>
            <w:sz w:val="22"/>
            <w:szCs w:val="22"/>
            <w:lang w:val="en-US"/>
          </w:rPr>
          <w:t>1 to 1.</w:t>
        </w:r>
        <w:r w:rsidR="00331F5C">
          <w:rPr>
            <w:rFonts w:ascii="Roboto" w:hAnsi="Roboto"/>
            <w:sz w:val="22"/>
            <w:szCs w:val="22"/>
            <w:lang w:val="en-US"/>
          </w:rPr>
          <w:t>51</w:t>
        </w:r>
        <w:r w:rsidR="00331F5C" w:rsidRPr="00431AEB">
          <w:rPr>
            <w:rFonts w:ascii="Roboto" w:hAnsi="Roboto"/>
            <w:sz w:val="22"/>
            <w:szCs w:val="22"/>
            <w:lang w:val="en-US"/>
          </w:rPr>
          <w:t>])</w:t>
        </w:r>
      </w:moveTo>
      <w:ins w:id="133" w:author="Christoffer Vissing" w:date="2025-06-12T14:57:00Z" w16du:dateUtc="2025-06-12T12:57:00Z">
        <w:r>
          <w:rPr>
            <w:rFonts w:ascii="Roboto" w:hAnsi="Roboto"/>
            <w:sz w:val="22"/>
            <w:szCs w:val="22"/>
            <w:lang w:val="en-US"/>
          </w:rPr>
          <w:t xml:space="preserve">, and </w:t>
        </w:r>
      </w:ins>
      <w:moveTo w:id="134" w:author="Christoffer Vissing" w:date="2025-06-12T14:27:00Z" w16du:dateUtc="2025-06-12T12:27:00Z">
        <w:del w:id="135" w:author="Christoffer Vissing" w:date="2025-06-12T14:57:00Z" w16du:dateUtc="2025-06-12T12:57:00Z">
          <w:r w:rsidR="00331F5C" w:rsidDel="00C0357B">
            <w:rPr>
              <w:rFonts w:ascii="Roboto" w:hAnsi="Roboto"/>
              <w:sz w:val="22"/>
              <w:szCs w:val="22"/>
              <w:lang w:val="en-US"/>
            </w:rPr>
            <w:delText>. T</w:delText>
          </w:r>
        </w:del>
      </w:moveTo>
      <w:ins w:id="136" w:author="Christoffer Vissing" w:date="2025-06-12T14:57:00Z" w16du:dateUtc="2025-06-12T12:57:00Z">
        <w:r>
          <w:rPr>
            <w:rFonts w:ascii="Roboto" w:hAnsi="Roboto"/>
            <w:sz w:val="22"/>
            <w:szCs w:val="22"/>
            <w:lang w:val="en-US"/>
          </w:rPr>
          <w:t>t</w:t>
        </w:r>
      </w:ins>
      <w:moveTo w:id="137" w:author="Christoffer Vissing" w:date="2025-06-12T14:27:00Z" w16du:dateUtc="2025-06-12T12:27:00Z">
        <w:r w:rsidR="00331F5C">
          <w:rPr>
            <w:rFonts w:ascii="Roboto" w:hAnsi="Roboto"/>
            <w:sz w:val="22"/>
            <w:szCs w:val="22"/>
            <w:lang w:val="en-US"/>
          </w:rPr>
          <w:t xml:space="preserve">he corresponding hazard ratio </w:t>
        </w:r>
        <w:del w:id="138" w:author="Christoffer Vissing" w:date="2025-06-12T14:58:00Z" w16du:dateUtc="2025-06-12T12:58:00Z">
          <w:r w:rsidR="00331F5C" w:rsidDel="00C0357B">
            <w:rPr>
              <w:rFonts w:ascii="Roboto" w:hAnsi="Roboto"/>
              <w:sz w:val="22"/>
              <w:szCs w:val="22"/>
              <w:lang w:val="en-US"/>
            </w:rPr>
            <w:delText xml:space="preserve">was 1.52 (CI: 1.29 to 1.80, p &lt;0.001) </w:delText>
          </w:r>
        </w:del>
        <w:r w:rsidR="00331F5C">
          <w:rPr>
            <w:rFonts w:ascii="Roboto" w:hAnsi="Roboto"/>
            <w:sz w:val="22"/>
            <w:szCs w:val="22"/>
            <w:lang w:val="en-US"/>
          </w:rPr>
          <w:t>using age as the timescale</w:t>
        </w:r>
        <w:del w:id="139" w:author="Christoffer Vissing" w:date="2025-06-12T14:58:00Z" w16du:dateUtc="2025-06-12T12:58:00Z">
          <w:r w:rsidR="00331F5C" w:rsidDel="00C0357B">
            <w:rPr>
              <w:rFonts w:ascii="Roboto" w:hAnsi="Roboto"/>
              <w:sz w:val="22"/>
              <w:szCs w:val="22"/>
              <w:lang w:val="en-US"/>
            </w:rPr>
            <w:delText>,</w:delText>
          </w:r>
        </w:del>
        <w:r w:rsidR="00331F5C">
          <w:rPr>
            <w:rFonts w:ascii="Roboto" w:hAnsi="Roboto"/>
            <w:sz w:val="22"/>
            <w:szCs w:val="22"/>
            <w:lang w:val="en-US"/>
          </w:rPr>
          <w:t xml:space="preserve"> </w:t>
        </w:r>
      </w:moveTo>
      <w:ins w:id="140" w:author="Christoffer Vissing" w:date="2025-06-12T14:58:00Z" w16du:dateUtc="2025-06-12T12:58:00Z">
        <w:r>
          <w:rPr>
            <w:rFonts w:ascii="Roboto" w:hAnsi="Roboto"/>
            <w:sz w:val="22"/>
            <w:szCs w:val="22"/>
            <w:lang w:val="en-US"/>
          </w:rPr>
          <w:t>(</w:t>
        </w:r>
      </w:ins>
      <w:moveTo w:id="141" w:author="Christoffer Vissing" w:date="2025-06-12T14:27:00Z" w16du:dateUtc="2025-06-12T12:27:00Z">
        <w:r w:rsidR="00331F5C">
          <w:rPr>
            <w:rFonts w:ascii="Roboto" w:hAnsi="Roboto"/>
            <w:sz w:val="22"/>
            <w:szCs w:val="22"/>
            <w:lang w:val="en-US"/>
          </w:rPr>
          <w:t xml:space="preserve">left-truncated at first </w:t>
        </w:r>
        <w:proofErr w:type="spellStart"/>
        <w:r w:rsidR="00331F5C">
          <w:rPr>
            <w:rFonts w:ascii="Roboto" w:hAnsi="Roboto"/>
            <w:sz w:val="22"/>
            <w:szCs w:val="22"/>
            <w:lang w:val="en-US"/>
          </w:rPr>
          <w:t>SHaRe</w:t>
        </w:r>
        <w:proofErr w:type="spellEnd"/>
        <w:r w:rsidR="00331F5C">
          <w:rPr>
            <w:rFonts w:ascii="Roboto" w:hAnsi="Roboto"/>
            <w:sz w:val="22"/>
            <w:szCs w:val="22"/>
            <w:lang w:val="en-US"/>
          </w:rPr>
          <w:t xml:space="preserve"> visit</w:t>
        </w:r>
      </w:moveTo>
      <w:ins w:id="142" w:author="Christoffer Vissing" w:date="2025-06-12T14:58:00Z" w16du:dateUtc="2025-06-12T12:58:00Z">
        <w:r>
          <w:rPr>
            <w:rFonts w:ascii="Roboto" w:hAnsi="Roboto"/>
            <w:sz w:val="22"/>
            <w:szCs w:val="22"/>
            <w:lang w:val="en-US"/>
          </w:rPr>
          <w:t xml:space="preserve"> was 1.52 (CI: 1.29 to 1.80, p &lt;0.001)</w:t>
        </w:r>
      </w:ins>
      <w:moveTo w:id="143" w:author="Christoffer Vissing" w:date="2025-06-12T14:27:00Z" w16du:dateUtc="2025-06-12T12:27:00Z">
        <w:r w:rsidR="00331F5C" w:rsidRPr="003A41F5">
          <w:rPr>
            <w:rFonts w:ascii="Roboto" w:hAnsi="Roboto"/>
            <w:sz w:val="22"/>
            <w:szCs w:val="22"/>
            <w:lang w:val="en-US"/>
          </w:rPr>
          <w:t>.</w:t>
        </w:r>
      </w:moveTo>
      <w:moveToRangeEnd w:id="96"/>
    </w:p>
    <w:p w14:paraId="48BFD0A1" w14:textId="77777777" w:rsidR="00F13D6E" w:rsidRDefault="00E0371F" w:rsidP="00F13D6E">
      <w:pPr>
        <w:spacing w:line="480" w:lineRule="auto"/>
        <w:rPr>
          <w:ins w:id="144" w:author="Christoffer Vissing" w:date="2025-06-12T14:47:00Z" w16du:dateUtc="2025-06-12T12:47:00Z"/>
          <w:rFonts w:ascii="Roboto" w:hAnsi="Roboto"/>
          <w:sz w:val="22"/>
          <w:szCs w:val="22"/>
          <w:lang w:val="en-US"/>
        </w:rPr>
      </w:pPr>
      <w:del w:id="145" w:author="Christoffer Vissing" w:date="2025-06-12T14:36:00Z" w16du:dateUtc="2025-06-12T12:36:00Z">
        <w:r w:rsidRPr="003B5B90" w:rsidDel="00525F75">
          <w:rPr>
            <w:rFonts w:ascii="Roboto" w:hAnsi="Roboto"/>
            <w:sz w:val="22"/>
            <w:szCs w:val="22"/>
            <w:lang w:val="en-US"/>
          </w:rPr>
          <w:delText>To quantify the impact of</w:delText>
        </w:r>
        <w:r w:rsidDel="00525F75">
          <w:rPr>
            <w:rFonts w:ascii="Roboto" w:hAnsi="Roboto"/>
            <w:sz w:val="22"/>
            <w:szCs w:val="22"/>
            <w:lang w:val="en-US"/>
          </w:rPr>
          <w:delText xml:space="preserve"> genotype</w:delText>
        </w:r>
        <w:r w:rsidRPr="003B5B90" w:rsidDel="00525F75">
          <w:rPr>
            <w:rFonts w:ascii="Roboto" w:hAnsi="Roboto"/>
            <w:sz w:val="22"/>
            <w:szCs w:val="22"/>
            <w:lang w:val="en-US"/>
          </w:rPr>
          <w:delText xml:space="preserve">, we estimated the restricted mean survival time (RMST) from </w:delText>
        </w:r>
        <w:r w:rsidDel="00525F75">
          <w:rPr>
            <w:rFonts w:ascii="Roboto" w:hAnsi="Roboto"/>
            <w:sz w:val="22"/>
            <w:szCs w:val="22"/>
            <w:lang w:val="en-US"/>
          </w:rPr>
          <w:delText>44 years of age (mean age at HCM diagnosis) to 85 years of age (oldest age at which at least 100 persons remained under observation)</w:delText>
        </w:r>
        <w:r w:rsidRPr="003B5B90" w:rsidDel="00525F75">
          <w:rPr>
            <w:rFonts w:ascii="Roboto" w:hAnsi="Roboto"/>
            <w:sz w:val="22"/>
            <w:szCs w:val="22"/>
            <w:lang w:val="en-US"/>
          </w:rPr>
          <w:delText>.</w:delText>
        </w:r>
      </w:del>
      <w:del w:id="146" w:author="Christoffer Vissing" w:date="2025-06-12T14:34:00Z" w16du:dateUtc="2025-06-12T12:34:00Z">
        <w:r w:rsidRPr="003B5B90" w:rsidDel="00525F75">
          <w:rPr>
            <w:rFonts w:ascii="Roboto" w:hAnsi="Roboto"/>
            <w:sz w:val="22"/>
            <w:szCs w:val="22"/>
            <w:lang w:val="en-US"/>
          </w:rPr>
          <w:delText xml:space="preserve"> Patients with sarcomeric HCM had an average of </w:delText>
        </w:r>
        <w:r w:rsidDel="00525F75">
          <w:rPr>
            <w:rFonts w:ascii="Roboto" w:hAnsi="Roboto"/>
            <w:sz w:val="22"/>
            <w:szCs w:val="22"/>
            <w:lang w:val="en-US"/>
          </w:rPr>
          <w:delText>3.5</w:delText>
        </w:r>
        <w:r w:rsidRPr="003B5B90" w:rsidDel="00525F75">
          <w:rPr>
            <w:rFonts w:ascii="Roboto" w:hAnsi="Roboto"/>
            <w:sz w:val="22"/>
            <w:szCs w:val="22"/>
            <w:lang w:val="en-US"/>
          </w:rPr>
          <w:delText xml:space="preserve"> life-years lost in this age interval compared with those with non-sarcomeric HCM (RMST: </w:delText>
        </w:r>
        <w:r w:rsidDel="00525F75">
          <w:rPr>
            <w:rFonts w:ascii="Roboto" w:hAnsi="Roboto"/>
            <w:sz w:val="22"/>
            <w:szCs w:val="22"/>
            <w:lang w:val="en-US"/>
          </w:rPr>
          <w:delText>28.8</w:delText>
        </w:r>
        <w:r w:rsidRPr="003B5B90" w:rsidDel="00525F75">
          <w:rPr>
            <w:rFonts w:ascii="Roboto" w:hAnsi="Roboto"/>
            <w:sz w:val="22"/>
            <w:szCs w:val="22"/>
            <w:lang w:val="en-US"/>
          </w:rPr>
          <w:delText xml:space="preserve"> vs. 3</w:delText>
        </w:r>
        <w:r w:rsidDel="00525F75">
          <w:rPr>
            <w:rFonts w:ascii="Roboto" w:hAnsi="Roboto"/>
            <w:sz w:val="22"/>
            <w:szCs w:val="22"/>
            <w:lang w:val="en-US"/>
          </w:rPr>
          <w:delText>2</w:delText>
        </w:r>
        <w:r w:rsidRPr="003B5B90" w:rsidDel="00525F75">
          <w:rPr>
            <w:rFonts w:ascii="Roboto" w:hAnsi="Roboto"/>
            <w:sz w:val="22"/>
            <w:szCs w:val="22"/>
            <w:lang w:val="en-US"/>
          </w:rPr>
          <w:delText>.</w:delText>
        </w:r>
        <w:r w:rsidDel="00525F75">
          <w:rPr>
            <w:rFonts w:ascii="Roboto" w:hAnsi="Roboto"/>
            <w:sz w:val="22"/>
            <w:szCs w:val="22"/>
            <w:lang w:val="en-US"/>
          </w:rPr>
          <w:delText>4</w:delText>
        </w:r>
        <w:r w:rsidRPr="003B5B90" w:rsidDel="00525F75">
          <w:rPr>
            <w:rFonts w:ascii="Roboto" w:hAnsi="Roboto"/>
            <w:sz w:val="22"/>
            <w:szCs w:val="22"/>
            <w:lang w:val="en-US"/>
          </w:rPr>
          <w:delText xml:space="preserve"> years; difference </w:delText>
        </w:r>
        <w:r w:rsidDel="00525F75">
          <w:rPr>
            <w:rFonts w:ascii="Roboto" w:hAnsi="Roboto"/>
            <w:sz w:val="22"/>
            <w:szCs w:val="22"/>
            <w:lang w:val="en-US"/>
          </w:rPr>
          <w:delText>3</w:delText>
        </w:r>
        <w:r w:rsidRPr="003B5B90" w:rsidDel="00525F75">
          <w:rPr>
            <w:rFonts w:ascii="Roboto" w:hAnsi="Roboto"/>
            <w:sz w:val="22"/>
            <w:szCs w:val="22"/>
            <w:lang w:val="en-US"/>
          </w:rPr>
          <w:delText>.</w:delText>
        </w:r>
        <w:r w:rsidDel="00525F75">
          <w:rPr>
            <w:rFonts w:ascii="Roboto" w:hAnsi="Roboto"/>
            <w:sz w:val="22"/>
            <w:szCs w:val="22"/>
            <w:lang w:val="en-US"/>
          </w:rPr>
          <w:delText>51</w:delText>
        </w:r>
        <w:r w:rsidRPr="003B5B90" w:rsidDel="00525F75">
          <w:rPr>
            <w:rFonts w:ascii="Roboto" w:hAnsi="Roboto"/>
            <w:sz w:val="22"/>
            <w:szCs w:val="22"/>
            <w:lang w:val="en-US"/>
          </w:rPr>
          <w:delText xml:space="preserve"> years, 95% CI: </w:delText>
        </w:r>
        <w:r w:rsidDel="00525F75">
          <w:rPr>
            <w:rFonts w:ascii="Roboto" w:hAnsi="Roboto"/>
            <w:sz w:val="22"/>
            <w:szCs w:val="22"/>
            <w:lang w:val="en-US"/>
          </w:rPr>
          <w:delText>1</w:delText>
        </w:r>
        <w:r w:rsidRPr="003B5B90" w:rsidDel="00525F75">
          <w:rPr>
            <w:rFonts w:ascii="Roboto" w:hAnsi="Roboto"/>
            <w:sz w:val="22"/>
            <w:szCs w:val="22"/>
            <w:lang w:val="en-US"/>
          </w:rPr>
          <w:delText>.</w:delText>
        </w:r>
        <w:r w:rsidDel="00525F75">
          <w:rPr>
            <w:rFonts w:ascii="Roboto" w:hAnsi="Roboto"/>
            <w:sz w:val="22"/>
            <w:szCs w:val="22"/>
            <w:lang w:val="en-US"/>
          </w:rPr>
          <w:delText>74</w:delText>
        </w:r>
        <w:r w:rsidRPr="003B5B90" w:rsidDel="00525F75">
          <w:rPr>
            <w:rFonts w:ascii="Roboto" w:hAnsi="Roboto"/>
            <w:sz w:val="22"/>
            <w:szCs w:val="22"/>
            <w:lang w:val="en-US"/>
          </w:rPr>
          <w:delText xml:space="preserve"> to </w:delText>
        </w:r>
        <w:r w:rsidDel="00525F75">
          <w:rPr>
            <w:rFonts w:ascii="Roboto" w:hAnsi="Roboto"/>
            <w:sz w:val="22"/>
            <w:szCs w:val="22"/>
            <w:lang w:val="en-US"/>
          </w:rPr>
          <w:delText>4</w:delText>
        </w:r>
        <w:r w:rsidRPr="003B5B90" w:rsidDel="00525F75">
          <w:rPr>
            <w:rFonts w:ascii="Roboto" w:hAnsi="Roboto"/>
            <w:sz w:val="22"/>
            <w:szCs w:val="22"/>
            <w:lang w:val="en-US"/>
          </w:rPr>
          <w:delText>.</w:delText>
        </w:r>
        <w:r w:rsidDel="00525F75">
          <w:rPr>
            <w:rFonts w:ascii="Roboto" w:hAnsi="Roboto"/>
            <w:sz w:val="22"/>
            <w:szCs w:val="22"/>
            <w:lang w:val="en-US"/>
          </w:rPr>
          <w:delText>84</w:delText>
        </w:r>
        <w:r w:rsidRPr="003B5B90" w:rsidDel="00525F75">
          <w:rPr>
            <w:rFonts w:ascii="Roboto" w:hAnsi="Roboto"/>
            <w:sz w:val="22"/>
            <w:szCs w:val="22"/>
            <w:lang w:val="en-US"/>
          </w:rPr>
          <w:delText>)</w:delText>
        </w:r>
        <w:r w:rsidDel="00525F75">
          <w:rPr>
            <w:rFonts w:ascii="Roboto" w:hAnsi="Roboto"/>
            <w:sz w:val="22"/>
            <w:szCs w:val="22"/>
            <w:lang w:val="en-US"/>
          </w:rPr>
          <w:delText xml:space="preserve"> (</w:delText>
        </w:r>
        <w:r w:rsidDel="00525F75">
          <w:rPr>
            <w:rFonts w:ascii="Roboto" w:hAnsi="Roboto"/>
            <w:b/>
            <w:bCs/>
            <w:sz w:val="22"/>
            <w:szCs w:val="22"/>
            <w:lang w:val="en-US"/>
          </w:rPr>
          <w:delText>Figure 4</w:delText>
        </w:r>
        <w:r w:rsidDel="00525F75">
          <w:rPr>
            <w:rFonts w:ascii="Roboto" w:hAnsi="Roboto"/>
            <w:sz w:val="22"/>
            <w:szCs w:val="22"/>
            <w:lang w:val="en-US"/>
          </w:rPr>
          <w:delText>)</w:delText>
        </w:r>
      </w:del>
      <w:del w:id="147" w:author="Christoffer Vissing" w:date="2025-06-12T14:36:00Z" w16du:dateUtc="2025-06-12T12:36:00Z">
        <w:r w:rsidRPr="003B5B90" w:rsidDel="00525F75">
          <w:rPr>
            <w:rFonts w:ascii="Roboto" w:hAnsi="Roboto"/>
            <w:sz w:val="22"/>
            <w:szCs w:val="22"/>
            <w:lang w:val="en-US"/>
          </w:rPr>
          <w:delText>.</w:delText>
        </w:r>
      </w:del>
      <w:r w:rsidRPr="003B5B90">
        <w:rPr>
          <w:rFonts w:ascii="Roboto" w:hAnsi="Roboto"/>
          <w:sz w:val="22"/>
          <w:szCs w:val="22"/>
          <w:lang w:val="en-US"/>
        </w:rPr>
        <w:t xml:space="preserve"> </w:t>
      </w:r>
      <w:del w:id="148" w:author="Christoffer Vissing" w:date="2025-06-12T14:38:00Z" w16du:dateUtc="2025-06-12T12:38:00Z">
        <w:r w:rsidRPr="003B5B90" w:rsidDel="00525F75">
          <w:rPr>
            <w:rFonts w:ascii="Roboto" w:hAnsi="Roboto"/>
            <w:sz w:val="22"/>
            <w:szCs w:val="22"/>
            <w:lang w:val="en-US"/>
          </w:rPr>
          <w:delText>Results remained consistent in sensitivity analyses including sex as a covariate.</w:delText>
        </w:r>
      </w:del>
      <w:r w:rsidR="00210BB7">
        <w:rPr>
          <w:rFonts w:ascii="Roboto" w:hAnsi="Roboto"/>
          <w:sz w:val="22"/>
          <w:szCs w:val="22"/>
          <w:lang w:val="en-US"/>
        </w:rPr>
        <w:t xml:space="preserve">Results remained consistent in sensitivity analysis including sex as a covariate. </w:t>
      </w:r>
    </w:p>
    <w:p w14:paraId="4225278A" w14:textId="0FC45131" w:rsidR="00331F5C" w:rsidDel="00525F75" w:rsidRDefault="00331F5C">
      <w:pPr>
        <w:spacing w:line="480" w:lineRule="auto"/>
        <w:rPr>
          <w:del w:id="149" w:author="Christoffer Vissing" w:date="2025-06-12T14:36:00Z" w16du:dateUtc="2025-06-12T12:36:00Z"/>
          <w:rFonts w:ascii="Roboto" w:hAnsi="Roboto"/>
          <w:sz w:val="22"/>
          <w:szCs w:val="22"/>
          <w:lang w:val="en-US"/>
        </w:rPr>
      </w:pPr>
    </w:p>
    <w:p w14:paraId="3C8EB9EF" w14:textId="77777777" w:rsidR="00D35FAB" w:rsidRPr="00040F1C" w:rsidRDefault="00D35FAB" w:rsidP="00F13D6E">
      <w:pPr>
        <w:spacing w:line="480" w:lineRule="auto"/>
        <w:rPr>
          <w:rFonts w:ascii="Roboto" w:hAnsi="Roboto"/>
          <w:b/>
          <w:bCs/>
          <w:sz w:val="22"/>
          <w:szCs w:val="22"/>
          <w:lang w:val="en-US"/>
        </w:rPr>
      </w:pPr>
    </w:p>
    <w:p w14:paraId="1B7FDD21" w14:textId="67654B6F" w:rsidR="0037016C" w:rsidRPr="00040F1C" w:rsidRDefault="002573A9" w:rsidP="00DB6D77">
      <w:pPr>
        <w:spacing w:line="480" w:lineRule="auto"/>
        <w:rPr>
          <w:rFonts w:ascii="Roboto" w:hAnsi="Roboto"/>
          <w:b/>
          <w:bCs/>
          <w:sz w:val="22"/>
          <w:szCs w:val="22"/>
          <w:lang w:val="en-US"/>
        </w:rPr>
      </w:pPr>
      <w:r w:rsidRPr="00040F1C">
        <w:rPr>
          <w:rFonts w:ascii="Roboto" w:hAnsi="Roboto"/>
          <w:b/>
          <w:bCs/>
          <w:sz w:val="22"/>
          <w:szCs w:val="22"/>
          <w:lang w:val="en-US"/>
        </w:rPr>
        <w:t xml:space="preserve">Temporal patterns of cardiovascular events </w:t>
      </w:r>
    </w:p>
    <w:p w14:paraId="305B5588" w14:textId="38D5C9A4" w:rsidR="00D52FCA" w:rsidRPr="00431AEB" w:rsidRDefault="00CC2439" w:rsidP="00B13D40">
      <w:pPr>
        <w:spacing w:line="480" w:lineRule="auto"/>
        <w:rPr>
          <w:rFonts w:ascii="Roboto" w:hAnsi="Roboto"/>
          <w:sz w:val="22"/>
          <w:szCs w:val="22"/>
          <w:lang w:val="en-US"/>
        </w:rPr>
      </w:pPr>
      <w:r>
        <w:rPr>
          <w:rFonts w:ascii="Roboto" w:hAnsi="Roboto"/>
          <w:sz w:val="22"/>
          <w:szCs w:val="22"/>
          <w:lang w:val="en-US"/>
        </w:rPr>
        <w:t>We</w:t>
      </w:r>
      <w:r w:rsidR="00E169B6">
        <w:rPr>
          <w:rFonts w:ascii="Roboto" w:hAnsi="Roboto"/>
          <w:sz w:val="22"/>
          <w:szCs w:val="22"/>
          <w:lang w:val="en-US"/>
        </w:rPr>
        <w:t xml:space="preserve"> investigated </w:t>
      </w:r>
      <w:r w:rsidR="00FF700B" w:rsidRPr="00431AEB">
        <w:rPr>
          <w:rFonts w:ascii="Roboto" w:hAnsi="Roboto"/>
          <w:sz w:val="22"/>
          <w:szCs w:val="22"/>
          <w:lang w:val="en-US"/>
        </w:rPr>
        <w:t>association</w:t>
      </w:r>
      <w:r w:rsidR="00CC3ED5" w:rsidRPr="00431AEB">
        <w:rPr>
          <w:rFonts w:ascii="Roboto" w:hAnsi="Roboto"/>
          <w:sz w:val="22"/>
          <w:szCs w:val="22"/>
          <w:lang w:val="en-US"/>
        </w:rPr>
        <w:t>s</w:t>
      </w:r>
      <w:r w:rsidR="00D52FCA" w:rsidRPr="00431AEB">
        <w:rPr>
          <w:rFonts w:ascii="Roboto" w:hAnsi="Roboto"/>
          <w:sz w:val="22"/>
          <w:szCs w:val="22"/>
          <w:lang w:val="en-US"/>
        </w:rPr>
        <w:t xml:space="preserve"> between </w:t>
      </w:r>
      <w:r w:rsidR="00E169B6">
        <w:rPr>
          <w:rFonts w:ascii="Roboto" w:hAnsi="Roboto"/>
          <w:sz w:val="22"/>
          <w:szCs w:val="22"/>
          <w:lang w:val="en-US"/>
        </w:rPr>
        <w:t>potential disease modifiers (obesity, hypertension, LV obstruction, atrial fibrillation</w:t>
      </w:r>
      <w:r w:rsidR="003B3617">
        <w:rPr>
          <w:rFonts w:ascii="Roboto" w:hAnsi="Roboto"/>
          <w:sz w:val="22"/>
          <w:szCs w:val="22"/>
          <w:lang w:val="en-US"/>
        </w:rPr>
        <w:t>,</w:t>
      </w:r>
      <w:r w:rsidR="00E169B6">
        <w:rPr>
          <w:rFonts w:ascii="Roboto" w:hAnsi="Roboto"/>
          <w:sz w:val="22"/>
          <w:szCs w:val="22"/>
          <w:lang w:val="en-US"/>
        </w:rPr>
        <w:t xml:space="preserve"> and LV systolic </w:t>
      </w:r>
      <w:r w:rsidR="00ED3873">
        <w:rPr>
          <w:rFonts w:ascii="Roboto" w:hAnsi="Roboto"/>
          <w:sz w:val="22"/>
          <w:szCs w:val="22"/>
          <w:lang w:val="en-US"/>
        </w:rPr>
        <w:t>dysfunction</w:t>
      </w:r>
      <w:r w:rsidR="00E169B6">
        <w:rPr>
          <w:rFonts w:ascii="Roboto" w:hAnsi="Roboto"/>
          <w:sz w:val="22"/>
          <w:szCs w:val="22"/>
          <w:lang w:val="en-US"/>
        </w:rPr>
        <w:t xml:space="preserve">) on the rate of subsequent </w:t>
      </w:r>
      <w:r w:rsidR="00D52FCA" w:rsidRPr="00431AEB">
        <w:rPr>
          <w:rFonts w:ascii="Roboto" w:hAnsi="Roboto"/>
          <w:sz w:val="22"/>
          <w:szCs w:val="22"/>
          <w:lang w:val="en-US"/>
        </w:rPr>
        <w:t>outcome</w:t>
      </w:r>
      <w:r w:rsidR="00E169B6">
        <w:rPr>
          <w:rFonts w:ascii="Roboto" w:hAnsi="Roboto"/>
          <w:sz w:val="22"/>
          <w:szCs w:val="22"/>
          <w:lang w:val="en-US"/>
        </w:rPr>
        <w:t xml:space="preserve">s, to </w:t>
      </w:r>
      <w:r w:rsidR="00E169B6">
        <w:rPr>
          <w:rFonts w:ascii="Roboto" w:hAnsi="Roboto"/>
          <w:sz w:val="22"/>
          <w:szCs w:val="22"/>
          <w:lang w:val="en-US"/>
        </w:rPr>
        <w:lastRenderedPageBreak/>
        <w:t>identify exposure</w:t>
      </w:r>
      <w:r w:rsidR="00ED3873">
        <w:rPr>
          <w:rFonts w:ascii="Roboto" w:hAnsi="Roboto"/>
          <w:sz w:val="22"/>
          <w:szCs w:val="22"/>
          <w:lang w:val="en-US"/>
        </w:rPr>
        <w:t>-</w:t>
      </w:r>
      <w:r w:rsidR="00E169B6">
        <w:rPr>
          <w:rFonts w:ascii="Roboto" w:hAnsi="Roboto"/>
          <w:sz w:val="22"/>
          <w:szCs w:val="22"/>
          <w:lang w:val="en-US"/>
        </w:rPr>
        <w:t>outcome pairs</w:t>
      </w:r>
      <w:r w:rsidR="00525D5A">
        <w:rPr>
          <w:rFonts w:ascii="Roboto" w:hAnsi="Roboto"/>
          <w:sz w:val="22"/>
          <w:szCs w:val="22"/>
          <w:lang w:val="en-US"/>
        </w:rPr>
        <w:t xml:space="preserve"> </w:t>
      </w:r>
      <w:r w:rsidR="00CC3ED5" w:rsidRPr="00431AEB">
        <w:rPr>
          <w:rFonts w:ascii="Roboto" w:hAnsi="Roboto"/>
          <w:sz w:val="22"/>
          <w:szCs w:val="22"/>
          <w:lang w:val="en-US"/>
        </w:rPr>
        <w:t>(</w:t>
      </w:r>
      <w:r w:rsidR="00CC3ED5" w:rsidRPr="00431AEB">
        <w:rPr>
          <w:rFonts w:ascii="Roboto" w:hAnsi="Roboto"/>
          <w:b/>
          <w:bCs/>
          <w:sz w:val="22"/>
          <w:szCs w:val="22"/>
          <w:lang w:val="en-US"/>
        </w:rPr>
        <w:t xml:space="preserve">Figure </w:t>
      </w:r>
      <w:r w:rsidR="00E0371F">
        <w:rPr>
          <w:rFonts w:ascii="Roboto" w:hAnsi="Roboto"/>
          <w:b/>
          <w:bCs/>
          <w:sz w:val="22"/>
          <w:szCs w:val="22"/>
          <w:lang w:val="en-US"/>
        </w:rPr>
        <w:t>5</w:t>
      </w:r>
      <w:r w:rsidR="00CC3ED5" w:rsidRPr="0054323F">
        <w:rPr>
          <w:rFonts w:ascii="Roboto" w:hAnsi="Roboto"/>
          <w:sz w:val="22"/>
          <w:szCs w:val="22"/>
          <w:lang w:val="en-US"/>
        </w:rPr>
        <w:t>)</w:t>
      </w:r>
      <w:r w:rsidR="007077D6">
        <w:rPr>
          <w:rFonts w:ascii="Roboto" w:hAnsi="Roboto"/>
          <w:sz w:val="22"/>
          <w:szCs w:val="22"/>
          <w:lang w:val="en-US"/>
        </w:rPr>
        <w:t>,</w:t>
      </w:r>
      <w:r w:rsidR="00F406CB">
        <w:rPr>
          <w:rFonts w:ascii="Roboto" w:hAnsi="Roboto"/>
          <w:sz w:val="22"/>
          <w:szCs w:val="22"/>
          <w:lang w:val="en-US"/>
        </w:rPr>
        <w:t xml:space="preserve"> </w:t>
      </w:r>
      <w:r w:rsidR="004A1863">
        <w:rPr>
          <w:rFonts w:ascii="Roboto" w:hAnsi="Roboto"/>
          <w:sz w:val="22"/>
          <w:szCs w:val="22"/>
          <w:lang w:val="en-US"/>
        </w:rPr>
        <w:t xml:space="preserve">on the overall cohort of both </w:t>
      </w:r>
      <w:r w:rsidR="00F406CB">
        <w:rPr>
          <w:rFonts w:ascii="Roboto" w:hAnsi="Roboto"/>
          <w:sz w:val="22"/>
          <w:szCs w:val="22"/>
          <w:lang w:val="en-US"/>
        </w:rPr>
        <w:t>sarcomeric and non-sarcomeric HCM</w:t>
      </w:r>
      <w:r w:rsidR="00FF700B" w:rsidRPr="00431AEB">
        <w:rPr>
          <w:rFonts w:ascii="Roboto" w:hAnsi="Roboto"/>
          <w:sz w:val="22"/>
          <w:szCs w:val="22"/>
          <w:lang w:val="en-US"/>
        </w:rPr>
        <w:t xml:space="preserve">. </w:t>
      </w:r>
      <w:r w:rsidR="005F3FDD" w:rsidRPr="00431AEB">
        <w:rPr>
          <w:rFonts w:ascii="Roboto" w:hAnsi="Roboto"/>
          <w:sz w:val="22"/>
          <w:szCs w:val="22"/>
          <w:lang w:val="en-US"/>
        </w:rPr>
        <w:t xml:space="preserve">Obesity was associated with </w:t>
      </w:r>
      <w:r w:rsidR="00CC3ED5" w:rsidRPr="00431AEB">
        <w:rPr>
          <w:rFonts w:ascii="Roboto" w:hAnsi="Roboto"/>
          <w:sz w:val="22"/>
          <w:szCs w:val="22"/>
          <w:lang w:val="en-US"/>
        </w:rPr>
        <w:t>a higher rate</w:t>
      </w:r>
      <w:r w:rsidR="005F3FDD" w:rsidRPr="00431AEB">
        <w:rPr>
          <w:rFonts w:ascii="Roboto" w:hAnsi="Roboto"/>
          <w:sz w:val="22"/>
          <w:szCs w:val="22"/>
          <w:lang w:val="en-US"/>
        </w:rPr>
        <w:t xml:space="preserve"> of</w:t>
      </w:r>
      <w:r w:rsidR="00F406CB">
        <w:rPr>
          <w:rFonts w:ascii="Roboto" w:hAnsi="Roboto"/>
          <w:sz w:val="22"/>
          <w:szCs w:val="22"/>
          <w:lang w:val="en-US"/>
        </w:rPr>
        <w:t xml:space="preserve"> incident</w:t>
      </w:r>
      <w:r w:rsidR="005F3FDD" w:rsidRPr="00431AEB">
        <w:rPr>
          <w:rFonts w:ascii="Roboto" w:hAnsi="Roboto"/>
          <w:sz w:val="22"/>
          <w:szCs w:val="22"/>
          <w:lang w:val="en-US"/>
        </w:rPr>
        <w:t xml:space="preserve"> </w:t>
      </w:r>
      <w:r w:rsidR="005F3FDD" w:rsidRPr="003A41F5">
        <w:rPr>
          <w:rFonts w:ascii="Roboto" w:hAnsi="Roboto"/>
          <w:sz w:val="22"/>
          <w:szCs w:val="22"/>
          <w:lang w:val="en-US"/>
        </w:rPr>
        <w:t>atrial fibrillation (HR 1.</w:t>
      </w:r>
      <w:r w:rsidR="008229ED">
        <w:rPr>
          <w:rFonts w:ascii="Roboto" w:hAnsi="Roboto"/>
          <w:sz w:val="22"/>
          <w:szCs w:val="22"/>
          <w:lang w:val="en-US"/>
        </w:rPr>
        <w:t>66</w:t>
      </w:r>
      <w:r w:rsidR="0087104C" w:rsidRPr="003A41F5">
        <w:rPr>
          <w:rFonts w:ascii="Roboto" w:hAnsi="Roboto"/>
          <w:sz w:val="22"/>
          <w:szCs w:val="22"/>
          <w:lang w:val="en-US"/>
        </w:rPr>
        <w:t xml:space="preserve"> [CI 1.</w:t>
      </w:r>
      <w:r w:rsidR="008229ED">
        <w:rPr>
          <w:rFonts w:ascii="Roboto" w:hAnsi="Roboto"/>
          <w:sz w:val="22"/>
          <w:szCs w:val="22"/>
          <w:lang w:val="en-US"/>
        </w:rPr>
        <w:t>43</w:t>
      </w:r>
      <w:r w:rsidR="0087104C" w:rsidRPr="00431AEB">
        <w:rPr>
          <w:rFonts w:ascii="Roboto" w:hAnsi="Roboto"/>
          <w:sz w:val="22"/>
          <w:szCs w:val="22"/>
          <w:lang w:val="en-US"/>
        </w:rPr>
        <w:t>-1.</w:t>
      </w:r>
      <w:r w:rsidR="008229ED">
        <w:rPr>
          <w:rFonts w:ascii="Roboto" w:hAnsi="Roboto"/>
          <w:sz w:val="22"/>
          <w:szCs w:val="22"/>
          <w:lang w:val="en-US"/>
        </w:rPr>
        <w:t>92</w:t>
      </w:r>
      <w:r w:rsidR="0087104C" w:rsidRPr="003A41F5">
        <w:rPr>
          <w:rFonts w:ascii="Roboto" w:hAnsi="Roboto"/>
          <w:sz w:val="22"/>
          <w:szCs w:val="22"/>
          <w:lang w:val="en-US"/>
        </w:rPr>
        <w:t>]</w:t>
      </w:r>
      <w:r w:rsidR="005F3FDD" w:rsidRPr="003A41F5">
        <w:rPr>
          <w:rFonts w:ascii="Roboto" w:hAnsi="Roboto"/>
          <w:sz w:val="22"/>
          <w:szCs w:val="22"/>
          <w:lang w:val="en-US"/>
        </w:rPr>
        <w:t xml:space="preserve">) and NYHA class III-IV symptoms (HR </w:t>
      </w:r>
      <w:r w:rsidR="008229ED">
        <w:rPr>
          <w:rFonts w:ascii="Roboto" w:hAnsi="Roboto"/>
          <w:sz w:val="22"/>
          <w:szCs w:val="22"/>
          <w:lang w:val="en-US"/>
        </w:rPr>
        <w:t>2</w:t>
      </w:r>
      <w:r w:rsidR="005F3FDD" w:rsidRPr="003A41F5">
        <w:rPr>
          <w:rFonts w:ascii="Roboto" w:hAnsi="Roboto"/>
          <w:sz w:val="22"/>
          <w:szCs w:val="22"/>
          <w:lang w:val="en-US"/>
        </w:rPr>
        <w:t>.</w:t>
      </w:r>
      <w:r w:rsidR="008229ED">
        <w:rPr>
          <w:rFonts w:ascii="Roboto" w:hAnsi="Roboto"/>
          <w:sz w:val="22"/>
          <w:szCs w:val="22"/>
          <w:lang w:val="en-US"/>
        </w:rPr>
        <w:t>13</w:t>
      </w:r>
      <w:r w:rsidR="0087104C" w:rsidRPr="00431AEB">
        <w:rPr>
          <w:rFonts w:ascii="Roboto" w:hAnsi="Roboto"/>
          <w:sz w:val="22"/>
          <w:szCs w:val="22"/>
          <w:lang w:val="en-US"/>
        </w:rPr>
        <w:t xml:space="preserve"> [CI 1.</w:t>
      </w:r>
      <w:r w:rsidR="008229ED">
        <w:rPr>
          <w:rFonts w:ascii="Roboto" w:hAnsi="Roboto"/>
          <w:sz w:val="22"/>
          <w:szCs w:val="22"/>
          <w:lang w:val="en-US"/>
        </w:rPr>
        <w:t>83</w:t>
      </w:r>
      <w:r w:rsidR="0087104C" w:rsidRPr="00431AEB">
        <w:rPr>
          <w:rFonts w:ascii="Roboto" w:hAnsi="Roboto"/>
          <w:sz w:val="22"/>
          <w:szCs w:val="22"/>
          <w:lang w:val="en-US"/>
        </w:rPr>
        <w:t>-2.</w:t>
      </w:r>
      <w:r w:rsidR="008229ED">
        <w:rPr>
          <w:rFonts w:ascii="Roboto" w:hAnsi="Roboto"/>
          <w:sz w:val="22"/>
          <w:szCs w:val="22"/>
          <w:lang w:val="en-US"/>
        </w:rPr>
        <w:t>49</w:t>
      </w:r>
      <w:r w:rsidR="0087104C" w:rsidRPr="00431AEB">
        <w:rPr>
          <w:rFonts w:ascii="Roboto" w:hAnsi="Roboto"/>
          <w:sz w:val="22"/>
          <w:szCs w:val="22"/>
          <w:lang w:val="en-US"/>
        </w:rPr>
        <w:t>]</w:t>
      </w:r>
      <w:r w:rsidR="005F3FDD" w:rsidRPr="00431AEB">
        <w:rPr>
          <w:rFonts w:ascii="Roboto" w:hAnsi="Roboto"/>
          <w:sz w:val="22"/>
          <w:szCs w:val="22"/>
          <w:lang w:val="en-US"/>
        </w:rPr>
        <w:t>).</w:t>
      </w:r>
      <w:r w:rsidR="003C2490">
        <w:rPr>
          <w:rFonts w:ascii="Roboto" w:hAnsi="Roboto"/>
          <w:sz w:val="22"/>
          <w:szCs w:val="22"/>
          <w:lang w:val="en-US"/>
        </w:rPr>
        <w:t xml:space="preserve"> </w:t>
      </w:r>
      <w:r w:rsidR="004A1863">
        <w:rPr>
          <w:rFonts w:ascii="Roboto" w:hAnsi="Roboto"/>
          <w:sz w:val="22"/>
          <w:szCs w:val="22"/>
          <w:lang w:val="en-US"/>
        </w:rPr>
        <w:t xml:space="preserve">LV </w:t>
      </w:r>
      <w:r w:rsidR="003C2490">
        <w:rPr>
          <w:rFonts w:ascii="Roboto" w:hAnsi="Roboto"/>
          <w:sz w:val="22"/>
          <w:szCs w:val="22"/>
          <w:lang w:val="en-US"/>
        </w:rPr>
        <w:t>O</w:t>
      </w:r>
      <w:r w:rsidR="005F3FDD" w:rsidRPr="00431AEB">
        <w:rPr>
          <w:rFonts w:ascii="Roboto" w:hAnsi="Roboto"/>
          <w:sz w:val="22"/>
          <w:szCs w:val="22"/>
          <w:lang w:val="en-US"/>
        </w:rPr>
        <w:t xml:space="preserve">bstruction was associated with </w:t>
      </w:r>
      <w:r w:rsidR="00F85441">
        <w:rPr>
          <w:rFonts w:ascii="Roboto" w:hAnsi="Roboto"/>
          <w:sz w:val="22"/>
          <w:szCs w:val="22"/>
          <w:lang w:val="en-US"/>
        </w:rPr>
        <w:t xml:space="preserve">higher rates of </w:t>
      </w:r>
      <w:r w:rsidR="005F3FDD" w:rsidRPr="00431AEB">
        <w:rPr>
          <w:rFonts w:ascii="Roboto" w:hAnsi="Roboto"/>
          <w:sz w:val="22"/>
          <w:szCs w:val="22"/>
          <w:lang w:val="en-US"/>
        </w:rPr>
        <w:t>incident atrial fibrillation (HR 1.</w:t>
      </w:r>
      <w:r w:rsidR="008229ED">
        <w:rPr>
          <w:rFonts w:ascii="Roboto" w:hAnsi="Roboto"/>
          <w:sz w:val="22"/>
          <w:szCs w:val="22"/>
          <w:lang w:val="en-US"/>
        </w:rPr>
        <w:t>75</w:t>
      </w:r>
      <w:r w:rsidR="0087104C" w:rsidRPr="003A41F5">
        <w:rPr>
          <w:rFonts w:ascii="Roboto" w:hAnsi="Roboto"/>
          <w:sz w:val="22"/>
          <w:szCs w:val="22"/>
          <w:lang w:val="en-US"/>
        </w:rPr>
        <w:t xml:space="preserve"> [CI 1.</w:t>
      </w:r>
      <w:r w:rsidR="008229ED">
        <w:rPr>
          <w:rFonts w:ascii="Roboto" w:hAnsi="Roboto"/>
          <w:sz w:val="22"/>
          <w:szCs w:val="22"/>
          <w:lang w:val="en-US"/>
        </w:rPr>
        <w:t>51</w:t>
      </w:r>
      <w:r w:rsidR="0087104C" w:rsidRPr="003A41F5">
        <w:rPr>
          <w:rFonts w:ascii="Roboto" w:hAnsi="Roboto"/>
          <w:sz w:val="22"/>
          <w:szCs w:val="22"/>
          <w:lang w:val="en-US"/>
        </w:rPr>
        <w:t>-2.</w:t>
      </w:r>
      <w:r w:rsidR="008229ED">
        <w:rPr>
          <w:rFonts w:ascii="Roboto" w:hAnsi="Roboto"/>
          <w:sz w:val="22"/>
          <w:szCs w:val="22"/>
          <w:lang w:val="en-US"/>
        </w:rPr>
        <w:t>03</w:t>
      </w:r>
      <w:r w:rsidR="0087104C" w:rsidRPr="003A41F5">
        <w:rPr>
          <w:rFonts w:ascii="Roboto" w:hAnsi="Roboto"/>
          <w:sz w:val="22"/>
          <w:szCs w:val="22"/>
          <w:lang w:val="en-US"/>
        </w:rPr>
        <w:t>]</w:t>
      </w:r>
      <w:r w:rsidR="005F3FDD" w:rsidRPr="003A41F5">
        <w:rPr>
          <w:rFonts w:ascii="Roboto" w:hAnsi="Roboto"/>
          <w:sz w:val="22"/>
          <w:szCs w:val="22"/>
          <w:lang w:val="en-US"/>
        </w:rPr>
        <w:t>) and NYHA class III-IV symptoms (2.</w:t>
      </w:r>
      <w:r w:rsidR="008229ED">
        <w:rPr>
          <w:rFonts w:ascii="Roboto" w:hAnsi="Roboto"/>
          <w:sz w:val="22"/>
          <w:szCs w:val="22"/>
          <w:lang w:val="en-US"/>
        </w:rPr>
        <w:t>16</w:t>
      </w:r>
      <w:r w:rsidR="0087104C" w:rsidRPr="003A41F5">
        <w:rPr>
          <w:rFonts w:ascii="Roboto" w:hAnsi="Roboto"/>
          <w:sz w:val="22"/>
          <w:szCs w:val="22"/>
          <w:lang w:val="en-US"/>
        </w:rPr>
        <w:t xml:space="preserve"> [CI 1.</w:t>
      </w:r>
      <w:r w:rsidR="008229ED">
        <w:rPr>
          <w:rFonts w:ascii="Roboto" w:hAnsi="Roboto"/>
          <w:sz w:val="22"/>
          <w:szCs w:val="22"/>
          <w:lang w:val="en-US"/>
        </w:rPr>
        <w:t>85</w:t>
      </w:r>
      <w:r w:rsidR="0087104C" w:rsidRPr="003A41F5">
        <w:rPr>
          <w:rFonts w:ascii="Roboto" w:hAnsi="Roboto"/>
          <w:sz w:val="22"/>
          <w:szCs w:val="22"/>
          <w:lang w:val="en-US"/>
        </w:rPr>
        <w:t>-2.</w:t>
      </w:r>
      <w:r w:rsidR="008229ED">
        <w:rPr>
          <w:rFonts w:ascii="Roboto" w:hAnsi="Roboto"/>
          <w:sz w:val="22"/>
          <w:szCs w:val="22"/>
          <w:lang w:val="en-US"/>
        </w:rPr>
        <w:t>53</w:t>
      </w:r>
      <w:r w:rsidR="0087104C" w:rsidRPr="003A41F5">
        <w:rPr>
          <w:rFonts w:ascii="Roboto" w:hAnsi="Roboto"/>
          <w:sz w:val="22"/>
          <w:szCs w:val="22"/>
          <w:lang w:val="en-US"/>
        </w:rPr>
        <w:t>]</w:t>
      </w:r>
      <w:r w:rsidR="005F3FDD" w:rsidRPr="003A41F5">
        <w:rPr>
          <w:rFonts w:ascii="Roboto" w:hAnsi="Roboto"/>
          <w:sz w:val="22"/>
          <w:szCs w:val="22"/>
          <w:lang w:val="en-US"/>
        </w:rPr>
        <w:t>)</w:t>
      </w:r>
      <w:r w:rsidR="0090387A" w:rsidRPr="003A41F5">
        <w:rPr>
          <w:rFonts w:ascii="Roboto" w:hAnsi="Roboto"/>
          <w:sz w:val="22"/>
          <w:szCs w:val="22"/>
          <w:lang w:val="en-US"/>
        </w:rPr>
        <w:t xml:space="preserve">. </w:t>
      </w:r>
      <w:r w:rsidR="0049191A" w:rsidRPr="003A41F5">
        <w:rPr>
          <w:rFonts w:ascii="Roboto" w:hAnsi="Roboto"/>
          <w:sz w:val="22"/>
          <w:szCs w:val="22"/>
          <w:lang w:val="en-US"/>
        </w:rPr>
        <w:t>A</w:t>
      </w:r>
      <w:r w:rsidR="0094582D" w:rsidRPr="003A41F5">
        <w:rPr>
          <w:rFonts w:ascii="Roboto" w:hAnsi="Roboto"/>
          <w:sz w:val="22"/>
          <w:szCs w:val="22"/>
          <w:lang w:val="en-US"/>
        </w:rPr>
        <w:t xml:space="preserve">trial fibrillation </w:t>
      </w:r>
      <w:r w:rsidR="003C3095">
        <w:rPr>
          <w:rFonts w:ascii="Roboto" w:hAnsi="Roboto"/>
          <w:sz w:val="22"/>
          <w:szCs w:val="22"/>
          <w:lang w:val="en-US"/>
        </w:rPr>
        <w:t xml:space="preserve">was associated with the </w:t>
      </w:r>
      <w:r w:rsidR="004614A4">
        <w:rPr>
          <w:rFonts w:ascii="Roboto" w:hAnsi="Roboto"/>
          <w:sz w:val="22"/>
          <w:szCs w:val="22"/>
          <w:lang w:val="en-US"/>
        </w:rPr>
        <w:t xml:space="preserve">highest number of </w:t>
      </w:r>
      <w:r w:rsidR="003C3095">
        <w:rPr>
          <w:rFonts w:ascii="Roboto" w:hAnsi="Roboto"/>
          <w:sz w:val="22"/>
          <w:szCs w:val="22"/>
          <w:lang w:val="en-US"/>
        </w:rPr>
        <w:t>subsequent events with</w:t>
      </w:r>
      <w:r w:rsidR="00F85441">
        <w:rPr>
          <w:rFonts w:ascii="Roboto" w:hAnsi="Roboto"/>
          <w:sz w:val="22"/>
          <w:szCs w:val="22"/>
          <w:lang w:val="en-US"/>
        </w:rPr>
        <w:t xml:space="preserve"> higher downstream rates of</w:t>
      </w:r>
      <w:r w:rsidR="00461927" w:rsidRPr="003A41F5">
        <w:rPr>
          <w:rFonts w:ascii="Roboto" w:hAnsi="Roboto"/>
          <w:sz w:val="22"/>
          <w:szCs w:val="22"/>
          <w:lang w:val="en-US"/>
        </w:rPr>
        <w:t xml:space="preserve"> </w:t>
      </w:r>
      <w:r w:rsidR="003C2490">
        <w:rPr>
          <w:rFonts w:ascii="Roboto" w:hAnsi="Roboto"/>
          <w:sz w:val="22"/>
          <w:szCs w:val="22"/>
          <w:lang w:val="en-US"/>
        </w:rPr>
        <w:t xml:space="preserve">developing </w:t>
      </w:r>
      <w:r w:rsidR="00461927" w:rsidRPr="00907D0E">
        <w:rPr>
          <w:rFonts w:ascii="Roboto" w:hAnsi="Roboto"/>
          <w:sz w:val="22"/>
          <w:szCs w:val="22"/>
          <w:lang w:val="en-US"/>
        </w:rPr>
        <w:t>incident</w:t>
      </w:r>
      <w:r w:rsidR="0049191A" w:rsidRPr="00907D0E">
        <w:rPr>
          <w:rFonts w:ascii="Roboto" w:hAnsi="Roboto"/>
          <w:sz w:val="22"/>
          <w:szCs w:val="22"/>
          <w:lang w:val="en-US"/>
        </w:rPr>
        <w:t xml:space="preserve"> </w:t>
      </w:r>
      <w:r w:rsidR="0094582D" w:rsidRPr="00907D0E">
        <w:rPr>
          <w:rFonts w:ascii="Roboto" w:hAnsi="Roboto"/>
          <w:sz w:val="22"/>
          <w:szCs w:val="22"/>
          <w:lang w:val="en-US"/>
        </w:rPr>
        <w:t xml:space="preserve">heart failure </w:t>
      </w:r>
      <w:r w:rsidR="00B4257D" w:rsidRPr="003A41F5">
        <w:rPr>
          <w:rFonts w:ascii="Roboto" w:hAnsi="Roboto"/>
          <w:sz w:val="22"/>
          <w:szCs w:val="22"/>
          <w:lang w:val="en-US"/>
        </w:rPr>
        <w:t xml:space="preserve">(HR </w:t>
      </w:r>
      <w:r w:rsidR="00102552" w:rsidRPr="003A41F5">
        <w:rPr>
          <w:rFonts w:ascii="Roboto" w:hAnsi="Roboto"/>
          <w:sz w:val="22"/>
          <w:szCs w:val="22"/>
          <w:lang w:val="en-US"/>
        </w:rPr>
        <w:t>2.</w:t>
      </w:r>
      <w:r w:rsidR="008229ED">
        <w:rPr>
          <w:rFonts w:ascii="Roboto" w:hAnsi="Roboto"/>
          <w:sz w:val="22"/>
          <w:szCs w:val="22"/>
          <w:lang w:val="en-US"/>
        </w:rPr>
        <w:t>22</w:t>
      </w:r>
      <w:r w:rsidR="00B4257D" w:rsidRPr="00431AEB">
        <w:rPr>
          <w:rFonts w:ascii="Roboto" w:hAnsi="Roboto"/>
          <w:sz w:val="22"/>
          <w:szCs w:val="22"/>
          <w:lang w:val="en-US"/>
        </w:rPr>
        <w:t xml:space="preserve"> for NYHA III-IV symptoms, 2.</w:t>
      </w:r>
      <w:r w:rsidR="008229ED">
        <w:rPr>
          <w:rFonts w:ascii="Roboto" w:hAnsi="Roboto"/>
          <w:sz w:val="22"/>
          <w:szCs w:val="22"/>
          <w:lang w:val="en-US"/>
        </w:rPr>
        <w:t>89</w:t>
      </w:r>
      <w:r w:rsidR="00B4257D" w:rsidRPr="00431AEB">
        <w:rPr>
          <w:rFonts w:ascii="Roboto" w:hAnsi="Roboto"/>
          <w:sz w:val="22"/>
          <w:szCs w:val="22"/>
          <w:lang w:val="en-US"/>
        </w:rPr>
        <w:t xml:space="preserve"> for LV</w:t>
      </w:r>
      <w:r w:rsidR="00753492">
        <w:rPr>
          <w:rFonts w:ascii="Roboto" w:hAnsi="Roboto"/>
          <w:sz w:val="22"/>
          <w:szCs w:val="22"/>
          <w:lang w:val="en-US"/>
        </w:rPr>
        <w:t xml:space="preserve"> systolic dysfunction</w:t>
      </w:r>
      <w:r w:rsidR="00B4257D" w:rsidRPr="00431AEB">
        <w:rPr>
          <w:rFonts w:ascii="Roboto" w:hAnsi="Roboto"/>
          <w:sz w:val="22"/>
          <w:szCs w:val="22"/>
          <w:lang w:val="en-US"/>
        </w:rPr>
        <w:t xml:space="preserve">, and </w:t>
      </w:r>
      <w:r w:rsidR="008229ED">
        <w:rPr>
          <w:rFonts w:ascii="Roboto" w:hAnsi="Roboto"/>
          <w:sz w:val="22"/>
          <w:szCs w:val="22"/>
          <w:lang w:val="en-US"/>
        </w:rPr>
        <w:t>7</w:t>
      </w:r>
      <w:r w:rsidR="00B4257D" w:rsidRPr="00431AEB">
        <w:rPr>
          <w:rFonts w:ascii="Roboto" w:hAnsi="Roboto"/>
          <w:sz w:val="22"/>
          <w:szCs w:val="22"/>
          <w:lang w:val="en-US"/>
        </w:rPr>
        <w:t>.</w:t>
      </w:r>
      <w:r w:rsidR="008229ED">
        <w:rPr>
          <w:rFonts w:ascii="Roboto" w:hAnsi="Roboto"/>
          <w:sz w:val="22"/>
          <w:szCs w:val="22"/>
          <w:lang w:val="en-US"/>
        </w:rPr>
        <w:t>4</w:t>
      </w:r>
      <w:r w:rsidR="00B4257D" w:rsidRPr="00431AEB">
        <w:rPr>
          <w:rFonts w:ascii="Roboto" w:hAnsi="Roboto"/>
          <w:sz w:val="22"/>
          <w:szCs w:val="22"/>
          <w:lang w:val="en-US"/>
        </w:rPr>
        <w:t xml:space="preserve"> for cardiac transplantation)</w:t>
      </w:r>
      <w:r w:rsidR="00461927" w:rsidRPr="00431AEB">
        <w:rPr>
          <w:rFonts w:ascii="Roboto" w:hAnsi="Roboto"/>
          <w:sz w:val="22"/>
          <w:szCs w:val="22"/>
          <w:lang w:val="en-US"/>
        </w:rPr>
        <w:t>, ventricular arrhythmias (HR 3.</w:t>
      </w:r>
      <w:r w:rsidR="008229ED">
        <w:rPr>
          <w:rFonts w:ascii="Roboto" w:hAnsi="Roboto"/>
          <w:sz w:val="22"/>
          <w:szCs w:val="22"/>
          <w:lang w:val="en-US"/>
        </w:rPr>
        <w:t>17</w:t>
      </w:r>
      <w:r w:rsidR="00461927" w:rsidRPr="003A41F5">
        <w:rPr>
          <w:rFonts w:ascii="Roboto" w:hAnsi="Roboto"/>
          <w:sz w:val="22"/>
          <w:szCs w:val="22"/>
          <w:lang w:val="en-US"/>
        </w:rPr>
        <w:t xml:space="preserve"> [CI: 2.</w:t>
      </w:r>
      <w:r w:rsidR="00E44A75">
        <w:rPr>
          <w:rFonts w:ascii="Roboto" w:hAnsi="Roboto"/>
          <w:sz w:val="22"/>
          <w:szCs w:val="22"/>
          <w:lang w:val="en-US"/>
        </w:rPr>
        <w:t>4</w:t>
      </w:r>
      <w:r w:rsidR="008229ED">
        <w:rPr>
          <w:rFonts w:ascii="Roboto" w:hAnsi="Roboto"/>
          <w:sz w:val="22"/>
          <w:szCs w:val="22"/>
          <w:lang w:val="en-US"/>
        </w:rPr>
        <w:t>0</w:t>
      </w:r>
      <w:r w:rsidR="00461927" w:rsidRPr="003A41F5">
        <w:rPr>
          <w:rFonts w:ascii="Roboto" w:hAnsi="Roboto"/>
          <w:sz w:val="22"/>
          <w:szCs w:val="22"/>
          <w:lang w:val="en-US"/>
        </w:rPr>
        <w:t>-4.</w:t>
      </w:r>
      <w:r w:rsidR="00102552" w:rsidRPr="003A41F5">
        <w:rPr>
          <w:rFonts w:ascii="Roboto" w:hAnsi="Roboto"/>
          <w:sz w:val="22"/>
          <w:szCs w:val="22"/>
          <w:lang w:val="en-US"/>
        </w:rPr>
        <w:t>2</w:t>
      </w:r>
      <w:r w:rsidR="00461927" w:rsidRPr="003A41F5">
        <w:rPr>
          <w:rFonts w:ascii="Roboto" w:hAnsi="Roboto"/>
          <w:sz w:val="22"/>
          <w:szCs w:val="22"/>
          <w:lang w:val="en-US"/>
        </w:rPr>
        <w:t xml:space="preserve">]), stroke (HR </w:t>
      </w:r>
      <w:r w:rsidR="008229ED">
        <w:rPr>
          <w:rFonts w:ascii="Roboto" w:hAnsi="Roboto"/>
          <w:sz w:val="22"/>
          <w:szCs w:val="22"/>
          <w:lang w:val="en-US"/>
        </w:rPr>
        <w:t>1</w:t>
      </w:r>
      <w:r w:rsidR="00461927" w:rsidRPr="003A41F5">
        <w:rPr>
          <w:rFonts w:ascii="Roboto" w:hAnsi="Roboto"/>
          <w:sz w:val="22"/>
          <w:szCs w:val="22"/>
          <w:lang w:val="en-US"/>
        </w:rPr>
        <w:t>.</w:t>
      </w:r>
      <w:r w:rsidR="008229ED">
        <w:rPr>
          <w:rFonts w:ascii="Roboto" w:hAnsi="Roboto"/>
          <w:sz w:val="22"/>
          <w:szCs w:val="22"/>
          <w:lang w:val="en-US"/>
        </w:rPr>
        <w:t>94</w:t>
      </w:r>
      <w:r w:rsidR="00461927" w:rsidRPr="003A41F5">
        <w:rPr>
          <w:rFonts w:ascii="Roboto" w:hAnsi="Roboto"/>
          <w:sz w:val="22"/>
          <w:szCs w:val="22"/>
          <w:lang w:val="en-US"/>
        </w:rPr>
        <w:t xml:space="preserve"> [CI: 1.</w:t>
      </w:r>
      <w:r w:rsidR="008229ED">
        <w:rPr>
          <w:rFonts w:ascii="Roboto" w:hAnsi="Roboto"/>
          <w:sz w:val="22"/>
          <w:szCs w:val="22"/>
          <w:lang w:val="en-US"/>
        </w:rPr>
        <w:t>42</w:t>
      </w:r>
      <w:r w:rsidR="00461927" w:rsidRPr="003A41F5">
        <w:rPr>
          <w:rFonts w:ascii="Roboto" w:hAnsi="Roboto"/>
          <w:sz w:val="22"/>
          <w:szCs w:val="22"/>
          <w:lang w:val="en-US"/>
        </w:rPr>
        <w:t>-</w:t>
      </w:r>
      <w:r w:rsidR="00E44A75">
        <w:rPr>
          <w:rFonts w:ascii="Roboto" w:hAnsi="Roboto"/>
          <w:sz w:val="22"/>
          <w:szCs w:val="22"/>
          <w:lang w:val="en-US"/>
        </w:rPr>
        <w:t>2</w:t>
      </w:r>
      <w:r w:rsidR="00461927" w:rsidRPr="00431AEB">
        <w:rPr>
          <w:rFonts w:ascii="Roboto" w:hAnsi="Roboto"/>
          <w:sz w:val="22"/>
          <w:szCs w:val="22"/>
          <w:lang w:val="en-US"/>
        </w:rPr>
        <w:t>.</w:t>
      </w:r>
      <w:r w:rsidR="008229ED">
        <w:rPr>
          <w:rFonts w:ascii="Roboto" w:hAnsi="Roboto"/>
          <w:sz w:val="22"/>
          <w:szCs w:val="22"/>
          <w:lang w:val="en-US"/>
        </w:rPr>
        <w:t>66</w:t>
      </w:r>
      <w:r w:rsidR="00461927" w:rsidRPr="003A41F5">
        <w:rPr>
          <w:rFonts w:ascii="Roboto" w:hAnsi="Roboto"/>
          <w:sz w:val="22"/>
          <w:szCs w:val="22"/>
          <w:lang w:val="en-US"/>
        </w:rPr>
        <w:t xml:space="preserve">]) and </w:t>
      </w:r>
      <w:r w:rsidR="00E44A75">
        <w:rPr>
          <w:rFonts w:ascii="Roboto" w:hAnsi="Roboto"/>
          <w:sz w:val="22"/>
          <w:szCs w:val="22"/>
          <w:lang w:val="en-US"/>
        </w:rPr>
        <w:t>all-cause mortality</w:t>
      </w:r>
      <w:r w:rsidR="00E44A75" w:rsidRPr="00431AEB">
        <w:rPr>
          <w:rFonts w:ascii="Roboto" w:hAnsi="Roboto"/>
          <w:sz w:val="22"/>
          <w:szCs w:val="22"/>
          <w:lang w:val="en-US"/>
        </w:rPr>
        <w:t xml:space="preserve"> </w:t>
      </w:r>
      <w:r w:rsidR="00461927" w:rsidRPr="00431AEB">
        <w:rPr>
          <w:rFonts w:ascii="Roboto" w:hAnsi="Roboto"/>
          <w:sz w:val="22"/>
          <w:szCs w:val="22"/>
          <w:lang w:val="en-US"/>
        </w:rPr>
        <w:t xml:space="preserve">(HR </w:t>
      </w:r>
      <w:r w:rsidR="008229ED">
        <w:rPr>
          <w:rFonts w:ascii="Roboto" w:hAnsi="Roboto"/>
          <w:sz w:val="22"/>
          <w:szCs w:val="22"/>
          <w:lang w:val="en-US"/>
        </w:rPr>
        <w:t>2</w:t>
      </w:r>
      <w:r w:rsidR="00461927" w:rsidRPr="00431AEB">
        <w:rPr>
          <w:rFonts w:ascii="Roboto" w:hAnsi="Roboto"/>
          <w:sz w:val="22"/>
          <w:szCs w:val="22"/>
          <w:lang w:val="en-US"/>
        </w:rPr>
        <w:t>.</w:t>
      </w:r>
      <w:r w:rsidR="008229ED">
        <w:rPr>
          <w:rFonts w:ascii="Roboto" w:hAnsi="Roboto"/>
          <w:sz w:val="22"/>
          <w:szCs w:val="22"/>
          <w:lang w:val="en-US"/>
        </w:rPr>
        <w:t>03</w:t>
      </w:r>
      <w:r w:rsidR="00461927" w:rsidRPr="003A41F5">
        <w:rPr>
          <w:rFonts w:ascii="Roboto" w:hAnsi="Roboto"/>
          <w:sz w:val="22"/>
          <w:szCs w:val="22"/>
          <w:lang w:val="en-US"/>
        </w:rPr>
        <w:t xml:space="preserve"> [CI: 1.</w:t>
      </w:r>
      <w:r w:rsidR="008229ED">
        <w:rPr>
          <w:rFonts w:ascii="Roboto" w:hAnsi="Roboto"/>
          <w:sz w:val="22"/>
          <w:szCs w:val="22"/>
          <w:lang w:val="en-US"/>
        </w:rPr>
        <w:t>72</w:t>
      </w:r>
      <w:r w:rsidR="00461927" w:rsidRPr="003A41F5">
        <w:rPr>
          <w:rFonts w:ascii="Roboto" w:hAnsi="Roboto"/>
          <w:sz w:val="22"/>
          <w:szCs w:val="22"/>
          <w:lang w:val="en-US"/>
        </w:rPr>
        <w:t>-2.</w:t>
      </w:r>
      <w:r w:rsidR="008229ED">
        <w:rPr>
          <w:rFonts w:ascii="Roboto" w:hAnsi="Roboto"/>
          <w:sz w:val="22"/>
          <w:szCs w:val="22"/>
          <w:lang w:val="en-US"/>
        </w:rPr>
        <w:t>41</w:t>
      </w:r>
      <w:r w:rsidR="00461927" w:rsidRPr="00431AEB">
        <w:rPr>
          <w:rFonts w:ascii="Roboto" w:hAnsi="Roboto"/>
          <w:sz w:val="22"/>
          <w:szCs w:val="22"/>
          <w:lang w:val="en-US"/>
        </w:rPr>
        <w:t xml:space="preserve">]). </w:t>
      </w:r>
      <w:r w:rsidR="00E169B6">
        <w:rPr>
          <w:rFonts w:ascii="Roboto" w:hAnsi="Roboto"/>
          <w:sz w:val="22"/>
          <w:szCs w:val="22"/>
          <w:lang w:val="en-US"/>
        </w:rPr>
        <w:t xml:space="preserve">Finally, </w:t>
      </w:r>
      <w:r w:rsidR="00D52FCA" w:rsidRPr="00431AEB">
        <w:rPr>
          <w:rFonts w:ascii="Roboto" w:hAnsi="Roboto"/>
          <w:sz w:val="22"/>
          <w:szCs w:val="22"/>
          <w:lang w:val="en-US"/>
        </w:rPr>
        <w:t xml:space="preserve">LV systolic dysfunction </w:t>
      </w:r>
      <w:r w:rsidR="006E30BF">
        <w:rPr>
          <w:rFonts w:ascii="Roboto" w:hAnsi="Roboto"/>
          <w:sz w:val="22"/>
          <w:szCs w:val="22"/>
          <w:lang w:val="en-US"/>
        </w:rPr>
        <w:t xml:space="preserve">was associated with </w:t>
      </w:r>
      <w:r w:rsidR="00F85441">
        <w:rPr>
          <w:rFonts w:ascii="Roboto" w:hAnsi="Roboto"/>
          <w:sz w:val="22"/>
          <w:szCs w:val="22"/>
          <w:lang w:val="en-US"/>
        </w:rPr>
        <w:t xml:space="preserve">a higher </w:t>
      </w:r>
      <w:r w:rsidR="00554798" w:rsidRPr="00431AEB">
        <w:rPr>
          <w:rFonts w:ascii="Roboto" w:hAnsi="Roboto"/>
          <w:sz w:val="22"/>
          <w:szCs w:val="22"/>
          <w:lang w:val="en-US"/>
        </w:rPr>
        <w:t>inciden</w:t>
      </w:r>
      <w:r w:rsidR="00F85441">
        <w:rPr>
          <w:rFonts w:ascii="Roboto" w:hAnsi="Roboto"/>
          <w:sz w:val="22"/>
          <w:szCs w:val="22"/>
          <w:lang w:val="en-US"/>
        </w:rPr>
        <w:t>ce of</w:t>
      </w:r>
      <w:r w:rsidR="00D52FCA" w:rsidRPr="00431AEB">
        <w:rPr>
          <w:rFonts w:ascii="Roboto" w:hAnsi="Roboto"/>
          <w:sz w:val="22"/>
          <w:szCs w:val="22"/>
          <w:lang w:val="en-US"/>
        </w:rPr>
        <w:t xml:space="preserve"> NYHA class III-IV symptoms (HR </w:t>
      </w:r>
      <w:r w:rsidR="0087104C" w:rsidRPr="00431AEB">
        <w:rPr>
          <w:rFonts w:ascii="Roboto" w:hAnsi="Roboto"/>
          <w:sz w:val="22"/>
          <w:szCs w:val="22"/>
          <w:lang w:val="en-US"/>
        </w:rPr>
        <w:t>2</w:t>
      </w:r>
      <w:r w:rsidR="00D52FCA" w:rsidRPr="00431AEB">
        <w:rPr>
          <w:rFonts w:ascii="Roboto" w:hAnsi="Roboto"/>
          <w:sz w:val="22"/>
          <w:szCs w:val="22"/>
          <w:lang w:val="en-US"/>
        </w:rPr>
        <w:t>.</w:t>
      </w:r>
      <w:r w:rsidR="008229ED">
        <w:rPr>
          <w:rFonts w:ascii="Roboto" w:hAnsi="Roboto"/>
          <w:sz w:val="22"/>
          <w:szCs w:val="22"/>
          <w:lang w:val="en-US"/>
        </w:rPr>
        <w:t>48</w:t>
      </w:r>
      <w:r w:rsidR="0087104C" w:rsidRPr="00431AEB">
        <w:rPr>
          <w:rFonts w:ascii="Roboto" w:hAnsi="Roboto"/>
          <w:sz w:val="22"/>
          <w:szCs w:val="22"/>
          <w:lang w:val="en-US"/>
        </w:rPr>
        <w:t xml:space="preserve"> [CI 1.</w:t>
      </w:r>
      <w:r w:rsidR="008229ED">
        <w:rPr>
          <w:rFonts w:ascii="Roboto" w:hAnsi="Roboto"/>
          <w:sz w:val="22"/>
          <w:szCs w:val="22"/>
          <w:lang w:val="en-US"/>
        </w:rPr>
        <w:t>9</w:t>
      </w:r>
      <w:r w:rsidR="00E44A75">
        <w:rPr>
          <w:rFonts w:ascii="Roboto" w:hAnsi="Roboto"/>
          <w:sz w:val="22"/>
          <w:szCs w:val="22"/>
          <w:lang w:val="en-US"/>
        </w:rPr>
        <w:t>4</w:t>
      </w:r>
      <w:r w:rsidR="0087104C" w:rsidRPr="003A41F5">
        <w:rPr>
          <w:rFonts w:ascii="Roboto" w:hAnsi="Roboto"/>
          <w:sz w:val="22"/>
          <w:szCs w:val="22"/>
          <w:lang w:val="en-US"/>
        </w:rPr>
        <w:t>-</w:t>
      </w:r>
      <w:r w:rsidR="00E44A75">
        <w:rPr>
          <w:rFonts w:ascii="Roboto" w:hAnsi="Roboto"/>
          <w:sz w:val="22"/>
          <w:szCs w:val="22"/>
          <w:lang w:val="en-US"/>
        </w:rPr>
        <w:t>3</w:t>
      </w:r>
      <w:r w:rsidR="0087104C" w:rsidRPr="00431AEB">
        <w:rPr>
          <w:rFonts w:ascii="Roboto" w:hAnsi="Roboto"/>
          <w:sz w:val="22"/>
          <w:szCs w:val="22"/>
          <w:lang w:val="en-US"/>
        </w:rPr>
        <w:t>.</w:t>
      </w:r>
      <w:r w:rsidR="008229ED">
        <w:rPr>
          <w:rFonts w:ascii="Roboto" w:hAnsi="Roboto"/>
          <w:sz w:val="22"/>
          <w:szCs w:val="22"/>
          <w:lang w:val="en-US"/>
        </w:rPr>
        <w:t>18</w:t>
      </w:r>
      <w:r w:rsidR="0087104C" w:rsidRPr="00431AEB">
        <w:rPr>
          <w:rFonts w:ascii="Roboto" w:hAnsi="Roboto"/>
          <w:sz w:val="22"/>
          <w:szCs w:val="22"/>
          <w:lang w:val="en-US"/>
        </w:rPr>
        <w:t>]</w:t>
      </w:r>
      <w:r w:rsidR="00D52FCA" w:rsidRPr="00431AEB">
        <w:rPr>
          <w:rFonts w:ascii="Roboto" w:hAnsi="Roboto"/>
          <w:sz w:val="22"/>
          <w:szCs w:val="22"/>
          <w:lang w:val="en-US"/>
        </w:rPr>
        <w:t xml:space="preserve">), ventricular arrhythmias (HR </w:t>
      </w:r>
      <w:r w:rsidR="008229ED">
        <w:rPr>
          <w:rFonts w:ascii="Roboto" w:hAnsi="Roboto"/>
          <w:sz w:val="22"/>
          <w:szCs w:val="22"/>
          <w:lang w:val="en-US"/>
        </w:rPr>
        <w:t>4</w:t>
      </w:r>
      <w:r w:rsidR="00D52FCA" w:rsidRPr="00431AEB">
        <w:rPr>
          <w:rFonts w:ascii="Roboto" w:hAnsi="Roboto"/>
          <w:sz w:val="22"/>
          <w:szCs w:val="22"/>
          <w:lang w:val="en-US"/>
        </w:rPr>
        <w:t>.</w:t>
      </w:r>
      <w:r w:rsidR="008229ED">
        <w:rPr>
          <w:rFonts w:ascii="Roboto" w:hAnsi="Roboto"/>
          <w:sz w:val="22"/>
          <w:szCs w:val="22"/>
          <w:lang w:val="en-US"/>
        </w:rPr>
        <w:t>10</w:t>
      </w:r>
      <w:r w:rsidR="00E27B32" w:rsidRPr="00431AEB">
        <w:rPr>
          <w:rFonts w:ascii="Roboto" w:hAnsi="Roboto"/>
          <w:sz w:val="22"/>
          <w:szCs w:val="22"/>
          <w:lang w:val="en-US"/>
        </w:rPr>
        <w:t xml:space="preserve"> [CI 2.</w:t>
      </w:r>
      <w:r w:rsidR="008229ED">
        <w:rPr>
          <w:rFonts w:ascii="Roboto" w:hAnsi="Roboto"/>
          <w:sz w:val="22"/>
          <w:szCs w:val="22"/>
          <w:lang w:val="en-US"/>
        </w:rPr>
        <w:t>93</w:t>
      </w:r>
      <w:r w:rsidR="00E27B32" w:rsidRPr="00431AEB">
        <w:rPr>
          <w:rFonts w:ascii="Roboto" w:hAnsi="Roboto"/>
          <w:sz w:val="22"/>
          <w:szCs w:val="22"/>
          <w:lang w:val="en-US"/>
        </w:rPr>
        <w:t>-5.</w:t>
      </w:r>
      <w:r w:rsidR="008229ED">
        <w:rPr>
          <w:rFonts w:ascii="Roboto" w:hAnsi="Roboto"/>
          <w:sz w:val="22"/>
          <w:szCs w:val="22"/>
          <w:lang w:val="en-US"/>
        </w:rPr>
        <w:t>6</w:t>
      </w:r>
      <w:r w:rsidR="00E27B32" w:rsidRPr="00431AEB">
        <w:rPr>
          <w:rFonts w:ascii="Roboto" w:hAnsi="Roboto"/>
          <w:sz w:val="22"/>
          <w:szCs w:val="22"/>
          <w:lang w:val="en-US"/>
        </w:rPr>
        <w:t>]</w:t>
      </w:r>
      <w:r w:rsidR="00D52FCA" w:rsidRPr="00431AEB">
        <w:rPr>
          <w:rFonts w:ascii="Roboto" w:hAnsi="Roboto"/>
          <w:sz w:val="22"/>
          <w:szCs w:val="22"/>
          <w:lang w:val="en-US"/>
        </w:rPr>
        <w:t>), cardiac transplantation (HR 3</w:t>
      </w:r>
      <w:r w:rsidR="008229ED">
        <w:rPr>
          <w:rFonts w:ascii="Roboto" w:hAnsi="Roboto"/>
          <w:sz w:val="22"/>
          <w:szCs w:val="22"/>
          <w:lang w:val="en-US"/>
        </w:rPr>
        <w:t>4</w:t>
      </w:r>
      <w:r w:rsidR="00E27B32" w:rsidRPr="00431AEB">
        <w:rPr>
          <w:rFonts w:ascii="Roboto" w:hAnsi="Roboto"/>
          <w:sz w:val="22"/>
          <w:szCs w:val="22"/>
          <w:lang w:val="en-US"/>
        </w:rPr>
        <w:t xml:space="preserve"> [CI: 2</w:t>
      </w:r>
      <w:r w:rsidR="008229ED">
        <w:rPr>
          <w:rFonts w:ascii="Roboto" w:hAnsi="Roboto"/>
          <w:sz w:val="22"/>
          <w:szCs w:val="22"/>
          <w:lang w:val="en-US"/>
        </w:rPr>
        <w:t>3</w:t>
      </w:r>
      <w:r w:rsidR="00E27B32" w:rsidRPr="00431AEB">
        <w:rPr>
          <w:rFonts w:ascii="Roboto" w:hAnsi="Roboto"/>
          <w:sz w:val="22"/>
          <w:szCs w:val="22"/>
          <w:lang w:val="en-US"/>
        </w:rPr>
        <w:t>-5</w:t>
      </w:r>
      <w:r w:rsidR="008229ED">
        <w:rPr>
          <w:rFonts w:ascii="Roboto" w:hAnsi="Roboto"/>
          <w:sz w:val="22"/>
          <w:szCs w:val="22"/>
          <w:lang w:val="en-US"/>
        </w:rPr>
        <w:t>2</w:t>
      </w:r>
      <w:r w:rsidR="00E27B32" w:rsidRPr="00431AEB">
        <w:rPr>
          <w:rFonts w:ascii="Roboto" w:hAnsi="Roboto"/>
          <w:sz w:val="22"/>
          <w:szCs w:val="22"/>
          <w:lang w:val="en-US"/>
        </w:rPr>
        <w:t>]</w:t>
      </w:r>
      <w:r w:rsidR="00D52FCA" w:rsidRPr="00431AEB">
        <w:rPr>
          <w:rFonts w:ascii="Roboto" w:hAnsi="Roboto"/>
          <w:sz w:val="22"/>
          <w:szCs w:val="22"/>
          <w:lang w:val="en-US"/>
        </w:rPr>
        <w:t xml:space="preserve">) and </w:t>
      </w:r>
      <w:r w:rsidR="00E44A75">
        <w:rPr>
          <w:rFonts w:ascii="Roboto" w:hAnsi="Roboto"/>
          <w:sz w:val="22"/>
          <w:szCs w:val="22"/>
          <w:lang w:val="en-US"/>
        </w:rPr>
        <w:t>all-cause mortality</w:t>
      </w:r>
      <w:r w:rsidR="00E44A75" w:rsidRPr="00741F94">
        <w:rPr>
          <w:rFonts w:ascii="Roboto" w:hAnsi="Roboto"/>
          <w:sz w:val="22"/>
          <w:szCs w:val="22"/>
          <w:lang w:val="en-US"/>
        </w:rPr>
        <w:t xml:space="preserve"> </w:t>
      </w:r>
      <w:r w:rsidR="00D52FCA" w:rsidRPr="003A41F5">
        <w:rPr>
          <w:rFonts w:ascii="Roboto" w:hAnsi="Roboto"/>
          <w:sz w:val="22"/>
          <w:szCs w:val="22"/>
          <w:lang w:val="en-US"/>
        </w:rPr>
        <w:t>(HR 3.</w:t>
      </w:r>
      <w:r w:rsidR="008229ED">
        <w:rPr>
          <w:rFonts w:ascii="Roboto" w:hAnsi="Roboto"/>
          <w:sz w:val="22"/>
          <w:szCs w:val="22"/>
          <w:lang w:val="en-US"/>
        </w:rPr>
        <w:t>97</w:t>
      </w:r>
      <w:r w:rsidR="00E27B32" w:rsidRPr="00431AEB">
        <w:rPr>
          <w:rFonts w:ascii="Roboto" w:hAnsi="Roboto"/>
          <w:sz w:val="22"/>
          <w:szCs w:val="22"/>
          <w:lang w:val="en-US"/>
        </w:rPr>
        <w:t xml:space="preserve"> [CI 3.</w:t>
      </w:r>
      <w:r w:rsidR="008229ED">
        <w:rPr>
          <w:rFonts w:ascii="Roboto" w:hAnsi="Roboto"/>
          <w:sz w:val="22"/>
          <w:szCs w:val="22"/>
          <w:lang w:val="en-US"/>
        </w:rPr>
        <w:t>2</w:t>
      </w:r>
      <w:r w:rsidR="00E44A75">
        <w:rPr>
          <w:rFonts w:ascii="Roboto" w:hAnsi="Roboto"/>
          <w:sz w:val="22"/>
          <w:szCs w:val="22"/>
          <w:lang w:val="en-US"/>
        </w:rPr>
        <w:t>6</w:t>
      </w:r>
      <w:r w:rsidR="00E27B32" w:rsidRPr="003A41F5">
        <w:rPr>
          <w:rFonts w:ascii="Roboto" w:hAnsi="Roboto"/>
          <w:sz w:val="22"/>
          <w:szCs w:val="22"/>
          <w:lang w:val="en-US"/>
        </w:rPr>
        <w:t>-4.</w:t>
      </w:r>
      <w:r w:rsidR="008229ED">
        <w:rPr>
          <w:rFonts w:ascii="Roboto" w:hAnsi="Roboto"/>
          <w:sz w:val="22"/>
          <w:szCs w:val="22"/>
          <w:lang w:val="en-US"/>
        </w:rPr>
        <w:t>8</w:t>
      </w:r>
      <w:r w:rsidR="00E27B32" w:rsidRPr="003A41F5">
        <w:rPr>
          <w:rFonts w:ascii="Roboto" w:hAnsi="Roboto"/>
          <w:sz w:val="22"/>
          <w:szCs w:val="22"/>
          <w:lang w:val="en-US"/>
        </w:rPr>
        <w:t>],</w:t>
      </w:r>
      <w:r w:rsidR="00D52FCA" w:rsidRPr="003A41F5">
        <w:rPr>
          <w:rFonts w:ascii="Roboto" w:hAnsi="Roboto"/>
          <w:sz w:val="22"/>
          <w:szCs w:val="22"/>
          <w:lang w:val="en-US"/>
        </w:rPr>
        <w:t xml:space="preserve">). </w:t>
      </w:r>
    </w:p>
    <w:p w14:paraId="3B41CC17" w14:textId="24F804B3" w:rsidR="003C33E1" w:rsidRDefault="000D4738" w:rsidP="00D51E41">
      <w:pPr>
        <w:spacing w:line="480" w:lineRule="auto"/>
        <w:rPr>
          <w:rFonts w:ascii="Roboto" w:hAnsi="Roboto"/>
          <w:sz w:val="22"/>
          <w:szCs w:val="22"/>
          <w:lang w:val="en-US"/>
        </w:rPr>
      </w:pPr>
      <w:r>
        <w:rPr>
          <w:rFonts w:ascii="Roboto" w:hAnsi="Roboto"/>
          <w:sz w:val="22"/>
          <w:szCs w:val="22"/>
          <w:lang w:val="en-US"/>
        </w:rPr>
        <w:t>I</w:t>
      </w:r>
      <w:r w:rsidR="00461927" w:rsidRPr="00431AEB">
        <w:rPr>
          <w:rFonts w:ascii="Roboto" w:hAnsi="Roboto"/>
          <w:sz w:val="22"/>
          <w:szCs w:val="22"/>
          <w:lang w:val="en-US"/>
        </w:rPr>
        <w:t>nteraction analys</w:t>
      </w:r>
      <w:r>
        <w:rPr>
          <w:rFonts w:ascii="Roboto" w:hAnsi="Roboto"/>
          <w:sz w:val="22"/>
          <w:szCs w:val="22"/>
          <w:lang w:val="en-US"/>
        </w:rPr>
        <w:t>e</w:t>
      </w:r>
      <w:r w:rsidR="00461927" w:rsidRPr="00431AEB">
        <w:rPr>
          <w:rFonts w:ascii="Roboto" w:hAnsi="Roboto"/>
          <w:sz w:val="22"/>
          <w:szCs w:val="22"/>
          <w:lang w:val="en-US"/>
        </w:rPr>
        <w:t>s</w:t>
      </w:r>
      <w:r w:rsidR="00934456">
        <w:rPr>
          <w:rFonts w:ascii="Roboto" w:hAnsi="Roboto"/>
          <w:sz w:val="22"/>
          <w:szCs w:val="22"/>
          <w:lang w:val="en-US"/>
        </w:rPr>
        <w:t xml:space="preserve"> </w:t>
      </w:r>
      <w:r>
        <w:rPr>
          <w:rFonts w:ascii="Roboto" w:hAnsi="Roboto"/>
          <w:sz w:val="22"/>
          <w:szCs w:val="22"/>
          <w:lang w:val="en-US"/>
        </w:rPr>
        <w:t xml:space="preserve">were </w:t>
      </w:r>
      <w:r w:rsidR="00934456">
        <w:rPr>
          <w:rFonts w:ascii="Roboto" w:hAnsi="Roboto"/>
          <w:sz w:val="22"/>
          <w:szCs w:val="22"/>
          <w:lang w:val="en-US"/>
        </w:rPr>
        <w:t>performed to determine how</w:t>
      </w:r>
      <w:r w:rsidR="00A961C0" w:rsidRPr="00431AEB">
        <w:rPr>
          <w:rFonts w:ascii="Roboto" w:hAnsi="Roboto"/>
          <w:sz w:val="22"/>
          <w:szCs w:val="22"/>
          <w:lang w:val="en-US"/>
        </w:rPr>
        <w:t xml:space="preserve"> </w:t>
      </w:r>
      <w:r w:rsidR="004373F9" w:rsidRPr="00431AEB">
        <w:rPr>
          <w:rFonts w:ascii="Roboto" w:hAnsi="Roboto"/>
          <w:sz w:val="22"/>
          <w:szCs w:val="22"/>
          <w:lang w:val="en-US"/>
        </w:rPr>
        <w:t>genetic</w:t>
      </w:r>
      <w:r w:rsidR="00A961C0" w:rsidRPr="00431AEB">
        <w:rPr>
          <w:rFonts w:ascii="Roboto" w:hAnsi="Roboto"/>
          <w:sz w:val="22"/>
          <w:szCs w:val="22"/>
          <w:lang w:val="en-US"/>
        </w:rPr>
        <w:t xml:space="preserve"> status modified the </w:t>
      </w:r>
      <w:r w:rsidR="008F6EC6" w:rsidRPr="00431AEB">
        <w:rPr>
          <w:rFonts w:ascii="Roboto" w:hAnsi="Roboto"/>
          <w:sz w:val="22"/>
          <w:szCs w:val="22"/>
          <w:lang w:val="en-US"/>
        </w:rPr>
        <w:t xml:space="preserve">impact </w:t>
      </w:r>
      <w:r w:rsidR="00A961C0" w:rsidRPr="00431AEB">
        <w:rPr>
          <w:rFonts w:ascii="Roboto" w:hAnsi="Roboto"/>
          <w:sz w:val="22"/>
          <w:szCs w:val="22"/>
          <w:lang w:val="en-US"/>
        </w:rPr>
        <w:t xml:space="preserve">of </w:t>
      </w:r>
      <w:r w:rsidR="003C33E1">
        <w:rPr>
          <w:rFonts w:ascii="Roboto" w:hAnsi="Roboto"/>
          <w:sz w:val="22"/>
          <w:szCs w:val="22"/>
          <w:lang w:val="en-US"/>
        </w:rPr>
        <w:t xml:space="preserve">disease modifiers on </w:t>
      </w:r>
      <w:r w:rsidR="00554798" w:rsidRPr="00040F1C">
        <w:rPr>
          <w:rFonts w:ascii="Roboto" w:hAnsi="Roboto"/>
          <w:sz w:val="22"/>
          <w:szCs w:val="22"/>
          <w:lang w:val="en-US"/>
        </w:rPr>
        <w:t>outcome</w:t>
      </w:r>
      <w:r w:rsidR="003C33E1">
        <w:rPr>
          <w:rFonts w:ascii="Roboto" w:hAnsi="Roboto"/>
          <w:sz w:val="22"/>
          <w:szCs w:val="22"/>
          <w:lang w:val="en-US"/>
        </w:rPr>
        <w:t>s</w:t>
      </w:r>
      <w:r w:rsidR="008B3D84">
        <w:rPr>
          <w:rFonts w:ascii="Roboto" w:hAnsi="Roboto"/>
          <w:sz w:val="22"/>
          <w:szCs w:val="22"/>
          <w:lang w:val="en-US"/>
        </w:rPr>
        <w:t>.</w:t>
      </w:r>
      <w:r w:rsidR="00BC0D22" w:rsidRPr="00040F1C">
        <w:rPr>
          <w:rFonts w:ascii="Roboto" w:hAnsi="Roboto"/>
          <w:sz w:val="22"/>
          <w:szCs w:val="22"/>
          <w:lang w:val="en-US"/>
        </w:rPr>
        <w:t xml:space="preserve"> </w:t>
      </w:r>
      <w:r w:rsidR="00BC0D22" w:rsidRPr="00040F1C">
        <w:rPr>
          <w:rFonts w:ascii="Roboto" w:hAnsi="Roboto"/>
          <w:b/>
          <w:bCs/>
          <w:sz w:val="22"/>
          <w:szCs w:val="22"/>
          <w:lang w:val="en-US"/>
        </w:rPr>
        <w:t xml:space="preserve">Figure </w:t>
      </w:r>
      <w:r w:rsidR="00E0371F">
        <w:rPr>
          <w:rFonts w:ascii="Roboto" w:hAnsi="Roboto"/>
          <w:b/>
          <w:bCs/>
          <w:sz w:val="22"/>
          <w:szCs w:val="22"/>
          <w:lang w:val="en-US"/>
        </w:rPr>
        <w:t>6</w:t>
      </w:r>
      <w:r w:rsidR="00934456">
        <w:rPr>
          <w:rFonts w:ascii="Roboto" w:hAnsi="Roboto"/>
          <w:sz w:val="22"/>
          <w:szCs w:val="22"/>
          <w:lang w:val="en-US"/>
        </w:rPr>
        <w:t xml:space="preserve"> shows the time-adjusted hazard ratios for </w:t>
      </w:r>
      <w:r w:rsidR="0052778E">
        <w:rPr>
          <w:rFonts w:ascii="Roboto" w:hAnsi="Roboto"/>
          <w:sz w:val="22"/>
          <w:szCs w:val="22"/>
          <w:lang w:val="en-US"/>
        </w:rPr>
        <w:t>modifier</w:t>
      </w:r>
      <w:r w:rsidR="00934456">
        <w:rPr>
          <w:rFonts w:ascii="Roboto" w:hAnsi="Roboto"/>
          <w:sz w:val="22"/>
          <w:szCs w:val="22"/>
          <w:lang w:val="en-US"/>
        </w:rPr>
        <w:t>-outcome pairs, stratified by genotype</w:t>
      </w:r>
      <w:r w:rsidR="008C0E95">
        <w:rPr>
          <w:rFonts w:ascii="Roboto" w:hAnsi="Roboto"/>
          <w:sz w:val="22"/>
          <w:szCs w:val="22"/>
          <w:lang w:val="en-US"/>
        </w:rPr>
        <w:t xml:space="preserve">, and using age as the </w:t>
      </w:r>
      <w:proofErr w:type="gramStart"/>
      <w:r w:rsidR="008C0E95">
        <w:rPr>
          <w:rFonts w:ascii="Roboto" w:hAnsi="Roboto"/>
          <w:sz w:val="22"/>
          <w:szCs w:val="22"/>
          <w:lang w:val="en-US"/>
        </w:rPr>
        <w:t>time-scale</w:t>
      </w:r>
      <w:proofErr w:type="gramEnd"/>
      <w:r w:rsidR="008C0E95">
        <w:rPr>
          <w:rFonts w:ascii="Roboto" w:hAnsi="Roboto"/>
          <w:sz w:val="22"/>
          <w:szCs w:val="22"/>
          <w:lang w:val="en-US"/>
        </w:rPr>
        <w:t xml:space="preserve"> </w:t>
      </w:r>
      <w:r w:rsidR="00F406CB">
        <w:rPr>
          <w:rFonts w:ascii="Roboto" w:hAnsi="Roboto"/>
          <w:sz w:val="22"/>
          <w:szCs w:val="22"/>
          <w:lang w:val="en-US"/>
        </w:rPr>
        <w:t>(</w:t>
      </w:r>
      <w:r w:rsidR="008C0E95">
        <w:rPr>
          <w:rFonts w:ascii="Roboto" w:hAnsi="Roboto"/>
          <w:sz w:val="22"/>
          <w:szCs w:val="22"/>
          <w:lang w:val="en-US"/>
        </w:rPr>
        <w:t xml:space="preserve">left-truncated at the first visit at a </w:t>
      </w:r>
      <w:proofErr w:type="spellStart"/>
      <w:r w:rsidR="008C0E95">
        <w:rPr>
          <w:rFonts w:ascii="Roboto" w:hAnsi="Roboto"/>
          <w:sz w:val="22"/>
          <w:szCs w:val="22"/>
          <w:lang w:val="en-US"/>
        </w:rPr>
        <w:t>SHaRe</w:t>
      </w:r>
      <w:proofErr w:type="spellEnd"/>
      <w:r w:rsidR="008C0E95">
        <w:rPr>
          <w:rFonts w:ascii="Roboto" w:hAnsi="Roboto"/>
          <w:sz w:val="22"/>
          <w:szCs w:val="22"/>
          <w:lang w:val="en-US"/>
        </w:rPr>
        <w:t xml:space="preserve"> site</w:t>
      </w:r>
      <w:r w:rsidR="00F406CB">
        <w:rPr>
          <w:rFonts w:ascii="Roboto" w:hAnsi="Roboto"/>
          <w:sz w:val="22"/>
          <w:szCs w:val="22"/>
          <w:lang w:val="en-US"/>
        </w:rPr>
        <w:t>)</w:t>
      </w:r>
      <w:r w:rsidR="003C33E1">
        <w:rPr>
          <w:rFonts w:ascii="Roboto" w:hAnsi="Roboto"/>
          <w:sz w:val="22"/>
          <w:szCs w:val="22"/>
          <w:lang w:val="en-US"/>
        </w:rPr>
        <w:t>. Only pairs in</w:t>
      </w:r>
      <w:r w:rsidR="00244FC1">
        <w:rPr>
          <w:rFonts w:ascii="Roboto" w:hAnsi="Roboto"/>
          <w:sz w:val="22"/>
          <w:szCs w:val="22"/>
          <w:lang w:val="en-US"/>
        </w:rPr>
        <w:t xml:space="preserve"> which genetic status had a significant interaction</w:t>
      </w:r>
      <w:r w:rsidR="003C33E1">
        <w:rPr>
          <w:rFonts w:ascii="Roboto" w:hAnsi="Roboto"/>
          <w:sz w:val="22"/>
          <w:szCs w:val="22"/>
          <w:lang w:val="en-US"/>
        </w:rPr>
        <w:t xml:space="preserve"> ar</w:t>
      </w:r>
      <w:r w:rsidR="00BA5910">
        <w:rPr>
          <w:rFonts w:ascii="Roboto" w:hAnsi="Roboto"/>
          <w:sz w:val="22"/>
          <w:szCs w:val="22"/>
          <w:lang w:val="en-US"/>
        </w:rPr>
        <w:t>e</w:t>
      </w:r>
      <w:r w:rsidR="003C33E1">
        <w:rPr>
          <w:rFonts w:ascii="Roboto" w:hAnsi="Roboto"/>
          <w:sz w:val="22"/>
          <w:szCs w:val="22"/>
          <w:lang w:val="en-US"/>
        </w:rPr>
        <w:t xml:space="preserve"> included</w:t>
      </w:r>
      <w:r w:rsidR="00DA5B65" w:rsidRPr="00040F1C">
        <w:rPr>
          <w:rFonts w:ascii="Roboto" w:hAnsi="Roboto"/>
          <w:sz w:val="22"/>
          <w:szCs w:val="22"/>
          <w:lang w:val="en-US"/>
        </w:rPr>
        <w:t>.</w:t>
      </w:r>
      <w:r w:rsidR="00934456">
        <w:rPr>
          <w:rFonts w:ascii="Roboto" w:hAnsi="Roboto"/>
          <w:sz w:val="22"/>
          <w:szCs w:val="22"/>
          <w:lang w:val="en-US"/>
        </w:rPr>
        <w:t xml:space="preserve"> </w:t>
      </w:r>
      <w:r w:rsidR="003C33E1" w:rsidRPr="003C33E1">
        <w:rPr>
          <w:rFonts w:ascii="Roboto" w:hAnsi="Roboto"/>
          <w:sz w:val="22"/>
          <w:szCs w:val="22"/>
          <w:lang w:val="en-US"/>
        </w:rPr>
        <w:t xml:space="preserve">The reported effect ratios represent </w:t>
      </w:r>
      <w:r w:rsidR="003B3617">
        <w:rPr>
          <w:rFonts w:ascii="Roboto" w:hAnsi="Roboto"/>
          <w:sz w:val="22"/>
          <w:szCs w:val="22"/>
          <w:lang w:val="en-US"/>
        </w:rPr>
        <w:t>the relative difference in impact of the</w:t>
      </w:r>
      <w:r w:rsidR="003C33E1" w:rsidRPr="003C33E1">
        <w:rPr>
          <w:rFonts w:ascii="Roboto" w:hAnsi="Roboto"/>
          <w:sz w:val="22"/>
          <w:szCs w:val="22"/>
          <w:lang w:val="en-US"/>
        </w:rPr>
        <w:t xml:space="preserve"> exposure </w:t>
      </w:r>
      <w:r w:rsidR="003B3617">
        <w:rPr>
          <w:rFonts w:ascii="Roboto" w:hAnsi="Roboto"/>
          <w:sz w:val="22"/>
          <w:szCs w:val="22"/>
          <w:lang w:val="en-US"/>
        </w:rPr>
        <w:t>for</w:t>
      </w:r>
      <w:r w:rsidR="003C33E1" w:rsidRPr="003C33E1">
        <w:rPr>
          <w:rFonts w:ascii="Roboto" w:hAnsi="Roboto"/>
          <w:sz w:val="22"/>
          <w:szCs w:val="22"/>
          <w:lang w:val="en-US"/>
        </w:rPr>
        <w:t xml:space="preserve"> sarcomeric HCM </w:t>
      </w:r>
      <w:r w:rsidR="003B3617">
        <w:rPr>
          <w:rFonts w:ascii="Roboto" w:hAnsi="Roboto"/>
          <w:sz w:val="22"/>
          <w:szCs w:val="22"/>
          <w:lang w:val="en-US"/>
        </w:rPr>
        <w:t>versus</w:t>
      </w:r>
      <w:r w:rsidR="003C33E1" w:rsidRPr="003C33E1">
        <w:rPr>
          <w:rFonts w:ascii="Roboto" w:hAnsi="Roboto"/>
          <w:sz w:val="22"/>
          <w:szCs w:val="22"/>
          <w:lang w:val="en-US"/>
        </w:rPr>
        <w:t xml:space="preserve"> non-sarcomeric HCM. </w:t>
      </w:r>
    </w:p>
    <w:p w14:paraId="460283A7" w14:textId="07A4820B" w:rsidR="009B21C5" w:rsidRPr="00431AEB" w:rsidRDefault="003C33E1" w:rsidP="00D51E41">
      <w:pPr>
        <w:spacing w:line="480" w:lineRule="auto"/>
        <w:rPr>
          <w:rFonts w:ascii="Roboto" w:hAnsi="Roboto"/>
          <w:sz w:val="22"/>
          <w:szCs w:val="22"/>
          <w:lang w:val="en-US"/>
        </w:rPr>
      </w:pPr>
      <w:r w:rsidRPr="003C33E1">
        <w:rPr>
          <w:rFonts w:ascii="Roboto" w:hAnsi="Roboto"/>
          <w:sz w:val="22"/>
          <w:szCs w:val="22"/>
          <w:lang w:val="en-US"/>
        </w:rPr>
        <w:t>Across all significant interactions, the effect</w:t>
      </w:r>
      <w:r w:rsidR="00BA5910">
        <w:rPr>
          <w:rFonts w:ascii="Roboto" w:hAnsi="Roboto"/>
          <w:sz w:val="22"/>
          <w:szCs w:val="22"/>
          <w:lang w:val="en-US"/>
        </w:rPr>
        <w:t xml:space="preserve"> modification</w:t>
      </w:r>
      <w:r w:rsidRPr="003C33E1">
        <w:rPr>
          <w:rFonts w:ascii="Roboto" w:hAnsi="Roboto"/>
          <w:sz w:val="22"/>
          <w:szCs w:val="22"/>
          <w:lang w:val="en-US"/>
        </w:rPr>
        <w:t xml:space="preserve"> was greater in sarcomeric HCM</w:t>
      </w:r>
      <w:r>
        <w:rPr>
          <w:rFonts w:ascii="Roboto" w:hAnsi="Roboto"/>
          <w:sz w:val="22"/>
          <w:szCs w:val="22"/>
          <w:lang w:val="en-US"/>
        </w:rPr>
        <w:t>, with</w:t>
      </w:r>
      <w:r w:rsidR="001871E9">
        <w:rPr>
          <w:rFonts w:ascii="Roboto" w:hAnsi="Roboto"/>
          <w:sz w:val="22"/>
          <w:szCs w:val="22"/>
          <w:lang w:val="en-US"/>
        </w:rPr>
        <w:t xml:space="preserve"> </w:t>
      </w:r>
      <w:r>
        <w:rPr>
          <w:rFonts w:ascii="Roboto" w:hAnsi="Roboto"/>
          <w:sz w:val="22"/>
          <w:szCs w:val="22"/>
          <w:lang w:val="en-US"/>
        </w:rPr>
        <w:t>t</w:t>
      </w:r>
      <w:r w:rsidR="00215F74" w:rsidRPr="00431AEB">
        <w:rPr>
          <w:rFonts w:ascii="Roboto" w:hAnsi="Roboto"/>
          <w:sz w:val="22"/>
          <w:szCs w:val="22"/>
          <w:lang w:val="en-US"/>
        </w:rPr>
        <w:t>he largest interaction effects found for atrial fibrillation</w:t>
      </w:r>
      <w:r w:rsidR="00215F74">
        <w:rPr>
          <w:rFonts w:ascii="Roboto" w:hAnsi="Roboto"/>
          <w:sz w:val="22"/>
          <w:szCs w:val="22"/>
          <w:lang w:val="en-US"/>
        </w:rPr>
        <w:t>.</w:t>
      </w:r>
      <w:r>
        <w:rPr>
          <w:rFonts w:ascii="Roboto" w:hAnsi="Roboto"/>
          <w:sz w:val="22"/>
          <w:szCs w:val="22"/>
          <w:lang w:val="en-US"/>
        </w:rPr>
        <w:t xml:space="preserve"> Specifically,</w:t>
      </w:r>
      <w:r w:rsidR="00215F74">
        <w:rPr>
          <w:rFonts w:ascii="Roboto" w:hAnsi="Roboto"/>
          <w:sz w:val="22"/>
          <w:szCs w:val="22"/>
          <w:lang w:val="en-US"/>
        </w:rPr>
        <w:t xml:space="preserve"> atrial fibrillation was associated with </w:t>
      </w:r>
      <w:r w:rsidR="006E30BF">
        <w:rPr>
          <w:rFonts w:ascii="Roboto" w:hAnsi="Roboto"/>
          <w:sz w:val="22"/>
          <w:szCs w:val="22"/>
          <w:lang w:val="en-US"/>
        </w:rPr>
        <w:t>larger risk modification</w:t>
      </w:r>
      <w:r w:rsidR="00215F74">
        <w:rPr>
          <w:rFonts w:ascii="Roboto" w:hAnsi="Roboto"/>
          <w:sz w:val="22"/>
          <w:szCs w:val="22"/>
          <w:lang w:val="en-US"/>
        </w:rPr>
        <w:t xml:space="preserve"> </w:t>
      </w:r>
      <w:r w:rsidR="006E30BF">
        <w:rPr>
          <w:rFonts w:ascii="Roboto" w:hAnsi="Roboto"/>
          <w:sz w:val="22"/>
          <w:szCs w:val="22"/>
          <w:lang w:val="en-US"/>
        </w:rPr>
        <w:t xml:space="preserve">for </w:t>
      </w:r>
      <w:r w:rsidR="00215F74" w:rsidRPr="00431AEB">
        <w:rPr>
          <w:rFonts w:ascii="Roboto" w:hAnsi="Roboto"/>
          <w:sz w:val="22"/>
          <w:szCs w:val="22"/>
          <w:lang w:val="en-US"/>
        </w:rPr>
        <w:t xml:space="preserve">LV systolic dysfunction (effect ratio </w:t>
      </w:r>
      <w:r w:rsidR="009A3504">
        <w:rPr>
          <w:rFonts w:ascii="Roboto" w:hAnsi="Roboto"/>
          <w:sz w:val="22"/>
          <w:szCs w:val="22"/>
          <w:lang w:val="en-US"/>
        </w:rPr>
        <w:t>1</w:t>
      </w:r>
      <w:r w:rsidR="00215F74" w:rsidRPr="00431AEB">
        <w:rPr>
          <w:rFonts w:ascii="Roboto" w:hAnsi="Roboto"/>
          <w:sz w:val="22"/>
          <w:szCs w:val="22"/>
          <w:lang w:val="en-US"/>
        </w:rPr>
        <w:t>.</w:t>
      </w:r>
      <w:r w:rsidR="009A3504">
        <w:rPr>
          <w:rFonts w:ascii="Roboto" w:hAnsi="Roboto"/>
          <w:sz w:val="22"/>
          <w:szCs w:val="22"/>
          <w:lang w:val="en-US"/>
        </w:rPr>
        <w:t>89</w:t>
      </w:r>
      <w:r w:rsidR="00215F74" w:rsidRPr="00431AEB">
        <w:rPr>
          <w:rFonts w:ascii="Roboto" w:hAnsi="Roboto"/>
          <w:sz w:val="22"/>
          <w:szCs w:val="22"/>
          <w:lang w:val="en-US"/>
        </w:rPr>
        <w:t xml:space="preserve"> [CI 1.</w:t>
      </w:r>
      <w:r w:rsidR="000629A9">
        <w:rPr>
          <w:rFonts w:ascii="Roboto" w:hAnsi="Roboto"/>
          <w:sz w:val="22"/>
          <w:szCs w:val="22"/>
          <w:lang w:val="en-US"/>
        </w:rPr>
        <w:t>35</w:t>
      </w:r>
      <w:r w:rsidR="00215F74" w:rsidRPr="00431AEB">
        <w:rPr>
          <w:rFonts w:ascii="Roboto" w:hAnsi="Roboto"/>
          <w:sz w:val="22"/>
          <w:szCs w:val="22"/>
          <w:lang w:val="en-US"/>
        </w:rPr>
        <w:t>-2.</w:t>
      </w:r>
      <w:r w:rsidR="000629A9">
        <w:rPr>
          <w:rFonts w:ascii="Roboto" w:hAnsi="Roboto"/>
          <w:sz w:val="22"/>
          <w:szCs w:val="22"/>
          <w:lang w:val="en-US"/>
        </w:rPr>
        <w:t>66</w:t>
      </w:r>
      <w:r w:rsidR="00215F74" w:rsidRPr="00431AEB">
        <w:rPr>
          <w:rFonts w:ascii="Roboto" w:hAnsi="Roboto"/>
          <w:sz w:val="22"/>
          <w:szCs w:val="22"/>
          <w:lang w:val="en-US"/>
        </w:rPr>
        <w:t>]), ventricular arrhythmias (effect ratio 1.</w:t>
      </w:r>
      <w:r w:rsidR="009A3504">
        <w:rPr>
          <w:rFonts w:ascii="Roboto" w:hAnsi="Roboto"/>
          <w:sz w:val="22"/>
          <w:szCs w:val="22"/>
          <w:lang w:val="en-US"/>
        </w:rPr>
        <w:t>88</w:t>
      </w:r>
      <w:r w:rsidR="00215F74" w:rsidRPr="00431AEB">
        <w:rPr>
          <w:rFonts w:ascii="Roboto" w:hAnsi="Roboto"/>
          <w:sz w:val="22"/>
          <w:szCs w:val="22"/>
          <w:lang w:val="en-US"/>
        </w:rPr>
        <w:t xml:space="preserve"> [CI 1.</w:t>
      </w:r>
      <w:r w:rsidR="000629A9">
        <w:rPr>
          <w:rFonts w:ascii="Roboto" w:hAnsi="Roboto"/>
          <w:sz w:val="22"/>
          <w:szCs w:val="22"/>
          <w:lang w:val="en-US"/>
        </w:rPr>
        <w:t>21</w:t>
      </w:r>
      <w:r w:rsidR="00215F74" w:rsidRPr="00431AEB">
        <w:rPr>
          <w:rFonts w:ascii="Roboto" w:hAnsi="Roboto"/>
          <w:sz w:val="22"/>
          <w:szCs w:val="22"/>
          <w:lang w:val="en-US"/>
        </w:rPr>
        <w:t>-</w:t>
      </w:r>
      <w:r w:rsidR="000629A9">
        <w:rPr>
          <w:rFonts w:ascii="Roboto" w:hAnsi="Roboto"/>
          <w:sz w:val="22"/>
          <w:szCs w:val="22"/>
          <w:lang w:val="en-US"/>
        </w:rPr>
        <w:t>2</w:t>
      </w:r>
      <w:r w:rsidR="00215F74" w:rsidRPr="00431AEB">
        <w:rPr>
          <w:rFonts w:ascii="Roboto" w:hAnsi="Roboto"/>
          <w:sz w:val="22"/>
          <w:szCs w:val="22"/>
          <w:lang w:val="en-US"/>
        </w:rPr>
        <w:t>.</w:t>
      </w:r>
      <w:r w:rsidR="000629A9">
        <w:rPr>
          <w:rFonts w:ascii="Roboto" w:hAnsi="Roboto"/>
          <w:sz w:val="22"/>
          <w:szCs w:val="22"/>
          <w:lang w:val="en-US"/>
        </w:rPr>
        <w:t>92</w:t>
      </w:r>
      <w:r w:rsidR="00215F74" w:rsidRPr="00431AEB">
        <w:rPr>
          <w:rFonts w:ascii="Roboto" w:hAnsi="Roboto"/>
          <w:sz w:val="22"/>
          <w:szCs w:val="22"/>
          <w:lang w:val="en-US"/>
        </w:rPr>
        <w:t>]), and death (effect ratio 1.</w:t>
      </w:r>
      <w:r w:rsidR="009A3504">
        <w:rPr>
          <w:rFonts w:ascii="Roboto" w:hAnsi="Roboto"/>
          <w:sz w:val="22"/>
          <w:szCs w:val="22"/>
          <w:lang w:val="en-US"/>
        </w:rPr>
        <w:t>86</w:t>
      </w:r>
      <w:r w:rsidR="00215F74" w:rsidRPr="00431AEB">
        <w:rPr>
          <w:rFonts w:ascii="Roboto" w:hAnsi="Roboto"/>
          <w:sz w:val="22"/>
          <w:szCs w:val="22"/>
          <w:lang w:val="en-US"/>
        </w:rPr>
        <w:t xml:space="preserve"> [CI </w:t>
      </w:r>
      <w:r w:rsidR="00215F74">
        <w:rPr>
          <w:rFonts w:ascii="Roboto" w:hAnsi="Roboto"/>
          <w:sz w:val="22"/>
          <w:szCs w:val="22"/>
          <w:lang w:val="en-US"/>
        </w:rPr>
        <w:t>1.</w:t>
      </w:r>
      <w:r w:rsidR="000629A9">
        <w:rPr>
          <w:rFonts w:ascii="Roboto" w:hAnsi="Roboto"/>
          <w:sz w:val="22"/>
          <w:szCs w:val="22"/>
          <w:lang w:val="en-US"/>
        </w:rPr>
        <w:t>46</w:t>
      </w:r>
      <w:r w:rsidR="00215F74">
        <w:rPr>
          <w:rFonts w:ascii="Roboto" w:hAnsi="Roboto"/>
          <w:sz w:val="22"/>
          <w:szCs w:val="22"/>
          <w:lang w:val="en-US"/>
        </w:rPr>
        <w:t>-2.</w:t>
      </w:r>
      <w:r w:rsidR="000629A9">
        <w:rPr>
          <w:rFonts w:ascii="Roboto" w:hAnsi="Roboto"/>
          <w:sz w:val="22"/>
          <w:szCs w:val="22"/>
          <w:lang w:val="en-US"/>
        </w:rPr>
        <w:t>37</w:t>
      </w:r>
      <w:r w:rsidR="00215F74" w:rsidRPr="00431AEB">
        <w:rPr>
          <w:rFonts w:ascii="Roboto" w:hAnsi="Roboto"/>
          <w:sz w:val="22"/>
          <w:szCs w:val="22"/>
          <w:lang w:val="en-US"/>
        </w:rPr>
        <w:t>])</w:t>
      </w:r>
      <w:r w:rsidR="006E30BF">
        <w:rPr>
          <w:rFonts w:ascii="Roboto" w:hAnsi="Roboto"/>
          <w:sz w:val="22"/>
          <w:szCs w:val="22"/>
          <w:lang w:val="en-US"/>
        </w:rPr>
        <w:t xml:space="preserve"> </w:t>
      </w:r>
      <w:r>
        <w:rPr>
          <w:rFonts w:ascii="Roboto" w:hAnsi="Roboto"/>
          <w:sz w:val="22"/>
          <w:szCs w:val="22"/>
          <w:lang w:val="en-US"/>
        </w:rPr>
        <w:t>in sarcomeric HCM</w:t>
      </w:r>
      <w:r w:rsidR="004A1863">
        <w:rPr>
          <w:rFonts w:ascii="Roboto" w:hAnsi="Roboto"/>
          <w:sz w:val="22"/>
          <w:szCs w:val="22"/>
          <w:lang w:val="en-US"/>
        </w:rPr>
        <w:t xml:space="preserve"> compared with non-sarcomeric HCM</w:t>
      </w:r>
      <w:r w:rsidR="00215F74" w:rsidRPr="00431AEB">
        <w:rPr>
          <w:rFonts w:ascii="Roboto" w:hAnsi="Roboto"/>
          <w:sz w:val="22"/>
          <w:szCs w:val="22"/>
          <w:lang w:val="en-US"/>
        </w:rPr>
        <w:t xml:space="preserve">. </w:t>
      </w:r>
      <w:r>
        <w:rPr>
          <w:rFonts w:ascii="Roboto" w:hAnsi="Roboto"/>
          <w:sz w:val="22"/>
          <w:szCs w:val="22"/>
          <w:lang w:val="en-US"/>
        </w:rPr>
        <w:t xml:space="preserve">Likewise, </w:t>
      </w:r>
      <w:r w:rsidR="0054323F" w:rsidRPr="00431AEB">
        <w:rPr>
          <w:rFonts w:ascii="Roboto" w:hAnsi="Roboto"/>
          <w:sz w:val="22"/>
          <w:szCs w:val="22"/>
          <w:lang w:val="en-US"/>
        </w:rPr>
        <w:t>LV systolic dysfunction conferred</w:t>
      </w:r>
      <w:r>
        <w:rPr>
          <w:rFonts w:ascii="Roboto" w:hAnsi="Roboto"/>
          <w:sz w:val="22"/>
          <w:szCs w:val="22"/>
          <w:lang w:val="en-US"/>
        </w:rPr>
        <w:t xml:space="preserve"> a</w:t>
      </w:r>
      <w:r w:rsidR="0054323F" w:rsidRPr="00431AEB">
        <w:rPr>
          <w:rFonts w:ascii="Roboto" w:hAnsi="Roboto"/>
          <w:sz w:val="22"/>
          <w:szCs w:val="22"/>
          <w:lang w:val="en-US"/>
        </w:rPr>
        <w:t xml:space="preserve"> higher risk in sarcomeric HCM </w:t>
      </w:r>
      <w:r>
        <w:rPr>
          <w:rFonts w:ascii="Roboto" w:hAnsi="Roboto"/>
          <w:sz w:val="22"/>
          <w:szCs w:val="22"/>
          <w:lang w:val="en-US"/>
        </w:rPr>
        <w:t>for</w:t>
      </w:r>
      <w:r w:rsidRPr="00431AEB">
        <w:rPr>
          <w:rFonts w:ascii="Roboto" w:hAnsi="Roboto"/>
          <w:sz w:val="22"/>
          <w:szCs w:val="22"/>
          <w:lang w:val="en-US"/>
        </w:rPr>
        <w:t xml:space="preserve"> </w:t>
      </w:r>
      <w:r w:rsidR="0054323F" w:rsidRPr="00431AEB">
        <w:rPr>
          <w:rFonts w:ascii="Roboto" w:hAnsi="Roboto"/>
          <w:sz w:val="22"/>
          <w:szCs w:val="22"/>
          <w:lang w:val="en-US"/>
        </w:rPr>
        <w:t xml:space="preserve">developing NYHA class III-IV symptoms (effect ratio </w:t>
      </w:r>
      <w:r w:rsidR="009A3504">
        <w:rPr>
          <w:rFonts w:ascii="Roboto" w:hAnsi="Roboto"/>
          <w:sz w:val="22"/>
          <w:szCs w:val="22"/>
          <w:lang w:val="en-US"/>
        </w:rPr>
        <w:t>1.97</w:t>
      </w:r>
      <w:r w:rsidR="0054323F" w:rsidRPr="00431AEB">
        <w:rPr>
          <w:rFonts w:ascii="Roboto" w:hAnsi="Roboto"/>
          <w:sz w:val="22"/>
          <w:szCs w:val="22"/>
          <w:lang w:val="en-US"/>
        </w:rPr>
        <w:t xml:space="preserve"> [CI 1.</w:t>
      </w:r>
      <w:r w:rsidR="000629A9">
        <w:rPr>
          <w:rFonts w:ascii="Roboto" w:hAnsi="Roboto"/>
          <w:sz w:val="22"/>
          <w:szCs w:val="22"/>
          <w:lang w:val="en-US"/>
        </w:rPr>
        <w:t>15</w:t>
      </w:r>
      <w:r w:rsidR="0054323F" w:rsidRPr="00431AEB">
        <w:rPr>
          <w:rFonts w:ascii="Roboto" w:hAnsi="Roboto"/>
          <w:sz w:val="22"/>
          <w:szCs w:val="22"/>
          <w:lang w:val="en-US"/>
        </w:rPr>
        <w:t>-</w:t>
      </w:r>
      <w:r w:rsidR="000629A9">
        <w:rPr>
          <w:rFonts w:ascii="Roboto" w:hAnsi="Roboto"/>
          <w:sz w:val="22"/>
          <w:szCs w:val="22"/>
          <w:lang w:val="en-US"/>
        </w:rPr>
        <w:t>3</w:t>
      </w:r>
      <w:r w:rsidR="0054323F" w:rsidRPr="00431AEB">
        <w:rPr>
          <w:rFonts w:ascii="Roboto" w:hAnsi="Roboto"/>
          <w:sz w:val="22"/>
          <w:szCs w:val="22"/>
          <w:lang w:val="en-US"/>
        </w:rPr>
        <w:t>.</w:t>
      </w:r>
      <w:r w:rsidR="000629A9">
        <w:rPr>
          <w:rFonts w:ascii="Roboto" w:hAnsi="Roboto"/>
          <w:sz w:val="22"/>
          <w:szCs w:val="22"/>
          <w:lang w:val="en-US"/>
        </w:rPr>
        <w:t>36</w:t>
      </w:r>
      <w:r w:rsidR="0054323F" w:rsidRPr="00431AEB">
        <w:rPr>
          <w:rFonts w:ascii="Roboto" w:hAnsi="Roboto"/>
          <w:sz w:val="22"/>
          <w:szCs w:val="22"/>
          <w:lang w:val="en-US"/>
        </w:rPr>
        <w:t>]) and death (effect ratio 1.</w:t>
      </w:r>
      <w:r w:rsidR="009A3504">
        <w:rPr>
          <w:rFonts w:ascii="Roboto" w:hAnsi="Roboto"/>
          <w:sz w:val="22"/>
          <w:szCs w:val="22"/>
          <w:lang w:val="en-US"/>
        </w:rPr>
        <w:t>80</w:t>
      </w:r>
      <w:r w:rsidR="0054323F" w:rsidRPr="00431AEB">
        <w:rPr>
          <w:rFonts w:ascii="Roboto" w:hAnsi="Roboto"/>
          <w:sz w:val="22"/>
          <w:szCs w:val="22"/>
          <w:lang w:val="en-US"/>
        </w:rPr>
        <w:t xml:space="preserve"> [CI 1.</w:t>
      </w:r>
      <w:r w:rsidR="000629A9">
        <w:rPr>
          <w:rFonts w:ascii="Roboto" w:hAnsi="Roboto"/>
          <w:sz w:val="22"/>
          <w:szCs w:val="22"/>
          <w:lang w:val="en-US"/>
        </w:rPr>
        <w:t>23</w:t>
      </w:r>
      <w:r w:rsidR="0054323F" w:rsidRPr="00431AEB">
        <w:rPr>
          <w:rFonts w:ascii="Roboto" w:hAnsi="Roboto"/>
          <w:sz w:val="22"/>
          <w:szCs w:val="22"/>
          <w:lang w:val="en-US"/>
        </w:rPr>
        <w:t>-2.</w:t>
      </w:r>
      <w:r w:rsidR="000629A9">
        <w:rPr>
          <w:rFonts w:ascii="Roboto" w:hAnsi="Roboto"/>
          <w:sz w:val="22"/>
          <w:szCs w:val="22"/>
          <w:lang w:val="en-US"/>
        </w:rPr>
        <w:t>64</w:t>
      </w:r>
      <w:r w:rsidR="0054323F" w:rsidRPr="00431AEB">
        <w:rPr>
          <w:rFonts w:ascii="Roboto" w:hAnsi="Roboto"/>
          <w:sz w:val="22"/>
          <w:szCs w:val="22"/>
          <w:lang w:val="en-US"/>
        </w:rPr>
        <w:t>]).</w:t>
      </w:r>
      <w:r w:rsidR="0054323F">
        <w:rPr>
          <w:rFonts w:ascii="Roboto" w:hAnsi="Roboto"/>
          <w:sz w:val="22"/>
          <w:szCs w:val="22"/>
          <w:lang w:val="en-US"/>
        </w:rPr>
        <w:t xml:space="preserve"> </w:t>
      </w:r>
    </w:p>
    <w:p w14:paraId="64040FDC" w14:textId="77777777" w:rsidR="002F186E" w:rsidRDefault="002F186E" w:rsidP="001D711A">
      <w:pPr>
        <w:spacing w:line="480" w:lineRule="auto"/>
        <w:rPr>
          <w:rFonts w:ascii="Roboto" w:hAnsi="Roboto"/>
          <w:b/>
          <w:bCs/>
          <w:sz w:val="22"/>
          <w:szCs w:val="22"/>
          <w:lang w:val="en-US"/>
        </w:rPr>
      </w:pPr>
    </w:p>
    <w:p w14:paraId="3C3CD81C" w14:textId="77777777" w:rsidR="0046574A" w:rsidRDefault="0046574A" w:rsidP="001D711A">
      <w:pPr>
        <w:spacing w:line="480" w:lineRule="auto"/>
        <w:rPr>
          <w:rFonts w:ascii="Roboto" w:hAnsi="Roboto"/>
          <w:b/>
          <w:bCs/>
          <w:sz w:val="22"/>
          <w:szCs w:val="22"/>
          <w:lang w:val="en-US"/>
        </w:rPr>
      </w:pPr>
    </w:p>
    <w:p w14:paraId="61DC0006" w14:textId="3C58F85D" w:rsidR="001D711A" w:rsidRPr="00DF613E" w:rsidRDefault="001D711A" w:rsidP="001D711A">
      <w:pPr>
        <w:spacing w:line="480" w:lineRule="auto"/>
        <w:rPr>
          <w:rFonts w:ascii="Roboto" w:hAnsi="Roboto"/>
          <w:b/>
          <w:bCs/>
          <w:sz w:val="22"/>
          <w:szCs w:val="22"/>
          <w:lang w:val="en-US"/>
        </w:rPr>
      </w:pPr>
      <w:r w:rsidRPr="00DF613E">
        <w:rPr>
          <w:rFonts w:ascii="Roboto" w:hAnsi="Roboto"/>
          <w:b/>
          <w:bCs/>
          <w:sz w:val="22"/>
          <w:szCs w:val="22"/>
          <w:lang w:val="en-US"/>
        </w:rPr>
        <w:t xml:space="preserve">DISCUSSION: </w:t>
      </w:r>
    </w:p>
    <w:p w14:paraId="4FF9DE24" w14:textId="51AA9905" w:rsidR="00E20586" w:rsidRPr="00DF613E" w:rsidRDefault="009E4A4E" w:rsidP="001D711A">
      <w:pPr>
        <w:spacing w:line="480" w:lineRule="auto"/>
        <w:rPr>
          <w:rFonts w:ascii="Roboto" w:hAnsi="Roboto"/>
          <w:sz w:val="22"/>
          <w:szCs w:val="22"/>
          <w:lang w:val="en-US"/>
        </w:rPr>
      </w:pPr>
      <w:r>
        <w:rPr>
          <w:rFonts w:ascii="Roboto" w:hAnsi="Roboto"/>
          <w:sz w:val="22"/>
          <w:szCs w:val="22"/>
          <w:lang w:val="en-US"/>
        </w:rPr>
        <w:t>W</w:t>
      </w:r>
      <w:r w:rsidR="00F0537B" w:rsidRPr="00DF613E">
        <w:rPr>
          <w:rFonts w:ascii="Roboto" w:hAnsi="Roboto"/>
          <w:sz w:val="22"/>
          <w:szCs w:val="22"/>
          <w:lang w:val="en-US"/>
        </w:rPr>
        <w:t xml:space="preserve">e </w:t>
      </w:r>
      <w:r w:rsidR="00AF0B4C" w:rsidRPr="00DF613E">
        <w:rPr>
          <w:rFonts w:ascii="Roboto" w:hAnsi="Roboto"/>
          <w:sz w:val="22"/>
          <w:szCs w:val="22"/>
          <w:lang w:val="en-US"/>
        </w:rPr>
        <w:t>systematically</w:t>
      </w:r>
      <w:r w:rsidR="00234D5E" w:rsidRPr="00DF613E">
        <w:rPr>
          <w:rFonts w:ascii="Roboto" w:hAnsi="Roboto"/>
          <w:sz w:val="22"/>
          <w:szCs w:val="22"/>
          <w:lang w:val="en-US"/>
        </w:rPr>
        <w:t xml:space="preserve"> </w:t>
      </w:r>
      <w:r w:rsidR="00AF0B4C" w:rsidRPr="00DF613E">
        <w:rPr>
          <w:rFonts w:ascii="Roboto" w:hAnsi="Roboto"/>
          <w:sz w:val="22"/>
          <w:szCs w:val="22"/>
          <w:lang w:val="en-US"/>
        </w:rPr>
        <w:t>compared</w:t>
      </w:r>
      <w:r w:rsidR="00234D5E" w:rsidRPr="00DF613E">
        <w:rPr>
          <w:rFonts w:ascii="Roboto" w:hAnsi="Roboto"/>
          <w:sz w:val="22"/>
          <w:szCs w:val="22"/>
          <w:lang w:val="en-US"/>
        </w:rPr>
        <w:t xml:space="preserve"> </w:t>
      </w:r>
      <w:r w:rsidR="008B3D84">
        <w:rPr>
          <w:rFonts w:ascii="Roboto" w:hAnsi="Roboto"/>
          <w:sz w:val="22"/>
          <w:szCs w:val="22"/>
          <w:lang w:val="en-US"/>
        </w:rPr>
        <w:t xml:space="preserve">the </w:t>
      </w:r>
      <w:r w:rsidR="00F0537B" w:rsidRPr="00DF613E">
        <w:rPr>
          <w:rFonts w:ascii="Roboto" w:hAnsi="Roboto"/>
          <w:sz w:val="22"/>
          <w:szCs w:val="22"/>
          <w:lang w:val="en-US"/>
        </w:rPr>
        <w:t xml:space="preserve">clinical </w:t>
      </w:r>
      <w:r w:rsidR="003A41F5">
        <w:rPr>
          <w:rFonts w:ascii="Roboto" w:hAnsi="Roboto"/>
          <w:sz w:val="22"/>
          <w:szCs w:val="22"/>
          <w:lang w:val="en-US"/>
        </w:rPr>
        <w:t>trajectories</w:t>
      </w:r>
      <w:r w:rsidR="003A41F5" w:rsidRPr="00DF613E">
        <w:rPr>
          <w:rFonts w:ascii="Roboto" w:hAnsi="Roboto"/>
          <w:sz w:val="22"/>
          <w:szCs w:val="22"/>
          <w:lang w:val="en-US"/>
        </w:rPr>
        <w:t xml:space="preserve"> </w:t>
      </w:r>
      <w:r w:rsidR="00CF1786">
        <w:rPr>
          <w:rFonts w:ascii="Roboto" w:hAnsi="Roboto"/>
          <w:sz w:val="22"/>
          <w:szCs w:val="22"/>
          <w:lang w:val="en-US"/>
        </w:rPr>
        <w:t>of</w:t>
      </w:r>
      <w:r w:rsidR="00F0537B" w:rsidRPr="00DF613E">
        <w:rPr>
          <w:rFonts w:ascii="Roboto" w:hAnsi="Roboto"/>
          <w:sz w:val="22"/>
          <w:szCs w:val="22"/>
          <w:lang w:val="en-US"/>
        </w:rPr>
        <w:t xml:space="preserve"> </w:t>
      </w:r>
      <w:r w:rsidR="00A2067F">
        <w:rPr>
          <w:rFonts w:ascii="Roboto" w:hAnsi="Roboto"/>
          <w:sz w:val="22"/>
          <w:szCs w:val="22"/>
          <w:lang w:val="en-US"/>
        </w:rPr>
        <w:t xml:space="preserve">two major subtypes of HCM: </w:t>
      </w:r>
      <w:r w:rsidR="00F0537B" w:rsidRPr="00DF613E">
        <w:rPr>
          <w:rFonts w:ascii="Roboto" w:hAnsi="Roboto"/>
          <w:sz w:val="22"/>
          <w:szCs w:val="22"/>
          <w:lang w:val="en-US"/>
        </w:rPr>
        <w:t>sarcomeric and non-sarcomeric</w:t>
      </w:r>
      <w:r w:rsidR="00A2547C">
        <w:rPr>
          <w:rFonts w:ascii="Roboto" w:hAnsi="Roboto"/>
          <w:sz w:val="22"/>
          <w:szCs w:val="22"/>
          <w:lang w:val="en-US"/>
        </w:rPr>
        <w:t>.</w:t>
      </w:r>
      <w:r w:rsidR="00D35FAB">
        <w:rPr>
          <w:rFonts w:ascii="Roboto" w:hAnsi="Roboto"/>
          <w:sz w:val="22"/>
          <w:szCs w:val="22"/>
          <w:lang w:val="en-US"/>
        </w:rPr>
        <w:t xml:space="preserve"> S</w:t>
      </w:r>
      <w:r w:rsidR="00AE4D82" w:rsidRPr="00DF613E">
        <w:rPr>
          <w:rFonts w:ascii="Roboto" w:hAnsi="Roboto"/>
          <w:sz w:val="22"/>
          <w:szCs w:val="22"/>
          <w:lang w:val="en-US"/>
        </w:rPr>
        <w:t xml:space="preserve">arcomeric HCM </w:t>
      </w:r>
      <w:r w:rsidR="00234D5E" w:rsidRPr="00DF613E">
        <w:rPr>
          <w:rFonts w:ascii="Roboto" w:hAnsi="Roboto"/>
          <w:sz w:val="22"/>
          <w:szCs w:val="22"/>
          <w:lang w:val="en-US"/>
        </w:rPr>
        <w:t xml:space="preserve">was </w:t>
      </w:r>
      <w:r w:rsidR="00EC0FCE" w:rsidRPr="00DF613E">
        <w:rPr>
          <w:rFonts w:ascii="Roboto" w:hAnsi="Roboto"/>
          <w:sz w:val="22"/>
          <w:szCs w:val="22"/>
          <w:lang w:val="en-US"/>
        </w:rPr>
        <w:t>characterized by</w:t>
      </w:r>
      <w:r w:rsidR="00234D5E" w:rsidRPr="00DF613E">
        <w:rPr>
          <w:rFonts w:ascii="Roboto" w:hAnsi="Roboto"/>
          <w:sz w:val="22"/>
          <w:szCs w:val="22"/>
          <w:lang w:val="en-US"/>
        </w:rPr>
        <w:t xml:space="preserve"> a more severe phenotype </w:t>
      </w:r>
      <w:r w:rsidR="00EC0FCE" w:rsidRPr="00DF613E">
        <w:rPr>
          <w:rFonts w:ascii="Roboto" w:hAnsi="Roboto"/>
          <w:sz w:val="22"/>
          <w:szCs w:val="22"/>
          <w:lang w:val="en-US"/>
        </w:rPr>
        <w:t>with</w:t>
      </w:r>
      <w:r w:rsidR="00335B40">
        <w:rPr>
          <w:rFonts w:ascii="Roboto" w:hAnsi="Roboto"/>
          <w:sz w:val="22"/>
          <w:szCs w:val="22"/>
          <w:lang w:val="en-US"/>
        </w:rPr>
        <w:t xml:space="preserve"> </w:t>
      </w:r>
      <w:r w:rsidR="00234D5E" w:rsidRPr="00DF613E">
        <w:rPr>
          <w:rFonts w:ascii="Roboto" w:hAnsi="Roboto"/>
          <w:sz w:val="22"/>
          <w:szCs w:val="22"/>
          <w:lang w:val="en-US"/>
        </w:rPr>
        <w:t xml:space="preserve">a </w:t>
      </w:r>
      <w:r w:rsidR="00E20586" w:rsidRPr="00DF613E">
        <w:rPr>
          <w:rFonts w:ascii="Roboto" w:hAnsi="Roboto"/>
          <w:sz w:val="22"/>
          <w:szCs w:val="22"/>
          <w:lang w:val="en-US"/>
        </w:rPr>
        <w:t>younger</w:t>
      </w:r>
      <w:r w:rsidR="00F0537B" w:rsidRPr="00DF613E">
        <w:rPr>
          <w:rFonts w:ascii="Roboto" w:hAnsi="Roboto"/>
          <w:sz w:val="22"/>
          <w:szCs w:val="22"/>
          <w:lang w:val="en-US"/>
        </w:rPr>
        <w:t xml:space="preserve"> </w:t>
      </w:r>
      <w:r w:rsidR="00EC0FCE" w:rsidRPr="00DF613E">
        <w:rPr>
          <w:rFonts w:ascii="Roboto" w:hAnsi="Roboto"/>
          <w:sz w:val="22"/>
          <w:szCs w:val="22"/>
          <w:lang w:val="en-US"/>
        </w:rPr>
        <w:t>age</w:t>
      </w:r>
      <w:r w:rsidR="00335B40">
        <w:rPr>
          <w:rFonts w:ascii="Roboto" w:hAnsi="Roboto"/>
          <w:sz w:val="22"/>
          <w:szCs w:val="22"/>
          <w:lang w:val="en-US"/>
        </w:rPr>
        <w:t xml:space="preserve"> at </w:t>
      </w:r>
      <w:r w:rsidR="0054323F">
        <w:rPr>
          <w:rFonts w:ascii="Roboto" w:hAnsi="Roboto"/>
          <w:sz w:val="22"/>
          <w:szCs w:val="22"/>
          <w:lang w:val="en-US"/>
        </w:rPr>
        <w:t>diagnosis</w:t>
      </w:r>
      <w:r w:rsidR="00335B40">
        <w:rPr>
          <w:rFonts w:ascii="Roboto" w:hAnsi="Roboto"/>
          <w:sz w:val="22"/>
          <w:szCs w:val="22"/>
          <w:lang w:val="en-US"/>
        </w:rPr>
        <w:t>,</w:t>
      </w:r>
      <w:r w:rsidR="00D35FAB">
        <w:rPr>
          <w:rFonts w:ascii="Roboto" w:hAnsi="Roboto"/>
          <w:sz w:val="22"/>
          <w:szCs w:val="22"/>
          <w:lang w:val="en-US"/>
        </w:rPr>
        <w:t xml:space="preserve"> </w:t>
      </w:r>
      <w:r w:rsidR="006B7AE7" w:rsidRPr="00DF613E">
        <w:rPr>
          <w:rFonts w:ascii="Roboto" w:hAnsi="Roboto"/>
          <w:sz w:val="22"/>
          <w:szCs w:val="22"/>
          <w:lang w:val="en-US"/>
        </w:rPr>
        <w:t>a</w:t>
      </w:r>
      <w:r w:rsidR="00192803" w:rsidRPr="00DF613E">
        <w:rPr>
          <w:rFonts w:ascii="Roboto" w:hAnsi="Roboto"/>
          <w:sz w:val="22"/>
          <w:szCs w:val="22"/>
          <w:lang w:val="en-US"/>
        </w:rPr>
        <w:t xml:space="preserve"> </w:t>
      </w:r>
      <w:r w:rsidR="00AE4D82" w:rsidRPr="00DF613E">
        <w:rPr>
          <w:rFonts w:ascii="Roboto" w:hAnsi="Roboto"/>
          <w:sz w:val="22"/>
          <w:szCs w:val="22"/>
          <w:lang w:val="en-US"/>
        </w:rPr>
        <w:t>higher burden of cardiac arrhythmias</w:t>
      </w:r>
      <w:r w:rsidR="00EC0FCE" w:rsidRPr="00DF613E">
        <w:rPr>
          <w:rFonts w:ascii="Roboto" w:hAnsi="Roboto"/>
          <w:sz w:val="22"/>
          <w:szCs w:val="22"/>
          <w:lang w:val="en-US"/>
        </w:rPr>
        <w:t xml:space="preserve"> and </w:t>
      </w:r>
      <w:r w:rsidR="00AE4D82" w:rsidRPr="00DF613E">
        <w:rPr>
          <w:rFonts w:ascii="Roboto" w:hAnsi="Roboto"/>
          <w:sz w:val="22"/>
          <w:szCs w:val="22"/>
          <w:lang w:val="en-US"/>
        </w:rPr>
        <w:t>severe heart failure</w:t>
      </w:r>
      <w:r w:rsidR="00CE171D">
        <w:rPr>
          <w:rFonts w:ascii="Roboto" w:hAnsi="Roboto"/>
          <w:sz w:val="22"/>
          <w:szCs w:val="22"/>
          <w:lang w:val="en-US"/>
        </w:rPr>
        <w:t xml:space="preserve"> symptoms</w:t>
      </w:r>
      <w:r w:rsidR="00335B40">
        <w:rPr>
          <w:rFonts w:ascii="Roboto" w:hAnsi="Roboto"/>
          <w:sz w:val="22"/>
          <w:szCs w:val="22"/>
          <w:lang w:val="en-US"/>
        </w:rPr>
        <w:t xml:space="preserve">, </w:t>
      </w:r>
      <w:r w:rsidR="004A1863">
        <w:rPr>
          <w:rFonts w:ascii="Roboto" w:hAnsi="Roboto"/>
          <w:sz w:val="22"/>
          <w:szCs w:val="22"/>
          <w:lang w:val="en-US"/>
        </w:rPr>
        <w:t>nearly a decade</w:t>
      </w:r>
      <w:r w:rsidR="00F87F9D">
        <w:rPr>
          <w:rFonts w:ascii="Roboto" w:hAnsi="Roboto"/>
          <w:sz w:val="22"/>
          <w:szCs w:val="22"/>
          <w:lang w:val="en-US"/>
        </w:rPr>
        <w:t xml:space="preserve"> shorter lifespan</w:t>
      </w:r>
      <w:r w:rsidR="004A1863">
        <w:rPr>
          <w:rFonts w:ascii="Roboto" w:hAnsi="Roboto"/>
          <w:sz w:val="22"/>
          <w:szCs w:val="22"/>
          <w:lang w:val="en-US"/>
        </w:rPr>
        <w:t>,</w:t>
      </w:r>
      <w:r w:rsidR="00F87F9D">
        <w:rPr>
          <w:rFonts w:ascii="Roboto" w:hAnsi="Roboto"/>
          <w:sz w:val="22"/>
          <w:szCs w:val="22"/>
          <w:lang w:val="en-US"/>
        </w:rPr>
        <w:t xml:space="preserve"> </w:t>
      </w:r>
      <w:r w:rsidR="00335B40">
        <w:rPr>
          <w:rFonts w:ascii="Roboto" w:hAnsi="Roboto"/>
          <w:sz w:val="22"/>
          <w:szCs w:val="22"/>
          <w:lang w:val="en-US"/>
        </w:rPr>
        <w:t>and an</w:t>
      </w:r>
      <w:r w:rsidR="00EC0FCE" w:rsidRPr="00DF613E">
        <w:rPr>
          <w:rFonts w:ascii="Roboto" w:hAnsi="Roboto"/>
          <w:sz w:val="22"/>
          <w:szCs w:val="22"/>
          <w:lang w:val="en-US"/>
        </w:rPr>
        <w:t xml:space="preserve"> </w:t>
      </w:r>
      <w:r w:rsidR="00AE4D82" w:rsidRPr="00DF613E">
        <w:rPr>
          <w:rFonts w:ascii="Roboto" w:hAnsi="Roboto"/>
          <w:sz w:val="22"/>
          <w:szCs w:val="22"/>
          <w:lang w:val="en-US"/>
        </w:rPr>
        <w:t>HCM-related mortality</w:t>
      </w:r>
      <w:r w:rsidR="00EC0FCE" w:rsidRPr="00DF613E">
        <w:rPr>
          <w:rFonts w:ascii="Roboto" w:hAnsi="Roboto"/>
          <w:sz w:val="22"/>
          <w:szCs w:val="22"/>
          <w:lang w:val="en-US"/>
        </w:rPr>
        <w:t>-rate twice that of non-sarcomeric HCM</w:t>
      </w:r>
      <w:r w:rsidR="00A2067F">
        <w:rPr>
          <w:rFonts w:ascii="Roboto" w:hAnsi="Roboto"/>
          <w:sz w:val="22"/>
          <w:szCs w:val="22"/>
          <w:lang w:val="en-US"/>
        </w:rPr>
        <w:t xml:space="preserve">. Furthermore, </w:t>
      </w:r>
      <w:r w:rsidR="00CE171D">
        <w:rPr>
          <w:rFonts w:ascii="Roboto" w:hAnsi="Roboto"/>
          <w:sz w:val="22"/>
          <w:szCs w:val="22"/>
          <w:lang w:val="en-US"/>
        </w:rPr>
        <w:t xml:space="preserve">the consequences of </w:t>
      </w:r>
      <w:r w:rsidR="008D66E8">
        <w:rPr>
          <w:rFonts w:ascii="Roboto" w:hAnsi="Roboto"/>
          <w:sz w:val="22"/>
          <w:szCs w:val="22"/>
          <w:lang w:val="en-US"/>
        </w:rPr>
        <w:t>atrial fibrillation</w:t>
      </w:r>
      <w:r w:rsidR="00EB5A65">
        <w:rPr>
          <w:rFonts w:ascii="Roboto" w:hAnsi="Roboto"/>
          <w:sz w:val="22"/>
          <w:szCs w:val="22"/>
          <w:lang w:val="en-US"/>
        </w:rPr>
        <w:t xml:space="preserve"> and LV systolic dysfunction were </w:t>
      </w:r>
      <w:r w:rsidR="00CE171D">
        <w:rPr>
          <w:rFonts w:ascii="Roboto" w:hAnsi="Roboto"/>
          <w:sz w:val="22"/>
          <w:szCs w:val="22"/>
          <w:lang w:val="en-US"/>
        </w:rPr>
        <w:t>greater in sarcomeric HCM</w:t>
      </w:r>
      <w:r w:rsidR="000D4738">
        <w:rPr>
          <w:rFonts w:ascii="Roboto" w:hAnsi="Roboto"/>
          <w:sz w:val="22"/>
          <w:szCs w:val="22"/>
          <w:lang w:val="en-US"/>
        </w:rPr>
        <w:t>, leading to</w:t>
      </w:r>
      <w:r w:rsidR="00CE171D">
        <w:rPr>
          <w:rFonts w:ascii="Roboto" w:hAnsi="Roboto"/>
          <w:sz w:val="22"/>
          <w:szCs w:val="22"/>
          <w:lang w:val="en-US"/>
        </w:rPr>
        <w:t xml:space="preserve"> </w:t>
      </w:r>
      <w:r w:rsidR="00EB5A65">
        <w:rPr>
          <w:rFonts w:ascii="Roboto" w:hAnsi="Roboto"/>
          <w:sz w:val="22"/>
          <w:szCs w:val="22"/>
          <w:lang w:val="en-US"/>
        </w:rPr>
        <w:t xml:space="preserve">significantly greater risk of </w:t>
      </w:r>
      <w:r w:rsidR="00CE171D">
        <w:rPr>
          <w:rFonts w:ascii="Roboto" w:hAnsi="Roboto"/>
          <w:sz w:val="22"/>
          <w:szCs w:val="22"/>
          <w:lang w:val="en-US"/>
        </w:rPr>
        <w:t xml:space="preserve">developing severe </w:t>
      </w:r>
      <w:r w:rsidR="00EB5A65">
        <w:rPr>
          <w:rFonts w:ascii="Roboto" w:hAnsi="Roboto"/>
          <w:sz w:val="22"/>
          <w:szCs w:val="22"/>
          <w:lang w:val="en-US"/>
        </w:rPr>
        <w:t>heart failure</w:t>
      </w:r>
      <w:r w:rsidR="00CE171D">
        <w:rPr>
          <w:rFonts w:ascii="Roboto" w:hAnsi="Roboto"/>
          <w:sz w:val="22"/>
          <w:szCs w:val="22"/>
          <w:lang w:val="en-US"/>
        </w:rPr>
        <w:t xml:space="preserve"> symptoms</w:t>
      </w:r>
      <w:r w:rsidR="00EB5A65">
        <w:rPr>
          <w:rFonts w:ascii="Roboto" w:hAnsi="Roboto"/>
          <w:sz w:val="22"/>
          <w:szCs w:val="22"/>
          <w:lang w:val="en-US"/>
        </w:rPr>
        <w:t xml:space="preserve"> and </w:t>
      </w:r>
      <w:r w:rsidR="003B3617">
        <w:rPr>
          <w:rFonts w:ascii="Roboto" w:hAnsi="Roboto"/>
          <w:sz w:val="22"/>
          <w:szCs w:val="22"/>
          <w:lang w:val="en-US"/>
        </w:rPr>
        <w:t>death</w:t>
      </w:r>
      <w:r w:rsidR="00EB5A65">
        <w:rPr>
          <w:rFonts w:ascii="Roboto" w:hAnsi="Roboto"/>
          <w:sz w:val="22"/>
          <w:szCs w:val="22"/>
          <w:lang w:val="en-US"/>
        </w:rPr>
        <w:t xml:space="preserve">. </w:t>
      </w:r>
    </w:p>
    <w:p w14:paraId="48B8931D" w14:textId="77777777" w:rsidR="00285DBF" w:rsidRPr="00CC498B" w:rsidRDefault="00285DBF" w:rsidP="001D711A">
      <w:pPr>
        <w:spacing w:line="480" w:lineRule="auto"/>
        <w:rPr>
          <w:rFonts w:ascii="Roboto" w:hAnsi="Roboto"/>
          <w:b/>
          <w:bCs/>
          <w:sz w:val="22"/>
          <w:szCs w:val="22"/>
          <w:lang w:val="en-US"/>
        </w:rPr>
      </w:pPr>
    </w:p>
    <w:p w14:paraId="3206D536" w14:textId="78D4F402" w:rsidR="00224206" w:rsidRPr="00CC498B" w:rsidRDefault="00AA4526" w:rsidP="001D711A">
      <w:pPr>
        <w:spacing w:line="480" w:lineRule="auto"/>
        <w:rPr>
          <w:rFonts w:ascii="Roboto" w:hAnsi="Roboto"/>
          <w:b/>
          <w:bCs/>
          <w:sz w:val="22"/>
          <w:szCs w:val="22"/>
          <w:lang w:val="en-US"/>
        </w:rPr>
      </w:pPr>
      <w:r w:rsidRPr="00CC498B">
        <w:rPr>
          <w:rFonts w:ascii="Roboto" w:hAnsi="Roboto"/>
          <w:b/>
          <w:bCs/>
          <w:sz w:val="22"/>
          <w:szCs w:val="22"/>
          <w:lang w:val="en-US"/>
        </w:rPr>
        <w:t>Patients with</w:t>
      </w:r>
      <w:r w:rsidR="00DD0515" w:rsidRPr="00CC498B">
        <w:rPr>
          <w:rFonts w:ascii="Roboto" w:hAnsi="Roboto"/>
          <w:b/>
          <w:bCs/>
          <w:sz w:val="22"/>
          <w:szCs w:val="22"/>
          <w:lang w:val="en-US"/>
        </w:rPr>
        <w:t xml:space="preserve"> Non-sarcomeric HCM</w:t>
      </w:r>
      <w:r w:rsidRPr="00CC498B">
        <w:rPr>
          <w:rFonts w:ascii="Roboto" w:hAnsi="Roboto"/>
          <w:b/>
          <w:bCs/>
          <w:sz w:val="22"/>
          <w:szCs w:val="22"/>
          <w:lang w:val="en-US"/>
        </w:rPr>
        <w:t xml:space="preserve"> Have a Higher Burden of </w:t>
      </w:r>
      <w:r w:rsidR="00EB5A65">
        <w:rPr>
          <w:rFonts w:ascii="Roboto" w:hAnsi="Roboto"/>
          <w:b/>
          <w:bCs/>
          <w:sz w:val="22"/>
          <w:szCs w:val="22"/>
          <w:lang w:val="en-US"/>
        </w:rPr>
        <w:t xml:space="preserve">Cardiovascular </w:t>
      </w:r>
      <w:r w:rsidRPr="00CC498B">
        <w:rPr>
          <w:rFonts w:ascii="Roboto" w:hAnsi="Roboto"/>
          <w:b/>
          <w:bCs/>
          <w:sz w:val="22"/>
          <w:szCs w:val="22"/>
          <w:lang w:val="en-US"/>
        </w:rPr>
        <w:t>Comorbidities</w:t>
      </w:r>
    </w:p>
    <w:p w14:paraId="4B2E481E" w14:textId="0890F1EF" w:rsidR="008F135E" w:rsidRPr="00DF613E" w:rsidRDefault="00EC3708" w:rsidP="00790484">
      <w:pPr>
        <w:spacing w:line="480" w:lineRule="auto"/>
        <w:rPr>
          <w:rFonts w:ascii="Roboto" w:hAnsi="Roboto"/>
          <w:sz w:val="22"/>
          <w:szCs w:val="22"/>
          <w:lang w:val="en-US"/>
        </w:rPr>
      </w:pPr>
      <w:r>
        <w:rPr>
          <w:rFonts w:ascii="Roboto" w:hAnsi="Roboto"/>
          <w:sz w:val="22"/>
          <w:szCs w:val="22"/>
          <w:lang w:val="en-US"/>
        </w:rPr>
        <w:t>As reported previously</w:t>
      </w:r>
      <w:r w:rsidR="00875D58" w:rsidRPr="00CC498B">
        <w:rPr>
          <w:rFonts w:ascii="Roboto" w:hAnsi="Roboto"/>
          <w:sz w:val="22"/>
          <w:szCs w:val="22"/>
          <w:lang w:val="en-US"/>
        </w:rPr>
        <w:t xml:space="preserve">, we </w:t>
      </w:r>
      <w:r w:rsidR="00827161" w:rsidRPr="00CC498B">
        <w:rPr>
          <w:rFonts w:ascii="Roboto" w:hAnsi="Roboto"/>
          <w:sz w:val="22"/>
          <w:szCs w:val="22"/>
          <w:lang w:val="en-US"/>
        </w:rPr>
        <w:t xml:space="preserve">found </w:t>
      </w:r>
      <w:r w:rsidR="00875D58" w:rsidRPr="00CC498B">
        <w:rPr>
          <w:rFonts w:ascii="Roboto" w:hAnsi="Roboto"/>
          <w:sz w:val="22"/>
          <w:szCs w:val="22"/>
          <w:lang w:val="en-US"/>
        </w:rPr>
        <w:t xml:space="preserve">that patients with non-sarcomeric HCM were more likely to have </w:t>
      </w:r>
      <w:r w:rsidR="00827161" w:rsidRPr="00CC498B">
        <w:rPr>
          <w:rFonts w:ascii="Roboto" w:hAnsi="Roboto"/>
          <w:sz w:val="22"/>
          <w:szCs w:val="22"/>
          <w:lang w:val="en-US"/>
        </w:rPr>
        <w:t>common cardiovascular comorbidities (hypertension and obesity)</w:t>
      </w:r>
      <w:r w:rsidR="00CE171D">
        <w:rPr>
          <w:rFonts w:ascii="Roboto" w:hAnsi="Roboto"/>
          <w:sz w:val="22"/>
          <w:szCs w:val="22"/>
          <w:lang w:val="en-US"/>
        </w:rPr>
        <w:t xml:space="preserve"> and obstructive physiology</w:t>
      </w:r>
      <w:r w:rsidR="00B9219B" w:rsidRPr="00CC498B">
        <w:rPr>
          <w:rFonts w:ascii="Roboto" w:hAnsi="Roboto"/>
          <w:sz w:val="22"/>
          <w:szCs w:val="22"/>
          <w:lang w:val="en-US"/>
        </w:rPr>
        <w:t>.</w:t>
      </w:r>
      <w:r w:rsidR="00BB4E02">
        <w:rPr>
          <w:rFonts w:ascii="Roboto" w:hAnsi="Roboto"/>
          <w:sz w:val="22"/>
          <w:szCs w:val="22"/>
        </w:rPr>
        <w:fldChar w:fldCharType="begin"/>
      </w:r>
      <w:r w:rsidR="000F1D08">
        <w:rPr>
          <w:rFonts w:ascii="Roboto" w:hAnsi="Roboto"/>
          <w:sz w:val="22"/>
          <w:szCs w:val="22"/>
          <w:lang w:val="en-US"/>
        </w:rPr>
        <w:instrText xml:space="preserve"> ADDIN ZOTERO_ITEM CSL_CITATION {"citationID":"qdWGASxX","properties":{"formattedCitation":"\\super 4,12\\uc0\\u8211{}14\\nosupersub{}","plainCitation":"4,12–14","noteIndex":0},"citationItems":[{"id":73,"uris":["http://zotero.org/users/2403727/items/SMQZC67W"],"itemData":{"id":73,"type":"article-journal","abstract":"Background:A better understanding of the factors that contribute to heterogeneous outcomes and lifetime disease burden in hypertrophic cardiomyopathy (HCM) is critically needed to improve patient management and outcomes. The SHaRe registry (Sarcomeric Human Cardiomyopathy Registry) was established to provide the scale of data required to address these issues, aggregating longitudinal data sets curated by 8 international HCM specialty centers.Methods:Data on 4591 patients with HCM (2763 genotyped) followed up for a mean of 5.4±6.9 years (24 791 patient-years; median, 2.9 years; interquartile range, 0.3–7.9 years) were analyzed for cardiac arrest, cardiac transplantation, appropriate implantable cardioverter-defibrillator therapy, all-cause death, atrial fibrillation, stroke, New York Heart Association functional class III/IV symptoms (all making up the overall composite end point), and left ventricular ejection fraction &lt;35%. Outcomes were analyzed individually and as composite end points.Results:Median age at diagnosis was 45.8 (interquartile range, 30.9–58.1) years, and 37% of patients were female. Age at diagnosis and sarcomere mutation status were predictive of outcomes. Patients &lt;40 years old at diagnosis had a 77% (95% CI, 72–80) cumulative incidence of the overall composite outcome by 60 years of age compared with 32% (95% CI, 29–36) by 70 years of age for patients diagnosed at &gt;60 years old. Young patients with HCM (age, 20–29 years) had 4-fold higher mortality than the general US population at a similar age. Patients with pathogenic/likely pathogenic sarcomere mutations had a 2-fold greater risk for adverse outcomes compared with patients without mutations; sarcomere variants of uncertain significance were associated with intermediate risk. Heart failure and atrial fibrillation were the most prevalent adverse events, although typically not emerging for several years after diagnosis. Ventricular arrhythmias occurred in 32% (95% CI, 23–40) of patients &lt;40 years of age at diagnosis but in 1% (95% CI, 1–2) of those &gt;60 years old at diagnosis.Conclusions:The cumulative burden of HCM is substantial and dominated by heart failure and atrial fibrillation occurring many years after diagnosis. Young age at diagnosis and the presence of a sarcomere mutation are powerful predictors of adverse outcomes. These findings highlight the need for close surveillance throughout life and the need to develop disease-modifying therapies.","container-title":"Circulation","DOI":"10.1161/CIRCULATIONAHA.117.033200","issue":"14","journalAbbreviation":"Circulation","note":"publisher: American Heart Association","page":"1387-1398","source":"ahajournals.org (Atypon)","title":"Genotype and Lifetime Burden of Disease in Hypertrophic Cardiomyopathy","volume":"138","author":[{"literal":"Ho Carolyn Y."},{"literal":"Day Sharlene M."},{"literal":"Ashley Euan A."},{"literal":"Michels Michelle"},{"literal":"Pereira Alexandre C."},{"literal":"Jacoby Daniel"},{"literal":"Cirino Allison L."},{"literal":"Fox Jonathan C."},{"literal":"Lakdawala Neal K."},{"literal":"Ware James S."},{"literal":"Caleshu Colleen A."},{"literal":"Helms Adam S."},{"literal":"Colan Steven D."},{"literal":"Girolami Francesca"},{"literal":"Cecchi Franco"},{"literal":"Seidman Christine E."},{"literal":"Sajeev Gautam"},{"literal":"Signorovitch James"},{"literal":"Green Eric M."},{"literal":"Olivotto Iacopo"},{"literal":"null null"}],"issued":{"date-parts":[["2018",10,2]]}}},{"id":4188,"uris":["http://zotero.org/users/2403727/items/ANPBRDAY"],"itemData":{"id":4188,"type":"article-journal","abstract":"OBJECTIVE: A predictable relation between genotype and disease expression is needed in order to use genetic testing for clinical decision-making in hypertrophic cardiomyopathy (HCM). The primary aims of this study were to examine the phenotypes associated with sarcomere protein (SP) gene mutations and test the hypothesis that variation in non-sarcomere genes modifies the phenotype.\nMETHODS: Unrelated and consecutive patients were clinically evaluated and prospectively followed in a specialist clinic. High-throughput sequencing was used to analyse 41 genes implicated in inherited cardiac conditions. Variants in SP and non-SP genes were tested for associations with phenotype and survival.\nRESULTS: 874 patients (49.6±15.4 years, 67.8% men) were studied; likely disease-causing SP gene variants were detected in 383 (43.8%). Patients with SP variants were characterised by younger age and higher prevalence of family history of HCM, family history of sudden cardiac death, asymmetric septal hypertrophy, greater maximum LV wall thickness (all p values&lt;0.0005) and an increased incidence of cardiovascular death (p=0.012). Similar associations were observed for individual SP genes. Patients with ANK2 variants had greater maximum wall thickness (p=0.0005). Associations at a lower level of significance were demonstrated with variation in other non-SP genes.\nCONCLUSIONS: Patients with HCM caused by rare SP variants differ with respect to age at presentation, family history of the disease, morphology and survival from patients without SP variants. Novel associations for SP genes are reported and, for the first time, we demonstrate possible influence of variation in non-SP genes associated with other forms of cardiomyopathy and arrhythmia syndromes on the clinical phenotype of HCM.","container-title":"Heart (British Cardiac Society)","DOI":"10.1136/heartjnl-2014-306387","ISSN":"1468-201X","issue":"4","journalAbbreviation":"Heart","language":"eng","note":"PMID: 25351510\nPMCID: PMC4345808","page":"294-301","source":"PubMed","title":"Novel genotype-phenotype associations demonstrated by high-throughput sequencing in patients with hypertrophic cardiomyopathy","volume":"101","author":[{"family":"Lopes","given":"Luis R."},{"family":"Syrris","given":"Petros"},{"family":"Guttmann","given":"Oliver P."},{"family":"O'Mahony","given":"Constantinos"},{"family":"Tang","given":"Hak Chiaw"},{"family":"Dalageorgou","given":"Chrysoula"},{"family":"Jenkins","given":"Sharon"},{"family":"Hubank","given":"Mike"},{"family":"Monserrat","given":"Lorenzo"},{"family":"McKenna","given":"William J."},{"family":"Plagnol","given":"Vincent"},{"family":"Elliott","given":"Perry M."}],"issued":{"date-parts":[["2015",2]]}}},{"id":4229,"uris":["http://zotero.org/users/2403727/items/GQKFZLSF"],"itemData":{"id":4229,"type":"article-journal","abstract":"BACKGROUND: The genetic basis of familial hypertrophic cardiomyopathy (HCM) is well described, but the relation between genotype and clinical phenotype is still poorly characterised.\nOBJECTIVE: To summarise and critically review the current literature on genotype-phenotype associations in patients with HCM and to perform a meta-analysis on selected clinical features.\nDATA SOURCES: PubMed/Medline was searched up to January 2013. Retrieved articles were checked for additional publications.\nSELECTION CRITERIA: Observational, cross-sectional and prospectively designed English language human studies that analysed the relationship between the presence of mutations in sarcomeric protein genes and clinical parameters.\nDATA EXTRACTION AND ANALYSIS: The pooled analysis was confined to studies reporting on cohorts of unrelated and consecutive patients in which at least two sarcomere genes were sequenced. A random effect meta-regression model was used to determine the overall prevalence of predefined clinical features: age at presentation, gender, family history of HCM, family history of sudden cardiac death (SCD), and maximum left ventricular wall thickness (MLVWT). The I(2) statistic was used to estimate the proportion of total variability in the prevalence data attributable to the heterogeneity between studies.\nRESULTS: Eighteen publications (corresponding to a total of 2459 patients) were selected for the pooled analysis. The presence of any sarcomere gene mutation was associated with a younger age at presentation (38.4 vs 46.0 years, p&lt;0.0005), a family history of HCM (50.6% vs 23.1%, p&lt;0.0005), a family history of SCD (27.0% vs 14.9%, p&lt;0.0005) and greater MLVWT (21.0 vs 19.3 mm, p=0.03). There were no differences when the two most frequently affected genes, MYBPC3 and MYH7, were compared. A total of 53 family studies were also included in the review. These were characterised by pronounced variability and the majority of studies reporting on outcomes analysed small cross-sectional cohorts and were unsuitable for pooled analyses.\nCONCLUSIONS: The presence of a mutation in any sarcomere gene is associated with a number of clinical features. The heterogeneous nature of the disease and the inconsistency of study design precludes the establishment of more precise genotype-phenotype relationships. Large scale studies examining the relation between genotype, disease severity, and prognosis are required.","container-title":"Heart (British Cardiac Society)","DOI":"10.1136/heartjnl-2013-303939","ISSN":"1468-201X","issue":"24","journalAbbreviation":"Heart","language":"eng","note":"PMID: 23674365","page":"1800-1811","source":"PubMed","title":"A systematic review and meta-analysis of genotype-phenotype associations in patients with hypertrophic cardiomyopathy caused by sarcomeric protein mutations","volume":"99","author":[{"family":"Lopes","given":"Luís R."},{"family":"Rahman","given":"M. Shafiqur"},{"family":"Elliott","given":"Perry M."}],"issued":{"date-parts":[["2013",12]]}}},{"id":4284,"uris":["http://zotero.org/users/2403727/items/65CSJPBT"],"itemData":{"id":4284,"type":"article","abstract":"Background Hypertrophic cardiomyopathy (HCM) is an important cause of sudden cardiac death associated with heterogeneous phenotypes but there is no systematic framework for classifying morphology or assessing associated risks. Here we quantitatively survey genotype-phenotype associations in HCM to derive a data-driven taxonomy of disease expression.\nMethods We enrolled 436 HCM patients (median age 60 years; 28.8% women) with clinical, genetic and imaging data. An independent cohort of 60 HCM patients from Singapore (median age 59 years; 11% women) and a reference population from UK Biobank (n = 16,691, mean age 55 years; 52.5% women) were also recruited. We used machine learning to analyse the three-dimensional structure of the left ventricle from cardiac magnetic resonance imaging and build a tree-based classification of HCM phenotypes. Genotype and mortality risk distributions were projected on the tree.\nResults Carriers of pathogenic or likely pathogenic variants for HCM (P/LP) variants had lower left ventricular mass, but greater basal septal hypertrophy, with reduced lifespan (mean follow-up 9.9 years) compared to genotype negative individuals (hazard ratio: 2.66; 95% confidence interval [CI]: 1.42-4.96; P &lt; 0.002). Four main phenotypic branches were identified using unsupervised learning of three-dimensional shape: 1) non-sarcomeric hypertrophy with co-existing hypertension; 2) diffuse and basal asymmetric hypertrophy associated with outflow tract obstruction; 3) isolated basal hypertrophy; 4) milder non-obstructive hypertrophy enriched for familial sarcomeric HCM (odds ratio for P/LP variants: 2.18 [95% CI: 1.93-2.28, P = 0.0001]). Polygenic risk for HCM was also associated with different patterns and degrees of disease expression. The model was generalisable to an independent cohort (trustworthiness M1: 0.86-0.88).\nConclusions We report a data-driven taxonomy of HCM for identifying groups of patients with similar morphology while preserving a continuum of disease severity, genetic risk and outcomes. This approach will be of value in understanding the causes and consequences of disease diversity.","DOI":"10.1101/2023.03.11.23285908","language":"en","license":"© 2023, Posted by Cold Spring Harbor Laboratory. This pre-print is available under a Creative Commons License (Attribution 4.0 International), CC BY 4.0, as described at http://creativecommons.org/licenses/by/4.0/","note":"page: 2023.03.11.23285908","publisher":"medRxiv","source":"medRxiv","title":"A genotype-phenotype taxonomy of hypertrophic cardiomyopathy","URL":"https://www.medrxiv.org/content/10.1101/2023.03.11.23285908v2","author":[{"family":"Curran","given":"Lara"},{"family":"Marvao","given":"Antonio","dropping-particle":"de"},{"family":"Inglese","given":"Paolo"},{"family":"McGurk","given":"Kathryn A."},{"family":"Schiratti","given":"Pierre-Raphaël"},{"family":"Clement","given":"Adam"},{"family":"Zheng","given":"Sean L."},{"family":"Li","given":"Surui"},{"family":"Pua","given":"Chee Jian"},{"family":"Shah","given":"Mit"},{"family":"Jafari","given":"Mina"},{"family":"Theotokis","given":"Pantazis"},{"family":"Buchan","given":"Rachel J."},{"family":"Jurgens","given":"Sean J."},{"family":"Raphael","given":"Claire E."},{"family":"Baksi","given":"Arun John"},{"family":"Pantazis","given":"Antonis"},{"family":"Halliday","given":"Brian P."},{"family":"Pennell","given":"Dudley J."},{"family":"Bai","given":"Wenjia"},{"family":"Chin","given":"Calvin W. L."},{"family":"Tadros","given":"Rafik"},{"family":"Bezzina","given":"Connie R."},{"family":"Watkins","given":"Hugh"},{"family":"Cook","given":"Stuart A."},{"family":"Prasad","given":"Sanjay K."},{"family":"Ware","given":"James S."},{"family":"O’Regan","given":"Declan P."}],"accessed":{"date-parts":[["2023",6,20]]},"issued":{"date-parts":[["2023",5,2]]}}}],"schema":"https://github.com/citation-style-language/schema/raw/master/csl-citation.json"} </w:instrText>
      </w:r>
      <w:r w:rsidR="00BB4E02">
        <w:rPr>
          <w:rFonts w:ascii="Roboto" w:hAnsi="Roboto"/>
          <w:sz w:val="22"/>
          <w:szCs w:val="22"/>
        </w:rPr>
        <w:fldChar w:fldCharType="separate"/>
      </w:r>
      <w:r w:rsidR="000F1D08" w:rsidRPr="00B7409A">
        <w:rPr>
          <w:rFonts w:ascii="Roboto" w:hAnsi="Roboto"/>
          <w:sz w:val="22"/>
          <w:vertAlign w:val="superscript"/>
          <w:lang w:val="en-US"/>
        </w:rPr>
        <w:t>4,12–14</w:t>
      </w:r>
      <w:r w:rsidR="00BB4E02">
        <w:rPr>
          <w:rFonts w:ascii="Roboto" w:hAnsi="Roboto"/>
          <w:sz w:val="22"/>
          <w:szCs w:val="22"/>
        </w:rPr>
        <w:fldChar w:fldCharType="end"/>
      </w:r>
      <w:r w:rsidR="00B9219B" w:rsidRPr="00DF613E">
        <w:rPr>
          <w:rFonts w:ascii="Roboto" w:hAnsi="Roboto"/>
          <w:sz w:val="22"/>
          <w:szCs w:val="22"/>
          <w:lang w:val="en-US"/>
        </w:rPr>
        <w:t xml:space="preserve"> </w:t>
      </w:r>
      <w:r w:rsidR="00F00275" w:rsidRPr="00DF613E">
        <w:rPr>
          <w:rFonts w:ascii="Roboto" w:hAnsi="Roboto"/>
          <w:sz w:val="22"/>
          <w:szCs w:val="22"/>
          <w:lang w:val="en-US"/>
        </w:rPr>
        <w:t>O</w:t>
      </w:r>
      <w:r w:rsidR="005C4292" w:rsidRPr="00DF613E">
        <w:rPr>
          <w:rFonts w:ascii="Roboto" w:hAnsi="Roboto"/>
          <w:sz w:val="22"/>
          <w:szCs w:val="22"/>
          <w:lang w:val="en-US"/>
        </w:rPr>
        <w:t>verall</w:t>
      </w:r>
      <w:r w:rsidR="00F00275" w:rsidRPr="00DF613E">
        <w:rPr>
          <w:rFonts w:ascii="Roboto" w:hAnsi="Roboto"/>
          <w:sz w:val="22"/>
          <w:szCs w:val="22"/>
          <w:lang w:val="en-US"/>
        </w:rPr>
        <w:t>, the</w:t>
      </w:r>
      <w:r w:rsidR="005C4292" w:rsidRPr="00DF613E">
        <w:rPr>
          <w:rFonts w:ascii="Roboto" w:hAnsi="Roboto"/>
          <w:sz w:val="22"/>
          <w:szCs w:val="22"/>
          <w:lang w:val="en-US"/>
        </w:rPr>
        <w:t xml:space="preserve"> </w:t>
      </w:r>
      <w:r w:rsidR="00006F6B">
        <w:rPr>
          <w:rFonts w:ascii="Roboto" w:hAnsi="Roboto"/>
          <w:sz w:val="22"/>
          <w:szCs w:val="22"/>
          <w:lang w:val="en-US"/>
        </w:rPr>
        <w:t>prevalence</w:t>
      </w:r>
      <w:r w:rsidR="002045AA" w:rsidRPr="00DF613E">
        <w:rPr>
          <w:rFonts w:ascii="Roboto" w:hAnsi="Roboto"/>
          <w:sz w:val="22"/>
          <w:szCs w:val="22"/>
          <w:lang w:val="en-US"/>
        </w:rPr>
        <w:t xml:space="preserve"> </w:t>
      </w:r>
      <w:r w:rsidR="007100EB">
        <w:rPr>
          <w:rFonts w:ascii="Roboto" w:hAnsi="Roboto"/>
          <w:sz w:val="22"/>
          <w:szCs w:val="22"/>
          <w:lang w:val="en-US"/>
        </w:rPr>
        <w:t xml:space="preserve">of obstructive physiology </w:t>
      </w:r>
      <w:r w:rsidR="00F00275" w:rsidRPr="00DF613E">
        <w:rPr>
          <w:rFonts w:ascii="Roboto" w:hAnsi="Roboto"/>
          <w:sz w:val="22"/>
          <w:szCs w:val="22"/>
          <w:lang w:val="en-US"/>
        </w:rPr>
        <w:t xml:space="preserve">was </w:t>
      </w:r>
      <w:r w:rsidR="002045AA" w:rsidRPr="00DF613E">
        <w:rPr>
          <w:rFonts w:ascii="Roboto" w:hAnsi="Roboto"/>
          <w:sz w:val="22"/>
          <w:szCs w:val="22"/>
          <w:lang w:val="en-US"/>
        </w:rPr>
        <w:t xml:space="preserve">twice as high in non-sarcomeric HCM. </w:t>
      </w:r>
      <w:r w:rsidR="00827161" w:rsidRPr="00DF613E">
        <w:rPr>
          <w:rFonts w:ascii="Roboto" w:hAnsi="Roboto"/>
          <w:sz w:val="22"/>
          <w:szCs w:val="22"/>
          <w:lang w:val="en-US"/>
        </w:rPr>
        <w:t xml:space="preserve">Obesity was associated with </w:t>
      </w:r>
      <w:r w:rsidR="00D33261" w:rsidRPr="00DF613E">
        <w:rPr>
          <w:rFonts w:ascii="Roboto" w:hAnsi="Roboto"/>
          <w:sz w:val="22"/>
          <w:szCs w:val="22"/>
          <w:lang w:val="en-US"/>
        </w:rPr>
        <w:t>a</w:t>
      </w:r>
      <w:r w:rsidR="00442031" w:rsidRPr="00DF613E">
        <w:rPr>
          <w:rFonts w:ascii="Roboto" w:hAnsi="Roboto"/>
          <w:sz w:val="22"/>
          <w:szCs w:val="22"/>
          <w:lang w:val="en-US"/>
        </w:rPr>
        <w:t>n</w:t>
      </w:r>
      <w:r w:rsidR="00D33261" w:rsidRPr="00DF613E">
        <w:rPr>
          <w:rFonts w:ascii="Roboto" w:hAnsi="Roboto"/>
          <w:sz w:val="22"/>
          <w:szCs w:val="22"/>
          <w:lang w:val="en-US"/>
        </w:rPr>
        <w:t xml:space="preserve"> </w:t>
      </w:r>
      <w:r w:rsidR="008C101B">
        <w:rPr>
          <w:rFonts w:ascii="Roboto" w:hAnsi="Roboto"/>
          <w:sz w:val="22"/>
          <w:szCs w:val="22"/>
          <w:lang w:val="en-US"/>
        </w:rPr>
        <w:t>7</w:t>
      </w:r>
      <w:r w:rsidR="0083228C" w:rsidRPr="00DF613E">
        <w:rPr>
          <w:rFonts w:ascii="Roboto" w:hAnsi="Roboto"/>
          <w:sz w:val="22"/>
          <w:szCs w:val="22"/>
          <w:lang w:val="en-US"/>
        </w:rPr>
        <w:t xml:space="preserve">0% higher </w:t>
      </w:r>
      <w:r w:rsidR="008C101B">
        <w:rPr>
          <w:rFonts w:ascii="Roboto" w:hAnsi="Roboto"/>
          <w:sz w:val="22"/>
          <w:szCs w:val="22"/>
          <w:lang w:val="en-US"/>
        </w:rPr>
        <w:t>risk</w:t>
      </w:r>
      <w:r w:rsidR="008C101B" w:rsidRPr="00DF613E">
        <w:rPr>
          <w:rFonts w:ascii="Roboto" w:hAnsi="Roboto"/>
          <w:sz w:val="22"/>
          <w:szCs w:val="22"/>
          <w:lang w:val="en-US"/>
        </w:rPr>
        <w:t xml:space="preserve"> </w:t>
      </w:r>
      <w:r w:rsidR="0083228C" w:rsidRPr="00DF613E">
        <w:rPr>
          <w:rFonts w:ascii="Roboto" w:hAnsi="Roboto"/>
          <w:sz w:val="22"/>
          <w:szCs w:val="22"/>
          <w:lang w:val="en-US"/>
        </w:rPr>
        <w:t>of obstruction</w:t>
      </w:r>
      <w:r w:rsidR="00FC716E" w:rsidRPr="00DF613E">
        <w:rPr>
          <w:rFonts w:ascii="Roboto" w:hAnsi="Roboto"/>
          <w:sz w:val="22"/>
          <w:szCs w:val="22"/>
          <w:lang w:val="en-US"/>
        </w:rPr>
        <w:t xml:space="preserve"> as seen previously</w:t>
      </w:r>
      <w:r w:rsidR="00FC716E">
        <w:rPr>
          <w:rFonts w:ascii="Roboto" w:hAnsi="Roboto"/>
          <w:sz w:val="22"/>
          <w:szCs w:val="22"/>
        </w:rPr>
        <w:fldChar w:fldCharType="begin"/>
      </w:r>
      <w:r w:rsidR="000F1D08">
        <w:rPr>
          <w:rFonts w:ascii="Roboto" w:hAnsi="Roboto"/>
          <w:sz w:val="22"/>
          <w:szCs w:val="22"/>
          <w:lang w:val="en-US"/>
        </w:rPr>
        <w:instrText xml:space="preserve"> ADDIN ZOTERO_ITEM CSL_CITATION {"citationID":"e6gTbBSs","properties":{"formattedCitation":"\\super 15\\nosupersub{}","plainCitation":"15","noteIndex":0},"citationItems":[{"id":152,"uris":["http://zotero.org/users/2403727/items/43YGYCNR"],"itemData":{"id":152,"type":"article-journal","abstract":"&lt;h3&gt;Importance&lt;/h3&gt;&lt;p&gt;Patients with hypertrophic cardiomyopathy (HCM) are prone to body weight increase and obesity. Whether this predisposes these individuals to long-term adverse outcomes is still unresolved.&lt;/p&gt;&lt;h3&gt;Objective&lt;/h3&gt;&lt;p&gt;To describe the association of body mass index (BMI, calculated as weight in kilograms divided by height in meters squared) with long-term outcomes in patients with HCM in terms of overall disease progression, heart failure symptoms, and arrhythmias.&lt;/p&gt;&lt;h3&gt;Design, Setting, and Participants&lt;/h3&gt;&lt;p&gt;In this cohort study, retrospective data were analyzed from the ongoing prospective Sarcomeric Human Cardiomyopathy Registry, an international database created by 8 high-volume HCM centers that includes more than 6000 patients who have been observed longitudinally for decades. Records from database inception up to the first quarter of 2018 were analyzed. Patients were divided into 3 groups according to BMI class (normal weight group, &amp;lt;25; preobesity group, 25-30; and obesity group, &amp;gt;30). Patients with 1 or more follow-up visits were included in the analysis. Data were analyzed from April to October 2018.&lt;/p&gt;&lt;h3&gt;Exposures&lt;/h3&gt;&lt;p&gt;Association of baseline BMI with outcome was assessed.&lt;/p&gt;&lt;h3&gt;Main Outcome and Measures&lt;/h3&gt;&lt;p&gt;Outcome was measured against overall and cardiovascular mortality, a heart failure outcome (ejection fraction less than 35%, New York Heart Association class III/IV symptoms, cardiac transplant, or assist device implantation), a ventricular arrhythmic outcome (sudden cardiac death, resuscitated cardiac arrest, or appropriate implantable cardioverter-defibrillator therapy), and an overall composite outcome (first occurrence of any component of the ventricular arrhythmic or heart failure composite end point, all-cause mortality, atrial fibrillation, or stroke).&lt;/p&gt;&lt;h3&gt;Results&lt;/h3&gt;&lt;p&gt;Of the 3282 included patients, 2019 (61.5%) were male, and the mean (SD) age at diagnosis was 47 (15) years. These patients were observed for a median (interquartile range) of 6.8 (3.3-13.3) years. There were 962 patients in the normal weight group (29.3%), 1280 patients in the preobesity group (39.0%), and 1040 patients in the obesity group (31.7%). Patients with obesity were more symptomatic (New York Heart Association class of III/IV: normal weight, 87 [9.0%]; preobesity, 138 [10.8%]; obesity, 215 [20.7%];&lt;i&gt;P&lt;/i&gt; &amp;lt; .001) and more often had obstructive physiology (normal weight, 201 [20.9%]; preobesity, 327 [25.5%]; obesity, 337 [32.4%];&lt;i&gt;P&lt;/i&gt; &amp;lt; .001). At follow-up, obesity was independently associated with the HCM-related overall composite outcome (preobesity vs normal weight: hazard ratio [HR], 1.102; 95% CI, 0.920-1.322;&lt;i&gt;P&lt;/i&gt; = .29; obesity vs normal weight: HR, 1.634; 95% CI, 1.332-1.919;&lt;i&gt;P&lt;/i&gt; &amp;lt; .001) and the heart failure composite outcome (preobesity vs normal weight: HR, 1.192; 95% CI, 0.930-1.1530;&lt;i&gt;P&lt;/i&gt; = .20; obesity vs normal weight: HR, 1.885; 95% CI, 1.485-2.393;&lt;i&gt;P&lt;/i&gt; &amp;lt; .001) irrespective of age, sex, left atrium diameter, obstruction, and genetic status. Obesity increased the likelihood of atrial fibrillation but not of life-threatening ventricular arrhythmias.&lt;/p&gt;&lt;h3&gt;Conclusions and Relevance&lt;/h3&gt;&lt;p&gt;Obesity is highly prevalent among patients with HCM and is associated with increased likelihood of obstructive physiology and adverse outcomes. Strategies aimed at preventing obesity and weight increase may play an important role in management and prevention of disease-related complications.&lt;/p&gt;","container-title":"JAMA Cardiology","DOI":"10.1001/jamacardio.2019.4268","ISSN":"2380-6583","issue":"1","journalAbbreviation":"JAMA Cardiol","language":"en","page":"65-72","source":"jamanetwork-com.ep.fjernadgang.kb.dk","title":"Association of Obesity With Adverse Long-term Outcomes in Hypertrophic Cardiomyopathy","volume":"5","author":[{"family":"Fumagalli","given":"Carlo"},{"family":"Maurizi","given":"Niccolò"},{"family":"Day","given":"Sharlene M."},{"family":"Ashley","given":"Euan A."},{"family":"Michels","given":"Michelle"},{"family":"Colan","given":"Steven D."},{"family":"Jacoby","given":"Daniel"},{"family":"Marchionni","given":"Niccolò"},{"family":"Vincent-Tompkins","given":"Justin"},{"family":"Ho","given":"Carolyn Y."},{"family":"Olivotto","given":"Iacopo"}],"issued":{"date-parts":[["2020",1,1]]}}}],"schema":"https://github.com/citation-style-language/schema/raw/master/csl-citation.json"} </w:instrText>
      </w:r>
      <w:r w:rsidR="00FC716E">
        <w:rPr>
          <w:rFonts w:ascii="Roboto" w:hAnsi="Roboto"/>
          <w:sz w:val="22"/>
          <w:szCs w:val="22"/>
        </w:rPr>
        <w:fldChar w:fldCharType="separate"/>
      </w:r>
      <w:r w:rsidR="000F1D08" w:rsidRPr="00B7409A">
        <w:rPr>
          <w:rFonts w:ascii="Roboto" w:hAnsi="Roboto"/>
          <w:sz w:val="22"/>
          <w:vertAlign w:val="superscript"/>
          <w:lang w:val="en-US"/>
        </w:rPr>
        <w:t>15</w:t>
      </w:r>
      <w:r w:rsidR="00FC716E">
        <w:rPr>
          <w:rFonts w:ascii="Roboto" w:hAnsi="Roboto"/>
          <w:sz w:val="22"/>
          <w:szCs w:val="22"/>
        </w:rPr>
        <w:fldChar w:fldCharType="end"/>
      </w:r>
      <w:r w:rsidR="00FA685D" w:rsidRPr="00DF613E">
        <w:rPr>
          <w:rFonts w:ascii="Roboto" w:hAnsi="Roboto"/>
          <w:sz w:val="22"/>
          <w:szCs w:val="22"/>
          <w:lang w:val="en-US"/>
        </w:rPr>
        <w:t>.</w:t>
      </w:r>
      <w:r w:rsidR="00D33261" w:rsidRPr="00DF613E">
        <w:rPr>
          <w:rFonts w:ascii="Roboto" w:hAnsi="Roboto"/>
          <w:sz w:val="22"/>
          <w:szCs w:val="22"/>
          <w:lang w:val="en-US"/>
        </w:rPr>
        <w:t xml:space="preserve"> </w:t>
      </w:r>
      <w:r w:rsidR="00DD117D">
        <w:rPr>
          <w:rFonts w:ascii="Roboto" w:hAnsi="Roboto"/>
          <w:sz w:val="22"/>
          <w:szCs w:val="22"/>
          <w:lang w:val="en-US"/>
        </w:rPr>
        <w:t xml:space="preserve">In </w:t>
      </w:r>
      <w:r w:rsidR="00107ADC">
        <w:rPr>
          <w:rFonts w:ascii="Roboto" w:hAnsi="Roboto"/>
          <w:sz w:val="22"/>
          <w:szCs w:val="22"/>
          <w:lang w:val="en-US"/>
        </w:rPr>
        <w:t xml:space="preserve">a </w:t>
      </w:r>
      <w:r w:rsidR="00DD117D">
        <w:rPr>
          <w:rFonts w:ascii="Roboto" w:hAnsi="Roboto"/>
          <w:sz w:val="22"/>
          <w:szCs w:val="22"/>
          <w:lang w:val="en-US"/>
        </w:rPr>
        <w:t xml:space="preserve">previous </w:t>
      </w:r>
      <w:r w:rsidR="00107ADC">
        <w:rPr>
          <w:rFonts w:ascii="Roboto" w:hAnsi="Roboto"/>
          <w:sz w:val="22"/>
          <w:szCs w:val="22"/>
          <w:lang w:val="en-US"/>
        </w:rPr>
        <w:t>study</w:t>
      </w:r>
      <w:r w:rsidR="00DD117D">
        <w:rPr>
          <w:rFonts w:ascii="Roboto" w:hAnsi="Roboto"/>
          <w:sz w:val="22"/>
          <w:szCs w:val="22"/>
          <w:lang w:val="en-US"/>
        </w:rPr>
        <w:t xml:space="preserve">, </w:t>
      </w:r>
      <w:r w:rsidR="0084063E" w:rsidRPr="00DF613E">
        <w:rPr>
          <w:rFonts w:ascii="Roboto" w:hAnsi="Roboto"/>
          <w:sz w:val="22"/>
          <w:szCs w:val="22"/>
          <w:lang w:val="en-US"/>
        </w:rPr>
        <w:t xml:space="preserve">LV obstruction </w:t>
      </w:r>
      <w:r w:rsidR="00DD117D">
        <w:rPr>
          <w:rFonts w:ascii="Roboto" w:hAnsi="Roboto"/>
          <w:sz w:val="22"/>
          <w:szCs w:val="22"/>
          <w:lang w:val="en-US"/>
        </w:rPr>
        <w:t>was</w:t>
      </w:r>
      <w:r w:rsidR="0084063E" w:rsidRPr="00DF613E">
        <w:rPr>
          <w:rFonts w:ascii="Roboto" w:hAnsi="Roboto"/>
          <w:sz w:val="22"/>
          <w:szCs w:val="22"/>
          <w:lang w:val="en-US"/>
        </w:rPr>
        <w:t xml:space="preserve"> </w:t>
      </w:r>
      <w:r w:rsidR="00AC2A89">
        <w:rPr>
          <w:rFonts w:ascii="Roboto" w:hAnsi="Roboto"/>
          <w:sz w:val="22"/>
          <w:szCs w:val="22"/>
          <w:lang w:val="en-US"/>
        </w:rPr>
        <w:t>linked</w:t>
      </w:r>
      <w:r w:rsidR="0084063E" w:rsidRPr="00DF613E">
        <w:rPr>
          <w:rFonts w:ascii="Roboto" w:hAnsi="Roboto"/>
          <w:sz w:val="22"/>
          <w:szCs w:val="22"/>
          <w:lang w:val="en-US"/>
        </w:rPr>
        <w:t xml:space="preserve"> </w:t>
      </w:r>
      <w:r w:rsidR="00DD117D">
        <w:rPr>
          <w:rFonts w:ascii="Roboto" w:hAnsi="Roboto"/>
          <w:sz w:val="22"/>
          <w:szCs w:val="22"/>
          <w:lang w:val="en-US"/>
        </w:rPr>
        <w:t>to</w:t>
      </w:r>
      <w:r w:rsidR="00DD117D" w:rsidRPr="00DF613E">
        <w:rPr>
          <w:rFonts w:ascii="Roboto" w:hAnsi="Roboto"/>
          <w:sz w:val="22"/>
          <w:szCs w:val="22"/>
          <w:lang w:val="en-US"/>
        </w:rPr>
        <w:t xml:space="preserve"> </w:t>
      </w:r>
      <w:r w:rsidR="0084063E" w:rsidRPr="00DF613E">
        <w:rPr>
          <w:rFonts w:ascii="Roboto" w:hAnsi="Roboto"/>
          <w:sz w:val="22"/>
          <w:szCs w:val="22"/>
          <w:lang w:val="en-US"/>
        </w:rPr>
        <w:t xml:space="preserve">a higher risk of </w:t>
      </w:r>
      <w:r w:rsidR="00107ADC">
        <w:rPr>
          <w:rFonts w:ascii="Roboto" w:hAnsi="Roboto"/>
          <w:sz w:val="22"/>
          <w:szCs w:val="22"/>
          <w:lang w:val="en-US"/>
        </w:rPr>
        <w:t>sudden cardiac death</w:t>
      </w:r>
      <w:r w:rsidR="0084063E" w:rsidRPr="00DF613E">
        <w:rPr>
          <w:rFonts w:ascii="Roboto" w:hAnsi="Roboto"/>
          <w:sz w:val="22"/>
          <w:szCs w:val="22"/>
          <w:lang w:val="en-US"/>
        </w:rPr>
        <w:t>, stroke and death</w:t>
      </w:r>
      <w:r w:rsidR="00602B0C">
        <w:rPr>
          <w:rFonts w:ascii="Roboto" w:hAnsi="Roboto"/>
          <w:sz w:val="22"/>
          <w:szCs w:val="22"/>
          <w:lang w:val="en-US"/>
        </w:rPr>
        <w:t xml:space="preserve"> in HCM</w:t>
      </w:r>
      <w:r w:rsidR="0084063E">
        <w:rPr>
          <w:rFonts w:ascii="Roboto" w:hAnsi="Roboto"/>
          <w:sz w:val="22"/>
          <w:szCs w:val="22"/>
        </w:rPr>
        <w:fldChar w:fldCharType="begin"/>
      </w:r>
      <w:r w:rsidR="000F1D08">
        <w:rPr>
          <w:rFonts w:ascii="Roboto" w:hAnsi="Roboto"/>
          <w:sz w:val="22"/>
          <w:szCs w:val="22"/>
          <w:lang w:val="en-US"/>
        </w:rPr>
        <w:instrText xml:space="preserve"> ADDIN ZOTERO_ITEM CSL_CITATION {"citationID":"YsRiDJm3","properties":{"formattedCitation":"\\super 16\\nosupersub{}","plainCitation":"16","noteIndex":0},"citationItems":[{"id":4273,"uris":["http://zotero.org/users/2403727/items/BWBU3NKQ"],"itemData":{"id":4273,"type":"article-journal","container-title":"New England Journal of Medicine","DOI":"10.1056/NEJMoa021332","ISSN":"0028-4793","issue":"4","journalAbbreviation":"N Engl J Med","note":"publisher: Massachusetts Medical Society","page":"295-303","source":"nejm.org (Atypon)","title":"Effect of Left Ventricular Outflow Tract Obstruction on Clinical Outcome in Hypertrophic Cardiomyopathy","volume":"348","author":[{"family":"Maron","given":"Martin S."},{"family":"Olivotto","given":"Iacopo"},{"family":"Betocchi","given":"Sandro"},{"family":"Casey","given":"Susan A."},{"family":"Lesser","given":"John R."},{"family":"Losi","given":"Maria A."},{"family":"Cecchi","given":"Franco"},{"family":"Maron","given":"Barry J."}],"issued":{"date-parts":[["2003",1,23]]}}}],"schema":"https://github.com/citation-style-language/schema/raw/master/csl-citation.json"} </w:instrText>
      </w:r>
      <w:r w:rsidR="0084063E">
        <w:rPr>
          <w:rFonts w:ascii="Roboto" w:hAnsi="Roboto"/>
          <w:sz w:val="22"/>
          <w:szCs w:val="22"/>
        </w:rPr>
        <w:fldChar w:fldCharType="separate"/>
      </w:r>
      <w:r w:rsidR="000F1D08" w:rsidRPr="00B7409A">
        <w:rPr>
          <w:rFonts w:ascii="Roboto" w:hAnsi="Roboto"/>
          <w:sz w:val="22"/>
          <w:vertAlign w:val="superscript"/>
          <w:lang w:val="en-US"/>
        </w:rPr>
        <w:t>16</w:t>
      </w:r>
      <w:r w:rsidR="0084063E">
        <w:rPr>
          <w:rFonts w:ascii="Roboto" w:hAnsi="Roboto"/>
          <w:sz w:val="22"/>
          <w:szCs w:val="22"/>
        </w:rPr>
        <w:fldChar w:fldCharType="end"/>
      </w:r>
      <w:r w:rsidR="00602B0C" w:rsidRPr="00337E0B">
        <w:rPr>
          <w:rFonts w:ascii="Roboto" w:hAnsi="Roboto"/>
          <w:sz w:val="22"/>
          <w:szCs w:val="22"/>
          <w:lang w:val="en-US"/>
        </w:rPr>
        <w:t>.</w:t>
      </w:r>
      <w:r w:rsidR="0084063E" w:rsidRPr="00DF613E">
        <w:rPr>
          <w:rFonts w:ascii="Roboto" w:hAnsi="Roboto"/>
          <w:sz w:val="22"/>
          <w:szCs w:val="22"/>
          <w:lang w:val="en-US"/>
        </w:rPr>
        <w:t xml:space="preserve"> </w:t>
      </w:r>
      <w:r w:rsidR="00DD117D">
        <w:rPr>
          <w:rFonts w:ascii="Roboto" w:hAnsi="Roboto"/>
          <w:sz w:val="22"/>
          <w:szCs w:val="22"/>
          <w:lang w:val="en-US"/>
        </w:rPr>
        <w:t xml:space="preserve">In </w:t>
      </w:r>
      <w:r w:rsidR="00107ADC">
        <w:rPr>
          <w:rFonts w:ascii="Roboto" w:hAnsi="Roboto"/>
          <w:sz w:val="22"/>
          <w:szCs w:val="22"/>
          <w:lang w:val="en-US"/>
        </w:rPr>
        <w:t xml:space="preserve">our </w:t>
      </w:r>
      <w:r w:rsidR="00DD117D">
        <w:rPr>
          <w:rFonts w:ascii="Roboto" w:hAnsi="Roboto"/>
          <w:sz w:val="22"/>
          <w:szCs w:val="22"/>
          <w:lang w:val="en-US"/>
        </w:rPr>
        <w:t xml:space="preserve">study, </w:t>
      </w:r>
      <w:r w:rsidR="00602B0C">
        <w:rPr>
          <w:rFonts w:ascii="Roboto" w:hAnsi="Roboto"/>
          <w:sz w:val="22"/>
          <w:szCs w:val="22"/>
          <w:lang w:val="en-US"/>
        </w:rPr>
        <w:t>LV obstruction</w:t>
      </w:r>
      <w:r w:rsidR="00143B0F">
        <w:rPr>
          <w:rFonts w:ascii="Roboto" w:hAnsi="Roboto"/>
          <w:sz w:val="22"/>
          <w:szCs w:val="22"/>
          <w:lang w:val="en-US"/>
        </w:rPr>
        <w:t xml:space="preserve"> was not independently associated with</w:t>
      </w:r>
      <w:r w:rsidR="00602B0C">
        <w:rPr>
          <w:rFonts w:ascii="Roboto" w:hAnsi="Roboto"/>
          <w:sz w:val="22"/>
          <w:szCs w:val="22"/>
          <w:lang w:val="en-US"/>
        </w:rPr>
        <w:t xml:space="preserve"> these outcomes</w:t>
      </w:r>
      <w:r w:rsidR="00107ADC">
        <w:rPr>
          <w:rFonts w:ascii="Roboto" w:hAnsi="Roboto"/>
          <w:sz w:val="22"/>
          <w:szCs w:val="22"/>
          <w:lang w:val="en-US"/>
        </w:rPr>
        <w:t xml:space="preserve">. This </w:t>
      </w:r>
      <w:r w:rsidR="00746483">
        <w:rPr>
          <w:rFonts w:ascii="Roboto" w:hAnsi="Roboto"/>
          <w:sz w:val="22"/>
          <w:szCs w:val="22"/>
          <w:lang w:val="en-US"/>
        </w:rPr>
        <w:t xml:space="preserve">discrepancy </w:t>
      </w:r>
      <w:r w:rsidR="004532AC">
        <w:rPr>
          <w:rFonts w:ascii="Roboto" w:hAnsi="Roboto"/>
          <w:sz w:val="22"/>
          <w:szCs w:val="22"/>
          <w:lang w:val="en-US"/>
        </w:rPr>
        <w:t>may be</w:t>
      </w:r>
      <w:r w:rsidR="00107ADC">
        <w:rPr>
          <w:rFonts w:ascii="Roboto" w:hAnsi="Roboto"/>
          <w:sz w:val="22"/>
          <w:szCs w:val="22"/>
          <w:lang w:val="en-US"/>
        </w:rPr>
        <w:t xml:space="preserve"> explained by co</w:t>
      </w:r>
      <w:r w:rsidR="00143B0F">
        <w:rPr>
          <w:rFonts w:ascii="Roboto" w:hAnsi="Roboto"/>
          <w:sz w:val="22"/>
          <w:szCs w:val="22"/>
          <w:lang w:val="en-US"/>
        </w:rPr>
        <w:t>nfounding by</w:t>
      </w:r>
      <w:r w:rsidR="00107ADC">
        <w:rPr>
          <w:rFonts w:ascii="Roboto" w:hAnsi="Roboto"/>
          <w:sz w:val="22"/>
          <w:szCs w:val="22"/>
          <w:lang w:val="en-US"/>
        </w:rPr>
        <w:t xml:space="preserve"> </w:t>
      </w:r>
      <w:r w:rsidR="00AA4526" w:rsidRPr="00DF613E">
        <w:rPr>
          <w:rFonts w:ascii="Roboto" w:hAnsi="Roboto"/>
          <w:sz w:val="22"/>
          <w:szCs w:val="22"/>
          <w:lang w:val="en-US"/>
        </w:rPr>
        <w:t>age</w:t>
      </w:r>
      <w:r w:rsidR="00345718" w:rsidRPr="00DF613E">
        <w:rPr>
          <w:rFonts w:ascii="Roboto" w:hAnsi="Roboto"/>
          <w:sz w:val="22"/>
          <w:szCs w:val="22"/>
          <w:lang w:val="en-US"/>
        </w:rPr>
        <w:t xml:space="preserve"> and</w:t>
      </w:r>
      <w:r w:rsidR="0032350E" w:rsidRPr="00DF613E">
        <w:rPr>
          <w:rFonts w:ascii="Roboto" w:hAnsi="Roboto"/>
          <w:sz w:val="22"/>
          <w:szCs w:val="22"/>
          <w:lang w:val="en-US"/>
        </w:rPr>
        <w:t xml:space="preserve"> sex</w:t>
      </w:r>
      <w:r w:rsidR="00143B0F">
        <w:rPr>
          <w:rFonts w:ascii="Roboto" w:hAnsi="Roboto"/>
          <w:sz w:val="22"/>
          <w:szCs w:val="22"/>
          <w:lang w:val="en-US"/>
        </w:rPr>
        <w:t xml:space="preserve">, which we </w:t>
      </w:r>
      <w:r w:rsidR="00746483">
        <w:rPr>
          <w:rFonts w:ascii="Roboto" w:hAnsi="Roboto"/>
          <w:sz w:val="22"/>
          <w:szCs w:val="22"/>
          <w:lang w:val="en-US"/>
        </w:rPr>
        <w:t xml:space="preserve">now adjust </w:t>
      </w:r>
      <w:r w:rsidR="00143B0F">
        <w:rPr>
          <w:rFonts w:ascii="Roboto" w:hAnsi="Roboto"/>
          <w:sz w:val="22"/>
          <w:szCs w:val="22"/>
          <w:lang w:val="en-US"/>
        </w:rPr>
        <w:t>for</w:t>
      </w:r>
      <w:r w:rsidR="00107ADC">
        <w:rPr>
          <w:rFonts w:ascii="Roboto" w:hAnsi="Roboto"/>
          <w:sz w:val="22"/>
          <w:szCs w:val="22"/>
          <w:lang w:val="en-US"/>
        </w:rPr>
        <w:t xml:space="preserve">, </w:t>
      </w:r>
      <w:r w:rsidR="00143B0F">
        <w:rPr>
          <w:rFonts w:ascii="Roboto" w:hAnsi="Roboto"/>
          <w:sz w:val="22"/>
          <w:szCs w:val="22"/>
          <w:lang w:val="en-US"/>
        </w:rPr>
        <w:t>and</w:t>
      </w:r>
      <w:r w:rsidR="00107ADC">
        <w:rPr>
          <w:rFonts w:ascii="Roboto" w:hAnsi="Roboto"/>
          <w:sz w:val="22"/>
          <w:szCs w:val="22"/>
          <w:lang w:val="en-US"/>
        </w:rPr>
        <w:t xml:space="preserve"> </w:t>
      </w:r>
      <w:r w:rsidR="004532AC">
        <w:rPr>
          <w:rFonts w:ascii="Roboto" w:hAnsi="Roboto"/>
          <w:sz w:val="22"/>
          <w:szCs w:val="22"/>
          <w:lang w:val="en-US"/>
        </w:rPr>
        <w:t>more</w:t>
      </w:r>
      <w:r w:rsidR="00143B0F">
        <w:rPr>
          <w:rFonts w:ascii="Roboto" w:hAnsi="Roboto"/>
          <w:sz w:val="22"/>
          <w:szCs w:val="22"/>
          <w:lang w:val="en-US"/>
        </w:rPr>
        <w:t xml:space="preserve"> </w:t>
      </w:r>
      <w:r w:rsidR="00746483">
        <w:rPr>
          <w:rFonts w:ascii="Roboto" w:hAnsi="Roboto"/>
          <w:sz w:val="22"/>
          <w:szCs w:val="22"/>
          <w:lang w:val="en-US"/>
        </w:rPr>
        <w:t>aggressive</w:t>
      </w:r>
      <w:r w:rsidR="00143B0F">
        <w:rPr>
          <w:rFonts w:ascii="Roboto" w:hAnsi="Roboto"/>
          <w:sz w:val="22"/>
          <w:szCs w:val="22"/>
          <w:lang w:val="en-US"/>
        </w:rPr>
        <w:t xml:space="preserve"> anticoagulation</w:t>
      </w:r>
      <w:r w:rsidR="00923EF4">
        <w:rPr>
          <w:rFonts w:ascii="Roboto" w:hAnsi="Roboto"/>
          <w:sz w:val="22"/>
          <w:szCs w:val="22"/>
          <w:lang w:val="en-US"/>
        </w:rPr>
        <w:t>.</w:t>
      </w:r>
      <w:r w:rsidR="00107ADC">
        <w:rPr>
          <w:rFonts w:ascii="Roboto" w:hAnsi="Roboto"/>
          <w:sz w:val="22"/>
          <w:szCs w:val="22"/>
          <w:lang w:val="en-US"/>
        </w:rPr>
        <w:t xml:space="preserve"> </w:t>
      </w:r>
      <w:r w:rsidR="006463CE" w:rsidRPr="00DF613E">
        <w:rPr>
          <w:rFonts w:ascii="Roboto" w:hAnsi="Roboto"/>
          <w:sz w:val="22"/>
          <w:szCs w:val="22"/>
          <w:lang w:val="en-US"/>
        </w:rPr>
        <w:t xml:space="preserve"> </w:t>
      </w:r>
      <w:r w:rsidR="00523C29">
        <w:rPr>
          <w:rFonts w:ascii="Roboto" w:hAnsi="Roboto"/>
          <w:sz w:val="22"/>
          <w:szCs w:val="22"/>
          <w:lang w:val="en-US"/>
        </w:rPr>
        <w:tab/>
      </w:r>
    </w:p>
    <w:p w14:paraId="49917606" w14:textId="77338533" w:rsidR="008A2E9A" w:rsidRPr="00DF613E" w:rsidRDefault="00D57C6D" w:rsidP="00790484">
      <w:pPr>
        <w:spacing w:line="480" w:lineRule="auto"/>
        <w:rPr>
          <w:rFonts w:ascii="Roboto" w:hAnsi="Roboto"/>
          <w:sz w:val="22"/>
          <w:szCs w:val="22"/>
          <w:lang w:val="en-US"/>
        </w:rPr>
      </w:pPr>
      <w:r w:rsidRPr="00DF613E">
        <w:rPr>
          <w:rFonts w:ascii="Roboto" w:hAnsi="Roboto"/>
          <w:sz w:val="22"/>
          <w:szCs w:val="22"/>
          <w:lang w:val="en-US"/>
        </w:rPr>
        <w:t xml:space="preserve">Hypertension and specifically elevated diastolic blood pressure </w:t>
      </w:r>
      <w:r w:rsidR="00CE171D">
        <w:rPr>
          <w:rFonts w:ascii="Roboto" w:hAnsi="Roboto"/>
          <w:sz w:val="22"/>
          <w:szCs w:val="22"/>
          <w:lang w:val="en-US"/>
        </w:rPr>
        <w:t>ha</w:t>
      </w:r>
      <w:r w:rsidR="00A81610">
        <w:rPr>
          <w:rFonts w:ascii="Roboto" w:hAnsi="Roboto"/>
          <w:sz w:val="22"/>
          <w:szCs w:val="22"/>
          <w:lang w:val="en-US"/>
        </w:rPr>
        <w:t>s</w:t>
      </w:r>
      <w:r w:rsidR="00CE171D" w:rsidRPr="00DF613E">
        <w:rPr>
          <w:rFonts w:ascii="Roboto" w:hAnsi="Roboto"/>
          <w:sz w:val="22"/>
          <w:szCs w:val="22"/>
          <w:lang w:val="en-US"/>
        </w:rPr>
        <w:t xml:space="preserve"> </w:t>
      </w:r>
      <w:r w:rsidR="00B06391" w:rsidRPr="00DF613E">
        <w:rPr>
          <w:rFonts w:ascii="Roboto" w:hAnsi="Roboto"/>
          <w:sz w:val="22"/>
          <w:szCs w:val="22"/>
          <w:lang w:val="en-US"/>
        </w:rPr>
        <w:t xml:space="preserve">been </w:t>
      </w:r>
      <w:r w:rsidR="0032350E" w:rsidRPr="00DF613E">
        <w:rPr>
          <w:rFonts w:ascii="Roboto" w:hAnsi="Roboto"/>
          <w:sz w:val="22"/>
          <w:szCs w:val="22"/>
          <w:lang w:val="en-US"/>
        </w:rPr>
        <w:t>identified as</w:t>
      </w:r>
      <w:r w:rsidRPr="00DF613E">
        <w:rPr>
          <w:rFonts w:ascii="Roboto" w:hAnsi="Roboto"/>
          <w:sz w:val="22"/>
          <w:szCs w:val="22"/>
          <w:lang w:val="en-US"/>
        </w:rPr>
        <w:t xml:space="preserve"> an important</w:t>
      </w:r>
      <w:r w:rsidR="006463CE" w:rsidRPr="00DF613E">
        <w:rPr>
          <w:rFonts w:ascii="Roboto" w:hAnsi="Roboto"/>
          <w:sz w:val="22"/>
          <w:szCs w:val="22"/>
          <w:lang w:val="en-US"/>
        </w:rPr>
        <w:t xml:space="preserve"> </w:t>
      </w:r>
      <w:r w:rsidR="00FC716E" w:rsidRPr="00DF613E">
        <w:rPr>
          <w:rFonts w:ascii="Roboto" w:hAnsi="Roboto"/>
          <w:sz w:val="22"/>
          <w:szCs w:val="22"/>
          <w:lang w:val="en-US"/>
        </w:rPr>
        <w:t xml:space="preserve">comorbidity </w:t>
      </w:r>
      <w:r w:rsidR="00625F3A">
        <w:rPr>
          <w:rFonts w:ascii="Roboto" w:hAnsi="Roboto"/>
          <w:sz w:val="22"/>
          <w:szCs w:val="22"/>
          <w:lang w:val="en-US"/>
        </w:rPr>
        <w:t>associated with</w:t>
      </w:r>
      <w:r w:rsidR="00FC716E" w:rsidRPr="00DF613E">
        <w:rPr>
          <w:rFonts w:ascii="Roboto" w:hAnsi="Roboto"/>
          <w:sz w:val="22"/>
          <w:szCs w:val="22"/>
          <w:lang w:val="en-US"/>
        </w:rPr>
        <w:t xml:space="preserve"> non-sarcomeric</w:t>
      </w:r>
      <w:r w:rsidRPr="00DF613E">
        <w:rPr>
          <w:rFonts w:ascii="Roboto" w:hAnsi="Roboto"/>
          <w:sz w:val="22"/>
          <w:szCs w:val="22"/>
          <w:lang w:val="en-US"/>
        </w:rPr>
        <w:t xml:space="preserve"> HCM</w:t>
      </w:r>
      <w:r w:rsidR="00CE171D">
        <w:rPr>
          <w:rFonts w:ascii="Roboto" w:hAnsi="Roboto"/>
          <w:sz w:val="22"/>
          <w:szCs w:val="22"/>
          <w:lang w:val="en-US"/>
        </w:rPr>
        <w:t xml:space="preserve"> in Mendelian randomization analyses</w:t>
      </w:r>
      <w:r w:rsidRPr="00DF613E">
        <w:rPr>
          <w:rFonts w:ascii="Roboto" w:hAnsi="Roboto"/>
          <w:sz w:val="22"/>
          <w:szCs w:val="22"/>
          <w:lang w:val="en-US"/>
        </w:rPr>
        <w:t>.</w:t>
      </w:r>
      <w:r>
        <w:rPr>
          <w:rFonts w:ascii="Roboto" w:hAnsi="Roboto"/>
          <w:sz w:val="22"/>
          <w:szCs w:val="22"/>
        </w:rPr>
        <w:fldChar w:fldCharType="begin"/>
      </w:r>
      <w:r w:rsidR="000F1D08">
        <w:rPr>
          <w:rFonts w:ascii="Roboto" w:hAnsi="Roboto"/>
          <w:sz w:val="22"/>
          <w:szCs w:val="22"/>
          <w:lang w:val="en-US"/>
        </w:rPr>
        <w:instrText xml:space="preserve"> ADDIN ZOTERO_ITEM CSL_CITATION {"citationID":"emTkUPTP","properties":{"formattedCitation":"\\super 17,18\\nosupersub{}","plainCitation":"17,18","noteIndex":0},"citationItems":[{"id":3017,"uris":["http://zotero.org/users/2403727/items/EGYWTL4G"],"itemData":{"id":3017,"type":"article-journal","abstract":"Hypertrophic cardiomyopathy (HCM) is a common, serious, genetic heart disorder. Rare pathogenic variants in sarcomere genes cause HCM, but with unexplained phenotypic heterogeneity. Moreover, most patients do not carry such variants. We report a genome-wide association study of 2,780 cases and 47,486 controls that identified 12 genome-wide-significant susceptibility loci for HCM. Single-nucleotide polymorphism heritability indicated a strong polygenic influence, especially for sarcomere-negative HCM (64% of cases; h2g = 0.34 ± 0.02). A genetic risk score showed substantial influence on the odds of HCM in a validation study, halving the odds in the lowest quintile and doubling them in the highest quintile, and also influenced phenotypic severity in sarcomere variant carriers. Mendelian randomization identified diastolic blood pressure (DBP) as a key modifiable risk factor for sarcomere-negative HCM, with a one standard deviation increase in DBP increasing the HCM risk fourfold. Common variants and modifiable risk factors have important roles in HCM that we suggest will be clinically actionable.","container-title":"Nature Genetics","DOI":"10.1038/s41588-020-00764-0","ISSN":"1546-1718","issue":"2","journalAbbreviation":"Nat Genet","language":"eng","note":"PMID: 33495597\nPMCID: PMC8240954","page":"135-142","source":"PubMed","title":"Common genetic variants and modifiable risk factors underpin hypertrophic cardiomyopathy susceptibility and expressivity","volume":"53","author":[{"family":"Harper","given":"Andrew R."},{"family":"Goel","given":"Anuj"},{"family":"Grace","given":"Christopher"},{"family":"Thomson","given":"Kate L."},{"family":"Petersen","given":"Steffen E."},{"family":"Xu","given":"Xiao"},{"family":"Waring","given":"Adam"},{"family":"Ormondroyd","given":"Elizabeth"},{"family":"Kramer","given":"Christopher M."},{"family":"Ho","given":"Carolyn Y."},{"family":"Neubauer","given":"Stefan"},{"literal":"HCMR Investigators"},{"family":"Tadros","given":"Rafik"},{"family":"Ware","given":"James S."},{"family":"Bezzina","given":"Connie R."},{"family":"Farrall","given":"Martin"},{"family":"Watkins","given":"Hugh"}],"issued":{"date-parts":[["2021",2]]}}},{"id":4286,"uris":["http://zotero.org/users/2403727/items/UCNGYM52"],"itemData":{"id":4286,"type":"article-journal","abstract":"OBJECTIVES: This study used high-resolution 3-dimensional cardiac magnetic resonance to define the anatomical and functional left ventricular (LV) properties associated with increasing systolic blood pressure (SBP) in a drug-naïve cohort.\nBACKGROUND: LV hypertrophy and remodeling occur in response to hemodynamic stress but little is known about how these phenotypic changes are initiated in the general population.\nMETHODS: In this study, 1,258 volunteers (54% women, mean age 40.6 ± 12.8 years) without self-reported cardiovascular disease underwent 3-dimensional cardiac magnetic resonance combined with computational modeling. The relationship between SBP and wall thickness (WT), relative WT, end-systolic wall stress (WS), and fractional wall thickening were analyzed using 3-dimensional regression models adjusted for body surface area, sex, race, age, and multiple testing. Significantly associated points in the LV model (p &lt; 0.05) were identified and the relationship with SBP reported as mean β coefficients.\nRESULTS: There was a continuous relationship between SBP and asymmetric concentric hypertrophic adaptation of the septum and anterior wall that was associated with normalization of wall stress. In the lateral wall an increase in wall stress with rising SBP was not balanced by a commensurate hypertrophic relationship. In normotensives, SBP was positively associated with WT (β = 0.09) and relative WT (β = 0.07) in the septal and anterior walls, and this regional hypertrophic relationship was progressively stronger among pre-hypertensives (β = 0.10) and hypertensives (β = 0.30).\nCONCLUSIONS: These findings show that the precursors of the hypertensive heart phenotype can be traced to healthy normotensive adults and that an independent and continuous relationship exists between adverse LV remodeling and SBP in a low-risk population. These adaptations show distinct regional variations with concentric hypertrophy of the septum and eccentric hypertrophy of the lateral wall, which challenge conventional classifications of LV remodeling.","container-title":"JACC. Cardiovascular imaging","DOI":"10.1016/j.jcmg.2015.08.007","ISSN":"1876-7591","issue":"11","journalAbbreviation":"JACC Cardiovasc Imaging","language":"eng","note":"PMID: 26476505\nPMCID: PMC4639392","page":"1260-1269","source":"PubMed","title":"Precursors of Hypertensive Heart Phenotype Develop in Healthy Adults: A High-Resolution 3D MRI Study","title-short":"Precursors of Hypertensive Heart Phenotype Develop in Healthy Adults","volume":"8","author":[{"family":"Marvao","given":"Antonio","non-dropping-particle":"de"},{"family":"Dawes","given":"Timothy J. W."},{"family":"Shi","given":"Wenzhe"},{"family":"Durighel","given":"Giuliana"},{"family":"Rueckert","given":"Daniel"},{"family":"Cook","given":"Stuart A."},{"family":"O'Regan","given":"Declan P."}],"issued":{"date-parts":[["2015",11]]}}}],"schema":"https://github.com/citation-style-language/schema/raw/master/csl-citation.json"} </w:instrText>
      </w:r>
      <w:r>
        <w:rPr>
          <w:rFonts w:ascii="Roboto" w:hAnsi="Roboto"/>
          <w:sz w:val="22"/>
          <w:szCs w:val="22"/>
        </w:rPr>
        <w:fldChar w:fldCharType="separate"/>
      </w:r>
      <w:r w:rsidR="000F1D08" w:rsidRPr="00B7409A">
        <w:rPr>
          <w:rFonts w:ascii="Roboto" w:hAnsi="Roboto"/>
          <w:sz w:val="22"/>
          <w:vertAlign w:val="superscript"/>
          <w:lang w:val="en-US"/>
        </w:rPr>
        <w:t>17,18</w:t>
      </w:r>
      <w:r>
        <w:rPr>
          <w:rFonts w:ascii="Roboto" w:hAnsi="Roboto"/>
          <w:sz w:val="22"/>
          <w:szCs w:val="22"/>
        </w:rPr>
        <w:fldChar w:fldCharType="end"/>
      </w:r>
      <w:r w:rsidRPr="00DF613E">
        <w:rPr>
          <w:rFonts w:ascii="Roboto" w:hAnsi="Roboto"/>
          <w:sz w:val="22"/>
          <w:szCs w:val="22"/>
          <w:lang w:val="en-US"/>
        </w:rPr>
        <w:t xml:space="preserve"> </w:t>
      </w:r>
      <w:r w:rsidR="00FC716E" w:rsidRPr="00DF613E">
        <w:rPr>
          <w:rFonts w:ascii="Roboto" w:hAnsi="Roboto"/>
          <w:sz w:val="22"/>
          <w:szCs w:val="22"/>
          <w:lang w:val="en-US"/>
        </w:rPr>
        <w:t>Congruent</w:t>
      </w:r>
      <w:r w:rsidRPr="00DF613E">
        <w:rPr>
          <w:rFonts w:ascii="Roboto" w:hAnsi="Roboto"/>
          <w:sz w:val="22"/>
          <w:szCs w:val="22"/>
          <w:lang w:val="en-US"/>
        </w:rPr>
        <w:t xml:space="preserve"> with this, </w:t>
      </w:r>
      <w:r w:rsidR="008A2E9A" w:rsidRPr="00DF613E">
        <w:rPr>
          <w:rFonts w:ascii="Roboto" w:hAnsi="Roboto"/>
          <w:sz w:val="22"/>
          <w:szCs w:val="22"/>
          <w:lang w:val="en-US"/>
        </w:rPr>
        <w:t>the prevalence of hypertension was almost twice as high in non-sarcomeric HCM.</w:t>
      </w:r>
      <w:r w:rsidR="008417BA">
        <w:rPr>
          <w:rFonts w:ascii="Roboto" w:hAnsi="Roboto"/>
          <w:sz w:val="22"/>
          <w:szCs w:val="22"/>
          <w:lang w:val="en-US"/>
        </w:rPr>
        <w:t xml:space="preserve"> </w:t>
      </w:r>
      <w:r w:rsidR="00EC3708">
        <w:rPr>
          <w:rFonts w:ascii="Roboto" w:hAnsi="Roboto"/>
          <w:sz w:val="22"/>
          <w:szCs w:val="22"/>
          <w:lang w:val="en-US"/>
        </w:rPr>
        <w:t>The consistency of these findings</w:t>
      </w:r>
      <w:r w:rsidR="00581BBC">
        <w:rPr>
          <w:rFonts w:ascii="Roboto" w:hAnsi="Roboto"/>
          <w:sz w:val="22"/>
          <w:szCs w:val="22"/>
          <w:lang w:val="en-US"/>
        </w:rPr>
        <w:t xml:space="preserve"> </w:t>
      </w:r>
      <w:r w:rsidR="001F2967">
        <w:rPr>
          <w:rFonts w:ascii="Roboto" w:hAnsi="Roboto"/>
          <w:sz w:val="22"/>
          <w:szCs w:val="22"/>
          <w:lang w:val="en-US"/>
        </w:rPr>
        <w:t>support</w:t>
      </w:r>
      <w:r w:rsidR="00646167">
        <w:rPr>
          <w:rFonts w:ascii="Roboto" w:hAnsi="Roboto"/>
          <w:sz w:val="22"/>
          <w:szCs w:val="22"/>
          <w:lang w:val="en-US"/>
        </w:rPr>
        <w:t>s</w:t>
      </w:r>
      <w:r w:rsidR="00581BBC">
        <w:rPr>
          <w:rFonts w:ascii="Roboto" w:hAnsi="Roboto"/>
          <w:sz w:val="22"/>
          <w:szCs w:val="22"/>
          <w:lang w:val="en-US"/>
        </w:rPr>
        <w:t xml:space="preserve"> </w:t>
      </w:r>
      <w:r w:rsidR="00646167">
        <w:rPr>
          <w:rFonts w:ascii="Roboto" w:hAnsi="Roboto"/>
          <w:sz w:val="22"/>
          <w:szCs w:val="22"/>
          <w:lang w:val="en-US"/>
        </w:rPr>
        <w:t>the</w:t>
      </w:r>
      <w:r w:rsidR="00581BBC">
        <w:rPr>
          <w:rFonts w:ascii="Roboto" w:hAnsi="Roboto"/>
          <w:sz w:val="22"/>
          <w:szCs w:val="22"/>
          <w:lang w:val="en-US"/>
        </w:rPr>
        <w:t xml:space="preserve"> hypothesis that hypertension and obesity may </w:t>
      </w:r>
      <w:r w:rsidR="00D42B8E">
        <w:rPr>
          <w:rFonts w:ascii="Roboto" w:hAnsi="Roboto"/>
          <w:sz w:val="22"/>
          <w:szCs w:val="22"/>
          <w:lang w:val="en-US"/>
        </w:rPr>
        <w:t>be causal factors in the development of</w:t>
      </w:r>
      <w:r w:rsidR="00581BBC">
        <w:rPr>
          <w:rFonts w:ascii="Roboto" w:hAnsi="Roboto"/>
          <w:sz w:val="22"/>
          <w:szCs w:val="22"/>
          <w:lang w:val="en-US"/>
        </w:rPr>
        <w:t xml:space="preserve"> </w:t>
      </w:r>
      <w:r w:rsidR="00DD117D">
        <w:rPr>
          <w:rFonts w:ascii="Roboto" w:hAnsi="Roboto"/>
          <w:sz w:val="22"/>
          <w:szCs w:val="22"/>
          <w:lang w:val="en-US"/>
        </w:rPr>
        <w:t xml:space="preserve">non-sarcomeric </w:t>
      </w:r>
      <w:r w:rsidR="00581BBC">
        <w:rPr>
          <w:rFonts w:ascii="Roboto" w:hAnsi="Roboto"/>
          <w:sz w:val="22"/>
          <w:szCs w:val="22"/>
          <w:lang w:val="en-US"/>
        </w:rPr>
        <w:t xml:space="preserve">HCM. </w:t>
      </w:r>
    </w:p>
    <w:p w14:paraId="57D11142" w14:textId="77777777" w:rsidR="00B56DBA" w:rsidRPr="00DF613E" w:rsidRDefault="00B56DBA" w:rsidP="008A2E9A">
      <w:pPr>
        <w:spacing w:line="480" w:lineRule="auto"/>
        <w:rPr>
          <w:rFonts w:ascii="Roboto" w:hAnsi="Roboto"/>
          <w:b/>
          <w:bCs/>
          <w:sz w:val="22"/>
          <w:szCs w:val="22"/>
          <w:lang w:val="en-US"/>
        </w:rPr>
      </w:pPr>
    </w:p>
    <w:p w14:paraId="4D279EC2" w14:textId="77777777" w:rsidR="0046574A" w:rsidRDefault="0046574A" w:rsidP="008A2E9A">
      <w:pPr>
        <w:spacing w:line="480" w:lineRule="auto"/>
        <w:rPr>
          <w:rFonts w:ascii="Roboto" w:hAnsi="Roboto"/>
          <w:b/>
          <w:bCs/>
          <w:sz w:val="22"/>
          <w:szCs w:val="22"/>
          <w:lang w:val="en-US"/>
        </w:rPr>
      </w:pPr>
    </w:p>
    <w:p w14:paraId="6C6996D3" w14:textId="0E181699" w:rsidR="008A2E9A" w:rsidRPr="00DF613E" w:rsidRDefault="004532AC" w:rsidP="008A2E9A">
      <w:pPr>
        <w:spacing w:line="480" w:lineRule="auto"/>
        <w:rPr>
          <w:rFonts w:ascii="Roboto" w:hAnsi="Roboto"/>
          <w:b/>
          <w:bCs/>
          <w:sz w:val="22"/>
          <w:szCs w:val="22"/>
          <w:lang w:val="en-US"/>
        </w:rPr>
      </w:pPr>
      <w:proofErr w:type="spellStart"/>
      <w:r>
        <w:rPr>
          <w:rFonts w:ascii="Roboto" w:hAnsi="Roboto"/>
          <w:b/>
          <w:bCs/>
          <w:sz w:val="22"/>
          <w:szCs w:val="22"/>
          <w:lang w:val="en-US"/>
        </w:rPr>
        <w:lastRenderedPageBreak/>
        <w:t>Sarcomeric</w:t>
      </w:r>
      <w:proofErr w:type="spellEnd"/>
      <w:r>
        <w:rPr>
          <w:rFonts w:ascii="Roboto" w:hAnsi="Roboto"/>
          <w:b/>
          <w:bCs/>
          <w:sz w:val="22"/>
          <w:szCs w:val="22"/>
          <w:lang w:val="en-US"/>
        </w:rPr>
        <w:t xml:space="preserve"> HCM is Associated with a </w:t>
      </w:r>
      <w:r w:rsidR="00805EB6">
        <w:rPr>
          <w:rFonts w:ascii="Roboto" w:hAnsi="Roboto"/>
          <w:b/>
          <w:bCs/>
          <w:sz w:val="22"/>
          <w:szCs w:val="22"/>
          <w:lang w:val="en-US"/>
        </w:rPr>
        <w:t xml:space="preserve">Higher Burden </w:t>
      </w:r>
      <w:r w:rsidR="00581BBC">
        <w:rPr>
          <w:rFonts w:ascii="Roboto" w:hAnsi="Roboto"/>
          <w:b/>
          <w:bCs/>
          <w:sz w:val="22"/>
          <w:szCs w:val="22"/>
          <w:lang w:val="en-US"/>
        </w:rPr>
        <w:t xml:space="preserve">and </w:t>
      </w:r>
      <w:r w:rsidR="00CE171D">
        <w:rPr>
          <w:rFonts w:ascii="Roboto" w:hAnsi="Roboto"/>
          <w:b/>
          <w:bCs/>
          <w:sz w:val="22"/>
          <w:szCs w:val="22"/>
          <w:lang w:val="en-US"/>
        </w:rPr>
        <w:t xml:space="preserve">Consequences </w:t>
      </w:r>
      <w:r w:rsidR="00581BBC">
        <w:rPr>
          <w:rFonts w:ascii="Roboto" w:hAnsi="Roboto"/>
          <w:b/>
          <w:bCs/>
          <w:sz w:val="22"/>
          <w:szCs w:val="22"/>
          <w:lang w:val="en-US"/>
        </w:rPr>
        <w:t>of</w:t>
      </w:r>
      <w:r w:rsidR="00A5713E">
        <w:rPr>
          <w:rFonts w:ascii="Roboto" w:hAnsi="Roboto"/>
          <w:b/>
          <w:bCs/>
          <w:sz w:val="22"/>
          <w:szCs w:val="22"/>
          <w:lang w:val="en-US"/>
        </w:rPr>
        <w:t xml:space="preserve"> </w:t>
      </w:r>
      <w:r w:rsidR="0032350E" w:rsidRPr="00DF613E">
        <w:rPr>
          <w:rFonts w:ascii="Roboto" w:hAnsi="Roboto"/>
          <w:b/>
          <w:bCs/>
          <w:sz w:val="22"/>
          <w:szCs w:val="22"/>
          <w:lang w:val="en-US"/>
        </w:rPr>
        <w:t xml:space="preserve">Adverse </w:t>
      </w:r>
      <w:r w:rsidR="008A2E9A" w:rsidRPr="00DF613E">
        <w:rPr>
          <w:rFonts w:ascii="Roboto" w:hAnsi="Roboto"/>
          <w:b/>
          <w:bCs/>
          <w:sz w:val="22"/>
          <w:szCs w:val="22"/>
          <w:lang w:val="en-US"/>
        </w:rPr>
        <w:t>Cardiovascular Outcome</w:t>
      </w:r>
      <w:r w:rsidR="0032350E" w:rsidRPr="00DF613E">
        <w:rPr>
          <w:rFonts w:ascii="Roboto" w:hAnsi="Roboto"/>
          <w:b/>
          <w:bCs/>
          <w:sz w:val="22"/>
          <w:szCs w:val="22"/>
          <w:lang w:val="en-US"/>
        </w:rPr>
        <w:t>s</w:t>
      </w:r>
      <w:r w:rsidR="00DD117D">
        <w:rPr>
          <w:rFonts w:ascii="Roboto" w:hAnsi="Roboto"/>
          <w:b/>
          <w:bCs/>
          <w:sz w:val="22"/>
          <w:szCs w:val="22"/>
          <w:lang w:val="en-US"/>
        </w:rPr>
        <w:t>, including</w:t>
      </w:r>
      <w:r w:rsidR="0032350E" w:rsidRPr="00DF613E">
        <w:rPr>
          <w:rFonts w:ascii="Roboto" w:hAnsi="Roboto"/>
          <w:b/>
          <w:bCs/>
          <w:sz w:val="22"/>
          <w:szCs w:val="22"/>
          <w:lang w:val="en-US"/>
        </w:rPr>
        <w:t xml:space="preserve"> HCM-Related Mortality</w:t>
      </w:r>
    </w:p>
    <w:p w14:paraId="33317535" w14:textId="77777777" w:rsidR="0055147E" w:rsidRDefault="00805EB6" w:rsidP="0055147E">
      <w:pPr>
        <w:spacing w:line="480" w:lineRule="auto"/>
        <w:rPr>
          <w:rFonts w:ascii="Roboto" w:hAnsi="Roboto"/>
          <w:sz w:val="22"/>
          <w:szCs w:val="22"/>
          <w:lang w:val="en-US"/>
        </w:rPr>
      </w:pPr>
      <w:r>
        <w:rPr>
          <w:rFonts w:ascii="Roboto" w:hAnsi="Roboto"/>
          <w:sz w:val="22"/>
          <w:szCs w:val="22"/>
          <w:lang w:val="en-US"/>
        </w:rPr>
        <w:t>After age</w:t>
      </w:r>
      <w:r w:rsidR="00EB19D3">
        <w:rPr>
          <w:rFonts w:ascii="Roboto" w:hAnsi="Roboto"/>
          <w:sz w:val="22"/>
          <w:szCs w:val="22"/>
          <w:lang w:val="en-US"/>
        </w:rPr>
        <w:t>-adjustment</w:t>
      </w:r>
      <w:r>
        <w:rPr>
          <w:rFonts w:ascii="Roboto" w:hAnsi="Roboto"/>
          <w:sz w:val="22"/>
          <w:szCs w:val="22"/>
          <w:lang w:val="en-US"/>
        </w:rPr>
        <w:t xml:space="preserve">, </w:t>
      </w:r>
      <w:r w:rsidR="000D4738">
        <w:rPr>
          <w:rFonts w:ascii="Roboto" w:hAnsi="Roboto"/>
          <w:sz w:val="22"/>
          <w:szCs w:val="22"/>
          <w:lang w:val="en-US"/>
        </w:rPr>
        <w:t>we found</w:t>
      </w:r>
      <w:r w:rsidR="00850C14" w:rsidRPr="00DF613E">
        <w:rPr>
          <w:rFonts w:ascii="Roboto" w:hAnsi="Roboto"/>
          <w:sz w:val="22"/>
          <w:szCs w:val="22"/>
          <w:lang w:val="en-US"/>
        </w:rPr>
        <w:t xml:space="preserve"> </w:t>
      </w:r>
      <w:r w:rsidR="00EB19D3">
        <w:rPr>
          <w:rFonts w:ascii="Roboto" w:hAnsi="Roboto"/>
          <w:sz w:val="22"/>
          <w:szCs w:val="22"/>
          <w:lang w:val="en-US"/>
        </w:rPr>
        <w:t>a higher risk</w:t>
      </w:r>
      <w:r w:rsidR="007D28C4" w:rsidRPr="00DF613E">
        <w:rPr>
          <w:rFonts w:ascii="Roboto" w:hAnsi="Roboto"/>
          <w:sz w:val="22"/>
          <w:szCs w:val="22"/>
          <w:lang w:val="en-US"/>
        </w:rPr>
        <w:t xml:space="preserve"> of </w:t>
      </w:r>
      <w:r w:rsidR="0032350E" w:rsidRPr="00DF613E">
        <w:rPr>
          <w:rFonts w:ascii="Roboto" w:hAnsi="Roboto"/>
          <w:sz w:val="22"/>
          <w:szCs w:val="22"/>
          <w:lang w:val="en-US"/>
        </w:rPr>
        <w:t>atrial and ventricular</w:t>
      </w:r>
      <w:r w:rsidR="007D28C4" w:rsidRPr="00DF613E">
        <w:rPr>
          <w:rFonts w:ascii="Roboto" w:hAnsi="Roboto"/>
          <w:sz w:val="22"/>
          <w:szCs w:val="22"/>
          <w:lang w:val="en-US"/>
        </w:rPr>
        <w:t xml:space="preserve"> arrhythmias and LV systolic dysfunction</w:t>
      </w:r>
      <w:r w:rsidR="004532AC">
        <w:rPr>
          <w:rFonts w:ascii="Roboto" w:hAnsi="Roboto"/>
          <w:sz w:val="22"/>
          <w:szCs w:val="22"/>
          <w:lang w:val="en-US"/>
        </w:rPr>
        <w:t xml:space="preserve"> in patients with sarcomeric HCM</w:t>
      </w:r>
      <w:r>
        <w:rPr>
          <w:rFonts w:ascii="Roboto" w:hAnsi="Roboto"/>
          <w:sz w:val="22"/>
          <w:szCs w:val="22"/>
          <w:lang w:val="en-US"/>
        </w:rPr>
        <w:t xml:space="preserve">. </w:t>
      </w:r>
      <w:r w:rsidR="00EB19D3">
        <w:rPr>
          <w:rFonts w:ascii="Roboto" w:hAnsi="Roboto"/>
          <w:sz w:val="22"/>
          <w:szCs w:val="22"/>
          <w:lang w:val="en-US"/>
        </w:rPr>
        <w:t>A</w:t>
      </w:r>
      <w:r w:rsidR="00BB4E02" w:rsidRPr="00DF613E">
        <w:rPr>
          <w:rFonts w:ascii="Roboto" w:hAnsi="Roboto"/>
          <w:sz w:val="22"/>
          <w:szCs w:val="22"/>
          <w:lang w:val="en-US"/>
        </w:rPr>
        <w:t>ge-standardized incidence rate</w:t>
      </w:r>
      <w:r w:rsidR="0083228C" w:rsidRPr="00DF613E">
        <w:rPr>
          <w:rFonts w:ascii="Roboto" w:hAnsi="Roboto"/>
          <w:sz w:val="22"/>
          <w:szCs w:val="22"/>
          <w:lang w:val="en-US"/>
        </w:rPr>
        <w:t>s</w:t>
      </w:r>
      <w:r w:rsidR="00EB19D3">
        <w:rPr>
          <w:rFonts w:ascii="Roboto" w:hAnsi="Roboto"/>
          <w:sz w:val="22"/>
          <w:szCs w:val="22"/>
          <w:lang w:val="en-US"/>
        </w:rPr>
        <w:t xml:space="preserve"> for these outcomes</w:t>
      </w:r>
      <w:r w:rsidR="00BB4E02" w:rsidRPr="00DF613E">
        <w:rPr>
          <w:rFonts w:ascii="Roboto" w:hAnsi="Roboto"/>
          <w:sz w:val="22"/>
          <w:szCs w:val="22"/>
          <w:lang w:val="en-US"/>
        </w:rPr>
        <w:t xml:space="preserve"> </w:t>
      </w:r>
      <w:r w:rsidR="0083228C" w:rsidRPr="00DF613E">
        <w:rPr>
          <w:rFonts w:ascii="Roboto" w:hAnsi="Roboto"/>
          <w:sz w:val="22"/>
          <w:szCs w:val="22"/>
          <w:lang w:val="en-US"/>
        </w:rPr>
        <w:t>were</w:t>
      </w:r>
      <w:r w:rsidR="00FA685D" w:rsidRPr="00DF613E">
        <w:rPr>
          <w:rFonts w:ascii="Roboto" w:hAnsi="Roboto"/>
          <w:sz w:val="22"/>
          <w:szCs w:val="22"/>
          <w:lang w:val="en-US"/>
        </w:rPr>
        <w:t xml:space="preserve"> </w:t>
      </w:r>
      <w:r w:rsidR="00D04008">
        <w:rPr>
          <w:rFonts w:ascii="Roboto" w:hAnsi="Roboto"/>
          <w:sz w:val="22"/>
          <w:szCs w:val="22"/>
          <w:lang w:val="en-US"/>
        </w:rPr>
        <w:t>2</w:t>
      </w:r>
      <w:r w:rsidR="00D54922">
        <w:rPr>
          <w:rFonts w:ascii="Roboto" w:hAnsi="Roboto"/>
          <w:sz w:val="22"/>
          <w:szCs w:val="22"/>
          <w:lang w:val="en-US"/>
        </w:rPr>
        <w:t>8</w:t>
      </w:r>
      <w:r w:rsidR="00D04008">
        <w:rPr>
          <w:rFonts w:ascii="Roboto" w:hAnsi="Roboto"/>
          <w:sz w:val="22"/>
          <w:szCs w:val="22"/>
          <w:lang w:val="en-US"/>
        </w:rPr>
        <w:t>-</w:t>
      </w:r>
      <w:r w:rsidR="00BB4E02" w:rsidRPr="00DF613E">
        <w:rPr>
          <w:rFonts w:ascii="Roboto" w:hAnsi="Roboto"/>
          <w:sz w:val="22"/>
          <w:szCs w:val="22"/>
          <w:lang w:val="en-US"/>
        </w:rPr>
        <w:t>3</w:t>
      </w:r>
      <w:r w:rsidR="00D54922">
        <w:rPr>
          <w:rFonts w:ascii="Roboto" w:hAnsi="Roboto"/>
          <w:sz w:val="22"/>
          <w:szCs w:val="22"/>
          <w:lang w:val="en-US"/>
        </w:rPr>
        <w:t>7</w:t>
      </w:r>
      <w:r w:rsidR="00BB4E02" w:rsidRPr="00DF613E">
        <w:rPr>
          <w:rFonts w:ascii="Roboto" w:hAnsi="Roboto"/>
          <w:sz w:val="22"/>
          <w:szCs w:val="22"/>
          <w:lang w:val="en-US"/>
        </w:rPr>
        <w:t xml:space="preserve">% higher </w:t>
      </w:r>
      <w:r w:rsidR="007C273C">
        <w:rPr>
          <w:rFonts w:ascii="Roboto" w:hAnsi="Roboto"/>
          <w:sz w:val="22"/>
          <w:szCs w:val="22"/>
          <w:lang w:val="en-US"/>
        </w:rPr>
        <w:t>than in</w:t>
      </w:r>
      <w:r w:rsidR="00BB4E02" w:rsidRPr="00DF613E">
        <w:rPr>
          <w:rFonts w:ascii="Roboto" w:hAnsi="Roboto"/>
          <w:sz w:val="22"/>
          <w:szCs w:val="22"/>
          <w:lang w:val="en-US"/>
        </w:rPr>
        <w:t xml:space="preserve"> </w:t>
      </w:r>
      <w:r w:rsidR="007C273C">
        <w:rPr>
          <w:rFonts w:ascii="Roboto" w:hAnsi="Roboto"/>
          <w:sz w:val="22"/>
          <w:szCs w:val="22"/>
          <w:lang w:val="en-US"/>
        </w:rPr>
        <w:t>non-</w:t>
      </w:r>
      <w:r w:rsidR="00BB4E02" w:rsidRPr="00DF613E">
        <w:rPr>
          <w:rFonts w:ascii="Roboto" w:hAnsi="Roboto"/>
          <w:sz w:val="22"/>
          <w:szCs w:val="22"/>
          <w:lang w:val="en-US"/>
        </w:rPr>
        <w:t>sarcomeric HCM</w:t>
      </w:r>
      <w:r w:rsidR="00B56DBA" w:rsidRPr="00DF613E">
        <w:rPr>
          <w:rFonts w:ascii="Roboto" w:hAnsi="Roboto"/>
          <w:sz w:val="22"/>
          <w:szCs w:val="22"/>
          <w:lang w:val="en-US"/>
        </w:rPr>
        <w:t>.</w:t>
      </w:r>
      <w:r w:rsidR="00D8701C" w:rsidRPr="00DF613E">
        <w:rPr>
          <w:rFonts w:ascii="Roboto" w:hAnsi="Roboto"/>
          <w:sz w:val="22"/>
          <w:szCs w:val="22"/>
          <w:lang w:val="en-US"/>
        </w:rPr>
        <w:t xml:space="preserve"> </w:t>
      </w:r>
      <w:r w:rsidR="00D54922">
        <w:rPr>
          <w:rFonts w:ascii="Roboto" w:hAnsi="Roboto"/>
          <w:sz w:val="22"/>
          <w:szCs w:val="22"/>
          <w:lang w:val="en-US"/>
        </w:rPr>
        <w:t>For atrial fibrillation, this was primarily due to</w:t>
      </w:r>
      <w:r w:rsidR="004532AC">
        <w:rPr>
          <w:rFonts w:ascii="Roboto" w:hAnsi="Roboto"/>
          <w:sz w:val="22"/>
          <w:szCs w:val="22"/>
          <w:lang w:val="en-US"/>
        </w:rPr>
        <w:t xml:space="preserve"> its</w:t>
      </w:r>
      <w:r w:rsidR="00D54922">
        <w:rPr>
          <w:rFonts w:ascii="Roboto" w:hAnsi="Roboto"/>
          <w:sz w:val="22"/>
          <w:szCs w:val="22"/>
          <w:lang w:val="en-US"/>
        </w:rPr>
        <w:t xml:space="preserve"> emerg</w:t>
      </w:r>
      <w:r w:rsidR="007C273C">
        <w:rPr>
          <w:rFonts w:ascii="Roboto" w:hAnsi="Roboto"/>
          <w:sz w:val="22"/>
          <w:szCs w:val="22"/>
          <w:lang w:val="en-US"/>
        </w:rPr>
        <w:t>ence</w:t>
      </w:r>
      <w:r w:rsidR="00636ED5">
        <w:rPr>
          <w:rFonts w:ascii="Roboto" w:hAnsi="Roboto"/>
          <w:sz w:val="22"/>
          <w:szCs w:val="22"/>
          <w:lang w:val="en-US"/>
        </w:rPr>
        <w:t xml:space="preserve"> </w:t>
      </w:r>
      <w:r w:rsidR="00DD117D">
        <w:rPr>
          <w:rFonts w:ascii="Roboto" w:hAnsi="Roboto"/>
          <w:sz w:val="22"/>
          <w:szCs w:val="22"/>
          <w:lang w:val="en-US"/>
        </w:rPr>
        <w:t>at a younger age in</w:t>
      </w:r>
      <w:r w:rsidR="00636ED5">
        <w:rPr>
          <w:rFonts w:ascii="Roboto" w:hAnsi="Roboto"/>
          <w:sz w:val="22"/>
          <w:szCs w:val="22"/>
          <w:lang w:val="en-US"/>
        </w:rPr>
        <w:t xml:space="preserve"> </w:t>
      </w:r>
      <w:r w:rsidR="00A4312D">
        <w:rPr>
          <w:rFonts w:ascii="Roboto" w:hAnsi="Roboto"/>
          <w:sz w:val="22"/>
          <w:szCs w:val="22"/>
          <w:lang w:val="en-US"/>
        </w:rPr>
        <w:t xml:space="preserve">those </w:t>
      </w:r>
      <w:r w:rsidR="00636ED5">
        <w:rPr>
          <w:rFonts w:ascii="Roboto" w:hAnsi="Roboto"/>
          <w:sz w:val="22"/>
          <w:szCs w:val="22"/>
          <w:lang w:val="en-US"/>
        </w:rPr>
        <w:t xml:space="preserve">with sarcomeric HCM, while the risk of ventricular arrhythmias </w:t>
      </w:r>
      <w:r w:rsidR="00344AA0">
        <w:rPr>
          <w:rFonts w:ascii="Roboto" w:hAnsi="Roboto"/>
          <w:sz w:val="22"/>
          <w:szCs w:val="22"/>
          <w:lang w:val="en-US"/>
        </w:rPr>
        <w:t>was</w:t>
      </w:r>
      <w:r w:rsidR="007C273C">
        <w:rPr>
          <w:rFonts w:ascii="Roboto" w:hAnsi="Roboto"/>
          <w:sz w:val="22"/>
          <w:szCs w:val="22"/>
          <w:lang w:val="en-US"/>
        </w:rPr>
        <w:t xml:space="preserve"> similar</w:t>
      </w:r>
      <w:r w:rsidR="00A81610">
        <w:rPr>
          <w:rFonts w:ascii="Roboto" w:hAnsi="Roboto"/>
          <w:sz w:val="22"/>
          <w:szCs w:val="22"/>
          <w:lang w:val="en-US"/>
        </w:rPr>
        <w:t xml:space="preserve"> </w:t>
      </w:r>
      <w:r w:rsidR="00344AA0">
        <w:rPr>
          <w:rFonts w:ascii="Roboto" w:hAnsi="Roboto"/>
          <w:sz w:val="22"/>
          <w:szCs w:val="22"/>
          <w:lang w:val="en-US"/>
        </w:rPr>
        <w:t xml:space="preserve">in youth </w:t>
      </w:r>
      <w:r w:rsidR="00A81610">
        <w:rPr>
          <w:rFonts w:ascii="Roboto" w:hAnsi="Roboto"/>
          <w:sz w:val="22"/>
          <w:szCs w:val="22"/>
          <w:lang w:val="en-US"/>
        </w:rPr>
        <w:t xml:space="preserve">but </w:t>
      </w:r>
      <w:r w:rsidR="00636ED5">
        <w:rPr>
          <w:rFonts w:ascii="Roboto" w:hAnsi="Roboto"/>
          <w:sz w:val="22"/>
          <w:szCs w:val="22"/>
          <w:lang w:val="en-US"/>
        </w:rPr>
        <w:t>persist</w:t>
      </w:r>
      <w:r w:rsidR="00C22745">
        <w:rPr>
          <w:rFonts w:ascii="Roboto" w:hAnsi="Roboto"/>
          <w:sz w:val="22"/>
          <w:szCs w:val="22"/>
          <w:lang w:val="en-US"/>
        </w:rPr>
        <w:t>ed</w:t>
      </w:r>
      <w:r w:rsidR="00636ED5">
        <w:rPr>
          <w:rFonts w:ascii="Roboto" w:hAnsi="Roboto"/>
          <w:sz w:val="22"/>
          <w:szCs w:val="22"/>
          <w:lang w:val="en-US"/>
        </w:rPr>
        <w:t xml:space="preserve"> into old age in sarcomeric</w:t>
      </w:r>
      <w:r w:rsidR="003B3617">
        <w:rPr>
          <w:rFonts w:ascii="Roboto" w:hAnsi="Roboto"/>
          <w:sz w:val="22"/>
          <w:szCs w:val="22"/>
          <w:lang w:val="en-US"/>
        </w:rPr>
        <w:t xml:space="preserve"> but not non-sarcomeric</w:t>
      </w:r>
      <w:r w:rsidR="00636ED5">
        <w:rPr>
          <w:rFonts w:ascii="Roboto" w:hAnsi="Roboto"/>
          <w:sz w:val="22"/>
          <w:szCs w:val="22"/>
          <w:lang w:val="en-US"/>
        </w:rPr>
        <w:t xml:space="preserve"> HCM.</w:t>
      </w:r>
      <w:r w:rsidR="00D54922">
        <w:rPr>
          <w:rFonts w:ascii="Roboto" w:hAnsi="Roboto"/>
          <w:sz w:val="22"/>
          <w:szCs w:val="22"/>
          <w:lang w:val="en-US"/>
        </w:rPr>
        <w:t xml:space="preserve"> </w:t>
      </w:r>
    </w:p>
    <w:p w14:paraId="44922617" w14:textId="7243CE73" w:rsidR="0055147E" w:rsidRPr="000A552B" w:rsidRDefault="00A2067F" w:rsidP="0055147E">
      <w:pPr>
        <w:spacing w:line="480" w:lineRule="auto"/>
        <w:rPr>
          <w:rFonts w:ascii="Roboto" w:hAnsi="Roboto"/>
          <w:sz w:val="22"/>
          <w:szCs w:val="22"/>
          <w:lang w:val="en-US"/>
        </w:rPr>
      </w:pPr>
      <w:r>
        <w:rPr>
          <w:rFonts w:ascii="Roboto" w:hAnsi="Roboto"/>
          <w:sz w:val="22"/>
          <w:szCs w:val="22"/>
          <w:lang w:val="en-US"/>
        </w:rPr>
        <w:t>Moreover, t</w:t>
      </w:r>
      <w:r w:rsidR="00C42F04" w:rsidRPr="00DF613E">
        <w:rPr>
          <w:rFonts w:ascii="Roboto" w:hAnsi="Roboto"/>
          <w:sz w:val="22"/>
          <w:szCs w:val="22"/>
          <w:lang w:val="en-US"/>
        </w:rPr>
        <w:t xml:space="preserve">he downstream impact of </w:t>
      </w:r>
      <w:r w:rsidR="007C273C">
        <w:rPr>
          <w:rFonts w:ascii="Roboto" w:hAnsi="Roboto"/>
          <w:sz w:val="22"/>
          <w:szCs w:val="22"/>
          <w:lang w:val="en-US"/>
        </w:rPr>
        <w:t>atrial fibrillation and LV systolic dysfunction</w:t>
      </w:r>
      <w:r w:rsidR="007C273C" w:rsidRPr="00DF613E">
        <w:rPr>
          <w:rFonts w:ascii="Roboto" w:hAnsi="Roboto"/>
          <w:sz w:val="22"/>
          <w:szCs w:val="22"/>
          <w:lang w:val="en-US"/>
        </w:rPr>
        <w:t xml:space="preserve"> </w:t>
      </w:r>
      <w:r w:rsidR="00344AA0">
        <w:rPr>
          <w:rFonts w:ascii="Roboto" w:hAnsi="Roboto"/>
          <w:sz w:val="22"/>
          <w:szCs w:val="22"/>
          <w:lang w:val="en-US"/>
        </w:rPr>
        <w:t>was</w:t>
      </w:r>
      <w:r w:rsidR="00C42F04" w:rsidRPr="00DF613E">
        <w:rPr>
          <w:rFonts w:ascii="Roboto" w:hAnsi="Roboto"/>
          <w:sz w:val="22"/>
          <w:szCs w:val="22"/>
          <w:lang w:val="en-US"/>
        </w:rPr>
        <w:t xml:space="preserve"> more consequential</w:t>
      </w:r>
      <w:r w:rsidR="00805EB6">
        <w:rPr>
          <w:rFonts w:ascii="Roboto" w:hAnsi="Roboto"/>
          <w:sz w:val="22"/>
          <w:szCs w:val="22"/>
          <w:lang w:val="en-US"/>
        </w:rPr>
        <w:t xml:space="preserve"> in sarcomeric HCM</w:t>
      </w:r>
      <w:r w:rsidR="00C42F04" w:rsidRPr="00DF613E">
        <w:rPr>
          <w:rFonts w:ascii="Roboto" w:hAnsi="Roboto"/>
          <w:sz w:val="22"/>
          <w:szCs w:val="22"/>
          <w:lang w:val="en-US"/>
        </w:rPr>
        <w:t xml:space="preserve">. </w:t>
      </w:r>
      <w:r w:rsidR="00805EB6">
        <w:rPr>
          <w:rFonts w:ascii="Roboto" w:hAnsi="Roboto"/>
          <w:sz w:val="22"/>
          <w:szCs w:val="22"/>
          <w:lang w:val="en-US"/>
        </w:rPr>
        <w:t xml:space="preserve">Once </w:t>
      </w:r>
      <w:r w:rsidR="00C42F04" w:rsidRPr="00DF613E">
        <w:rPr>
          <w:rFonts w:ascii="Roboto" w:hAnsi="Roboto"/>
          <w:sz w:val="22"/>
          <w:szCs w:val="22"/>
          <w:lang w:val="en-US"/>
        </w:rPr>
        <w:t xml:space="preserve">atrial fibrillation </w:t>
      </w:r>
      <w:r w:rsidR="00805EB6">
        <w:rPr>
          <w:rFonts w:ascii="Roboto" w:hAnsi="Roboto"/>
          <w:sz w:val="22"/>
          <w:szCs w:val="22"/>
          <w:lang w:val="en-US"/>
        </w:rPr>
        <w:t>occurred</w:t>
      </w:r>
      <w:r w:rsidR="00C42F04" w:rsidRPr="00DF613E">
        <w:rPr>
          <w:rFonts w:ascii="Roboto" w:hAnsi="Roboto"/>
          <w:sz w:val="22"/>
          <w:szCs w:val="22"/>
          <w:lang w:val="en-US"/>
        </w:rPr>
        <w:t xml:space="preserve">, </w:t>
      </w:r>
      <w:r w:rsidR="007C273C">
        <w:rPr>
          <w:rFonts w:ascii="Roboto" w:hAnsi="Roboto"/>
          <w:sz w:val="22"/>
          <w:szCs w:val="22"/>
          <w:lang w:val="en-US"/>
        </w:rPr>
        <w:t>subsequent</w:t>
      </w:r>
      <w:r w:rsidR="007C273C" w:rsidRPr="00DF613E">
        <w:rPr>
          <w:rFonts w:ascii="Roboto" w:hAnsi="Roboto"/>
          <w:sz w:val="22"/>
          <w:szCs w:val="22"/>
          <w:lang w:val="en-US"/>
        </w:rPr>
        <w:t xml:space="preserve"> </w:t>
      </w:r>
      <w:r w:rsidR="00636ED5">
        <w:rPr>
          <w:rFonts w:ascii="Roboto" w:hAnsi="Roboto"/>
          <w:sz w:val="22"/>
          <w:szCs w:val="22"/>
          <w:lang w:val="en-US"/>
        </w:rPr>
        <w:t>rates</w:t>
      </w:r>
      <w:r w:rsidR="00636ED5" w:rsidRPr="00DF613E">
        <w:rPr>
          <w:rFonts w:ascii="Roboto" w:hAnsi="Roboto"/>
          <w:sz w:val="22"/>
          <w:szCs w:val="22"/>
          <w:lang w:val="en-US"/>
        </w:rPr>
        <w:t xml:space="preserve"> </w:t>
      </w:r>
      <w:r w:rsidR="00C42F04" w:rsidRPr="00DF613E">
        <w:rPr>
          <w:rFonts w:ascii="Roboto" w:hAnsi="Roboto"/>
          <w:sz w:val="22"/>
          <w:szCs w:val="22"/>
          <w:lang w:val="en-US"/>
        </w:rPr>
        <w:t xml:space="preserve">of LV systolic dysfunction, ventricular arrhythmias </w:t>
      </w:r>
      <w:r w:rsidR="007C273C">
        <w:rPr>
          <w:rFonts w:ascii="Roboto" w:hAnsi="Roboto"/>
          <w:sz w:val="22"/>
          <w:szCs w:val="22"/>
          <w:lang w:val="en-US"/>
        </w:rPr>
        <w:t>and</w:t>
      </w:r>
      <w:r w:rsidR="007C273C" w:rsidRPr="00DF613E">
        <w:rPr>
          <w:rFonts w:ascii="Roboto" w:hAnsi="Roboto"/>
          <w:sz w:val="22"/>
          <w:szCs w:val="22"/>
          <w:lang w:val="en-US"/>
        </w:rPr>
        <w:t xml:space="preserve"> </w:t>
      </w:r>
      <w:r w:rsidR="00C42F04" w:rsidRPr="00DF613E">
        <w:rPr>
          <w:rFonts w:ascii="Roboto" w:hAnsi="Roboto"/>
          <w:sz w:val="22"/>
          <w:szCs w:val="22"/>
          <w:lang w:val="en-US"/>
        </w:rPr>
        <w:t>death were each ~</w:t>
      </w:r>
      <w:r w:rsidR="00850C14" w:rsidRPr="00DF613E">
        <w:rPr>
          <w:rFonts w:ascii="Roboto" w:hAnsi="Roboto"/>
          <w:sz w:val="22"/>
          <w:szCs w:val="22"/>
          <w:lang w:val="en-US"/>
        </w:rPr>
        <w:t>2-fold</w:t>
      </w:r>
      <w:r w:rsidR="00C42F04" w:rsidRPr="00DF613E">
        <w:rPr>
          <w:rFonts w:ascii="Roboto" w:hAnsi="Roboto"/>
          <w:sz w:val="22"/>
          <w:szCs w:val="22"/>
          <w:lang w:val="en-US"/>
        </w:rPr>
        <w:t xml:space="preserve"> higher</w:t>
      </w:r>
      <w:r w:rsidR="00850C14" w:rsidRPr="00DF613E">
        <w:rPr>
          <w:rFonts w:ascii="Roboto" w:hAnsi="Roboto"/>
          <w:sz w:val="22"/>
          <w:szCs w:val="22"/>
          <w:lang w:val="en-US"/>
        </w:rPr>
        <w:t xml:space="preserve"> </w:t>
      </w:r>
      <w:r w:rsidR="004C739D">
        <w:rPr>
          <w:rFonts w:ascii="Roboto" w:hAnsi="Roboto"/>
          <w:sz w:val="22"/>
          <w:szCs w:val="22"/>
          <w:lang w:val="en-US"/>
        </w:rPr>
        <w:t>in</w:t>
      </w:r>
      <w:r w:rsidR="004C739D" w:rsidRPr="00DF613E">
        <w:rPr>
          <w:rFonts w:ascii="Roboto" w:hAnsi="Roboto"/>
          <w:sz w:val="22"/>
          <w:szCs w:val="22"/>
          <w:lang w:val="en-US"/>
        </w:rPr>
        <w:t xml:space="preserve"> </w:t>
      </w:r>
      <w:r w:rsidR="00850C14" w:rsidRPr="00DF613E">
        <w:rPr>
          <w:rFonts w:ascii="Roboto" w:hAnsi="Roboto"/>
          <w:sz w:val="22"/>
          <w:szCs w:val="22"/>
          <w:lang w:val="en-US"/>
        </w:rPr>
        <w:t xml:space="preserve">patients with </w:t>
      </w:r>
      <w:proofErr w:type="spellStart"/>
      <w:r w:rsidR="00850C14" w:rsidRPr="00DF613E">
        <w:rPr>
          <w:rFonts w:ascii="Roboto" w:hAnsi="Roboto"/>
          <w:sz w:val="22"/>
          <w:szCs w:val="22"/>
          <w:lang w:val="en-US"/>
        </w:rPr>
        <w:t>sarcomeric</w:t>
      </w:r>
      <w:proofErr w:type="spellEnd"/>
      <w:r>
        <w:rPr>
          <w:rFonts w:ascii="Roboto" w:hAnsi="Roboto"/>
          <w:sz w:val="22"/>
          <w:szCs w:val="22"/>
          <w:lang w:val="en-US"/>
        </w:rPr>
        <w:t xml:space="preserve"> </w:t>
      </w:r>
      <w:r w:rsidR="00A4312D">
        <w:rPr>
          <w:rFonts w:ascii="Roboto" w:hAnsi="Roboto"/>
          <w:sz w:val="22"/>
          <w:szCs w:val="22"/>
          <w:lang w:val="en-US"/>
        </w:rPr>
        <w:t xml:space="preserve">compared to </w:t>
      </w:r>
      <w:r>
        <w:rPr>
          <w:rFonts w:ascii="Roboto" w:hAnsi="Roboto"/>
          <w:sz w:val="22"/>
          <w:szCs w:val="22"/>
          <w:lang w:val="en-US"/>
        </w:rPr>
        <w:t>non-</w:t>
      </w:r>
      <w:proofErr w:type="spellStart"/>
      <w:r>
        <w:rPr>
          <w:rFonts w:ascii="Roboto" w:hAnsi="Roboto"/>
          <w:sz w:val="22"/>
          <w:szCs w:val="22"/>
          <w:lang w:val="en-US"/>
        </w:rPr>
        <w:t>sarcomeric</w:t>
      </w:r>
      <w:proofErr w:type="spellEnd"/>
      <w:r w:rsidR="00850C14" w:rsidRPr="00DF613E">
        <w:rPr>
          <w:rFonts w:ascii="Roboto" w:hAnsi="Roboto"/>
          <w:sz w:val="22"/>
          <w:szCs w:val="22"/>
          <w:lang w:val="en-US"/>
        </w:rPr>
        <w:t xml:space="preserve"> HCM.</w:t>
      </w:r>
      <w:r w:rsidR="00AA7BBD" w:rsidRPr="00DF613E">
        <w:rPr>
          <w:rFonts w:ascii="Roboto" w:hAnsi="Roboto"/>
          <w:sz w:val="22"/>
          <w:szCs w:val="22"/>
          <w:lang w:val="en-US"/>
        </w:rPr>
        <w:t xml:space="preserve"> </w:t>
      </w:r>
    </w:p>
    <w:p w14:paraId="3BDD9EEF" w14:textId="7FB5E158" w:rsidR="0055147E" w:rsidRDefault="005C4292" w:rsidP="0055147E">
      <w:pPr>
        <w:spacing w:line="480" w:lineRule="auto"/>
        <w:rPr>
          <w:rFonts w:ascii="Roboto" w:hAnsi="Roboto"/>
          <w:sz w:val="22"/>
          <w:szCs w:val="22"/>
          <w:lang w:val="en-US"/>
        </w:rPr>
      </w:pPr>
      <w:r w:rsidRPr="000A552B">
        <w:rPr>
          <w:rFonts w:ascii="Roboto" w:hAnsi="Roboto"/>
          <w:sz w:val="22"/>
          <w:szCs w:val="22"/>
          <w:lang w:val="en-US"/>
        </w:rPr>
        <w:t xml:space="preserve">Finally, </w:t>
      </w:r>
      <w:proofErr w:type="spellStart"/>
      <w:r w:rsidRPr="000A552B">
        <w:rPr>
          <w:rFonts w:ascii="Roboto" w:hAnsi="Roboto"/>
          <w:sz w:val="22"/>
          <w:szCs w:val="22"/>
          <w:lang w:val="en-US"/>
        </w:rPr>
        <w:t>sarcomeric</w:t>
      </w:r>
      <w:proofErr w:type="spellEnd"/>
      <w:r w:rsidRPr="000A552B">
        <w:rPr>
          <w:rFonts w:ascii="Roboto" w:hAnsi="Roboto"/>
          <w:sz w:val="22"/>
          <w:szCs w:val="22"/>
          <w:lang w:val="en-US"/>
        </w:rPr>
        <w:t xml:space="preserve"> HCM </w:t>
      </w:r>
      <w:r w:rsidR="00080A63" w:rsidRPr="000A552B">
        <w:rPr>
          <w:rFonts w:ascii="Roboto" w:hAnsi="Roboto"/>
          <w:sz w:val="22"/>
          <w:szCs w:val="22"/>
          <w:lang w:val="en-US"/>
        </w:rPr>
        <w:t>had</w:t>
      </w:r>
      <w:r w:rsidRPr="000A552B">
        <w:rPr>
          <w:rFonts w:ascii="Roboto" w:hAnsi="Roboto"/>
          <w:sz w:val="22"/>
          <w:szCs w:val="22"/>
          <w:lang w:val="en-US"/>
        </w:rPr>
        <w:t xml:space="preserve"> </w:t>
      </w:r>
      <w:r w:rsidR="004532AC">
        <w:rPr>
          <w:rFonts w:ascii="Roboto" w:hAnsi="Roboto"/>
          <w:sz w:val="22"/>
          <w:szCs w:val="22"/>
          <w:lang w:val="en-US"/>
        </w:rPr>
        <w:t>twice the</w:t>
      </w:r>
      <w:r w:rsidRPr="000A552B">
        <w:rPr>
          <w:rFonts w:ascii="Roboto" w:hAnsi="Roboto"/>
          <w:sz w:val="22"/>
          <w:szCs w:val="22"/>
          <w:lang w:val="en-US"/>
        </w:rPr>
        <w:t xml:space="preserve"> HCM-related mortality rate </w:t>
      </w:r>
      <w:r w:rsidR="00E963D9" w:rsidRPr="000A552B">
        <w:rPr>
          <w:rFonts w:ascii="Roboto" w:hAnsi="Roboto"/>
          <w:sz w:val="22"/>
          <w:szCs w:val="22"/>
          <w:lang w:val="en-US"/>
        </w:rPr>
        <w:t xml:space="preserve">of </w:t>
      </w:r>
      <w:r w:rsidRPr="000A552B">
        <w:rPr>
          <w:rFonts w:ascii="Roboto" w:hAnsi="Roboto"/>
          <w:sz w:val="22"/>
          <w:szCs w:val="22"/>
          <w:lang w:val="en-US"/>
        </w:rPr>
        <w:t>non-</w:t>
      </w:r>
      <w:proofErr w:type="spellStart"/>
      <w:r w:rsidRPr="000A552B">
        <w:rPr>
          <w:rFonts w:ascii="Roboto" w:hAnsi="Roboto"/>
          <w:sz w:val="22"/>
          <w:szCs w:val="22"/>
          <w:lang w:val="en-US"/>
        </w:rPr>
        <w:t>sarcomeric</w:t>
      </w:r>
      <w:proofErr w:type="spellEnd"/>
      <w:r w:rsidRPr="000A552B">
        <w:rPr>
          <w:rFonts w:ascii="Roboto" w:hAnsi="Roboto"/>
          <w:sz w:val="22"/>
          <w:szCs w:val="22"/>
          <w:lang w:val="en-US"/>
        </w:rPr>
        <w:t xml:space="preserve"> HCM</w:t>
      </w:r>
      <w:r w:rsidR="000A552B">
        <w:rPr>
          <w:rFonts w:ascii="Roboto" w:hAnsi="Roboto"/>
          <w:sz w:val="22"/>
          <w:szCs w:val="22"/>
          <w:lang w:val="en-US"/>
        </w:rPr>
        <w:t xml:space="preserve">. HCM-related mortality </w:t>
      </w:r>
      <w:r w:rsidR="000A552B" w:rsidRPr="00B7409A">
        <w:rPr>
          <w:rFonts w:ascii="Roboto" w:hAnsi="Roboto"/>
          <w:sz w:val="22"/>
          <w:szCs w:val="22"/>
          <w:lang w:val="en-US"/>
        </w:rPr>
        <w:t>diverged from age 45</w:t>
      </w:r>
      <w:r w:rsidR="00344AA0" w:rsidRPr="00B7409A">
        <w:rPr>
          <w:rFonts w:ascii="Roboto" w:hAnsi="Roboto"/>
          <w:sz w:val="22"/>
          <w:szCs w:val="22"/>
          <w:lang w:val="en-US"/>
        </w:rPr>
        <w:t xml:space="preserve"> onward</w:t>
      </w:r>
      <w:r w:rsidR="000A552B" w:rsidRPr="00B7409A">
        <w:rPr>
          <w:rFonts w:ascii="Roboto" w:hAnsi="Roboto"/>
          <w:sz w:val="22"/>
          <w:szCs w:val="22"/>
          <w:lang w:val="en-US"/>
        </w:rPr>
        <w:t>, and a</w:t>
      </w:r>
      <w:ins w:id="150" w:author="Christoffer Vissing" w:date="2025-06-12T15:08:00Z" w16du:dateUtc="2025-06-12T13:08:00Z">
        <w:r w:rsidR="00441797">
          <w:rPr>
            <w:rFonts w:ascii="Roboto" w:hAnsi="Roboto"/>
            <w:sz w:val="22"/>
            <w:szCs w:val="22"/>
            <w:lang w:val="en-US"/>
          </w:rPr>
          <w:t xml:space="preserve"> </w:t>
        </w:r>
      </w:ins>
      <w:del w:id="151" w:author="Christoffer Vissing" w:date="2025-06-12T15:08:00Z" w16du:dateUtc="2025-06-12T13:08:00Z">
        <w:r w:rsidR="000A552B" w:rsidRPr="00B7409A" w:rsidDel="00441797">
          <w:rPr>
            <w:rFonts w:ascii="Roboto" w:hAnsi="Roboto"/>
            <w:sz w:val="22"/>
            <w:szCs w:val="22"/>
            <w:lang w:val="en-US"/>
          </w:rPr>
          <w:delText xml:space="preserve"> four-</w:delText>
        </w:r>
      </w:del>
      <w:ins w:id="152" w:author="Christoffer Vissing" w:date="2025-06-12T15:08:00Z" w16du:dateUtc="2025-06-12T13:08:00Z">
        <w:r w:rsidR="00441797">
          <w:rPr>
            <w:rFonts w:ascii="Roboto" w:hAnsi="Roboto"/>
            <w:sz w:val="22"/>
            <w:szCs w:val="22"/>
            <w:lang w:val="en-US"/>
          </w:rPr>
          <w:t>three-</w:t>
        </w:r>
      </w:ins>
      <w:r w:rsidR="000A552B" w:rsidRPr="00B7409A">
        <w:rPr>
          <w:rFonts w:ascii="Roboto" w:hAnsi="Roboto"/>
          <w:sz w:val="22"/>
          <w:szCs w:val="22"/>
          <w:lang w:val="en-US"/>
        </w:rPr>
        <w:t>fold excess mortality was found between ages 46–55</w:t>
      </w:r>
      <w:r w:rsidR="000F6E5D" w:rsidRPr="00DF613E">
        <w:rPr>
          <w:rFonts w:ascii="Roboto" w:hAnsi="Roboto"/>
          <w:sz w:val="22"/>
          <w:szCs w:val="22"/>
          <w:lang w:val="en-US"/>
        </w:rPr>
        <w:t>.</w:t>
      </w:r>
      <w:r w:rsidR="0055147E" w:rsidRPr="0055147E">
        <w:t xml:space="preserve"> </w:t>
      </w:r>
      <w:r w:rsidR="0055147E">
        <w:t>T</w:t>
      </w:r>
      <w:r w:rsidR="0055147E" w:rsidRPr="0055147E">
        <w:rPr>
          <w:rFonts w:ascii="Roboto" w:hAnsi="Roboto"/>
          <w:sz w:val="22"/>
          <w:szCs w:val="22"/>
          <w:lang w:val="en-US"/>
        </w:rPr>
        <w:t>he crude difference in mean lifespan</w:t>
      </w:r>
      <w:ins w:id="153" w:author="Christoffer Vissing" w:date="2025-06-12T15:10:00Z" w16du:dateUtc="2025-06-12T13:10:00Z">
        <w:r w:rsidR="00441797">
          <w:rPr>
            <w:rFonts w:ascii="Roboto" w:hAnsi="Roboto"/>
            <w:sz w:val="22"/>
            <w:szCs w:val="22"/>
            <w:lang w:val="en-US"/>
          </w:rPr>
          <w:t xml:space="preserve"> o</w:t>
        </w:r>
      </w:ins>
      <w:ins w:id="154" w:author="Christoffer Vissing" w:date="2025-06-12T15:11:00Z" w16du:dateUtc="2025-06-12T13:11:00Z">
        <w:r w:rsidR="00441797">
          <w:rPr>
            <w:rFonts w:ascii="Roboto" w:hAnsi="Roboto"/>
            <w:sz w:val="22"/>
            <w:szCs w:val="22"/>
            <w:lang w:val="en-US"/>
          </w:rPr>
          <w:t>f decedents</w:t>
        </w:r>
      </w:ins>
      <w:r w:rsidR="0055147E" w:rsidRPr="0055147E">
        <w:rPr>
          <w:rFonts w:ascii="Roboto" w:hAnsi="Roboto"/>
          <w:sz w:val="22"/>
          <w:szCs w:val="22"/>
          <w:lang w:val="en-US"/>
        </w:rPr>
        <w:t xml:space="preserve"> between the groups was 7.8 years. In </w:t>
      </w:r>
      <w:ins w:id="155" w:author="Christoffer Vissing" w:date="2025-06-12T15:11:00Z" w16du:dateUtc="2025-06-12T13:11:00Z">
        <w:r w:rsidR="00441797">
          <w:rPr>
            <w:rFonts w:ascii="Roboto" w:hAnsi="Roboto"/>
            <w:sz w:val="22"/>
            <w:szCs w:val="22"/>
            <w:lang w:val="en-US"/>
          </w:rPr>
          <w:t xml:space="preserve">model-based </w:t>
        </w:r>
      </w:ins>
      <w:r w:rsidR="0055147E" w:rsidRPr="0055147E">
        <w:rPr>
          <w:rFonts w:ascii="Roboto" w:hAnsi="Roboto"/>
          <w:sz w:val="22"/>
          <w:szCs w:val="22"/>
          <w:lang w:val="en-US"/>
        </w:rPr>
        <w:t xml:space="preserve">age-specific survival analysis </w:t>
      </w:r>
      <w:r w:rsidR="00B7409A">
        <w:rPr>
          <w:rFonts w:ascii="Roboto" w:hAnsi="Roboto"/>
          <w:sz w:val="22"/>
          <w:szCs w:val="22"/>
          <w:lang w:val="en-US"/>
        </w:rPr>
        <w:t>accounting for censoring, delayed study entry and correcting for survivor effects</w:t>
      </w:r>
      <w:r w:rsidR="0055147E" w:rsidRPr="0055147E">
        <w:rPr>
          <w:rFonts w:ascii="Roboto" w:hAnsi="Roboto"/>
          <w:sz w:val="22"/>
          <w:szCs w:val="22"/>
          <w:lang w:val="en-US"/>
        </w:rPr>
        <w:t xml:space="preserve">, patients with </w:t>
      </w:r>
      <w:proofErr w:type="spellStart"/>
      <w:r w:rsidR="0055147E" w:rsidRPr="0055147E">
        <w:rPr>
          <w:rFonts w:ascii="Roboto" w:hAnsi="Roboto"/>
          <w:sz w:val="22"/>
          <w:szCs w:val="22"/>
          <w:lang w:val="en-US"/>
        </w:rPr>
        <w:t>sarcomeric</w:t>
      </w:r>
      <w:proofErr w:type="spellEnd"/>
      <w:r w:rsidR="0055147E" w:rsidRPr="0055147E">
        <w:rPr>
          <w:rFonts w:ascii="Roboto" w:hAnsi="Roboto"/>
          <w:sz w:val="22"/>
          <w:szCs w:val="22"/>
          <w:lang w:val="en-US"/>
        </w:rPr>
        <w:t xml:space="preserve"> HCM had a 3.5-year shorter restricted mean survival time between ages 44 and 85. This quantifies the </w:t>
      </w:r>
      <w:del w:id="156" w:author="Christoffer Vissing" w:date="2025-06-12T15:11:00Z" w16du:dateUtc="2025-06-12T13:11:00Z">
        <w:r w:rsidR="0055147E" w:rsidRPr="0055147E" w:rsidDel="00441797">
          <w:rPr>
            <w:rFonts w:ascii="Roboto" w:hAnsi="Roboto"/>
            <w:sz w:val="22"/>
            <w:szCs w:val="22"/>
            <w:lang w:val="en-US"/>
          </w:rPr>
          <w:delText xml:space="preserve">cumulative </w:delText>
        </w:r>
      </w:del>
      <w:ins w:id="157" w:author="Christoffer Vissing" w:date="2025-06-12T15:11:00Z" w16du:dateUtc="2025-06-12T13:11:00Z">
        <w:r w:rsidR="00441797">
          <w:rPr>
            <w:rFonts w:ascii="Roboto" w:hAnsi="Roboto"/>
            <w:sz w:val="22"/>
            <w:szCs w:val="22"/>
            <w:lang w:val="en-US"/>
          </w:rPr>
          <w:t>average</w:t>
        </w:r>
      </w:ins>
      <w:ins w:id="158" w:author="Christoffer Vissing" w:date="2025-06-12T15:12:00Z" w16du:dateUtc="2025-06-12T13:12:00Z">
        <w:r w:rsidR="00441797">
          <w:rPr>
            <w:rFonts w:ascii="Roboto" w:hAnsi="Roboto"/>
            <w:sz w:val="22"/>
            <w:szCs w:val="22"/>
            <w:lang w:val="en-US"/>
          </w:rPr>
          <w:t xml:space="preserve"> number </w:t>
        </w:r>
      </w:ins>
      <w:del w:id="159" w:author="Christoffer Vissing" w:date="2025-06-12T15:12:00Z" w16du:dateUtc="2025-06-12T13:12:00Z">
        <w:r w:rsidR="0055147E" w:rsidRPr="0055147E" w:rsidDel="00441797">
          <w:rPr>
            <w:rFonts w:ascii="Roboto" w:hAnsi="Roboto"/>
            <w:sz w:val="22"/>
            <w:szCs w:val="22"/>
            <w:lang w:val="en-US"/>
          </w:rPr>
          <w:delText xml:space="preserve">loss </w:delText>
        </w:r>
      </w:del>
      <w:r w:rsidR="0055147E" w:rsidRPr="0055147E">
        <w:rPr>
          <w:rFonts w:ascii="Roboto" w:hAnsi="Roboto"/>
          <w:sz w:val="22"/>
          <w:szCs w:val="22"/>
          <w:lang w:val="en-US"/>
        </w:rPr>
        <w:t>of life-years</w:t>
      </w:r>
      <w:ins w:id="160" w:author="Christoffer Vissing" w:date="2025-06-12T15:12:00Z" w16du:dateUtc="2025-06-12T13:12:00Z">
        <w:r w:rsidR="00441797">
          <w:rPr>
            <w:rFonts w:ascii="Roboto" w:hAnsi="Roboto"/>
            <w:sz w:val="22"/>
            <w:szCs w:val="22"/>
            <w:lang w:val="en-US"/>
          </w:rPr>
          <w:t xml:space="preserve"> lost</w:t>
        </w:r>
      </w:ins>
      <w:r w:rsidR="0055147E" w:rsidRPr="0055147E">
        <w:rPr>
          <w:rFonts w:ascii="Roboto" w:hAnsi="Roboto"/>
          <w:sz w:val="22"/>
          <w:szCs w:val="22"/>
          <w:lang w:val="en-US"/>
        </w:rPr>
        <w:t xml:space="preserve"> attributable to </w:t>
      </w:r>
      <w:proofErr w:type="spellStart"/>
      <w:r w:rsidR="0055147E" w:rsidRPr="0055147E">
        <w:rPr>
          <w:rFonts w:ascii="Roboto" w:hAnsi="Roboto"/>
          <w:sz w:val="22"/>
          <w:szCs w:val="22"/>
          <w:lang w:val="en-US"/>
        </w:rPr>
        <w:t>sarcomeric</w:t>
      </w:r>
      <w:proofErr w:type="spellEnd"/>
      <w:r w:rsidR="0055147E" w:rsidRPr="0055147E">
        <w:rPr>
          <w:rFonts w:ascii="Roboto" w:hAnsi="Roboto"/>
          <w:sz w:val="22"/>
          <w:szCs w:val="22"/>
          <w:lang w:val="en-US"/>
        </w:rPr>
        <w:t xml:space="preserve"> disease within a clinically relevant age window.</w:t>
      </w:r>
      <w:r w:rsidR="006D62AB">
        <w:rPr>
          <w:rFonts w:ascii="Roboto" w:hAnsi="Roboto"/>
          <w:sz w:val="22"/>
          <w:szCs w:val="22"/>
          <w:lang w:val="en-US"/>
        </w:rPr>
        <w:t xml:space="preserve"> </w:t>
      </w:r>
    </w:p>
    <w:p w14:paraId="3537E5F9" w14:textId="78A62755" w:rsidR="002045AA" w:rsidRDefault="006D62AB" w:rsidP="0055147E">
      <w:pPr>
        <w:spacing w:line="480" w:lineRule="auto"/>
        <w:rPr>
          <w:rFonts w:ascii="Roboto" w:hAnsi="Roboto"/>
          <w:sz w:val="22"/>
          <w:szCs w:val="22"/>
          <w:lang w:val="en-US"/>
        </w:rPr>
      </w:pPr>
      <w:r>
        <w:rPr>
          <w:rFonts w:ascii="Roboto" w:hAnsi="Roboto"/>
          <w:sz w:val="22"/>
          <w:szCs w:val="22"/>
          <w:lang w:val="en-US"/>
        </w:rPr>
        <w:t xml:space="preserve">Previous studies have identified </w:t>
      </w:r>
      <w:proofErr w:type="spellStart"/>
      <w:r>
        <w:rPr>
          <w:rFonts w:ascii="Roboto" w:hAnsi="Roboto"/>
          <w:sz w:val="22"/>
          <w:szCs w:val="22"/>
          <w:lang w:val="en-US"/>
        </w:rPr>
        <w:t>sarcomeric</w:t>
      </w:r>
      <w:proofErr w:type="spellEnd"/>
      <w:r>
        <w:rPr>
          <w:rFonts w:ascii="Roboto" w:hAnsi="Roboto"/>
          <w:sz w:val="22"/>
          <w:szCs w:val="22"/>
          <w:lang w:val="en-US"/>
        </w:rPr>
        <w:t xml:space="preserve"> HCM to associate with higher all-cause mortality rates</w:t>
      </w:r>
      <w:r w:rsidR="000A552B">
        <w:rPr>
          <w:rFonts w:ascii="Roboto" w:hAnsi="Roboto"/>
          <w:sz w:val="22"/>
          <w:szCs w:val="22"/>
          <w:lang w:val="en-US"/>
        </w:rPr>
        <w:t xml:space="preserve">, but </w:t>
      </w:r>
      <w:r w:rsidR="004532AC">
        <w:rPr>
          <w:rFonts w:ascii="Roboto" w:hAnsi="Roboto"/>
          <w:sz w:val="22"/>
          <w:szCs w:val="22"/>
          <w:lang w:val="en-US"/>
        </w:rPr>
        <w:t>did not examine</w:t>
      </w:r>
      <w:r w:rsidR="000A552B">
        <w:rPr>
          <w:rFonts w:ascii="Roboto" w:hAnsi="Roboto"/>
          <w:sz w:val="22"/>
          <w:szCs w:val="22"/>
          <w:lang w:val="en-US"/>
        </w:rPr>
        <w:t xml:space="preserve"> the age-specific incidence</w:t>
      </w:r>
      <w:r w:rsidR="007C273C">
        <w:rPr>
          <w:rFonts w:ascii="Roboto" w:hAnsi="Roboto"/>
          <w:sz w:val="22"/>
          <w:szCs w:val="22"/>
          <w:lang w:val="en-US"/>
        </w:rPr>
        <w:t>s</w:t>
      </w:r>
      <w:r w:rsidR="000A552B">
        <w:rPr>
          <w:rFonts w:ascii="Roboto" w:hAnsi="Roboto"/>
          <w:sz w:val="22"/>
          <w:szCs w:val="22"/>
          <w:lang w:val="en-US"/>
        </w:rPr>
        <w:t xml:space="preserve"> of death or causes of death</w:t>
      </w:r>
      <w:r w:rsidR="007C273C">
        <w:rPr>
          <w:rFonts w:ascii="Roboto" w:hAnsi="Roboto"/>
          <w:sz w:val="22"/>
          <w:szCs w:val="22"/>
          <w:lang w:val="en-US"/>
        </w:rPr>
        <w:t xml:space="preserve"> and were vulnerable to immortal-time bias – </w:t>
      </w:r>
      <w:r w:rsidR="00344AA0">
        <w:rPr>
          <w:rFonts w:ascii="Roboto" w:hAnsi="Roboto"/>
          <w:sz w:val="22"/>
          <w:szCs w:val="22"/>
          <w:lang w:val="en-US"/>
        </w:rPr>
        <w:t>namely, counting survival time before di</w:t>
      </w:r>
      <w:r w:rsidR="007C273C">
        <w:rPr>
          <w:rFonts w:ascii="Roboto" w:hAnsi="Roboto"/>
          <w:sz w:val="22"/>
          <w:szCs w:val="22"/>
          <w:lang w:val="en-US"/>
        </w:rPr>
        <w:t>agnosis of HCM</w:t>
      </w:r>
      <w:r w:rsidR="00344AA0">
        <w:rPr>
          <w:rFonts w:ascii="Roboto" w:hAnsi="Roboto"/>
          <w:sz w:val="22"/>
          <w:szCs w:val="22"/>
          <w:lang w:val="en-US"/>
        </w:rPr>
        <w:t xml:space="preserve"> as exposure time</w:t>
      </w:r>
      <w:r w:rsidR="007F07C1">
        <w:rPr>
          <w:rFonts w:ascii="Roboto" w:hAnsi="Roboto"/>
          <w:sz w:val="22"/>
          <w:szCs w:val="22"/>
          <w:lang w:val="en-US"/>
        </w:rPr>
        <w:t xml:space="preserve"> – leading to inflated effect estimates</w:t>
      </w:r>
      <w:r w:rsidR="00A2067F">
        <w:rPr>
          <w:rFonts w:ascii="Roboto" w:hAnsi="Roboto"/>
          <w:sz w:val="22"/>
          <w:szCs w:val="22"/>
          <w:lang w:val="en-US"/>
        </w:rPr>
        <w:t>.</w:t>
      </w:r>
      <w:r w:rsidR="005D332F">
        <w:rPr>
          <w:rFonts w:ascii="Roboto" w:hAnsi="Roboto"/>
          <w:sz w:val="22"/>
          <w:szCs w:val="22"/>
          <w:lang w:val="en-US"/>
        </w:rPr>
        <w:fldChar w:fldCharType="begin"/>
      </w:r>
      <w:r w:rsidR="000F1D08">
        <w:rPr>
          <w:rFonts w:ascii="Roboto" w:hAnsi="Roboto"/>
          <w:sz w:val="22"/>
          <w:szCs w:val="22"/>
          <w:lang w:val="en-US"/>
        </w:rPr>
        <w:instrText xml:space="preserve"> ADDIN ZOTERO_ITEM CSL_CITATION {"citationID":"xgSEClSQ","properties":{"formattedCitation":"\\super 4,6\\nosupersub{}","plainCitation":"4,6","noteIndex":0},"citationItems":[{"id":73,"uris":["http://zotero.org/users/2403727/items/SMQZC67W"],"itemData":{"id":73,"type":"article-journal","abstract":"Background:A better understanding of the factors that contribute to heterogeneous outcomes and lifetime disease burden in hypertrophic cardiomyopathy (HCM) is critically needed to improve patient management and outcomes. The SHaRe registry (Sarcomeric Human Cardiomyopathy Registry) was established to provide the scale of data required to address these issues, aggregating longitudinal data sets curated by 8 international HCM specialty centers.Methods:Data on 4591 patients with HCM (2763 genotyped) followed up for a mean of 5.4±6.9 years (24 791 patient-years; median, 2.9 years; interquartile range, 0.3–7.9 years) were analyzed for cardiac arrest, cardiac transplantation, appropriate implantable cardioverter-defibrillator therapy, all-cause death, atrial fibrillation, stroke, New York Heart Association functional class III/IV symptoms (all making up the overall composite end point), and left ventricular ejection fraction &lt;35%. Outcomes were analyzed individually and as composite end points.Results:Median age at diagnosis was 45.8 (interquartile range, 30.9–58.1) years, and 37% of patients were female. Age at diagnosis and sarcomere mutation status were predictive of outcomes. Patients &lt;40 years old at diagnosis had a 77% (95% CI, 72–80) cumulative incidence of the overall composite outcome by 60 years of age compared with 32% (95% CI, 29–36) by 70 years of age for patients diagnosed at &gt;60 years old. Young patients with HCM (age, 20–29 years) had 4-fold higher mortality than the general US population at a similar age. Patients with pathogenic/likely pathogenic sarcomere mutations had a 2-fold greater risk for adverse outcomes compared with patients without mutations; sarcomere variants of uncertain significance were associated with intermediate risk. Heart failure and atrial fibrillation were the most prevalent adverse events, although typically not emerging for several years after diagnosis. Ventricular arrhythmias occurred in 32% (95% CI, 23–40) of patients &lt;40 years of age at diagnosis but in 1% (95% CI, 1–2) of those &gt;60 years old at diagnosis.Conclusions:The cumulative burden of HCM is substantial and dominated by heart failure and atrial fibrillation occurring many years after diagnosis. Young age at diagnosis and the presence of a sarcomere mutation are powerful predictors of adverse outcomes. These findings highlight the need for close surveillance throughout life and the need to develop disease-modifying therapies.","container-title":"Circulation","DOI":"10.1161/CIRCULATIONAHA.117.033200","issue":"14","journalAbbreviation":"Circulation","note":"publisher: American Heart Association","page":"1387-1398","source":"ahajournals.org (Atypon)","title":"Genotype and Lifetime Burden of Disease in Hypertrophic Cardiomyopathy","volume":"138","author":[{"literal":"Ho Carolyn Y."},{"literal":"Day Sharlene M."},{"literal":"Ashley Euan A."},{"literal":"Michels Michelle"},{"literal":"Pereira Alexandre C."},{"literal":"Jacoby Daniel"},{"literal":"Cirino Allison L."},{"literal":"Fox Jonathan C."},{"literal":"Lakdawala Neal K."},{"literal":"Ware James S."},{"literal":"Caleshu Colleen A."},{"literal":"Helms Adam S."},{"literal":"Colan Steven D."},{"literal":"Girolami Francesca"},{"literal":"Cecchi Franco"},{"literal":"Seidman Christine E."},{"literal":"Sajeev Gautam"},{"literal":"Signorovitch James"},{"literal":"Green Eric M."},{"literal":"Olivotto Iacopo"},{"literal":"null null"}],"issued":{"date-parts":[["2018",10,2]]}}},{"id":4339,"uris":["http://zotero.org/users/2403727/items/FB9GCWK6"],"itemData":{"id":4339,"type":"article-journal","abstract":"BACKGROUND:\n\nHypertrophic cardiomyopathy (HCM) is an important cause of sudden cardiac death associated with heterogeneous phenotypes, but there is no systematic framework for classifying morphology or assessing associated risks. Here, we quantitatively survey genotype-phenotype associations in HCM to derive a data-driven taxonomy of disease expression.\n\nMETHODS:\n\nWe enrolled 436 patients with HCM (median age, 60 years; 28.8% women) with clinical, genetic, and imaging data. An independent cohort of 60 patients with HCM from Singapore (median age, 59 years; 11% women) and a reference population from the UK Biobank (n=16 691; mean age, 55 years; 52.5% women) were also recruited. We used machine learning to analyze the 3-dimensional structure of the left ventricle from cardiac magnetic resonance imaging and build a tree-based classification of HCM phenotypes. Genotype and mortality risk distributions were projected on the tree.\n\nRESULTS:\n\nCarriers of pathogenic or likely pathogenic variants for HCM had lower left ventricular mass, but greater basal septal hypertrophy, with reduced life span (mean follow-up, 9.9 years) compared with genotype negative individuals (hazard ratio, 2.66 [95% CI, 1.42–4.96]; P&lt;0.002). Four main phenotypic branches were identified using unsupervised learning of 3-dimensional shape: (1) nonsarcomeric hypertrophy with coexisting hypertension; (2) diffuse and basal asymmetrical hypertrophy associated with outflow tract obstruction; (3) isolated basal hypertrophy; and (4) milder nonobstructive hypertrophy enriched for familial sarcomeric HCM (odds ratio for pathogenic or likely pathogenic variants, 2.18 [95% CI, 1.93–2.28]; P=0.0001). Polygenic risk for HCM was also associated with different patterns and degrees of disease expression. The model was generalizable to an independent cohort (trustworthiness, M1: 0.86–0.88).\n\nCONCLUSIONS:\n\nWe report a data-driven taxonomy of HCM for identifying groups of patients with similar morphology while preserving a continuum of disease severity, genetic risk, and outcomes. This approach will be of value in understanding the causes and consequences of disease diversity.","container-title":"Circulation: Genomic and Precision Medicine","DOI":"10.1161/CIRCGEN.123.004200","issue":"0","note":"publisher: American Heart Association","page":"e004200","source":"ahajournals.org (Atypon)","title":"Genotype-Phenotype Taxonomy of Hypertrophic Cardiomyopathy","volume":"0","author":[{"family":"Curran","given":"Lara"},{"family":"Marvao","given":"Antonio","non-dropping-particle":"de"},{"family":"Inglese","given":"Paolo"},{"family":"McGurk","given":"Kathryn A."},{"family":"Schiratti","given":"Pierre-Raphaël"},{"family":"Clement","given":"Adam"},{"family":"Zheng","given":"Sean L."},{"family":"Li","given":"Surui"},{"family":"Pua","given":"Chee Jian"},{"family":"Shah","given":"Mit"},{"family":"Jafari","given":"Mina"},{"family":"Theotokis","given":"Pantazis"},{"family":"Buchan","given":"Rachel J."},{"family":"Jurgens","given":"Sean J."},{"family":"Raphael","given":"Claire E."},{"family":"Baksi","given":"Arun John"},{"family":"Pantazis","given":"Antonis"},{"family":"Halliday","given":"Brian P."},{"family":"Pennell","given":"Dudley J."},{"family":"Bai","given":"Wenjia"},{"family":"Chin","given":"Calvin W.L."},{"family":"Tadros","given":"Rafik"},{"family":"Bezzina","given":"Connie R."},{"family":"Watkins","given":"Hugh"},{"family":"Cook","given":"Stuart A."},{"family":"Prasad","given":"Sanjay K."},{"family":"Ware","given":"James S."},{"family":"O’Regan","given":"Declan P."}]}}],"schema":"https://github.com/citation-style-language/schema/raw/master/csl-citation.json"} </w:instrText>
      </w:r>
      <w:r w:rsidR="005D332F">
        <w:rPr>
          <w:rFonts w:ascii="Roboto" w:hAnsi="Roboto"/>
          <w:sz w:val="22"/>
          <w:szCs w:val="22"/>
          <w:lang w:val="en-US"/>
        </w:rPr>
        <w:fldChar w:fldCharType="separate"/>
      </w:r>
      <w:r w:rsidR="000F1D08" w:rsidRPr="001A1E98">
        <w:rPr>
          <w:rFonts w:ascii="Roboto" w:hAnsi="Roboto"/>
          <w:sz w:val="22"/>
          <w:vertAlign w:val="superscript"/>
          <w:lang w:val="en-US"/>
        </w:rPr>
        <w:t>4,6</w:t>
      </w:r>
      <w:r w:rsidR="005D332F">
        <w:rPr>
          <w:rFonts w:ascii="Roboto" w:hAnsi="Roboto"/>
          <w:sz w:val="22"/>
          <w:szCs w:val="22"/>
          <w:lang w:val="en-US"/>
        </w:rPr>
        <w:fldChar w:fldCharType="end"/>
      </w:r>
      <w:r w:rsidR="00EB19D3">
        <w:rPr>
          <w:rFonts w:ascii="Roboto" w:hAnsi="Roboto"/>
          <w:sz w:val="22"/>
          <w:szCs w:val="22"/>
          <w:lang w:val="en-US"/>
        </w:rPr>
        <w:t xml:space="preserve">We minimized </w:t>
      </w:r>
      <w:r w:rsidR="004532AC">
        <w:rPr>
          <w:rFonts w:ascii="Roboto" w:hAnsi="Roboto"/>
          <w:sz w:val="22"/>
          <w:szCs w:val="22"/>
          <w:lang w:val="en-US"/>
        </w:rPr>
        <w:t>these limitations</w:t>
      </w:r>
      <w:r w:rsidR="00EB19D3">
        <w:rPr>
          <w:rFonts w:ascii="Roboto" w:hAnsi="Roboto"/>
          <w:sz w:val="22"/>
          <w:szCs w:val="22"/>
          <w:lang w:val="en-US"/>
        </w:rPr>
        <w:t xml:space="preserve"> by </w:t>
      </w:r>
      <w:r w:rsidR="00344AA0">
        <w:rPr>
          <w:rFonts w:ascii="Roboto" w:hAnsi="Roboto"/>
          <w:sz w:val="22"/>
          <w:szCs w:val="22"/>
          <w:lang w:val="en-US"/>
        </w:rPr>
        <w:t xml:space="preserve">using age as time-scale and </w:t>
      </w:r>
      <w:r w:rsidR="00EB19D3">
        <w:rPr>
          <w:rFonts w:ascii="Roboto" w:hAnsi="Roboto"/>
          <w:sz w:val="22"/>
          <w:szCs w:val="22"/>
          <w:lang w:val="en-US"/>
        </w:rPr>
        <w:t xml:space="preserve">performing left-truncation at the first </w:t>
      </w:r>
      <w:proofErr w:type="spellStart"/>
      <w:r w:rsidR="00EB19D3">
        <w:rPr>
          <w:rFonts w:ascii="Roboto" w:hAnsi="Roboto"/>
          <w:sz w:val="22"/>
          <w:szCs w:val="22"/>
          <w:lang w:val="en-US"/>
        </w:rPr>
        <w:t>SHaRe</w:t>
      </w:r>
      <w:proofErr w:type="spellEnd"/>
      <w:r w:rsidR="00EB19D3">
        <w:rPr>
          <w:rFonts w:ascii="Roboto" w:hAnsi="Roboto"/>
          <w:sz w:val="22"/>
          <w:szCs w:val="22"/>
          <w:lang w:val="en-US"/>
        </w:rPr>
        <w:t xml:space="preserve"> visit, allowing us to </w:t>
      </w:r>
      <w:r w:rsidR="004532AC">
        <w:rPr>
          <w:rFonts w:ascii="Roboto" w:hAnsi="Roboto"/>
          <w:sz w:val="22"/>
          <w:szCs w:val="22"/>
          <w:lang w:val="en-US"/>
        </w:rPr>
        <w:t xml:space="preserve">better </w:t>
      </w:r>
      <w:r w:rsidR="00EB19D3">
        <w:rPr>
          <w:rFonts w:ascii="Roboto" w:hAnsi="Roboto"/>
          <w:sz w:val="22"/>
          <w:szCs w:val="22"/>
          <w:lang w:val="en-US"/>
        </w:rPr>
        <w:t>isolate biologically driven excess</w:t>
      </w:r>
      <w:r w:rsidR="00344AA0">
        <w:rPr>
          <w:rFonts w:ascii="Roboto" w:hAnsi="Roboto"/>
          <w:sz w:val="22"/>
          <w:szCs w:val="22"/>
          <w:lang w:val="en-US"/>
        </w:rPr>
        <w:t xml:space="preserve"> mortality</w:t>
      </w:r>
      <w:r w:rsidR="00EB19D3">
        <w:rPr>
          <w:rFonts w:ascii="Roboto" w:hAnsi="Roboto"/>
          <w:sz w:val="22"/>
          <w:szCs w:val="22"/>
          <w:lang w:val="en-US"/>
        </w:rPr>
        <w:t xml:space="preserve"> risk</w:t>
      </w:r>
      <w:r w:rsidR="0065030C">
        <w:rPr>
          <w:rFonts w:ascii="Roboto" w:hAnsi="Roboto"/>
          <w:sz w:val="22"/>
          <w:szCs w:val="22"/>
          <w:lang w:val="en-US"/>
        </w:rPr>
        <w:t>.</w:t>
      </w:r>
      <w:r w:rsidR="005D332F">
        <w:rPr>
          <w:rFonts w:ascii="Roboto" w:hAnsi="Roboto"/>
          <w:sz w:val="22"/>
          <w:szCs w:val="22"/>
          <w:lang w:val="en-US"/>
        </w:rPr>
        <w:t xml:space="preserve"> </w:t>
      </w:r>
    </w:p>
    <w:p w14:paraId="6DDFDC0D" w14:textId="3DE902A5" w:rsidR="004E12E1" w:rsidRPr="00DF613E" w:rsidRDefault="004E12E1" w:rsidP="000F6E5D">
      <w:pPr>
        <w:spacing w:line="480" w:lineRule="auto"/>
        <w:rPr>
          <w:rFonts w:ascii="Roboto" w:hAnsi="Roboto"/>
          <w:sz w:val="22"/>
          <w:szCs w:val="22"/>
          <w:lang w:val="en-US"/>
        </w:rPr>
      </w:pPr>
    </w:p>
    <w:p w14:paraId="3C7E6423" w14:textId="5D6AADD5" w:rsidR="00DB6D77" w:rsidRPr="00DF613E" w:rsidRDefault="00F6627E" w:rsidP="001D711A">
      <w:pPr>
        <w:spacing w:line="480" w:lineRule="auto"/>
        <w:rPr>
          <w:rFonts w:ascii="Roboto" w:hAnsi="Roboto"/>
          <w:b/>
          <w:bCs/>
          <w:sz w:val="22"/>
          <w:szCs w:val="22"/>
          <w:lang w:val="en-US"/>
        </w:rPr>
      </w:pPr>
      <w:r w:rsidRPr="00DF613E">
        <w:rPr>
          <w:rFonts w:ascii="Roboto" w:hAnsi="Roboto"/>
          <w:b/>
          <w:bCs/>
          <w:sz w:val="22"/>
          <w:szCs w:val="22"/>
          <w:lang w:val="en-US"/>
        </w:rPr>
        <w:t>Clinical I</w:t>
      </w:r>
      <w:r w:rsidR="00DB6D77" w:rsidRPr="00DF613E">
        <w:rPr>
          <w:rFonts w:ascii="Roboto" w:hAnsi="Roboto"/>
          <w:b/>
          <w:bCs/>
          <w:sz w:val="22"/>
          <w:szCs w:val="22"/>
          <w:lang w:val="en-US"/>
        </w:rPr>
        <w:t>mplications</w:t>
      </w:r>
    </w:p>
    <w:p w14:paraId="14B94E4B" w14:textId="12B775B1" w:rsidR="004C739D" w:rsidRDefault="00A2067F" w:rsidP="00F6627E">
      <w:pPr>
        <w:spacing w:line="480" w:lineRule="auto"/>
        <w:rPr>
          <w:rFonts w:ascii="Roboto" w:hAnsi="Roboto"/>
          <w:sz w:val="22"/>
          <w:szCs w:val="22"/>
          <w:lang w:val="en-US"/>
        </w:rPr>
      </w:pPr>
      <w:r>
        <w:rPr>
          <w:rFonts w:ascii="Roboto" w:hAnsi="Roboto"/>
          <w:sz w:val="22"/>
          <w:szCs w:val="22"/>
          <w:lang w:val="en-US"/>
        </w:rPr>
        <w:t>F</w:t>
      </w:r>
      <w:r w:rsidR="006A4628" w:rsidRPr="00DF613E">
        <w:rPr>
          <w:rFonts w:ascii="Roboto" w:hAnsi="Roboto"/>
          <w:sz w:val="22"/>
          <w:szCs w:val="22"/>
          <w:lang w:val="en-US"/>
        </w:rPr>
        <w:t xml:space="preserve">indings from this study have implications for clinical practice and future research in HCM. Non-sarcomeric HCM was characterized by a higher burden of </w:t>
      </w:r>
      <w:r w:rsidR="00CC498B">
        <w:rPr>
          <w:rFonts w:ascii="Roboto" w:hAnsi="Roboto"/>
          <w:sz w:val="22"/>
          <w:szCs w:val="22"/>
          <w:lang w:val="en-US"/>
        </w:rPr>
        <w:t>obesity, hypertension,</w:t>
      </w:r>
      <w:r w:rsidR="006A4628" w:rsidRPr="00DF613E">
        <w:rPr>
          <w:rFonts w:ascii="Roboto" w:hAnsi="Roboto"/>
          <w:sz w:val="22"/>
          <w:szCs w:val="22"/>
          <w:lang w:val="en-US"/>
        </w:rPr>
        <w:t xml:space="preserve"> and LV obstruction</w:t>
      </w:r>
      <w:r w:rsidR="00CC498B">
        <w:rPr>
          <w:rFonts w:ascii="Roboto" w:hAnsi="Roboto"/>
          <w:sz w:val="22"/>
          <w:szCs w:val="22"/>
          <w:lang w:val="en-US"/>
        </w:rPr>
        <w:t xml:space="preserve"> but less severe consequences of disease than patients with sarcomeric HCM</w:t>
      </w:r>
      <w:r w:rsidR="00682C9F" w:rsidRPr="00DF613E">
        <w:rPr>
          <w:rFonts w:ascii="Roboto" w:hAnsi="Roboto"/>
          <w:sz w:val="22"/>
          <w:szCs w:val="22"/>
          <w:lang w:val="en-US"/>
        </w:rPr>
        <w:t>. We hypothesize that hypertension and obesity</w:t>
      </w:r>
      <w:r w:rsidR="003B3617">
        <w:rPr>
          <w:rFonts w:ascii="Roboto" w:hAnsi="Roboto"/>
          <w:sz w:val="22"/>
          <w:szCs w:val="22"/>
          <w:lang w:val="en-US"/>
        </w:rPr>
        <w:t>, in conjunction with polygenic risk alleles,</w:t>
      </w:r>
      <w:r w:rsidR="00682C9F" w:rsidRPr="00DF613E">
        <w:rPr>
          <w:rFonts w:ascii="Roboto" w:hAnsi="Roboto"/>
          <w:sz w:val="22"/>
          <w:szCs w:val="22"/>
          <w:lang w:val="en-US"/>
        </w:rPr>
        <w:t xml:space="preserve"> may be in </w:t>
      </w:r>
      <w:r w:rsidR="00746483">
        <w:rPr>
          <w:rFonts w:ascii="Roboto" w:hAnsi="Roboto"/>
          <w:sz w:val="22"/>
          <w:szCs w:val="22"/>
          <w:lang w:val="en-US"/>
        </w:rPr>
        <w:t>the</w:t>
      </w:r>
      <w:r w:rsidR="00D42B8E" w:rsidRPr="00DF613E">
        <w:rPr>
          <w:rFonts w:ascii="Roboto" w:hAnsi="Roboto"/>
          <w:sz w:val="22"/>
          <w:szCs w:val="22"/>
          <w:lang w:val="en-US"/>
        </w:rPr>
        <w:t xml:space="preserve"> </w:t>
      </w:r>
      <w:r w:rsidR="00682C9F" w:rsidRPr="00DF613E">
        <w:rPr>
          <w:rFonts w:ascii="Roboto" w:hAnsi="Roboto"/>
          <w:sz w:val="22"/>
          <w:szCs w:val="22"/>
          <w:lang w:val="en-US"/>
        </w:rPr>
        <w:t>causal pathway for developing non-sarcomeric HCM</w:t>
      </w:r>
      <w:r w:rsidR="00CC498B">
        <w:rPr>
          <w:rFonts w:ascii="Roboto" w:hAnsi="Roboto"/>
          <w:sz w:val="22"/>
          <w:szCs w:val="22"/>
          <w:lang w:val="en-US"/>
        </w:rPr>
        <w:t>, reinforcing the importance of</w:t>
      </w:r>
      <w:r w:rsidR="006A4628" w:rsidRPr="00DF613E">
        <w:rPr>
          <w:rFonts w:ascii="Roboto" w:hAnsi="Roboto"/>
          <w:sz w:val="22"/>
          <w:szCs w:val="22"/>
          <w:lang w:val="en-US"/>
        </w:rPr>
        <w:t xml:space="preserve"> </w:t>
      </w:r>
      <w:r w:rsidR="00080A63" w:rsidRPr="00DF613E">
        <w:rPr>
          <w:rFonts w:ascii="Roboto" w:hAnsi="Roboto"/>
          <w:sz w:val="22"/>
          <w:szCs w:val="22"/>
          <w:lang w:val="en-US"/>
        </w:rPr>
        <w:t xml:space="preserve">aggressive </w:t>
      </w:r>
      <w:r w:rsidR="00CC498B">
        <w:rPr>
          <w:rFonts w:ascii="Roboto" w:hAnsi="Roboto"/>
          <w:sz w:val="22"/>
          <w:szCs w:val="22"/>
          <w:lang w:val="en-US"/>
        </w:rPr>
        <w:t xml:space="preserve">risk factor </w:t>
      </w:r>
      <w:r w:rsidR="00746483">
        <w:rPr>
          <w:rFonts w:ascii="Roboto" w:hAnsi="Roboto"/>
          <w:sz w:val="22"/>
          <w:szCs w:val="22"/>
          <w:lang w:val="en-US"/>
        </w:rPr>
        <w:t>management for potential benefit on disease modification</w:t>
      </w:r>
      <w:r w:rsidR="006A4628" w:rsidRPr="00DF613E">
        <w:rPr>
          <w:rFonts w:ascii="Roboto" w:hAnsi="Roboto"/>
          <w:sz w:val="22"/>
          <w:szCs w:val="22"/>
          <w:lang w:val="en-US"/>
        </w:rPr>
        <w:t xml:space="preserve">. On the other hand, </w:t>
      </w:r>
      <w:r w:rsidR="00DB6D77" w:rsidRPr="00DF613E">
        <w:rPr>
          <w:rFonts w:ascii="Roboto" w:hAnsi="Roboto"/>
          <w:sz w:val="22"/>
          <w:szCs w:val="22"/>
          <w:lang w:val="en-US"/>
        </w:rPr>
        <w:t xml:space="preserve">patients with sarcomeric HCM </w:t>
      </w:r>
      <w:r w:rsidR="00CC498B">
        <w:rPr>
          <w:rFonts w:ascii="Roboto" w:hAnsi="Roboto"/>
          <w:sz w:val="22"/>
          <w:szCs w:val="22"/>
          <w:lang w:val="en-US"/>
        </w:rPr>
        <w:t xml:space="preserve">appeared to be more susceptible to adverse outcomes </w:t>
      </w:r>
      <w:r w:rsidR="00D42B8E">
        <w:rPr>
          <w:rFonts w:ascii="Roboto" w:hAnsi="Roboto"/>
          <w:sz w:val="22"/>
          <w:szCs w:val="22"/>
          <w:lang w:val="en-US"/>
        </w:rPr>
        <w:t xml:space="preserve">related </w:t>
      </w:r>
      <w:r w:rsidR="002624A5">
        <w:rPr>
          <w:rFonts w:ascii="Roboto" w:hAnsi="Roboto"/>
          <w:sz w:val="22"/>
          <w:szCs w:val="22"/>
          <w:lang w:val="en-US"/>
        </w:rPr>
        <w:t xml:space="preserve">to </w:t>
      </w:r>
      <w:r w:rsidR="00CC498B">
        <w:rPr>
          <w:rFonts w:ascii="Roboto" w:hAnsi="Roboto"/>
          <w:sz w:val="22"/>
          <w:szCs w:val="22"/>
          <w:lang w:val="en-US"/>
        </w:rPr>
        <w:t>HCM</w:t>
      </w:r>
      <w:r w:rsidR="00AB54BC">
        <w:rPr>
          <w:rFonts w:ascii="Roboto" w:hAnsi="Roboto"/>
          <w:sz w:val="22"/>
          <w:szCs w:val="22"/>
          <w:lang w:val="en-US"/>
        </w:rPr>
        <w:t xml:space="preserve"> (i.e. </w:t>
      </w:r>
      <w:r w:rsidR="00CC498B">
        <w:rPr>
          <w:rFonts w:ascii="Roboto" w:hAnsi="Roboto"/>
          <w:sz w:val="22"/>
          <w:szCs w:val="22"/>
          <w:lang w:val="en-US"/>
        </w:rPr>
        <w:t>advanced heart failure,</w:t>
      </w:r>
      <w:r w:rsidR="00D04DBA" w:rsidRPr="00DF613E">
        <w:rPr>
          <w:rFonts w:ascii="Roboto" w:hAnsi="Roboto"/>
          <w:sz w:val="22"/>
          <w:szCs w:val="22"/>
          <w:lang w:val="en-US"/>
        </w:rPr>
        <w:t xml:space="preserve"> </w:t>
      </w:r>
      <w:r w:rsidR="00EC3708">
        <w:rPr>
          <w:rFonts w:ascii="Roboto" w:hAnsi="Roboto"/>
          <w:sz w:val="22"/>
          <w:szCs w:val="22"/>
          <w:lang w:val="en-US"/>
        </w:rPr>
        <w:t xml:space="preserve">atrial and ventricular </w:t>
      </w:r>
      <w:r w:rsidR="00D04DBA" w:rsidRPr="00DF613E">
        <w:rPr>
          <w:rFonts w:ascii="Roboto" w:hAnsi="Roboto"/>
          <w:sz w:val="22"/>
          <w:szCs w:val="22"/>
          <w:lang w:val="en-US"/>
        </w:rPr>
        <w:t>arrhythmias</w:t>
      </w:r>
      <w:r w:rsidR="00CC498B">
        <w:rPr>
          <w:rFonts w:ascii="Roboto" w:hAnsi="Roboto"/>
          <w:sz w:val="22"/>
          <w:szCs w:val="22"/>
          <w:lang w:val="en-US"/>
        </w:rPr>
        <w:t xml:space="preserve">, </w:t>
      </w:r>
      <w:r w:rsidR="00CC498B" w:rsidRPr="00DF613E">
        <w:rPr>
          <w:rFonts w:ascii="Roboto" w:hAnsi="Roboto"/>
          <w:sz w:val="22"/>
          <w:szCs w:val="22"/>
          <w:lang w:val="en-US"/>
        </w:rPr>
        <w:t xml:space="preserve">HCM-related </w:t>
      </w:r>
      <w:r w:rsidR="00AB54BC">
        <w:rPr>
          <w:rFonts w:ascii="Roboto" w:hAnsi="Roboto"/>
          <w:sz w:val="22"/>
          <w:szCs w:val="22"/>
          <w:lang w:val="en-US"/>
        </w:rPr>
        <w:t xml:space="preserve">mortality) independent of </w:t>
      </w:r>
      <w:r w:rsidR="00746483">
        <w:rPr>
          <w:rFonts w:ascii="Roboto" w:hAnsi="Roboto"/>
          <w:sz w:val="22"/>
          <w:szCs w:val="22"/>
          <w:lang w:val="en-US"/>
        </w:rPr>
        <w:t>comorbidities</w:t>
      </w:r>
      <w:r w:rsidR="00D04DBA" w:rsidRPr="00DF613E">
        <w:rPr>
          <w:rFonts w:ascii="Roboto" w:hAnsi="Roboto"/>
          <w:sz w:val="22"/>
          <w:szCs w:val="22"/>
          <w:lang w:val="en-US"/>
        </w:rPr>
        <w:t>.</w:t>
      </w:r>
      <w:r w:rsidR="002624A5">
        <w:rPr>
          <w:rFonts w:ascii="Roboto" w:hAnsi="Roboto"/>
          <w:sz w:val="22"/>
          <w:szCs w:val="22"/>
          <w:lang w:val="en-US"/>
        </w:rPr>
        <w:t xml:space="preserve"> </w:t>
      </w:r>
      <w:r w:rsidR="00746483">
        <w:rPr>
          <w:rFonts w:ascii="Roboto" w:hAnsi="Roboto"/>
          <w:sz w:val="22"/>
          <w:szCs w:val="22"/>
          <w:lang w:val="en-US"/>
        </w:rPr>
        <w:t xml:space="preserve">Although risk factor management remains essential for best care, these findings suggest that sarcomeric HCM may be driven more intrinsically by the underlying genetic variant. </w:t>
      </w:r>
      <w:r w:rsidR="00682C9F" w:rsidRPr="00DF613E">
        <w:rPr>
          <w:rFonts w:ascii="Roboto" w:hAnsi="Roboto"/>
          <w:sz w:val="22"/>
          <w:szCs w:val="22"/>
          <w:lang w:val="en-US"/>
        </w:rPr>
        <w:t>Atrial fibrillation was more prevalent</w:t>
      </w:r>
      <w:r w:rsidR="004C739D">
        <w:rPr>
          <w:rFonts w:ascii="Roboto" w:hAnsi="Roboto"/>
          <w:sz w:val="22"/>
          <w:szCs w:val="22"/>
          <w:lang w:val="en-US"/>
        </w:rPr>
        <w:t>, earlier in onset,</w:t>
      </w:r>
      <w:r w:rsidR="00682C9F" w:rsidRPr="00DF613E">
        <w:rPr>
          <w:rFonts w:ascii="Roboto" w:hAnsi="Roboto"/>
          <w:sz w:val="22"/>
          <w:szCs w:val="22"/>
          <w:lang w:val="en-US"/>
        </w:rPr>
        <w:t xml:space="preserve"> and more consequential</w:t>
      </w:r>
      <w:r w:rsidR="002624A5">
        <w:rPr>
          <w:rFonts w:ascii="Roboto" w:hAnsi="Roboto"/>
          <w:sz w:val="22"/>
          <w:szCs w:val="22"/>
          <w:lang w:val="en-US"/>
        </w:rPr>
        <w:t xml:space="preserve"> in sarcomeric HCM</w:t>
      </w:r>
      <w:r w:rsidR="00682C9F" w:rsidRPr="00DF613E">
        <w:rPr>
          <w:rFonts w:ascii="Roboto" w:hAnsi="Roboto"/>
          <w:sz w:val="22"/>
          <w:szCs w:val="22"/>
          <w:lang w:val="en-US"/>
        </w:rPr>
        <w:t>.</w:t>
      </w:r>
      <w:r w:rsidR="00D0466C">
        <w:rPr>
          <w:rFonts w:ascii="Roboto" w:hAnsi="Roboto"/>
          <w:sz w:val="22"/>
          <w:szCs w:val="22"/>
          <w:lang w:val="en-US"/>
        </w:rPr>
        <w:t xml:space="preserve"> Whether AF represents a marker of worsening </w:t>
      </w:r>
      <w:proofErr w:type="gramStart"/>
      <w:r w:rsidR="00D0466C">
        <w:rPr>
          <w:rFonts w:ascii="Roboto" w:hAnsi="Roboto"/>
          <w:sz w:val="22"/>
          <w:szCs w:val="22"/>
          <w:lang w:val="en-US"/>
        </w:rPr>
        <w:t>disease, or</w:t>
      </w:r>
      <w:proofErr w:type="gramEnd"/>
      <w:r w:rsidR="00D0466C">
        <w:rPr>
          <w:rFonts w:ascii="Roboto" w:hAnsi="Roboto"/>
          <w:sz w:val="22"/>
          <w:szCs w:val="22"/>
          <w:lang w:val="en-US"/>
        </w:rPr>
        <w:t xml:space="preserve"> contributes directly to worse outcome</w:t>
      </w:r>
      <w:r w:rsidR="00D42B8E">
        <w:rPr>
          <w:rFonts w:ascii="Roboto" w:hAnsi="Roboto"/>
          <w:sz w:val="22"/>
          <w:szCs w:val="22"/>
          <w:lang w:val="en-US"/>
        </w:rPr>
        <w:t>s</w:t>
      </w:r>
      <w:r w:rsidR="006B67A4">
        <w:rPr>
          <w:rFonts w:ascii="Roboto" w:hAnsi="Roboto"/>
          <w:sz w:val="22"/>
          <w:szCs w:val="22"/>
          <w:lang w:val="en-US"/>
        </w:rPr>
        <w:t xml:space="preserve"> is an important avenue of further research.</w:t>
      </w:r>
      <w:r w:rsidR="00CC498B">
        <w:rPr>
          <w:rFonts w:ascii="Roboto" w:hAnsi="Roboto"/>
          <w:sz w:val="22"/>
          <w:szCs w:val="22"/>
          <w:lang w:val="en-US"/>
        </w:rPr>
        <w:t xml:space="preserve"> Sudden cardiac death risk was</w:t>
      </w:r>
      <w:r w:rsidR="00D42B8E">
        <w:rPr>
          <w:rFonts w:ascii="Roboto" w:hAnsi="Roboto"/>
          <w:sz w:val="22"/>
          <w:szCs w:val="22"/>
          <w:lang w:val="en-US"/>
        </w:rPr>
        <w:t xml:space="preserve"> also</w:t>
      </w:r>
      <w:r w:rsidR="00CC498B">
        <w:rPr>
          <w:rFonts w:ascii="Roboto" w:hAnsi="Roboto"/>
          <w:sz w:val="22"/>
          <w:szCs w:val="22"/>
          <w:lang w:val="en-US"/>
        </w:rPr>
        <w:t xml:space="preserve"> higher </w:t>
      </w:r>
      <w:r w:rsidR="00D42B8E">
        <w:rPr>
          <w:rFonts w:ascii="Roboto" w:hAnsi="Roboto"/>
          <w:sz w:val="22"/>
          <w:szCs w:val="22"/>
          <w:lang w:val="en-US"/>
        </w:rPr>
        <w:t xml:space="preserve">in sarcomeric HCM </w:t>
      </w:r>
      <w:r w:rsidR="00CC498B">
        <w:rPr>
          <w:rFonts w:ascii="Roboto" w:hAnsi="Roboto"/>
          <w:sz w:val="22"/>
          <w:szCs w:val="22"/>
          <w:lang w:val="en-US"/>
        </w:rPr>
        <w:t xml:space="preserve">and persisted to </w:t>
      </w:r>
      <w:r w:rsidR="00D42B8E">
        <w:rPr>
          <w:rFonts w:ascii="Roboto" w:hAnsi="Roboto"/>
          <w:sz w:val="22"/>
          <w:szCs w:val="22"/>
          <w:lang w:val="en-US"/>
        </w:rPr>
        <w:t xml:space="preserve">older </w:t>
      </w:r>
      <w:r w:rsidR="00CC498B">
        <w:rPr>
          <w:rFonts w:ascii="Roboto" w:hAnsi="Roboto"/>
          <w:sz w:val="22"/>
          <w:szCs w:val="22"/>
          <w:lang w:val="en-US"/>
        </w:rPr>
        <w:t>age</w:t>
      </w:r>
      <w:r w:rsidR="00D42B8E">
        <w:rPr>
          <w:rFonts w:ascii="Roboto" w:hAnsi="Roboto"/>
          <w:sz w:val="22"/>
          <w:szCs w:val="22"/>
          <w:lang w:val="en-US"/>
        </w:rPr>
        <w:t>s</w:t>
      </w:r>
      <w:r w:rsidR="00CC498B">
        <w:rPr>
          <w:rFonts w:ascii="Roboto" w:hAnsi="Roboto"/>
          <w:sz w:val="22"/>
          <w:szCs w:val="22"/>
          <w:lang w:val="en-US"/>
        </w:rPr>
        <w:t>.</w:t>
      </w:r>
      <w:r w:rsidR="00682C9F" w:rsidRPr="00DF613E">
        <w:rPr>
          <w:rFonts w:ascii="Roboto" w:hAnsi="Roboto"/>
          <w:sz w:val="22"/>
          <w:szCs w:val="22"/>
          <w:lang w:val="en-US"/>
        </w:rPr>
        <w:t xml:space="preserve"> As such, p</w:t>
      </w:r>
      <w:r w:rsidR="00F6627E" w:rsidRPr="00DF613E">
        <w:rPr>
          <w:rFonts w:ascii="Roboto" w:hAnsi="Roboto"/>
          <w:sz w:val="22"/>
          <w:szCs w:val="22"/>
          <w:lang w:val="en-US"/>
        </w:rPr>
        <w:t xml:space="preserve">atients with sarcomeric HCM, may </w:t>
      </w:r>
      <w:r w:rsidR="00AE7D20" w:rsidRPr="00DF613E">
        <w:rPr>
          <w:rFonts w:ascii="Roboto" w:hAnsi="Roboto"/>
          <w:sz w:val="22"/>
          <w:szCs w:val="22"/>
          <w:lang w:val="en-US"/>
        </w:rPr>
        <w:t xml:space="preserve">benefit from </w:t>
      </w:r>
      <w:r w:rsidR="00F6627E" w:rsidRPr="00DF613E">
        <w:rPr>
          <w:rFonts w:ascii="Roboto" w:hAnsi="Roboto"/>
          <w:sz w:val="22"/>
          <w:szCs w:val="22"/>
          <w:lang w:val="en-US"/>
        </w:rPr>
        <w:t xml:space="preserve">more intensive surveillance </w:t>
      </w:r>
      <w:r w:rsidR="00CC498B">
        <w:rPr>
          <w:rFonts w:ascii="Roboto" w:hAnsi="Roboto"/>
          <w:sz w:val="22"/>
          <w:szCs w:val="22"/>
          <w:lang w:val="en-US"/>
        </w:rPr>
        <w:t xml:space="preserve">and management </w:t>
      </w:r>
      <w:r w:rsidR="00F6627E" w:rsidRPr="00DF613E">
        <w:rPr>
          <w:rFonts w:ascii="Roboto" w:hAnsi="Roboto"/>
          <w:sz w:val="22"/>
          <w:szCs w:val="22"/>
          <w:lang w:val="en-US"/>
        </w:rPr>
        <w:t xml:space="preserve">of </w:t>
      </w:r>
      <w:r w:rsidR="00F55054" w:rsidRPr="00DF613E">
        <w:rPr>
          <w:rFonts w:ascii="Roboto" w:hAnsi="Roboto"/>
          <w:sz w:val="22"/>
          <w:szCs w:val="22"/>
          <w:lang w:val="en-US"/>
        </w:rPr>
        <w:t xml:space="preserve">ventricular and atrial </w:t>
      </w:r>
      <w:r w:rsidR="00F6627E" w:rsidRPr="00DF613E">
        <w:rPr>
          <w:rFonts w:ascii="Roboto" w:hAnsi="Roboto"/>
          <w:sz w:val="22"/>
          <w:szCs w:val="22"/>
          <w:lang w:val="en-US"/>
        </w:rPr>
        <w:t xml:space="preserve">arrhythmias and LV </w:t>
      </w:r>
      <w:r w:rsidR="00CC498B">
        <w:rPr>
          <w:rFonts w:ascii="Roboto" w:hAnsi="Roboto"/>
          <w:sz w:val="22"/>
          <w:szCs w:val="22"/>
          <w:lang w:val="en-US"/>
        </w:rPr>
        <w:t xml:space="preserve">systolic </w:t>
      </w:r>
      <w:r w:rsidR="00F6627E" w:rsidRPr="00DF613E">
        <w:rPr>
          <w:rFonts w:ascii="Roboto" w:hAnsi="Roboto"/>
          <w:sz w:val="22"/>
          <w:szCs w:val="22"/>
          <w:lang w:val="en-US"/>
        </w:rPr>
        <w:t>dysfunction.</w:t>
      </w:r>
      <w:r w:rsidR="00F6627E">
        <w:rPr>
          <w:rFonts w:ascii="Roboto" w:hAnsi="Roboto"/>
          <w:sz w:val="22"/>
          <w:szCs w:val="22"/>
        </w:rPr>
        <w:fldChar w:fldCharType="begin"/>
      </w:r>
      <w:r w:rsidR="000F1D08">
        <w:rPr>
          <w:rFonts w:ascii="Roboto" w:hAnsi="Roboto"/>
          <w:sz w:val="22"/>
          <w:szCs w:val="22"/>
          <w:lang w:val="en-US"/>
        </w:rPr>
        <w:instrText xml:space="preserve"> ADDIN ZOTERO_ITEM CSL_CITATION {"citationID":"RCiglCdP","properties":{"formattedCitation":"\\super 19\\uc0\\u8211{}21\\nosupersub{}","plainCitation":"19–21","noteIndex":0},"citationItems":[{"id":151,"uris":["http://zotero.org/users/2403727/items/LJ6M6HMN"],"itemData":{"id":151,"type":"article-journal","abstract":"BACKGROUND: The term \"end stage\" has been used to describe hypertrophic cardiomyopathy (HCM) with left ventricular systolic dysfunction (LVSD), defined as occurring when left ventricular ejection fraction is &lt;50%. The prognosis of HCM-LVSD has reportedly been poor, but because of its relative rarity, the natural history remains incompletely characterized.\nMETHODS: Data from 11 high-volume HCM specialty centers making up the international SHaRe Registry (Sarcomeric Human Cardiomyopathy Registry) were used to describe the natural history of patients with HCM-LVSD. Cox proportional hazards models were used to identify predictors of prognosis and incident development.\nRESULTS: From a cohort of 6793 patients with HCM, 553 (8%) met the criteria for HCM-LVSD. Overall, 75% of patients with HCM-LVSD experienced clinically relevant events, and 35% met the composite outcome (all-cause death [n=128], cardiac transplantation [n=55], or left ventricular assist device implantation [n=9]). After recognition of HCM-LVSD, the median time to composite outcome was 8.4 years. However, there was substantial individual variation in natural history. Significant predictors of the composite outcome included the presence of multiple pathogenic/likely pathogenic sarcomeric variants (hazard ratio [HR], 5.6 [95% CI, 2.3-13.5]), atrial fibrillation (HR, 2.6 [95% CI, 1.7-3.5]), and left ventricular ejection fraction &lt;35% (HR, 2.0 [95% CI, 1.3-2.8]). The incidence of new HCM-LVSD was ≈7.5% over 15 years. Significant predictors of developing incident HCM-LVSD included greater left ventricular cavity size (HR, 1.1 [95% CI, 1.0-1.3] and wall thickness (HR, 1.3 [95% CI, 1.1-1.4]), left ventricular ejection fraction of 50% to 60% (HR, 1.8 [95% CI, 1.2, 2.8]-2.8 [95% CI, 1.8-4.2]) at baseline evaluation, the presence of late gadolinium enhancement on cardiac magnetic resonance imaging (HR, 2.3 [95% CI, 1.0-4.9]), and the presence of a pathogenic/likely pathogenic sarcomeric variant, particularly in thin filament genes (HR, 1.5 [95% CI, 1.0-2.1] and 2.5 [95% CI, 1.2-5.1], respectively).\nCONCLUSIONS: HCM-LVSD affects ≈8% of patients with HCM. Although the natural history of HCM-LVSD was variable, 75% of patients experienced adverse events, including 35% experiencing a death equivalent an estimated median time of 8.4 years after developing systolic dysfunction. In addition to clinical features, genetic substrate appears to play a role in both prognosis (multiple sarcomeric variants) and the risk for incident development of HCM-LVSD (thin filament variants).","container-title":"Circulation","DOI":"10.1161/CIRCULATIONAHA.119.044366","ISSN":"1524-4539","issue":"17","journalAbbreviation":"Circulation","language":"eng","note":"PMID: 32228044\nPMCID: PMC7182243","page":"1371-1383","source":"PubMed","title":"Hypertrophic Cardiomyopathy With Left Ventricular Systolic Dysfunction: Insights From the SHaRe Registry","title-short":"Hypertrophic Cardiomyopathy With Left Ventricular Systolic Dysfunction","volume":"141","author":[{"family":"Marstrand","given":"Peter"},{"family":"Han","given":"Larry"},{"family":"Day","given":"Sharlene M."},{"family":"Olivotto","given":"Iacopo"},{"family":"Ashley","given":"Euan A."},{"family":"Michels","given":"Michelle"},{"family":"Pereira","given":"Alexandre C."},{"family":"Wittekind","given":"Samuel G."},{"family":"Helms","given":"Adam"},{"family":"Saberi","given":"Sara"},{"family":"Jacoby","given":"Daniel"},{"family":"Ware","given":"James S."},{"family":"Colan","given":"Steven D."},{"family":"Semsarian","given":"Christopher"},{"family":"Ingles","given":"Jodie"},{"family":"Lakdawala","given":"Neal K."},{"family":"Ho","given":"Carolyn Y."},{"literal":"SHaRe Investigators"}],"issued":{"date-parts":[["2020",4,28]]}}},{"id":4257,"uris":["http://zotero.org/users/2403727/items/F6URGLUB"],"itemData":{"id":4257,"type":"article-journal","abstract":"BACKGROUND: The development of left ventricular systolic dysfunction (LVSD) in hypertrophic cardiomyopathy (HCM) is rare but serious and associated with poor outcomes in adults. Little is known about the prevalence, predictors, and prognosis of LVSD in patients diagnosed with HCM as children.\nMETHODS: Data from patients with HCM in the international, multicenter SHaRe Registry (Sarcomeric Human Cardiomyopathy) were analyzed. LVSD was defined as left ventricular ejection fraction &lt;50% on echocardiographic reports. Prognosis was assessed by a composite of death, cardiac transplantation, and left ventricular assist device implantation. Predictors of developing incident LVSD and subsequent prognosis with LVSD were assessed using Cox proportional hazards models.\nRESULTS: We studied 1010 patients diagnosed with HCM during childhood (&lt;18 years of age) and compared them with 6741 patients with HCM diagnosed as adults. In the pediatric HCM cohort, median age at HCM diagnosis was 12.7 years (interquartile range, 8.0-15.3), and 393 (36%) patients were female. At initial SHaRe Registry site evaluation, 56 (5.5%) patients with childhood-diagnosed HCM had prevalent LVSD, and 92 (9.1%) developed incident LVSD during a median follow-up of 5.5 years. Overall LVSD prevalence was 14.7% compared with 8.7% in patients with adult-diagnosed HCM. Median age at incident LVSD was 32.6 years (interquartile range, 21.3-41.6) for the pediatric cohort and 57.2 years (interquartile range, 47.3-66.5) for the adult cohort. Predictors of developing incident LVSD in childhood-diagnosed HCM included age &lt;12 years at HCM diagnosis (hazard ratio [HR], 1.72 [CI, 1.13-2.62), male sex (HR, 3.1 [CI, 1.88-5.2), carrying a pathogenic sarcomere variant (HR, 2.19 [CI, 1.08-4.4]), previous septal reduction therapy (HR, 2.34 [CI, 1.42-3.9]), and lower initial left ventricular ejection fraction (HR, 1.53 [CI, 1.38-1.69] per 5% decrease). Forty percent of patients with LVSD and HCM diagnosed during childhood met the composite outcome, with higher rates in female participants (HR, 2.60 [CI, 1.41-4.78]) and patients with a left ventricular ejection fraction &lt;35% (HR, 3.76 [2.16-6.52]).\nCONCLUSIONS: Patients with childhood-diagnosed HCM have a significantly higher lifetime risk of developing LVSD, and LVSD emerges earlier than for patients with adult-diagnosed HCM. Regardless of age at diagnosis with HCM or LVSD, the prognosis with LVSD is poor, warranting careful surveillance for LVSD, especially as children with HCM transition to adult care.","container-title":"Circulation","DOI":"10.1161/CIRCULATIONAHA.122.062517","ISSN":"1524-4539","journalAbbreviation":"Circulation","language":"eng","note":"PMID: 37226762","source":"PubMed","title":"Left Ventricular Systolic Dysfunction in Patients Diagnosed With Hypertrophic Cardiomyopathy During Childhood: Insights From the SHaRe Registry (Sarcomeric Human Cardiomyopathy)","title-short":"Left Ventricular Systolic Dysfunction in Patients Diagnosed With Hypertrophic Cardiomyopathy During Childhood","author":[{"family":"Alaiwi","given":"Sarah Abou"},{"family":"Roston","given":"Thomas M."},{"family":"Marstrand","given":"Peter"},{"family":"Claggett","given":"Brian Lee"},{"family":"Parikh","given":"Victoria N."},{"family":"Helms","given":"Adam S."},{"family":"Ingles","given":"Jodie"},{"family":"Lampert","given":"Rachel"},{"family":"Lakdawala","given":"Neal K."},{"family":"Michels","given":"Michelle"},{"family":"Owens","given":"Anjali T."},{"family":"Rossano","given":"Joseph W."},{"family":"Saberi","given":"Sara"},{"family":"Abrams","given":"Dominic J."},{"family":"Ashley","given":"Euan A."},{"family":"Semsarian","given":"Christopher"},{"family":"Stendahl","given":"John C."},{"family":"Ware","given":"James S."},{"family":"Miller","given":"Erin"},{"family":"Ryan","given":"Thomas D."},{"family":"Russell","given":"Mark W."},{"family":"Day","given":"Sharlene M."},{"family":"Olivotto","given":"Iacopo"},{"family":"Vissing","given":"Christoffer R."},{"family":"Ho","given":"Carolyn Y."}],"issued":{"date-parts":[["2023",5,25]]}}},{"id":3586,"uris":["http://zotero.org/users/2403727/items/ZEISMN6H"],"itemData":{"id":3586,"type":"article-journal","abstract":"BACKGROUND: Atrial fibrillation (AF) is a common sequela of hypertrophic cardiomyopathy (HCM), but evidence on its prevalence, risk factors, and effect on mortality is sparse. We sought to evaluate the prevalence of AF, identify clinical and echocardiographic correlates, and assess its effect on mortality in a large high-risk HCM population.\nMETHODS AND RESULTS: We identified HCM patients who underwent evaluation at our institution from 1975 to 2012. AF was defined by known history (either chronic or paroxysmal), electrocardiogram, or Holter monitoring at index visit. We examined clinical and echocardiographic variables in association with AF. The effect of AF on overall and cause-specific mortality was evaluated with multivariate Cox proportional hazards models. Of 3673 patients with HCM, 650 (18%) had AF. Patients with AF were older and more symptomatic (P&lt;0.001). AF was less common among patients with obstructive HCM phenotype and was associated with larger left atria, higher E/e' ratios, and worse cardiopulmonary exercise tolerance (all P values&lt;0.001). During median (interquartile range) follow-up of 4.1 (0.2 to 10) years, 1069 (29%) patients died. Patients with AF had worse survival compared to those without AF (P&lt;0.001). In multivariate analysis adjusted for established risk factors of mortality in HCM, the hazard ratio (95% confidence interval) for the effect of AF on overall mortality was 1.48 (1.27 to 1.71). AF did not have an effect on sudden or nonsudden cardiac death.\nCONCLUSIONS: In this large referral HCM population, approximately 1 in 5 patients had AF. AF was a strong predictor of mortality, even after adjustment for established risk factors.","container-title":"Journal of the American Heart Association","DOI":"10.1161/JAHA.114.001002","ISSN":"2047-9980","issue":"3","journalAbbreviation":"J Am Heart Assoc","language":"eng","note":"PMID: 24965028\nPMCID: PMC4309084","page":"e001002","source":"PubMed","title":"Atrial fibrillation in hypertrophic cardiomyopathy: prevalence, clinical correlations, and mortality in a large high-risk population","title-short":"Atrial fibrillation in hypertrophic cardiomyopathy","volume":"3","author":[{"family":"Siontis","given":"Konstantinos C."},{"family":"Geske","given":"Jeffrey B."},{"family":"Ong","given":"Kevin"},{"family":"Nishimura","given":"Rick A."},{"family":"Ommen","given":"Steve R."},{"family":"Gersh","given":"Bernard J."}],"issued":{"date-parts":[["2014",6,25]]}}}],"schema":"https://github.com/citation-style-language/schema/raw/master/csl-citation.json"} </w:instrText>
      </w:r>
      <w:r w:rsidR="00F6627E">
        <w:rPr>
          <w:rFonts w:ascii="Roboto" w:hAnsi="Roboto"/>
          <w:sz w:val="22"/>
          <w:szCs w:val="22"/>
        </w:rPr>
        <w:fldChar w:fldCharType="separate"/>
      </w:r>
      <w:r w:rsidR="000F1D08" w:rsidRPr="001A1E98">
        <w:rPr>
          <w:rFonts w:ascii="Roboto" w:hAnsi="Roboto"/>
          <w:sz w:val="22"/>
          <w:vertAlign w:val="superscript"/>
          <w:lang w:val="en-US"/>
        </w:rPr>
        <w:t>19–21</w:t>
      </w:r>
      <w:r w:rsidR="00F6627E">
        <w:rPr>
          <w:rFonts w:ascii="Roboto" w:hAnsi="Roboto"/>
          <w:sz w:val="22"/>
          <w:szCs w:val="22"/>
        </w:rPr>
        <w:fldChar w:fldCharType="end"/>
      </w:r>
      <w:r w:rsidR="00F6627E" w:rsidRPr="00DF613E">
        <w:rPr>
          <w:rFonts w:ascii="Roboto" w:hAnsi="Roboto"/>
          <w:sz w:val="22"/>
          <w:szCs w:val="22"/>
          <w:lang w:val="en-US"/>
        </w:rPr>
        <w:t xml:space="preserve"> </w:t>
      </w:r>
    </w:p>
    <w:p w14:paraId="0C9A26A6" w14:textId="0BAF4C22" w:rsidR="00F6627E" w:rsidRPr="00DF613E" w:rsidRDefault="00D04DBA" w:rsidP="00F6627E">
      <w:pPr>
        <w:spacing w:line="480" w:lineRule="auto"/>
        <w:rPr>
          <w:rFonts w:ascii="Roboto" w:hAnsi="Roboto"/>
          <w:sz w:val="22"/>
          <w:szCs w:val="22"/>
          <w:lang w:val="en-US"/>
        </w:rPr>
      </w:pPr>
      <w:r w:rsidRPr="00DF613E">
        <w:rPr>
          <w:rFonts w:ascii="Roboto" w:hAnsi="Roboto"/>
          <w:sz w:val="22"/>
          <w:szCs w:val="22"/>
          <w:lang w:val="en-US"/>
        </w:rPr>
        <w:t xml:space="preserve">Current risk stratification algorithms </w:t>
      </w:r>
      <w:r w:rsidR="00AE7D20" w:rsidRPr="00DF613E">
        <w:rPr>
          <w:rFonts w:ascii="Roboto" w:hAnsi="Roboto"/>
          <w:sz w:val="22"/>
          <w:szCs w:val="22"/>
          <w:lang w:val="en-US"/>
        </w:rPr>
        <w:t>for</w:t>
      </w:r>
      <w:r w:rsidRPr="00DF613E">
        <w:rPr>
          <w:rFonts w:ascii="Roboto" w:hAnsi="Roboto"/>
          <w:sz w:val="22"/>
          <w:szCs w:val="22"/>
          <w:lang w:val="en-US"/>
        </w:rPr>
        <w:t xml:space="preserve"> sudden cardiac death in HCM</w:t>
      </w:r>
      <w:r w:rsidR="00AE7D20" w:rsidRPr="00DF613E">
        <w:rPr>
          <w:rFonts w:ascii="Roboto" w:hAnsi="Roboto"/>
          <w:sz w:val="22"/>
          <w:szCs w:val="22"/>
          <w:lang w:val="en-US"/>
        </w:rPr>
        <w:t xml:space="preserve"> do</w:t>
      </w:r>
      <w:r w:rsidRPr="00DF613E">
        <w:rPr>
          <w:rFonts w:ascii="Roboto" w:hAnsi="Roboto"/>
          <w:sz w:val="22"/>
          <w:szCs w:val="22"/>
          <w:lang w:val="en-US"/>
        </w:rPr>
        <w:t xml:space="preserve"> not </w:t>
      </w:r>
      <w:r w:rsidR="00CC498B">
        <w:rPr>
          <w:rFonts w:ascii="Roboto" w:hAnsi="Roboto"/>
          <w:sz w:val="22"/>
          <w:szCs w:val="22"/>
          <w:lang w:val="en-US"/>
        </w:rPr>
        <w:t>account for</w:t>
      </w:r>
      <w:r w:rsidR="00CC498B" w:rsidRPr="00DF613E">
        <w:rPr>
          <w:rFonts w:ascii="Roboto" w:hAnsi="Roboto"/>
          <w:sz w:val="22"/>
          <w:szCs w:val="22"/>
          <w:lang w:val="en-US"/>
        </w:rPr>
        <w:t xml:space="preserve"> </w:t>
      </w:r>
      <w:r w:rsidR="00AE7D20" w:rsidRPr="00DF613E">
        <w:rPr>
          <w:rFonts w:ascii="Roboto" w:hAnsi="Roboto"/>
          <w:sz w:val="22"/>
          <w:szCs w:val="22"/>
          <w:lang w:val="en-US"/>
        </w:rPr>
        <w:t xml:space="preserve">genetic </w:t>
      </w:r>
      <w:r w:rsidR="00CC498B">
        <w:rPr>
          <w:rFonts w:ascii="Roboto" w:hAnsi="Roboto"/>
          <w:sz w:val="22"/>
          <w:szCs w:val="22"/>
          <w:lang w:val="en-US"/>
        </w:rPr>
        <w:t>substrate.</w:t>
      </w:r>
      <w:r>
        <w:rPr>
          <w:rFonts w:ascii="Roboto" w:hAnsi="Roboto"/>
          <w:sz w:val="22"/>
          <w:szCs w:val="22"/>
        </w:rPr>
        <w:fldChar w:fldCharType="begin"/>
      </w:r>
      <w:r w:rsidR="000F1D08">
        <w:rPr>
          <w:rFonts w:ascii="Roboto" w:hAnsi="Roboto"/>
          <w:sz w:val="22"/>
          <w:szCs w:val="22"/>
          <w:lang w:val="en-US"/>
        </w:rPr>
        <w:instrText xml:space="preserve"> ADDIN ZOTERO_ITEM CSL_CITATION {"citationID":"2fyD8ApZ","properties":{"formattedCitation":"\\super 22\\uc0\\u8211{}24\\nosupersub{}","plainCitation":"22–24","noteIndex":0},"citationItems":[{"id":391,"uris":["http://zotero.org/users/2403727/items/RLK6BVEN"],"itemData":{"id":391,"type":"article-journal","abstract":"AimsHypertrophic cardiomyopathy (HCM) is a leading cause of sudden cardiac death (SCD) in young adults. Current risk algorithms provide only a crude estimate of risk and fail to account for the different effect size of individual risk factors. The aim of this study was to develop and validate a new SCD risk prediction model that provides individualized risk estimates.Methods and resultsThe prognostic model was derived from a retrospective, multi-centre longitudinal cohort study. The model was developed from the entire data set using the Cox proportional hazards model and internally validated using bootstrapping. The cohort consisted of 3675 consecutive patients from six centres. During a follow-up period of 24 313 patient-years (median 5.7 years), 198 patients (5%) died suddenly or had an appropriate implantable cardioverter defibrillator (ICD) shock. Of eight pre-specified predictors, age, maximal left ventricular wall thickness, left atrial diameter, left ventricular outflow tract gradient, family history of SCD, non-sustained ventricular tachycardia, and unexplained syncope were associated with SCD/appropriate ICD shock at the 15% significance level. These predictors were included in the final model to estimate individual probabilities of SCD at 5 years. The calibration slope was 0.91 (95% CI: 0.74, 1.08), C-index was 0.70 (95% CI: 0.68, 0.72), and D-statistic was 1.07 (95% CI: 0.81, 1.32). For every 16 ICDs implanted in patients with ≥4% 5-year SCD risk, potentially 1 patient will be saved from SCD at 5 years. A second model with the data set split into independent development and validation cohorts had very similar estimates of coefficients and performance when externally validated.ConclusionThis is the first validated SCD risk prediction model for patients with HCM and provides accurate individualized estimates for the probability of SCD using readily collected clinical parameters.","container-title":"European Heart Journal","DOI":"10.1093/eurheartj/eht439","ISSN":"0195-668X","issue":"30","journalAbbreviation":"Eur Heart J","language":"en","page":"2010-2020","source":"academic-oup-com.ep.fjernadgang.kb.dk","title":"A novel clinical risk prediction model for sudden cardiac death in hypertrophic cardiomyopathy (HCM Risk-SCD)","volume":"35","author":[{"family":"O'Mahony","given":"Constantinos"},{"family":"Jichi","given":"Fatima"},{"family":"Pavlou","given":"Menelaos"},{"family":"Monserrat","given":"Lorenzo"},{"family":"Anastasakis","given":"Aristides"},{"family":"Rapezzi","given":"Claudio"},{"family":"Biagini","given":"Elena"},{"family":"Gimeno","given":"Juan Ramon"},{"family":"Limongelli","given":"Giuseppe"},{"family":"McKenna","given":"William J."},{"family":"Omar","given":"Rumana Z."},{"family":"Elliott","given":"Perry M."}],"issued":{"date-parts":[["2014",8,7]]}}},{"id":4218,"uris":["http://zotero.org/users/2403727/items/ATHBPSQC"],"itemData":{"id":4218,"type":"article-journal","abstract":"OBJECTIVE: In 2014, the European Society of Cardiology (ESC) recommended the use of a novel risk prediction model (HCM Risk-SCD) to guide use of implantable cardioverter defibrillators (ICD) for the primary prevention of sudden cardiac death (SCD) in patients with hypertrophic cardiomyopathy (HCM). We sought to determine the performance of HCM Risk-SCD by conducting a systematic review and meta-analysis of articles reporting on the prevalence of SCD within 5 years of evaluation in low, intermediate and high-risk patients as defined by the 2014 guidelines (predicted risk &lt;4%, 4%-&lt;6% and ≥6%, respectively).\nMETHODS: The protocol was registered with PROSPERO (registration number: CRD42017064203). MEDLINE and manual searches for papers published from October 2014 to December 2017 were performed. Longitudinal, observational cohorts of unselected adult patients, without history of cardiac arrest were considered. The original HCM Risk-SCD development study was included a priori. Data were pooled using a random effects model.\nRESULTS: Six (0.9%) out of 653 independent publications identified by the initial search were included. The calculated 5-year risk of SCD was reported in 7291 individuals (70% low, 15% intermediate; 15% high risk) with 184 (2.5%) SCD endpoints within 5 years of baseline evaluation. Most SCD endpoints (68%) occurred in patients with an estimated 5-year risk of ≥4% who formed 30% of the total study cohort. Using the random effects method, the pooled prevalence of SCD endpoints was 1.01% (95% CI 0.52 to 1.61) in low-risk patients, 2.43% (95% CI 1.23 to 3.92) in intermediate and 8.4% (95% CI 6.68 to 10.25) in high-risk patients.\nCONCLUSIONS: This meta-analysis demonstrates that HCM Risk-SCD provides accurate risk estimations that can be used to guide ICD therapy in accordance with the 2014 ESC guidelines.\nREGISTRATION NUMBER: PROSPERO CRD42017064203;Pre-results.","container-title":"Heart (British Cardiac Society)","DOI":"10.1136/heartjnl-2018-313700","ISSN":"1468-201X","issue":"8","journalAbbreviation":"Heart","language":"eng","note":"PMID: 30366935","page":"623-631","source":"PubMed","title":"Effectiveness of the 2014 European Society of Cardiology guideline on sudden cardiac death in hypertrophic cardiomyopathy: a systematic review and meta-analysis","title-short":"Effectiveness of the 2014 European Society of Cardiology guideline on sudden cardiac death in hypertrophic cardiomyopathy","volume":"105","author":[{"family":"O'Mahony","given":"Constantinos"},{"family":"Akhtar","given":"Mohammed Majid"},{"family":"Anastasiou","given":"Zacharias"},{"family":"Guttmann","given":"Oliver P."},{"family":"Vriesendorp","given":"Pieter A."},{"family":"Michels","given":"Michelle"},{"family":"Magrì","given":"Damiano"},{"family":"Autore","given":"Camillo"},{"family":"Fernández","given":"Adrián"},{"family":"Ochoa","given":"Juan Pablo"},{"family":"Leong","given":"Kevin M. W."},{"family":"Varnava","given":"Amanda M."},{"family":"Monserrat","given":"Lorenzo"},{"family":"Anastasakis","given":"Aristides"},{"family":"Garcia-Pavia","given":"Pablo"},{"family":"Rapezzi","given":"Claudio"},{"family":"Biagini","given":"Elena"},{"family":"Gimeno","given":"Juan Ramon"},{"family":"Limongelli","given":"Giuseppe"},{"family":"Omar","given":"Rumana Z."},{"family":"Elliott","given":"Perry M."}],"issued":{"date-parts":[["2019",4]]}}},{"id":392,"uris":["http://zotero.org/users/2403727/items/LWE76RNH"],"itemData":{"id":392,"type":"article-journal","abstract":"Background—Identification of people with hypertrophic cardiomyopathy (HCM) who are at risk of sudden cardiac death (SCD) and require prophylactic implantable cardioverter defibrillator (ICD) is challenging. In 2014, the European Society of Cardiology (ESC) proposed a new risk stratification method based on a risk prediction model (HCM Risk-SCD) which estimates the 5-year risk of SCD. The aim was to externally validate the 2014 ESC recommendations in a geographically diverse cohort of patients recruited from North America, Europe, The Middle East and Asia.\nMethods—This was an observational, retrospective, longitudinal cohort study.\nResults—The cohort consisted of 3703 patients. Seventy three (2%) patients reached the SCD end-point within 5 years of follow-up [5-year incidence 2.4% (95% CI 1.9, 3.0)]. The validation study revealed a calibration slope of 1.02 (95% CI 0.93 to 1.12); C-index 0.70 (95% CI 0.68 to 0.72) and D-statistic 1.17 (95% CI 1.05 to 1.29). In a complete case analysis (n= 2147; 44 SCD end-points at 5 years) patients with a predicted 5-year risk of &lt;4% (n=1524; 71%) had an observed 5-year SCD incidence of 1.4% (95% CI 0.8, 2.2); patients with a predicted risk of ≥6% (n=297; 14%) had an observed SCD incidence of 8.9% (95% CI 5.96, 13.1) at 5 years. For every 13 (297/23) ICD implantations in patients with an estimated 5 year SCD risk ≥6%, 1 patient can potentially be saved from SCD.\nConclusions—This study confirms that the HCM Risk-SCD model provides accurate prognostic information which can be used to target ICD therapy in patients at the highest risk of SCD.","container-title":"Circulation","DOI":"10.1161/CIRCULATIONAHA.117.030437","ISSN":"0009-7322, 1524-4539","language":"en","license":"© 2017","note":"PMID: 29191938","page":"CIRCULATIONAHA.117.030437","source":"circ.ahajournals.org","title":"An International External Validation Study of the 2014 European Society of Cardiology Guideline on Sudden Cardiac Death Prevention in Hypertrophic Cardiomyopathy (Evidence from HCM)","author":[{"family":"O'Mahony","given":"Constantinos"},{"family":"Jichi","given":"Fatima"},{"family":"Ommen","given":"Steve R."},{"family":"Christiaans","given":"Imke"},{"family":"Arbustini","given":"Eloisa"},{"family":"Garcia-Pavia","given":"Pablo"},{"family":"Cecchi","given":"Franco"},{"family":"Olivotto","given":"Iacopo"},{"family":"Kitaoka","given":"Hiroaki"},{"family":"Gotsman","given":"Israel"},{"family":"Carr-White","given":"Gerald"},{"family":"Mogensen","given":"Jens"},{"family":"Antoniades","given":"Loizos"},{"family":"Mohiddin","given":"Saidi"},{"family":"Maurer","given":"Mathew S."},{"family":"Tang","given":"Hak Chiaw"},{"family":"Geske","given":"Jeffrey B."},{"family":"Siontis","given":"Konstantinos C."},{"family":"Mahmoud","given":"Karim"},{"family":"Vermeer","given":"Alexa"},{"family":"Wilde","given":"Arthur"},{"family":"Favalli","given":"Valentina"},{"family":"Guttmann","given":"Oliver"},{"family":"Gallego-Delgado","given":"Maria"},{"family":"Dominguez","given":"Fernando"},{"family":"Tanini","given":"Ilaria"},{"family":"Kubo","given":"Toru"},{"family":"Keren","given":"Andre"},{"family":"Bueser","given":"Teofila"},{"family":"Waters","given":"Sarah"},{"family":"Issa","given":"Issa F."},{"family":"Malcolmson","given":"James"},{"family":"Burns","given":"Thomas"},{"family":"Sekhri","given":"Neha"},{"family":"Hoeger","given":"Christopher W."},{"family":"Omar","given":"Rumana Z."},{"family":"Elliott","given":"Perry M."}],"issued":{"date-parts":[["2017",11,30]]}}}],"schema":"https://github.com/citation-style-language/schema/raw/master/csl-citation.json"} </w:instrText>
      </w:r>
      <w:r>
        <w:rPr>
          <w:rFonts w:ascii="Roboto" w:hAnsi="Roboto"/>
          <w:sz w:val="22"/>
          <w:szCs w:val="22"/>
        </w:rPr>
        <w:fldChar w:fldCharType="separate"/>
      </w:r>
      <w:r w:rsidR="000F1D08" w:rsidRPr="001A1E98">
        <w:rPr>
          <w:rFonts w:ascii="Roboto" w:hAnsi="Roboto"/>
          <w:sz w:val="22"/>
          <w:vertAlign w:val="superscript"/>
          <w:lang w:val="en-US"/>
        </w:rPr>
        <w:t>22–24</w:t>
      </w:r>
      <w:r>
        <w:rPr>
          <w:rFonts w:ascii="Roboto" w:hAnsi="Roboto"/>
          <w:sz w:val="22"/>
          <w:szCs w:val="22"/>
        </w:rPr>
        <w:fldChar w:fldCharType="end"/>
      </w:r>
      <w:r w:rsidRPr="00DF613E">
        <w:rPr>
          <w:rFonts w:ascii="Roboto" w:hAnsi="Roboto"/>
          <w:sz w:val="22"/>
          <w:szCs w:val="22"/>
          <w:lang w:val="en-US"/>
        </w:rPr>
        <w:t xml:space="preserve"> However, in this study</w:t>
      </w:r>
      <w:r w:rsidR="002624A5">
        <w:rPr>
          <w:rFonts w:ascii="Roboto" w:hAnsi="Roboto"/>
          <w:sz w:val="22"/>
          <w:szCs w:val="22"/>
          <w:lang w:val="en-US"/>
        </w:rPr>
        <w:t>,</w:t>
      </w:r>
      <w:r w:rsidRPr="00DF613E">
        <w:rPr>
          <w:rFonts w:ascii="Roboto" w:hAnsi="Roboto"/>
          <w:sz w:val="22"/>
          <w:szCs w:val="22"/>
          <w:lang w:val="en-US"/>
        </w:rPr>
        <w:t xml:space="preserve"> </w:t>
      </w:r>
      <w:r w:rsidR="00D42B8E">
        <w:rPr>
          <w:rFonts w:ascii="Roboto" w:hAnsi="Roboto"/>
          <w:sz w:val="22"/>
          <w:szCs w:val="22"/>
          <w:lang w:val="en-US"/>
        </w:rPr>
        <w:t>the presence of</w:t>
      </w:r>
      <w:r w:rsidR="00D42B8E" w:rsidRPr="00DF613E">
        <w:rPr>
          <w:rFonts w:ascii="Roboto" w:hAnsi="Roboto"/>
          <w:sz w:val="22"/>
          <w:szCs w:val="22"/>
          <w:lang w:val="en-US"/>
        </w:rPr>
        <w:t xml:space="preserve"> </w:t>
      </w:r>
      <w:r w:rsidRPr="00DF613E">
        <w:rPr>
          <w:rFonts w:ascii="Roboto" w:hAnsi="Roboto"/>
          <w:sz w:val="22"/>
          <w:szCs w:val="22"/>
          <w:lang w:val="en-US"/>
        </w:rPr>
        <w:t>a</w:t>
      </w:r>
      <w:r w:rsidR="00CD14BC" w:rsidRPr="00DF613E">
        <w:rPr>
          <w:rFonts w:ascii="Roboto" w:hAnsi="Roboto"/>
          <w:sz w:val="22"/>
          <w:szCs w:val="22"/>
          <w:lang w:val="en-US"/>
        </w:rPr>
        <w:t xml:space="preserve"> sarcomere </w:t>
      </w:r>
      <w:r w:rsidR="00CC498B">
        <w:rPr>
          <w:rFonts w:ascii="Roboto" w:hAnsi="Roboto"/>
          <w:sz w:val="22"/>
          <w:szCs w:val="22"/>
          <w:lang w:val="en-US"/>
        </w:rPr>
        <w:t>variant</w:t>
      </w:r>
      <w:r w:rsidR="00CC498B" w:rsidRPr="00DF613E">
        <w:rPr>
          <w:rFonts w:ascii="Roboto" w:hAnsi="Roboto"/>
          <w:sz w:val="22"/>
          <w:szCs w:val="22"/>
          <w:lang w:val="en-US"/>
        </w:rPr>
        <w:t xml:space="preserve"> </w:t>
      </w:r>
      <w:r w:rsidRPr="00DF613E">
        <w:rPr>
          <w:rFonts w:ascii="Roboto" w:hAnsi="Roboto"/>
          <w:sz w:val="22"/>
          <w:szCs w:val="22"/>
          <w:lang w:val="en-US"/>
        </w:rPr>
        <w:t xml:space="preserve">was </w:t>
      </w:r>
      <w:r w:rsidR="00CD14BC" w:rsidRPr="00DF613E">
        <w:rPr>
          <w:rFonts w:ascii="Roboto" w:hAnsi="Roboto"/>
          <w:sz w:val="22"/>
          <w:szCs w:val="22"/>
          <w:lang w:val="en-US"/>
        </w:rPr>
        <w:t xml:space="preserve">associated with a standardized incidence ratio of 1.3 for a composite ventricular arrhythmia outcome, and notably with the highest relative and absolute difference in </w:t>
      </w:r>
      <w:r w:rsidR="00CC498B">
        <w:rPr>
          <w:rFonts w:ascii="Roboto" w:hAnsi="Roboto"/>
          <w:sz w:val="22"/>
          <w:szCs w:val="22"/>
          <w:lang w:val="en-US"/>
        </w:rPr>
        <w:t>older</w:t>
      </w:r>
      <w:r w:rsidR="00CC498B" w:rsidRPr="00DF613E">
        <w:rPr>
          <w:rFonts w:ascii="Roboto" w:hAnsi="Roboto"/>
          <w:sz w:val="22"/>
          <w:szCs w:val="22"/>
          <w:lang w:val="en-US"/>
        </w:rPr>
        <w:t xml:space="preserve"> </w:t>
      </w:r>
      <w:r w:rsidR="00CD14BC" w:rsidRPr="00DF613E">
        <w:rPr>
          <w:rFonts w:ascii="Roboto" w:hAnsi="Roboto"/>
          <w:sz w:val="22"/>
          <w:szCs w:val="22"/>
          <w:lang w:val="en-US"/>
        </w:rPr>
        <w:t>patients (&gt;65 years)</w:t>
      </w:r>
      <w:r w:rsidR="00CC498B">
        <w:rPr>
          <w:rFonts w:ascii="Roboto" w:hAnsi="Roboto"/>
          <w:sz w:val="22"/>
          <w:szCs w:val="22"/>
          <w:lang w:val="en-US"/>
        </w:rPr>
        <w:t>; an age when risk is traditionally thought to be lower</w:t>
      </w:r>
      <w:r w:rsidR="00CD14BC" w:rsidRPr="00DF613E">
        <w:rPr>
          <w:rFonts w:ascii="Roboto" w:hAnsi="Roboto"/>
          <w:sz w:val="22"/>
          <w:szCs w:val="22"/>
          <w:lang w:val="en-US"/>
        </w:rPr>
        <w:t>.</w:t>
      </w:r>
      <w:r w:rsidR="00E845AD" w:rsidRPr="00DF613E">
        <w:rPr>
          <w:rFonts w:ascii="Roboto" w:hAnsi="Roboto"/>
          <w:sz w:val="22"/>
          <w:szCs w:val="22"/>
          <w:lang w:val="en-US"/>
        </w:rPr>
        <w:t xml:space="preserve"> </w:t>
      </w:r>
      <w:r w:rsidR="005D46BC">
        <w:rPr>
          <w:rFonts w:ascii="Roboto" w:hAnsi="Roboto"/>
          <w:sz w:val="22"/>
          <w:szCs w:val="22"/>
          <w:lang w:val="en-US"/>
        </w:rPr>
        <w:t xml:space="preserve">Thus, a portion of </w:t>
      </w:r>
      <w:r w:rsidR="005D46BC" w:rsidRPr="000D2A8A">
        <w:rPr>
          <w:rFonts w:ascii="Roboto" w:hAnsi="Roboto"/>
          <w:sz w:val="22"/>
          <w:szCs w:val="22"/>
          <w:lang w:val="en-US"/>
        </w:rPr>
        <w:t xml:space="preserve">sudden death </w:t>
      </w:r>
      <w:r w:rsidR="005D46BC">
        <w:rPr>
          <w:rFonts w:ascii="Roboto" w:hAnsi="Roboto"/>
          <w:sz w:val="22"/>
          <w:szCs w:val="22"/>
          <w:lang w:val="en-US"/>
        </w:rPr>
        <w:t xml:space="preserve">risk </w:t>
      </w:r>
      <w:r w:rsidR="00FF6532">
        <w:rPr>
          <w:rFonts w:ascii="Roboto" w:hAnsi="Roboto"/>
          <w:sz w:val="22"/>
          <w:szCs w:val="22"/>
          <w:lang w:val="en-US"/>
        </w:rPr>
        <w:t xml:space="preserve">that is </w:t>
      </w:r>
      <w:r w:rsidR="005D46BC" w:rsidRPr="000D2A8A">
        <w:rPr>
          <w:rFonts w:ascii="Roboto" w:hAnsi="Roboto"/>
          <w:sz w:val="22"/>
          <w:szCs w:val="22"/>
          <w:lang w:val="en-US"/>
        </w:rPr>
        <w:t xml:space="preserve">not </w:t>
      </w:r>
      <w:r w:rsidR="00FF6532">
        <w:rPr>
          <w:rFonts w:ascii="Roboto" w:hAnsi="Roboto"/>
          <w:sz w:val="22"/>
          <w:szCs w:val="22"/>
          <w:lang w:val="en-US"/>
        </w:rPr>
        <w:t xml:space="preserve">currently </w:t>
      </w:r>
      <w:r w:rsidR="005D46BC" w:rsidRPr="000D2A8A">
        <w:rPr>
          <w:rFonts w:ascii="Roboto" w:hAnsi="Roboto"/>
          <w:sz w:val="22"/>
          <w:szCs w:val="22"/>
          <w:lang w:val="en-US"/>
        </w:rPr>
        <w:t xml:space="preserve">explained by </w:t>
      </w:r>
      <w:r w:rsidR="00FF6532">
        <w:rPr>
          <w:rFonts w:ascii="Roboto" w:hAnsi="Roboto"/>
          <w:sz w:val="22"/>
          <w:szCs w:val="22"/>
          <w:lang w:val="en-US"/>
        </w:rPr>
        <w:t>existing algorithms</w:t>
      </w:r>
      <w:r w:rsidR="005D46BC" w:rsidRPr="000D2A8A">
        <w:rPr>
          <w:rFonts w:ascii="Roboto" w:hAnsi="Roboto"/>
          <w:sz w:val="22"/>
          <w:szCs w:val="22"/>
          <w:lang w:val="en-US"/>
        </w:rPr>
        <w:t xml:space="preserve"> </w:t>
      </w:r>
      <w:r w:rsidR="005D46BC">
        <w:rPr>
          <w:rFonts w:ascii="Roboto" w:hAnsi="Roboto"/>
          <w:sz w:val="22"/>
          <w:szCs w:val="22"/>
          <w:lang w:val="en-US"/>
        </w:rPr>
        <w:t>may</w:t>
      </w:r>
      <w:r w:rsidR="005D46BC" w:rsidRPr="000D2A8A">
        <w:rPr>
          <w:rFonts w:ascii="Roboto" w:hAnsi="Roboto"/>
          <w:sz w:val="22"/>
          <w:szCs w:val="22"/>
          <w:lang w:val="en-US"/>
        </w:rPr>
        <w:t xml:space="preserve"> be accounted </w:t>
      </w:r>
      <w:r w:rsidR="00FF6532">
        <w:rPr>
          <w:rFonts w:ascii="Roboto" w:hAnsi="Roboto"/>
          <w:sz w:val="22"/>
          <w:szCs w:val="22"/>
          <w:lang w:val="en-US"/>
        </w:rPr>
        <w:t xml:space="preserve">for </w:t>
      </w:r>
      <w:r w:rsidR="005D46BC">
        <w:rPr>
          <w:rFonts w:ascii="Roboto" w:hAnsi="Roboto"/>
          <w:sz w:val="22"/>
          <w:szCs w:val="22"/>
          <w:lang w:val="en-US"/>
        </w:rPr>
        <w:t xml:space="preserve">in </w:t>
      </w:r>
      <w:r w:rsidR="005D46BC" w:rsidRPr="000D2A8A">
        <w:rPr>
          <w:rFonts w:ascii="Roboto" w:hAnsi="Roboto"/>
          <w:sz w:val="22"/>
          <w:szCs w:val="22"/>
          <w:lang w:val="en-US"/>
        </w:rPr>
        <w:t xml:space="preserve">polygenic or </w:t>
      </w:r>
      <w:r w:rsidR="005D46BC">
        <w:rPr>
          <w:rFonts w:ascii="Roboto" w:hAnsi="Roboto"/>
          <w:sz w:val="22"/>
          <w:szCs w:val="22"/>
          <w:lang w:val="en-US"/>
        </w:rPr>
        <w:t>M</w:t>
      </w:r>
      <w:r w:rsidR="005D46BC" w:rsidRPr="000D2A8A">
        <w:rPr>
          <w:rFonts w:ascii="Roboto" w:hAnsi="Roboto"/>
          <w:sz w:val="22"/>
          <w:szCs w:val="22"/>
          <w:lang w:val="en-US"/>
        </w:rPr>
        <w:t>endelian risk</w:t>
      </w:r>
      <w:r w:rsidR="00FF6532">
        <w:rPr>
          <w:rFonts w:ascii="Roboto" w:hAnsi="Roboto"/>
          <w:sz w:val="22"/>
          <w:szCs w:val="22"/>
          <w:lang w:val="en-US"/>
        </w:rPr>
        <w:t>.</w:t>
      </w:r>
      <w:r w:rsidR="005D46BC">
        <w:rPr>
          <w:rFonts w:ascii="Roboto" w:hAnsi="Roboto"/>
          <w:sz w:val="22"/>
          <w:szCs w:val="22"/>
          <w:lang w:val="en-US"/>
        </w:rPr>
        <w:t xml:space="preserve"> </w:t>
      </w:r>
      <w:r w:rsidR="00FF6532">
        <w:rPr>
          <w:rFonts w:ascii="Roboto" w:hAnsi="Roboto"/>
          <w:sz w:val="22"/>
          <w:szCs w:val="22"/>
          <w:lang w:val="en-US"/>
        </w:rPr>
        <w:t>I</w:t>
      </w:r>
      <w:r w:rsidR="005D46BC">
        <w:rPr>
          <w:rFonts w:ascii="Roboto" w:hAnsi="Roboto"/>
          <w:sz w:val="22"/>
          <w:szCs w:val="22"/>
          <w:lang w:val="en-US"/>
        </w:rPr>
        <w:t>ncluding</w:t>
      </w:r>
      <w:r w:rsidR="005D46BC" w:rsidRPr="00DF613E">
        <w:rPr>
          <w:rFonts w:ascii="Roboto" w:hAnsi="Roboto"/>
          <w:sz w:val="22"/>
          <w:szCs w:val="22"/>
          <w:lang w:val="en-US"/>
        </w:rPr>
        <w:t xml:space="preserve"> </w:t>
      </w:r>
      <w:r w:rsidR="00AE7D20" w:rsidRPr="00DF613E">
        <w:rPr>
          <w:rFonts w:ascii="Roboto" w:hAnsi="Roboto"/>
          <w:sz w:val="22"/>
          <w:szCs w:val="22"/>
          <w:lang w:val="en-US"/>
        </w:rPr>
        <w:t>information regarding genetic substrate</w:t>
      </w:r>
      <w:r w:rsidR="00087C51">
        <w:rPr>
          <w:rFonts w:ascii="Roboto" w:hAnsi="Roboto"/>
          <w:sz w:val="22"/>
          <w:szCs w:val="22"/>
          <w:lang w:val="en-US"/>
        </w:rPr>
        <w:t xml:space="preserve"> </w:t>
      </w:r>
      <w:r w:rsidR="00AE7D20" w:rsidRPr="00DF613E">
        <w:rPr>
          <w:rFonts w:ascii="Roboto" w:hAnsi="Roboto"/>
          <w:sz w:val="22"/>
          <w:szCs w:val="22"/>
          <w:lang w:val="en-US"/>
        </w:rPr>
        <w:t xml:space="preserve">into future </w:t>
      </w:r>
      <w:r w:rsidR="00530695" w:rsidRPr="00DF613E">
        <w:rPr>
          <w:rFonts w:ascii="Roboto" w:hAnsi="Roboto"/>
          <w:sz w:val="22"/>
          <w:szCs w:val="22"/>
          <w:lang w:val="en-US"/>
        </w:rPr>
        <w:t xml:space="preserve">SCD risk prediction </w:t>
      </w:r>
      <w:r w:rsidR="00AE7D20" w:rsidRPr="00DF613E">
        <w:rPr>
          <w:rFonts w:ascii="Roboto" w:hAnsi="Roboto"/>
          <w:sz w:val="22"/>
          <w:szCs w:val="22"/>
          <w:lang w:val="en-US"/>
        </w:rPr>
        <w:t>models could improve model performance and better guide management decisions regarding primary prevention ICD.</w:t>
      </w:r>
      <w:r w:rsidR="000D2A8A">
        <w:rPr>
          <w:rFonts w:ascii="Roboto" w:hAnsi="Roboto"/>
          <w:sz w:val="22"/>
          <w:szCs w:val="22"/>
          <w:lang w:val="en-US"/>
        </w:rPr>
        <w:t xml:space="preserve"> </w:t>
      </w:r>
    </w:p>
    <w:p w14:paraId="1760CD0C" w14:textId="77777777" w:rsidR="00966BD7" w:rsidRPr="00DF613E" w:rsidRDefault="00966BD7" w:rsidP="001D711A">
      <w:pPr>
        <w:spacing w:line="480" w:lineRule="auto"/>
        <w:rPr>
          <w:rFonts w:ascii="Roboto" w:hAnsi="Roboto"/>
          <w:b/>
          <w:bCs/>
          <w:sz w:val="22"/>
          <w:szCs w:val="22"/>
          <w:lang w:val="en-US"/>
        </w:rPr>
      </w:pPr>
    </w:p>
    <w:p w14:paraId="10C95C04" w14:textId="0F1AEF73" w:rsidR="001D711A" w:rsidRPr="00DF613E" w:rsidRDefault="001D711A" w:rsidP="001D711A">
      <w:pPr>
        <w:spacing w:line="480" w:lineRule="auto"/>
        <w:rPr>
          <w:rFonts w:ascii="Roboto" w:hAnsi="Roboto"/>
          <w:b/>
          <w:bCs/>
          <w:sz w:val="22"/>
          <w:szCs w:val="22"/>
          <w:lang w:val="en-US"/>
        </w:rPr>
      </w:pPr>
      <w:r w:rsidRPr="00DF613E">
        <w:rPr>
          <w:rFonts w:ascii="Roboto" w:hAnsi="Roboto"/>
          <w:b/>
          <w:bCs/>
          <w:sz w:val="22"/>
          <w:szCs w:val="22"/>
          <w:lang w:val="en-US"/>
        </w:rPr>
        <w:t>L</w:t>
      </w:r>
      <w:r w:rsidR="004908BF" w:rsidRPr="00DF613E">
        <w:rPr>
          <w:rFonts w:ascii="Roboto" w:hAnsi="Roboto"/>
          <w:b/>
          <w:bCs/>
          <w:sz w:val="22"/>
          <w:szCs w:val="22"/>
          <w:lang w:val="en-US"/>
        </w:rPr>
        <w:t>imitations</w:t>
      </w:r>
    </w:p>
    <w:p w14:paraId="17DBB14A" w14:textId="44C2529B" w:rsidR="00DB6D77" w:rsidRPr="00907D0E" w:rsidRDefault="00DB6D77" w:rsidP="00F6627E">
      <w:pPr>
        <w:spacing w:line="480" w:lineRule="auto"/>
        <w:rPr>
          <w:rFonts w:ascii="Roboto" w:hAnsi="Roboto"/>
          <w:sz w:val="22"/>
          <w:szCs w:val="22"/>
          <w:lang w:val="en-US"/>
        </w:rPr>
      </w:pPr>
      <w:r w:rsidRPr="00DF613E">
        <w:rPr>
          <w:rFonts w:ascii="Roboto" w:hAnsi="Roboto"/>
          <w:sz w:val="22"/>
          <w:szCs w:val="22"/>
          <w:lang w:val="en-US"/>
        </w:rPr>
        <w:t xml:space="preserve">Several limitations should be acknowledged. First, </w:t>
      </w:r>
      <w:r w:rsidR="00530695" w:rsidRPr="00DF613E">
        <w:rPr>
          <w:rFonts w:ascii="Roboto" w:hAnsi="Roboto"/>
          <w:sz w:val="22"/>
          <w:szCs w:val="22"/>
          <w:lang w:val="en-US"/>
        </w:rPr>
        <w:t>our</w:t>
      </w:r>
      <w:r w:rsidRPr="00DF613E">
        <w:rPr>
          <w:rFonts w:ascii="Roboto" w:hAnsi="Roboto"/>
          <w:sz w:val="22"/>
          <w:szCs w:val="22"/>
          <w:lang w:val="en-US"/>
        </w:rPr>
        <w:t xml:space="preserve"> patients </w:t>
      </w:r>
      <w:r w:rsidR="00530695" w:rsidRPr="00DF613E">
        <w:rPr>
          <w:rFonts w:ascii="Roboto" w:hAnsi="Roboto"/>
          <w:sz w:val="22"/>
          <w:szCs w:val="22"/>
          <w:lang w:val="en-US"/>
        </w:rPr>
        <w:t xml:space="preserve">are </w:t>
      </w:r>
      <w:r w:rsidRPr="00DF613E">
        <w:rPr>
          <w:rFonts w:ascii="Roboto" w:hAnsi="Roboto"/>
          <w:sz w:val="22"/>
          <w:szCs w:val="22"/>
          <w:lang w:val="en-US"/>
        </w:rPr>
        <w:t>followed at high-volume referral centers</w:t>
      </w:r>
      <w:r w:rsidR="00530695" w:rsidRPr="00DF613E">
        <w:rPr>
          <w:rFonts w:ascii="Roboto" w:hAnsi="Roboto"/>
          <w:sz w:val="22"/>
          <w:szCs w:val="22"/>
          <w:lang w:val="en-US"/>
        </w:rPr>
        <w:t xml:space="preserve"> and predominantly</w:t>
      </w:r>
      <w:r w:rsidRPr="00DF613E">
        <w:rPr>
          <w:rFonts w:ascii="Roboto" w:hAnsi="Roboto"/>
          <w:sz w:val="22"/>
          <w:szCs w:val="22"/>
          <w:lang w:val="en-US"/>
        </w:rPr>
        <w:t xml:space="preserve"> </w:t>
      </w:r>
      <w:r w:rsidR="00625F3A">
        <w:rPr>
          <w:rFonts w:ascii="Roboto" w:hAnsi="Roboto"/>
          <w:sz w:val="22"/>
          <w:szCs w:val="22"/>
          <w:lang w:val="en-US"/>
        </w:rPr>
        <w:t>self-identify as white</w:t>
      </w:r>
      <w:r w:rsidR="00530695" w:rsidRPr="00DF613E">
        <w:rPr>
          <w:rFonts w:ascii="Roboto" w:hAnsi="Roboto"/>
          <w:sz w:val="22"/>
          <w:szCs w:val="22"/>
          <w:lang w:val="en-US"/>
        </w:rPr>
        <w:t>. As such, findings may not be fully generalizable</w:t>
      </w:r>
      <w:r w:rsidR="00625F3A" w:rsidRPr="00625F3A">
        <w:rPr>
          <w:rFonts w:ascii="Roboto" w:hAnsi="Roboto"/>
          <w:sz w:val="22"/>
          <w:szCs w:val="22"/>
          <w:lang w:val="en-US"/>
        </w:rPr>
        <w:t xml:space="preserve"> </w:t>
      </w:r>
      <w:r w:rsidR="00625F3A">
        <w:rPr>
          <w:rFonts w:ascii="Roboto" w:hAnsi="Roboto"/>
          <w:sz w:val="22"/>
          <w:szCs w:val="22"/>
          <w:lang w:val="en-US"/>
        </w:rPr>
        <w:t xml:space="preserve">to </w:t>
      </w:r>
      <w:r w:rsidR="006B67A4">
        <w:rPr>
          <w:rFonts w:ascii="Roboto" w:hAnsi="Roboto"/>
          <w:sz w:val="22"/>
          <w:szCs w:val="22"/>
          <w:lang w:val="en-US"/>
        </w:rPr>
        <w:t>those followed in community setting</w:t>
      </w:r>
      <w:r w:rsidR="00D42B8E">
        <w:rPr>
          <w:rFonts w:ascii="Roboto" w:hAnsi="Roboto"/>
          <w:sz w:val="22"/>
          <w:szCs w:val="22"/>
          <w:lang w:val="en-US"/>
        </w:rPr>
        <w:t>s</w:t>
      </w:r>
      <w:r w:rsidR="006B67A4">
        <w:rPr>
          <w:rFonts w:ascii="Roboto" w:hAnsi="Roboto"/>
          <w:sz w:val="22"/>
          <w:szCs w:val="22"/>
          <w:lang w:val="en-US"/>
        </w:rPr>
        <w:t xml:space="preserve"> or to </w:t>
      </w:r>
      <w:r w:rsidR="00625F3A">
        <w:rPr>
          <w:rFonts w:ascii="Roboto" w:hAnsi="Roboto"/>
          <w:sz w:val="22"/>
          <w:szCs w:val="22"/>
          <w:lang w:val="en-US"/>
        </w:rPr>
        <w:t>a more ancestrally diverse patient population</w:t>
      </w:r>
      <w:r w:rsidRPr="00DF613E">
        <w:rPr>
          <w:rFonts w:ascii="Roboto" w:hAnsi="Roboto"/>
          <w:sz w:val="22"/>
          <w:szCs w:val="22"/>
          <w:lang w:val="en-US"/>
        </w:rPr>
        <w:t xml:space="preserve">. Second, the study </w:t>
      </w:r>
      <w:r w:rsidR="00CC498B">
        <w:rPr>
          <w:rFonts w:ascii="Roboto" w:hAnsi="Roboto"/>
          <w:sz w:val="22"/>
          <w:szCs w:val="22"/>
          <w:lang w:val="en-US"/>
        </w:rPr>
        <w:t>uses</w:t>
      </w:r>
      <w:r w:rsidR="00CC498B" w:rsidRPr="00DF613E">
        <w:rPr>
          <w:rFonts w:ascii="Roboto" w:hAnsi="Roboto"/>
          <w:sz w:val="22"/>
          <w:szCs w:val="22"/>
          <w:lang w:val="en-US"/>
        </w:rPr>
        <w:t xml:space="preserve"> </w:t>
      </w:r>
      <w:r w:rsidRPr="00DF613E">
        <w:rPr>
          <w:rFonts w:ascii="Roboto" w:hAnsi="Roboto"/>
          <w:sz w:val="22"/>
          <w:szCs w:val="22"/>
          <w:lang w:val="en-US"/>
        </w:rPr>
        <w:t>a pragmatic, partially retrospective observational design, and therefore, is</w:t>
      </w:r>
      <w:r w:rsidR="00E845AD" w:rsidRPr="00DF613E">
        <w:rPr>
          <w:rFonts w:ascii="Roboto" w:hAnsi="Roboto"/>
          <w:sz w:val="22"/>
          <w:szCs w:val="22"/>
          <w:lang w:val="en-US"/>
        </w:rPr>
        <w:t xml:space="preserve"> subject to a</w:t>
      </w:r>
      <w:r w:rsidRPr="00DF613E">
        <w:rPr>
          <w:rFonts w:ascii="Roboto" w:hAnsi="Roboto"/>
          <w:sz w:val="22"/>
          <w:szCs w:val="22"/>
          <w:lang w:val="en-US"/>
        </w:rPr>
        <w:t xml:space="preserve"> potential selection</w:t>
      </w:r>
      <w:r w:rsidR="00CC498B">
        <w:rPr>
          <w:rFonts w:ascii="Roboto" w:hAnsi="Roboto"/>
          <w:sz w:val="22"/>
          <w:szCs w:val="22"/>
          <w:lang w:val="en-US"/>
        </w:rPr>
        <w:t>, recall,</w:t>
      </w:r>
      <w:r w:rsidR="004908BF" w:rsidRPr="00DF613E">
        <w:rPr>
          <w:rFonts w:ascii="Roboto" w:hAnsi="Roboto"/>
          <w:sz w:val="22"/>
          <w:szCs w:val="22"/>
          <w:lang w:val="en-US"/>
        </w:rPr>
        <w:t xml:space="preserve"> and information</w:t>
      </w:r>
      <w:r w:rsidR="00E845AD" w:rsidRPr="00DF613E">
        <w:rPr>
          <w:rFonts w:ascii="Roboto" w:hAnsi="Roboto"/>
          <w:sz w:val="22"/>
          <w:szCs w:val="22"/>
          <w:lang w:val="en-US"/>
        </w:rPr>
        <w:t xml:space="preserve"> bias</w:t>
      </w:r>
      <w:r w:rsidRPr="00DF613E">
        <w:rPr>
          <w:rFonts w:ascii="Roboto" w:hAnsi="Roboto"/>
          <w:sz w:val="22"/>
          <w:szCs w:val="22"/>
          <w:lang w:val="en-US"/>
        </w:rPr>
        <w:t xml:space="preserve">. Third, although we attempted to control for potential confounders through </w:t>
      </w:r>
      <w:r w:rsidR="00530695" w:rsidRPr="00DF613E">
        <w:rPr>
          <w:rFonts w:ascii="Roboto" w:hAnsi="Roboto"/>
          <w:sz w:val="22"/>
          <w:szCs w:val="22"/>
          <w:lang w:val="en-US"/>
        </w:rPr>
        <w:t xml:space="preserve">statistical </w:t>
      </w:r>
      <w:r w:rsidRPr="00DF613E">
        <w:rPr>
          <w:rFonts w:ascii="Roboto" w:hAnsi="Roboto"/>
          <w:sz w:val="22"/>
          <w:szCs w:val="22"/>
          <w:lang w:val="en-US"/>
        </w:rPr>
        <w:t>adjustment</w:t>
      </w:r>
      <w:r w:rsidR="00E845AD" w:rsidRPr="00DF613E">
        <w:rPr>
          <w:rFonts w:ascii="Roboto" w:hAnsi="Roboto"/>
          <w:sz w:val="22"/>
          <w:szCs w:val="22"/>
          <w:lang w:val="en-US"/>
        </w:rPr>
        <w:t>s</w:t>
      </w:r>
      <w:r w:rsidRPr="00DF613E">
        <w:rPr>
          <w:rFonts w:ascii="Roboto" w:hAnsi="Roboto"/>
          <w:sz w:val="22"/>
          <w:szCs w:val="22"/>
          <w:lang w:val="en-US"/>
        </w:rPr>
        <w:t>, there may be residual confounding that could impact the results</w:t>
      </w:r>
      <w:r w:rsidR="00E845AD" w:rsidRPr="00DF613E">
        <w:rPr>
          <w:rFonts w:ascii="Roboto" w:hAnsi="Roboto"/>
          <w:sz w:val="22"/>
          <w:szCs w:val="22"/>
          <w:lang w:val="en-US"/>
        </w:rPr>
        <w:t xml:space="preserve"> of the study</w:t>
      </w:r>
      <w:r w:rsidRPr="00DF613E">
        <w:rPr>
          <w:rFonts w:ascii="Roboto" w:hAnsi="Roboto"/>
          <w:sz w:val="22"/>
          <w:szCs w:val="22"/>
          <w:lang w:val="en-US"/>
        </w:rPr>
        <w:t>.</w:t>
      </w:r>
      <w:r w:rsidR="0083228C" w:rsidRPr="00DF613E">
        <w:rPr>
          <w:rFonts w:ascii="Roboto" w:hAnsi="Roboto"/>
          <w:sz w:val="22"/>
          <w:szCs w:val="22"/>
          <w:lang w:val="en-US"/>
        </w:rPr>
        <w:t xml:space="preserve"> </w:t>
      </w:r>
      <w:r w:rsidRPr="00907D0E">
        <w:rPr>
          <w:rFonts w:ascii="Roboto" w:hAnsi="Roboto"/>
          <w:sz w:val="22"/>
          <w:szCs w:val="22"/>
          <w:lang w:val="en-US"/>
        </w:rPr>
        <w:t>Finally, we did not have comprehensive data on medical therapy and the potential impact of drugs on cardiovascular co-morbidities or occurrence of outcomes could not be evaluated.</w:t>
      </w:r>
    </w:p>
    <w:p w14:paraId="0645231B" w14:textId="77777777" w:rsidR="00966BD7" w:rsidRPr="00907D0E" w:rsidRDefault="00966BD7" w:rsidP="00F6627E">
      <w:pPr>
        <w:spacing w:line="480" w:lineRule="auto"/>
        <w:rPr>
          <w:rFonts w:ascii="Roboto" w:hAnsi="Roboto"/>
          <w:b/>
          <w:bCs/>
          <w:sz w:val="22"/>
          <w:szCs w:val="22"/>
          <w:lang w:val="en-US"/>
        </w:rPr>
      </w:pPr>
    </w:p>
    <w:p w14:paraId="622D2152" w14:textId="4E1B3ECD" w:rsidR="00BB098E" w:rsidRPr="00907D0E" w:rsidRDefault="00BB098E" w:rsidP="00F6627E">
      <w:pPr>
        <w:spacing w:line="480" w:lineRule="auto"/>
        <w:rPr>
          <w:rFonts w:ascii="Roboto" w:hAnsi="Roboto"/>
          <w:b/>
          <w:bCs/>
          <w:sz w:val="22"/>
          <w:szCs w:val="22"/>
          <w:lang w:val="en-US"/>
        </w:rPr>
      </w:pPr>
      <w:r w:rsidRPr="00907D0E">
        <w:rPr>
          <w:rFonts w:ascii="Roboto" w:hAnsi="Roboto"/>
          <w:b/>
          <w:bCs/>
          <w:sz w:val="22"/>
          <w:szCs w:val="22"/>
          <w:lang w:val="en-US"/>
        </w:rPr>
        <w:t>Conclusion</w:t>
      </w:r>
      <w:r w:rsidR="00966BD7" w:rsidRPr="00907D0E">
        <w:rPr>
          <w:rFonts w:ascii="Roboto" w:hAnsi="Roboto"/>
          <w:b/>
          <w:bCs/>
          <w:sz w:val="22"/>
          <w:szCs w:val="22"/>
          <w:lang w:val="en-US"/>
        </w:rPr>
        <w:t>s</w:t>
      </w:r>
    </w:p>
    <w:p w14:paraId="33A384A0" w14:textId="43CFE1F2" w:rsidR="00210BB7" w:rsidRPr="00DF613E" w:rsidRDefault="007C0B1A" w:rsidP="00210BB7">
      <w:pPr>
        <w:spacing w:line="480" w:lineRule="auto"/>
        <w:rPr>
          <w:rFonts w:ascii="Roboto" w:hAnsi="Roboto"/>
          <w:sz w:val="22"/>
          <w:szCs w:val="22"/>
          <w:lang w:val="en-US"/>
        </w:rPr>
      </w:pPr>
      <w:r>
        <w:rPr>
          <w:rFonts w:ascii="Roboto" w:hAnsi="Roboto"/>
          <w:sz w:val="22"/>
          <w:szCs w:val="22"/>
          <w:lang w:val="en-US"/>
        </w:rPr>
        <w:t>D</w:t>
      </w:r>
      <w:r w:rsidR="00444074" w:rsidRPr="00907D0E">
        <w:rPr>
          <w:rFonts w:ascii="Roboto" w:hAnsi="Roboto"/>
          <w:sz w:val="22"/>
          <w:szCs w:val="22"/>
          <w:lang w:val="en-US"/>
        </w:rPr>
        <w:t xml:space="preserve">ifferences in clinical characteristics, </w:t>
      </w:r>
      <w:r w:rsidR="00CC498B">
        <w:rPr>
          <w:rFonts w:ascii="Roboto" w:hAnsi="Roboto"/>
          <w:sz w:val="22"/>
          <w:szCs w:val="22"/>
          <w:lang w:val="en-US"/>
        </w:rPr>
        <w:t>trajectory</w:t>
      </w:r>
      <w:r>
        <w:rPr>
          <w:rFonts w:ascii="Roboto" w:hAnsi="Roboto"/>
          <w:sz w:val="22"/>
          <w:szCs w:val="22"/>
          <w:lang w:val="en-US"/>
        </w:rPr>
        <w:t xml:space="preserve">, and susceptibility to </w:t>
      </w:r>
      <w:r w:rsidR="00CC498B">
        <w:rPr>
          <w:rFonts w:ascii="Roboto" w:hAnsi="Roboto"/>
          <w:sz w:val="22"/>
          <w:szCs w:val="22"/>
          <w:lang w:val="en-US"/>
        </w:rPr>
        <w:t>adverse events</w:t>
      </w:r>
      <w:r>
        <w:rPr>
          <w:rFonts w:ascii="Roboto" w:hAnsi="Roboto"/>
          <w:sz w:val="22"/>
          <w:szCs w:val="22"/>
          <w:lang w:val="en-US"/>
        </w:rPr>
        <w:t xml:space="preserve"> exist between patients with sarcomeric and non-sarcomeric HCM</w:t>
      </w:r>
      <w:r w:rsidR="00966BD7" w:rsidRPr="00907D0E">
        <w:rPr>
          <w:rFonts w:ascii="Roboto" w:hAnsi="Roboto"/>
          <w:sz w:val="22"/>
          <w:szCs w:val="22"/>
          <w:lang w:val="en-US"/>
        </w:rPr>
        <w:t>.</w:t>
      </w:r>
      <w:r w:rsidR="001E4447">
        <w:rPr>
          <w:rFonts w:ascii="Roboto" w:hAnsi="Roboto"/>
          <w:sz w:val="22"/>
          <w:szCs w:val="22"/>
          <w:lang w:val="en-US"/>
        </w:rPr>
        <w:t xml:space="preserve"> </w:t>
      </w:r>
      <w:proofErr w:type="spellStart"/>
      <w:r w:rsidR="00A4312D">
        <w:rPr>
          <w:rFonts w:ascii="Roboto" w:hAnsi="Roboto"/>
          <w:sz w:val="22"/>
          <w:szCs w:val="22"/>
          <w:lang w:val="en-US"/>
        </w:rPr>
        <w:t>S</w:t>
      </w:r>
      <w:r>
        <w:rPr>
          <w:rFonts w:ascii="Roboto" w:hAnsi="Roboto"/>
          <w:sz w:val="22"/>
          <w:szCs w:val="22"/>
          <w:lang w:val="en-US"/>
        </w:rPr>
        <w:t>arcomeric</w:t>
      </w:r>
      <w:proofErr w:type="spellEnd"/>
      <w:r>
        <w:rPr>
          <w:rFonts w:ascii="Roboto" w:hAnsi="Roboto"/>
          <w:sz w:val="22"/>
          <w:szCs w:val="22"/>
          <w:lang w:val="en-US"/>
        </w:rPr>
        <w:t xml:space="preserve"> HCM </w:t>
      </w:r>
      <w:r w:rsidR="00FF6532">
        <w:rPr>
          <w:rFonts w:ascii="Roboto" w:hAnsi="Roboto"/>
          <w:sz w:val="22"/>
          <w:szCs w:val="22"/>
          <w:lang w:val="en-US"/>
        </w:rPr>
        <w:t>was associated with</w:t>
      </w:r>
      <w:r w:rsidR="00A4312D">
        <w:rPr>
          <w:rFonts w:ascii="Roboto" w:hAnsi="Roboto"/>
          <w:sz w:val="22"/>
          <w:szCs w:val="22"/>
          <w:lang w:val="en-US"/>
        </w:rPr>
        <w:t xml:space="preserve"> earlier disease onset, a</w:t>
      </w:r>
      <w:r>
        <w:rPr>
          <w:rFonts w:ascii="Roboto" w:hAnsi="Roboto"/>
          <w:sz w:val="22"/>
          <w:szCs w:val="22"/>
          <w:lang w:val="en-US"/>
        </w:rPr>
        <w:t xml:space="preserve"> </w:t>
      </w:r>
      <w:r w:rsidR="00A2067F">
        <w:rPr>
          <w:rFonts w:ascii="Roboto" w:hAnsi="Roboto"/>
          <w:sz w:val="22"/>
          <w:szCs w:val="22"/>
          <w:lang w:val="en-US"/>
        </w:rPr>
        <w:t xml:space="preserve">greater </w:t>
      </w:r>
      <w:r>
        <w:rPr>
          <w:rFonts w:ascii="Roboto" w:hAnsi="Roboto"/>
          <w:sz w:val="22"/>
          <w:szCs w:val="22"/>
          <w:lang w:val="en-US"/>
        </w:rPr>
        <w:t>burden of heart failure and cardiac arrhythmias</w:t>
      </w:r>
      <w:r w:rsidR="00210BB7">
        <w:rPr>
          <w:rFonts w:ascii="Roboto" w:hAnsi="Roboto"/>
          <w:sz w:val="22"/>
          <w:szCs w:val="22"/>
          <w:lang w:val="en-US"/>
        </w:rPr>
        <w:t>, persist</w:t>
      </w:r>
      <w:r w:rsidR="00A4312D">
        <w:rPr>
          <w:rFonts w:ascii="Roboto" w:hAnsi="Roboto"/>
          <w:sz w:val="22"/>
          <w:szCs w:val="22"/>
          <w:lang w:val="en-US"/>
        </w:rPr>
        <w:t>ing</w:t>
      </w:r>
      <w:r w:rsidR="00210BB7">
        <w:rPr>
          <w:rFonts w:ascii="Roboto" w:hAnsi="Roboto"/>
          <w:sz w:val="22"/>
          <w:szCs w:val="22"/>
          <w:lang w:val="en-US"/>
        </w:rPr>
        <w:t xml:space="preserve"> into old age</w:t>
      </w:r>
      <w:r w:rsidR="00BB22CD">
        <w:rPr>
          <w:rFonts w:ascii="Roboto" w:hAnsi="Roboto"/>
          <w:sz w:val="22"/>
          <w:szCs w:val="22"/>
          <w:lang w:val="en-US"/>
        </w:rPr>
        <w:t>,</w:t>
      </w:r>
      <w:r w:rsidR="00DA0C00">
        <w:rPr>
          <w:rFonts w:ascii="Roboto" w:hAnsi="Roboto"/>
          <w:sz w:val="22"/>
          <w:szCs w:val="22"/>
          <w:lang w:val="en-US"/>
        </w:rPr>
        <w:t xml:space="preserve"> and </w:t>
      </w:r>
      <w:r w:rsidR="00D42B8E">
        <w:rPr>
          <w:rFonts w:ascii="Roboto" w:hAnsi="Roboto"/>
          <w:sz w:val="22"/>
          <w:szCs w:val="22"/>
          <w:lang w:val="en-US"/>
        </w:rPr>
        <w:t>a</w:t>
      </w:r>
      <w:r w:rsidR="00FF6532">
        <w:rPr>
          <w:rFonts w:ascii="Roboto" w:hAnsi="Roboto"/>
          <w:sz w:val="22"/>
          <w:szCs w:val="22"/>
          <w:lang w:val="en-US"/>
        </w:rPr>
        <w:t xml:space="preserve"> shorter lifespan</w:t>
      </w:r>
      <w:r w:rsidR="00CC498B">
        <w:rPr>
          <w:rFonts w:ascii="Roboto" w:hAnsi="Roboto"/>
          <w:sz w:val="22"/>
          <w:szCs w:val="22"/>
          <w:lang w:val="en-US"/>
        </w:rPr>
        <w:t>.</w:t>
      </w:r>
      <w:r>
        <w:rPr>
          <w:rFonts w:ascii="Roboto" w:hAnsi="Roboto"/>
          <w:sz w:val="22"/>
          <w:szCs w:val="22"/>
          <w:lang w:val="en-US"/>
        </w:rPr>
        <w:t xml:space="preserve"> </w:t>
      </w:r>
      <w:r w:rsidR="00CF1786">
        <w:rPr>
          <w:rFonts w:ascii="Roboto" w:hAnsi="Roboto"/>
          <w:sz w:val="22"/>
          <w:szCs w:val="22"/>
          <w:lang w:val="en-US"/>
        </w:rPr>
        <w:t xml:space="preserve">Non-sarcomeric HCM was associated with </w:t>
      </w:r>
      <w:r w:rsidR="00FF6532">
        <w:rPr>
          <w:rFonts w:ascii="Roboto" w:hAnsi="Roboto"/>
          <w:sz w:val="22"/>
          <w:szCs w:val="22"/>
          <w:lang w:val="en-US"/>
        </w:rPr>
        <w:t xml:space="preserve">greater </w:t>
      </w:r>
      <w:r w:rsidR="00CF1786">
        <w:rPr>
          <w:rFonts w:ascii="Roboto" w:hAnsi="Roboto"/>
          <w:sz w:val="22"/>
          <w:szCs w:val="22"/>
          <w:lang w:val="en-US"/>
        </w:rPr>
        <w:t xml:space="preserve">background obesity and hypertension, suggesting a role in disease etiology, </w:t>
      </w:r>
      <w:r w:rsidR="00652B2A">
        <w:rPr>
          <w:rFonts w:ascii="Roboto" w:hAnsi="Roboto"/>
          <w:sz w:val="22"/>
          <w:szCs w:val="22"/>
          <w:lang w:val="en-US"/>
        </w:rPr>
        <w:t>likely in combination with</w:t>
      </w:r>
      <w:r w:rsidR="00CF1786">
        <w:rPr>
          <w:rFonts w:ascii="Roboto" w:hAnsi="Roboto"/>
          <w:sz w:val="22"/>
          <w:szCs w:val="22"/>
          <w:lang w:val="en-US"/>
        </w:rPr>
        <w:t xml:space="preserve"> polygenic risk. </w:t>
      </w:r>
      <w:r w:rsidR="007F07C1">
        <w:rPr>
          <w:rFonts w:ascii="Roboto" w:hAnsi="Roboto"/>
          <w:sz w:val="22"/>
          <w:szCs w:val="22"/>
          <w:lang w:val="en-US"/>
        </w:rPr>
        <w:t>G</w:t>
      </w:r>
      <w:r w:rsidR="00444074" w:rsidRPr="00DF613E">
        <w:rPr>
          <w:rFonts w:ascii="Roboto" w:hAnsi="Roboto"/>
          <w:sz w:val="22"/>
          <w:szCs w:val="22"/>
          <w:lang w:val="en-US"/>
        </w:rPr>
        <w:t>enetic characterization</w:t>
      </w:r>
      <w:r w:rsidR="007F07C1">
        <w:rPr>
          <w:rFonts w:ascii="Roboto" w:hAnsi="Roboto"/>
          <w:sz w:val="22"/>
          <w:szCs w:val="22"/>
          <w:lang w:val="en-US"/>
        </w:rPr>
        <w:t xml:space="preserve"> can </w:t>
      </w:r>
      <w:r w:rsidR="00FF6532">
        <w:rPr>
          <w:rFonts w:ascii="Roboto" w:hAnsi="Roboto"/>
          <w:sz w:val="22"/>
          <w:szCs w:val="22"/>
          <w:lang w:val="en-US"/>
        </w:rPr>
        <w:t>help</w:t>
      </w:r>
      <w:r w:rsidR="007F07C1">
        <w:rPr>
          <w:rFonts w:ascii="Roboto" w:hAnsi="Roboto"/>
          <w:sz w:val="22"/>
          <w:szCs w:val="22"/>
          <w:lang w:val="en-US"/>
        </w:rPr>
        <w:t xml:space="preserve"> </w:t>
      </w:r>
      <w:r w:rsidR="00444074" w:rsidRPr="00DF613E">
        <w:rPr>
          <w:rFonts w:ascii="Roboto" w:hAnsi="Roboto"/>
          <w:sz w:val="22"/>
          <w:szCs w:val="22"/>
          <w:lang w:val="en-US"/>
        </w:rPr>
        <w:t>guid</w:t>
      </w:r>
      <w:r w:rsidR="007F07C1">
        <w:rPr>
          <w:rFonts w:ascii="Roboto" w:hAnsi="Roboto"/>
          <w:sz w:val="22"/>
          <w:szCs w:val="22"/>
          <w:lang w:val="en-US"/>
        </w:rPr>
        <w:t>e therapy in HCM</w:t>
      </w:r>
      <w:r w:rsidR="00210BB7">
        <w:rPr>
          <w:rFonts w:ascii="Roboto" w:hAnsi="Roboto"/>
          <w:sz w:val="22"/>
          <w:szCs w:val="22"/>
          <w:lang w:val="en-US"/>
        </w:rPr>
        <w:t xml:space="preserve">, with vigilant longitudinal surveillance for </w:t>
      </w:r>
      <w:r w:rsidR="00210BB7" w:rsidRPr="005727AC">
        <w:rPr>
          <w:rFonts w:ascii="Roboto" w:hAnsi="Roboto"/>
          <w:sz w:val="22"/>
          <w:szCs w:val="22"/>
          <w:lang w:val="en-US"/>
        </w:rPr>
        <w:t>arrhythmias and systolic dysfunction</w:t>
      </w:r>
      <w:r w:rsidR="00210BB7">
        <w:rPr>
          <w:rFonts w:ascii="Roboto" w:hAnsi="Roboto"/>
          <w:sz w:val="22"/>
          <w:szCs w:val="22"/>
          <w:lang w:val="en-US"/>
        </w:rPr>
        <w:t xml:space="preserve"> in sarcomeric HCM and </w:t>
      </w:r>
      <w:r w:rsidR="00BB22CD">
        <w:rPr>
          <w:rFonts w:ascii="Roboto" w:hAnsi="Roboto"/>
          <w:sz w:val="22"/>
          <w:szCs w:val="22"/>
          <w:lang w:val="en-US"/>
        </w:rPr>
        <w:t xml:space="preserve">  </w:t>
      </w:r>
      <w:r w:rsidR="00210BB7">
        <w:rPr>
          <w:rFonts w:ascii="Roboto" w:hAnsi="Roboto"/>
          <w:sz w:val="22"/>
          <w:szCs w:val="22"/>
          <w:lang w:val="en-US"/>
        </w:rPr>
        <w:t xml:space="preserve">aggressive management of </w:t>
      </w:r>
      <w:r w:rsidR="00FF6532">
        <w:rPr>
          <w:rFonts w:ascii="Roboto" w:hAnsi="Roboto"/>
          <w:sz w:val="22"/>
          <w:szCs w:val="22"/>
          <w:lang w:val="en-US"/>
        </w:rPr>
        <w:t>comorbidities to potentially modify disease</w:t>
      </w:r>
      <w:r w:rsidR="00BB22CD">
        <w:rPr>
          <w:rFonts w:ascii="Roboto" w:hAnsi="Roboto"/>
          <w:sz w:val="22"/>
          <w:szCs w:val="22"/>
          <w:lang w:val="en-US"/>
        </w:rPr>
        <w:t xml:space="preserve"> in non-sarcomeric HCM</w:t>
      </w:r>
      <w:r w:rsidR="00210BB7">
        <w:rPr>
          <w:rFonts w:ascii="Roboto" w:hAnsi="Roboto"/>
          <w:sz w:val="22"/>
          <w:szCs w:val="22"/>
          <w:lang w:val="en-US"/>
        </w:rPr>
        <w:t>.</w:t>
      </w:r>
    </w:p>
    <w:p w14:paraId="23FC7FD6" w14:textId="77777777" w:rsidR="007F07C1" w:rsidRPr="001A1E98" w:rsidRDefault="007F07C1">
      <w:pPr>
        <w:rPr>
          <w:lang w:val="en-US"/>
        </w:rPr>
      </w:pPr>
      <w:r w:rsidRPr="001A1E98">
        <w:rPr>
          <w:lang w:val="en-US"/>
        </w:rPr>
        <w:br w:type="page"/>
      </w:r>
    </w:p>
    <w:p w14:paraId="39B3D391" w14:textId="4DFAA799" w:rsidR="001D711A" w:rsidRPr="00DF613E" w:rsidRDefault="001D711A" w:rsidP="006630D4">
      <w:pPr>
        <w:suppressLineNumbers/>
        <w:spacing w:line="480" w:lineRule="auto"/>
        <w:rPr>
          <w:rFonts w:ascii="Roboto" w:hAnsi="Roboto"/>
          <w:b/>
          <w:bCs/>
          <w:sz w:val="22"/>
          <w:szCs w:val="22"/>
          <w:lang w:val="en-US"/>
        </w:rPr>
      </w:pPr>
      <w:r w:rsidRPr="00DF613E">
        <w:rPr>
          <w:rFonts w:ascii="Roboto" w:hAnsi="Roboto"/>
          <w:b/>
          <w:bCs/>
          <w:sz w:val="22"/>
          <w:szCs w:val="22"/>
          <w:lang w:val="en-US"/>
        </w:rPr>
        <w:lastRenderedPageBreak/>
        <w:t>ACKNOWLEDGEMENTS:</w:t>
      </w:r>
    </w:p>
    <w:p w14:paraId="42C83B84" w14:textId="0D324E51" w:rsidR="001D711A" w:rsidRPr="00DF613E" w:rsidRDefault="001D711A" w:rsidP="006630D4">
      <w:pPr>
        <w:suppressLineNumbers/>
        <w:spacing w:line="480" w:lineRule="auto"/>
        <w:rPr>
          <w:rFonts w:ascii="Roboto" w:hAnsi="Roboto"/>
          <w:sz w:val="22"/>
          <w:szCs w:val="22"/>
          <w:lang w:val="en-US"/>
        </w:rPr>
      </w:pPr>
      <w:r w:rsidRPr="00DF613E">
        <w:rPr>
          <w:rFonts w:ascii="Roboto" w:hAnsi="Roboto"/>
          <w:sz w:val="22"/>
          <w:szCs w:val="22"/>
          <w:lang w:val="en-US"/>
        </w:rPr>
        <w:t xml:space="preserve">The authors are grateful for the dedicated work of the site data managers. The authors express deep </w:t>
      </w:r>
      <w:r w:rsidR="00D710F5" w:rsidRPr="00DF613E">
        <w:rPr>
          <w:rFonts w:ascii="Roboto" w:hAnsi="Roboto"/>
          <w:sz w:val="22"/>
          <w:szCs w:val="22"/>
          <w:lang w:val="en-US"/>
        </w:rPr>
        <w:t xml:space="preserve">appreciation </w:t>
      </w:r>
      <w:r w:rsidRPr="00DF613E">
        <w:rPr>
          <w:rFonts w:ascii="Roboto" w:hAnsi="Roboto"/>
          <w:sz w:val="22"/>
          <w:szCs w:val="22"/>
          <w:lang w:val="en-US"/>
        </w:rPr>
        <w:t>to the patients and families who live with HCM</w:t>
      </w:r>
      <w:r w:rsidR="00D710F5" w:rsidRPr="00DF613E">
        <w:rPr>
          <w:rFonts w:ascii="Roboto" w:hAnsi="Roboto"/>
          <w:sz w:val="22"/>
          <w:szCs w:val="22"/>
          <w:lang w:val="en-US"/>
        </w:rPr>
        <w:t xml:space="preserve"> and partner with us in research</w:t>
      </w:r>
      <w:r w:rsidRPr="00DF613E">
        <w:rPr>
          <w:rFonts w:ascii="Roboto" w:hAnsi="Roboto"/>
          <w:sz w:val="22"/>
          <w:szCs w:val="22"/>
          <w:lang w:val="en-US"/>
        </w:rPr>
        <w:t>.</w:t>
      </w:r>
    </w:p>
    <w:p w14:paraId="3E88FA7B" w14:textId="77777777" w:rsidR="007D4F5C" w:rsidRDefault="007D4F5C" w:rsidP="006630D4">
      <w:pPr>
        <w:suppressLineNumbers/>
        <w:spacing w:line="480" w:lineRule="auto"/>
        <w:rPr>
          <w:rFonts w:ascii="Roboto" w:hAnsi="Roboto"/>
          <w:b/>
          <w:bCs/>
          <w:sz w:val="22"/>
          <w:szCs w:val="22"/>
          <w:lang w:val="en-US"/>
        </w:rPr>
      </w:pPr>
    </w:p>
    <w:p w14:paraId="16A008A1" w14:textId="55AF3B76" w:rsidR="001D711A" w:rsidRPr="00DF613E" w:rsidRDefault="001D711A" w:rsidP="006630D4">
      <w:pPr>
        <w:suppressLineNumbers/>
        <w:spacing w:line="480" w:lineRule="auto"/>
        <w:rPr>
          <w:rFonts w:ascii="Roboto" w:hAnsi="Roboto"/>
          <w:b/>
          <w:bCs/>
          <w:sz w:val="22"/>
          <w:szCs w:val="22"/>
          <w:lang w:val="en-US"/>
        </w:rPr>
      </w:pPr>
      <w:r w:rsidRPr="00DF613E">
        <w:rPr>
          <w:rFonts w:ascii="Roboto" w:hAnsi="Roboto"/>
          <w:b/>
          <w:bCs/>
          <w:sz w:val="22"/>
          <w:szCs w:val="22"/>
          <w:lang w:val="en-US"/>
        </w:rPr>
        <w:t>FUNDING SOURCES:</w:t>
      </w:r>
    </w:p>
    <w:p w14:paraId="5061852D" w14:textId="05F9D196" w:rsidR="001D711A" w:rsidRPr="00CC498B" w:rsidRDefault="001D711A" w:rsidP="006630D4">
      <w:pPr>
        <w:suppressLineNumbers/>
        <w:spacing w:line="480" w:lineRule="auto"/>
        <w:rPr>
          <w:rFonts w:ascii="Roboto" w:hAnsi="Roboto"/>
          <w:b/>
          <w:sz w:val="22"/>
          <w:szCs w:val="22"/>
          <w:lang w:val="en-US"/>
        </w:rPr>
      </w:pPr>
      <w:proofErr w:type="spellStart"/>
      <w:r w:rsidRPr="00DF613E">
        <w:rPr>
          <w:rFonts w:ascii="Roboto" w:hAnsi="Roboto"/>
          <w:sz w:val="22"/>
          <w:szCs w:val="22"/>
          <w:lang w:val="en-US"/>
        </w:rPr>
        <w:t>SHaRe</w:t>
      </w:r>
      <w:proofErr w:type="spellEnd"/>
      <w:r w:rsidRPr="00DF613E">
        <w:rPr>
          <w:rFonts w:ascii="Roboto" w:hAnsi="Roboto"/>
          <w:sz w:val="22"/>
          <w:szCs w:val="22"/>
          <w:lang w:val="en-US"/>
        </w:rPr>
        <w:t xml:space="preserve"> receives unrestricted research support from Bristol Myers Squib, Pfizer, Cytokinetics</w:t>
      </w:r>
      <w:r w:rsidR="00934540">
        <w:rPr>
          <w:rFonts w:ascii="Roboto" w:hAnsi="Roboto"/>
          <w:sz w:val="22"/>
          <w:szCs w:val="22"/>
          <w:lang w:val="en-US"/>
        </w:rPr>
        <w:t xml:space="preserve"> </w:t>
      </w:r>
      <w:proofErr w:type="spellStart"/>
      <w:r w:rsidR="00934540">
        <w:rPr>
          <w:rFonts w:ascii="Roboto" w:hAnsi="Roboto"/>
          <w:sz w:val="22"/>
          <w:szCs w:val="22"/>
          <w:lang w:val="en-US"/>
        </w:rPr>
        <w:t>Biomarin</w:t>
      </w:r>
      <w:proofErr w:type="spellEnd"/>
      <w:r w:rsidR="00934540">
        <w:rPr>
          <w:rFonts w:ascii="Roboto" w:hAnsi="Roboto"/>
          <w:sz w:val="22"/>
          <w:szCs w:val="22"/>
          <w:lang w:val="en-US"/>
        </w:rPr>
        <w:t>, and Tenaya</w:t>
      </w:r>
      <w:r w:rsidRPr="00DF613E">
        <w:rPr>
          <w:rFonts w:ascii="Roboto" w:hAnsi="Roboto"/>
          <w:sz w:val="22"/>
          <w:szCs w:val="22"/>
          <w:lang w:val="en-US"/>
        </w:rPr>
        <w:t xml:space="preserve">. </w:t>
      </w:r>
      <w:r w:rsidRPr="00DF613E">
        <w:rPr>
          <w:rFonts w:ascii="Roboto" w:hAnsi="Roboto"/>
          <w:color w:val="000000"/>
          <w:sz w:val="22"/>
          <w:szCs w:val="22"/>
          <w:lang w:val="en-US"/>
        </w:rPr>
        <w:t>JSW is supported by the Sir Jules Thorn Charitable Trust [21JTA], Medical Research Council (UK), British Heart Foundation [RE/18/4/34215], the National Institute for Health and Care Research (NIHR) Imperial College Biomedical Research Centre, and the NIHR Royal Brompton Cardiovascular Biomedical Research Unit.</w:t>
      </w:r>
      <w:r w:rsidR="00580470" w:rsidRPr="00DF613E">
        <w:rPr>
          <w:rFonts w:ascii="Roboto" w:hAnsi="Roboto"/>
          <w:color w:val="000000"/>
          <w:sz w:val="22"/>
          <w:szCs w:val="22"/>
          <w:lang w:val="en-US"/>
        </w:rPr>
        <w:t xml:space="preserve"> CRV was supported by grants from </w:t>
      </w:r>
      <w:r w:rsidR="00580470" w:rsidRPr="00DB6D77">
        <w:rPr>
          <w:rFonts w:ascii="Roboto" w:hAnsi="Roboto"/>
          <w:sz w:val="22"/>
          <w:szCs w:val="22"/>
          <w:lang w:val="en-GB"/>
        </w:rPr>
        <w:t xml:space="preserve">The Research Foundations at </w:t>
      </w:r>
      <w:proofErr w:type="spellStart"/>
      <w:r w:rsidR="00580470" w:rsidRPr="00DB6D77">
        <w:rPr>
          <w:rFonts w:ascii="Roboto" w:hAnsi="Roboto"/>
          <w:sz w:val="22"/>
          <w:szCs w:val="22"/>
          <w:lang w:val="en-GB"/>
        </w:rPr>
        <w:t>Rigshospitalet</w:t>
      </w:r>
      <w:proofErr w:type="spellEnd"/>
      <w:r w:rsidR="00FA3F42">
        <w:rPr>
          <w:rFonts w:ascii="Roboto" w:hAnsi="Roboto"/>
          <w:sz w:val="22"/>
          <w:szCs w:val="22"/>
          <w:lang w:val="en-GB"/>
        </w:rPr>
        <w:t xml:space="preserve"> and</w:t>
      </w:r>
      <w:r w:rsidR="00580470" w:rsidRPr="00DB6D77">
        <w:rPr>
          <w:rFonts w:ascii="Roboto" w:hAnsi="Roboto"/>
          <w:sz w:val="22"/>
          <w:szCs w:val="22"/>
          <w:lang w:val="en-GB"/>
        </w:rPr>
        <w:t xml:space="preserve"> Knud </w:t>
      </w:r>
      <w:proofErr w:type="spellStart"/>
      <w:r w:rsidR="00580470" w:rsidRPr="00DB6D77">
        <w:rPr>
          <w:rFonts w:ascii="Roboto" w:hAnsi="Roboto"/>
          <w:sz w:val="22"/>
          <w:szCs w:val="22"/>
          <w:lang w:val="en-GB"/>
        </w:rPr>
        <w:t>Højgaards</w:t>
      </w:r>
      <w:proofErr w:type="spellEnd"/>
      <w:r w:rsidR="00580470" w:rsidRPr="00DB6D77">
        <w:rPr>
          <w:rFonts w:ascii="Roboto" w:hAnsi="Roboto"/>
          <w:sz w:val="22"/>
          <w:szCs w:val="22"/>
          <w:lang w:val="en-GB"/>
        </w:rPr>
        <w:t xml:space="preserve"> Fond</w:t>
      </w:r>
      <w:r w:rsidR="000B5DA3">
        <w:rPr>
          <w:rFonts w:ascii="Roboto" w:hAnsi="Roboto"/>
          <w:sz w:val="22"/>
          <w:szCs w:val="22"/>
          <w:lang w:val="en-GB"/>
        </w:rPr>
        <w:t>.</w:t>
      </w:r>
      <w:r w:rsidR="00580470" w:rsidRPr="00DB6D77">
        <w:rPr>
          <w:rFonts w:ascii="Roboto" w:hAnsi="Roboto"/>
          <w:sz w:val="22"/>
          <w:szCs w:val="22"/>
          <w:lang w:val="en-GB"/>
        </w:rPr>
        <w:t xml:space="preserve"> </w:t>
      </w:r>
      <w:r w:rsidR="00746DF7" w:rsidRPr="00C97435">
        <w:rPr>
          <w:rFonts w:ascii="Roboto" w:hAnsi="Roboto"/>
          <w:bCs/>
          <w:sz w:val="22"/>
          <w:szCs w:val="22"/>
          <w:lang w:val="en-US"/>
        </w:rPr>
        <w:t>BG is the recipient of a Heart Foundation Future Leader Fellowship (#107244)</w:t>
      </w:r>
    </w:p>
    <w:p w14:paraId="7E6ECBDE" w14:textId="77777777" w:rsidR="007D4F5C" w:rsidRDefault="007D4F5C" w:rsidP="006630D4">
      <w:pPr>
        <w:pStyle w:val="Ingenafstand"/>
        <w:suppressLineNumbers/>
        <w:spacing w:line="480" w:lineRule="auto"/>
        <w:rPr>
          <w:rFonts w:ascii="Roboto" w:hAnsi="Roboto" w:cs="Times New Roman"/>
          <w:b/>
          <w:bCs/>
        </w:rPr>
      </w:pPr>
    </w:p>
    <w:p w14:paraId="483F0177" w14:textId="541D2DB1" w:rsidR="001D711A" w:rsidRPr="00DB6D77" w:rsidRDefault="001D711A" w:rsidP="006630D4">
      <w:pPr>
        <w:pStyle w:val="Ingenafstand"/>
        <w:suppressLineNumbers/>
        <w:spacing w:line="480" w:lineRule="auto"/>
        <w:rPr>
          <w:rFonts w:ascii="Roboto" w:hAnsi="Roboto" w:cs="Times New Roman"/>
          <w:b/>
          <w:bCs/>
        </w:rPr>
      </w:pPr>
      <w:r w:rsidRPr="00DB6D77">
        <w:rPr>
          <w:rFonts w:ascii="Roboto" w:hAnsi="Roboto" w:cs="Times New Roman"/>
          <w:b/>
          <w:bCs/>
        </w:rPr>
        <w:t xml:space="preserve">CONFLICT OF INTEREST AND DISCLOSURES: </w:t>
      </w:r>
    </w:p>
    <w:p w14:paraId="3427FE35" w14:textId="1268A1BA" w:rsidR="001D711A" w:rsidRPr="00DB6D77" w:rsidRDefault="001D711A" w:rsidP="006630D4">
      <w:pPr>
        <w:pStyle w:val="Ingenafstand"/>
        <w:suppressLineNumbers/>
        <w:rPr>
          <w:rFonts w:ascii="Roboto" w:hAnsi="Roboto" w:cs="Times New Roman"/>
        </w:rPr>
      </w:pPr>
      <w:r w:rsidRPr="00DB6D77">
        <w:rPr>
          <w:rFonts w:ascii="Roboto" w:hAnsi="Roboto" w:cs="Times New Roman"/>
        </w:rPr>
        <w:t xml:space="preserve">CRV, JCS, </w:t>
      </w:r>
      <w:r w:rsidR="00934540">
        <w:rPr>
          <w:rFonts w:ascii="Roboto" w:hAnsi="Roboto" w:cs="Times New Roman"/>
        </w:rPr>
        <w:t xml:space="preserve">and </w:t>
      </w:r>
      <w:r w:rsidRPr="00DB6D77">
        <w:rPr>
          <w:rFonts w:ascii="Roboto" w:hAnsi="Roboto" w:cs="Times New Roman"/>
        </w:rPr>
        <w:t xml:space="preserve">TDR declare no relevant disclosures or competing interests. </w:t>
      </w:r>
    </w:p>
    <w:p w14:paraId="04BACB3D" w14:textId="79C78323" w:rsidR="001D711A" w:rsidRPr="0084459B" w:rsidRDefault="001D711A" w:rsidP="006630D4">
      <w:pPr>
        <w:pStyle w:val="Ingenafstand"/>
        <w:suppressLineNumbers/>
        <w:rPr>
          <w:rFonts w:ascii="Roboto" w:hAnsi="Roboto"/>
        </w:rPr>
      </w:pPr>
      <w:r w:rsidRPr="00DB6D77">
        <w:rPr>
          <w:rFonts w:ascii="Roboto" w:hAnsi="Roboto" w:cs="Times New Roman"/>
        </w:rPr>
        <w:t>CYH is a consultant for and</w:t>
      </w:r>
      <w:r w:rsidR="008C2203">
        <w:rPr>
          <w:rFonts w:ascii="Roboto" w:hAnsi="Roboto" w:cs="Times New Roman"/>
        </w:rPr>
        <w:t>/or</w:t>
      </w:r>
      <w:r w:rsidRPr="00DB6D77">
        <w:rPr>
          <w:rFonts w:ascii="Roboto" w:hAnsi="Roboto" w:cs="Times New Roman"/>
        </w:rPr>
        <w:t xml:space="preserve"> receives research funding from Bristol Myers Squib, Pfizer, Cytokinetics, Tenaya, </w:t>
      </w:r>
      <w:proofErr w:type="spellStart"/>
      <w:r w:rsidRPr="00DB6D77">
        <w:rPr>
          <w:rFonts w:ascii="Roboto" w:hAnsi="Roboto" w:cs="Times New Roman"/>
        </w:rPr>
        <w:t>Biomarin</w:t>
      </w:r>
      <w:proofErr w:type="spellEnd"/>
      <w:r w:rsidR="008C2203">
        <w:rPr>
          <w:rFonts w:ascii="Roboto" w:hAnsi="Roboto" w:cs="Times New Roman"/>
        </w:rPr>
        <w:t>, viz.AI and Lexicon</w:t>
      </w:r>
      <w:r w:rsidRPr="00DB6D77">
        <w:rPr>
          <w:rFonts w:ascii="Roboto" w:hAnsi="Roboto" w:cs="Times New Roman"/>
        </w:rPr>
        <w:t xml:space="preserve">. </w:t>
      </w:r>
      <w:r w:rsidR="00290C27">
        <w:rPr>
          <w:rFonts w:ascii="Roboto" w:hAnsi="Roboto" w:cs="Times New Roman"/>
        </w:rPr>
        <w:t>HB receives lecture fees from Amgen, MSD, Sanofi, BMS and Pfizer.</w:t>
      </w:r>
      <w:r w:rsidR="00290C27" w:rsidRPr="00DB6D77">
        <w:rPr>
          <w:rFonts w:ascii="Roboto" w:hAnsi="Roboto" w:cs="Times New Roman"/>
        </w:rPr>
        <w:t xml:space="preserve"> </w:t>
      </w:r>
      <w:r w:rsidRPr="00DB6D77">
        <w:rPr>
          <w:rFonts w:ascii="Roboto" w:hAnsi="Roboto" w:cs="Times New Roman"/>
        </w:rPr>
        <w:t xml:space="preserve">VNP receives research funding from BioMarin and consults for </w:t>
      </w:r>
      <w:proofErr w:type="spellStart"/>
      <w:r w:rsidRPr="00DB6D77">
        <w:rPr>
          <w:rFonts w:ascii="Roboto" w:hAnsi="Roboto" w:cs="Times New Roman"/>
        </w:rPr>
        <w:t>Nuevocor</w:t>
      </w:r>
      <w:proofErr w:type="spellEnd"/>
      <w:r w:rsidRPr="00DB6D77">
        <w:rPr>
          <w:rFonts w:ascii="Roboto" w:hAnsi="Roboto" w:cs="Times New Roman"/>
        </w:rPr>
        <w:t xml:space="preserve"> and Viz.ai. </w:t>
      </w:r>
      <w:r w:rsidR="00EC6695">
        <w:rPr>
          <w:rFonts w:ascii="Roboto" w:hAnsi="Roboto" w:cs="Times New Roman"/>
        </w:rPr>
        <w:t xml:space="preserve">ASH consults for and/or receives research funding from Tenaya Therapeutics and </w:t>
      </w:r>
      <w:proofErr w:type="spellStart"/>
      <w:r w:rsidR="00EC6695">
        <w:rPr>
          <w:rFonts w:ascii="Roboto" w:hAnsi="Roboto" w:cs="Times New Roman"/>
        </w:rPr>
        <w:t>Lexeo</w:t>
      </w:r>
      <w:proofErr w:type="spellEnd"/>
      <w:r w:rsidR="00EC6695">
        <w:rPr>
          <w:rFonts w:ascii="Roboto" w:hAnsi="Roboto" w:cs="Times New Roman"/>
        </w:rPr>
        <w:t xml:space="preserve">. </w:t>
      </w:r>
      <w:r w:rsidRPr="00DB6D77">
        <w:rPr>
          <w:rFonts w:ascii="Roboto" w:hAnsi="Roboto" w:cs="Times New Roman"/>
        </w:rPr>
        <w:t>NKL is a consultant for Bristol Myers Squibb, Pfizer, Cytokinetics, Tenaya and Sarepta and receives research funding from Pfizer. SS is</w:t>
      </w:r>
      <w:r w:rsidR="00395895">
        <w:rPr>
          <w:rFonts w:ascii="Roboto" w:hAnsi="Roboto" w:cs="Times New Roman"/>
        </w:rPr>
        <w:t xml:space="preserve"> </w:t>
      </w:r>
      <w:r w:rsidRPr="00DB6D77">
        <w:rPr>
          <w:rFonts w:ascii="Roboto" w:hAnsi="Roboto" w:cs="Times New Roman"/>
        </w:rPr>
        <w:t>a consultant for Bristol Myers Squibb and Cytokinetics.</w:t>
      </w:r>
      <w:r w:rsidR="00395895">
        <w:rPr>
          <w:rFonts w:ascii="Roboto" w:hAnsi="Roboto" w:cs="Times New Roman"/>
        </w:rPr>
        <w:t xml:space="preserve"> JWR is a consultant for </w:t>
      </w:r>
      <w:proofErr w:type="spellStart"/>
      <w:r w:rsidR="00395895">
        <w:rPr>
          <w:rFonts w:ascii="Roboto" w:hAnsi="Roboto" w:cs="Times New Roman"/>
        </w:rPr>
        <w:t>AskBio</w:t>
      </w:r>
      <w:proofErr w:type="spellEnd"/>
      <w:r w:rsidR="00395895">
        <w:rPr>
          <w:rFonts w:ascii="Roboto" w:hAnsi="Roboto" w:cs="Times New Roman"/>
        </w:rPr>
        <w:t>, Astellas, CRI Biotech, Bristol Myers Squibb, Bayer, Merck.</w:t>
      </w:r>
      <w:r w:rsidRPr="00DB6D77">
        <w:rPr>
          <w:rFonts w:ascii="Roboto" w:hAnsi="Roboto" w:cs="Times New Roman"/>
        </w:rPr>
        <w:t xml:space="preserve"> MM is a </w:t>
      </w:r>
      <w:r w:rsidRPr="000B5DA3">
        <w:rPr>
          <w:rFonts w:ascii="Roboto" w:hAnsi="Roboto" w:cs="Times New Roman"/>
        </w:rPr>
        <w:t xml:space="preserve">consultant </w:t>
      </w:r>
      <w:r w:rsidR="00803FC0">
        <w:rPr>
          <w:rFonts w:ascii="Roboto" w:hAnsi="Roboto" w:cs="Times New Roman"/>
        </w:rPr>
        <w:t xml:space="preserve">and/or receives research funding </w:t>
      </w:r>
      <w:r w:rsidR="00803FC0" w:rsidRPr="00DB6D77">
        <w:rPr>
          <w:rFonts w:ascii="Roboto" w:hAnsi="Roboto" w:cs="Times New Roman"/>
        </w:rPr>
        <w:t>f</w:t>
      </w:r>
      <w:r w:rsidR="00803FC0">
        <w:rPr>
          <w:rFonts w:ascii="Roboto" w:hAnsi="Roboto" w:cs="Times New Roman"/>
        </w:rPr>
        <w:t>r</w:t>
      </w:r>
      <w:r w:rsidR="00803FC0" w:rsidRPr="00DB6D77">
        <w:rPr>
          <w:rFonts w:ascii="Roboto" w:hAnsi="Roboto" w:cs="Times New Roman"/>
        </w:rPr>
        <w:t>o</w:t>
      </w:r>
      <w:r w:rsidR="00803FC0">
        <w:rPr>
          <w:rFonts w:ascii="Roboto" w:hAnsi="Roboto" w:cs="Times New Roman"/>
        </w:rPr>
        <w:t xml:space="preserve">m </w:t>
      </w:r>
      <w:r w:rsidR="00803FC0" w:rsidRPr="00DB6D77">
        <w:rPr>
          <w:rFonts w:ascii="Roboto" w:hAnsi="Roboto" w:cs="Times New Roman"/>
        </w:rPr>
        <w:t>Bristol Myers Squibb</w:t>
      </w:r>
      <w:r w:rsidR="00803FC0">
        <w:rPr>
          <w:rFonts w:ascii="Roboto" w:hAnsi="Roboto" w:cs="Times New Roman"/>
        </w:rPr>
        <w:t>,</w:t>
      </w:r>
      <w:r w:rsidR="00803FC0" w:rsidRPr="00DB6D77">
        <w:rPr>
          <w:rFonts w:ascii="Roboto" w:hAnsi="Roboto" w:cs="Times New Roman"/>
        </w:rPr>
        <w:t xml:space="preserve"> Cytokinetics</w:t>
      </w:r>
      <w:r w:rsidR="00803FC0">
        <w:rPr>
          <w:rFonts w:ascii="Roboto" w:hAnsi="Roboto" w:cs="Times New Roman"/>
        </w:rPr>
        <w:t xml:space="preserve">, Bayer, Alnylam, </w:t>
      </w:r>
      <w:proofErr w:type="spellStart"/>
      <w:r w:rsidR="00803FC0">
        <w:rPr>
          <w:rFonts w:ascii="Roboto" w:hAnsi="Roboto" w:cs="Times New Roman"/>
        </w:rPr>
        <w:t>Biomarin</w:t>
      </w:r>
      <w:proofErr w:type="spellEnd"/>
      <w:r w:rsidR="00803FC0">
        <w:rPr>
          <w:rFonts w:ascii="Roboto" w:hAnsi="Roboto" w:cs="Times New Roman"/>
        </w:rPr>
        <w:t xml:space="preserve"> and Sanofi</w:t>
      </w:r>
      <w:r w:rsidRPr="000B5DA3">
        <w:rPr>
          <w:rFonts w:ascii="Roboto" w:hAnsi="Roboto" w:cs="Times New Roman"/>
        </w:rPr>
        <w:t xml:space="preserve">. JSW has consulted for </w:t>
      </w:r>
      <w:proofErr w:type="spellStart"/>
      <w:r w:rsidRPr="000B5DA3">
        <w:rPr>
          <w:rFonts w:ascii="Roboto" w:hAnsi="Roboto" w:cs="Times New Roman"/>
        </w:rPr>
        <w:t>MyoKardia</w:t>
      </w:r>
      <w:proofErr w:type="spellEnd"/>
      <w:r w:rsidRPr="000B5DA3">
        <w:rPr>
          <w:rFonts w:ascii="Roboto" w:hAnsi="Roboto" w:cs="Times New Roman"/>
        </w:rPr>
        <w:t xml:space="preserve"> (now Bristol Myers Squibb), </w:t>
      </w:r>
      <w:proofErr w:type="spellStart"/>
      <w:r w:rsidRPr="000B5DA3">
        <w:rPr>
          <w:rFonts w:ascii="Roboto" w:hAnsi="Roboto" w:cs="Times New Roman"/>
        </w:rPr>
        <w:t>Foresite</w:t>
      </w:r>
      <w:proofErr w:type="spellEnd"/>
      <w:r w:rsidRPr="000B5DA3">
        <w:rPr>
          <w:rFonts w:ascii="Roboto" w:hAnsi="Roboto" w:cs="Times New Roman"/>
        </w:rPr>
        <w:t xml:space="preserve"> Labs, and Pfizer. DJA is a consultant for </w:t>
      </w:r>
      <w:proofErr w:type="spellStart"/>
      <w:r w:rsidRPr="000B5DA3">
        <w:rPr>
          <w:rFonts w:ascii="Roboto" w:hAnsi="Roboto" w:cs="Times New Roman"/>
        </w:rPr>
        <w:t>Dinaqor</w:t>
      </w:r>
      <w:proofErr w:type="spellEnd"/>
      <w:r w:rsidRPr="000B5DA3">
        <w:rPr>
          <w:rFonts w:ascii="Roboto" w:hAnsi="Roboto" w:cs="Times New Roman"/>
        </w:rPr>
        <w:t>.</w:t>
      </w:r>
      <w:r w:rsidR="00625F3A" w:rsidRPr="000B5DA3">
        <w:rPr>
          <w:rFonts w:ascii="Roboto" w:hAnsi="Roboto" w:cs="Times New Roman"/>
        </w:rPr>
        <w:t xml:space="preserve"> IO is a consultant for Bristol Myers Squibb, Cytokinetics, Tenaya, </w:t>
      </w:r>
      <w:proofErr w:type="spellStart"/>
      <w:r w:rsidR="00625F3A" w:rsidRPr="000B5DA3">
        <w:rPr>
          <w:rFonts w:ascii="Roboto" w:hAnsi="Roboto" w:cs="Times New Roman"/>
        </w:rPr>
        <w:t>Lexeo</w:t>
      </w:r>
      <w:proofErr w:type="spellEnd"/>
      <w:r w:rsidR="00625F3A" w:rsidRPr="000B5DA3">
        <w:rPr>
          <w:rFonts w:ascii="Roboto" w:hAnsi="Roboto" w:cs="Times New Roman"/>
        </w:rPr>
        <w:t xml:space="preserve">, Edgewise, Rocket Pharma. </w:t>
      </w:r>
      <w:r w:rsidR="00746DF7" w:rsidRPr="00C97435">
        <w:rPr>
          <w:rFonts w:ascii="Roboto" w:hAnsi="Roboto"/>
        </w:rPr>
        <w:t xml:space="preserve">BG has received honoraria from BMS for advisory board and education. </w:t>
      </w:r>
      <w:r w:rsidR="00D81999" w:rsidRPr="000B5DA3">
        <w:rPr>
          <w:rFonts w:ascii="Roboto" w:hAnsi="Roboto" w:cs="Times New Roman"/>
        </w:rPr>
        <w:t>LC has consulted for Bristol Myers Squibb.</w:t>
      </w:r>
    </w:p>
    <w:p w14:paraId="0D139271" w14:textId="77777777" w:rsidR="00DB6D77" w:rsidRPr="0084459B" w:rsidRDefault="001D711A" w:rsidP="006630D4">
      <w:pPr>
        <w:suppressLineNumbers/>
        <w:rPr>
          <w:rFonts w:ascii="Roboto" w:hAnsi="Roboto"/>
          <w:sz w:val="22"/>
          <w:szCs w:val="22"/>
          <w:lang w:val="en-US"/>
        </w:rPr>
      </w:pPr>
      <w:r w:rsidRPr="0084459B">
        <w:rPr>
          <w:rFonts w:ascii="Roboto" w:hAnsi="Roboto"/>
          <w:b/>
          <w:bCs/>
          <w:sz w:val="22"/>
          <w:szCs w:val="22"/>
          <w:lang w:val="en-US"/>
        </w:rPr>
        <w:br w:type="page"/>
      </w:r>
    </w:p>
    <w:p w14:paraId="42E5C421" w14:textId="77777777" w:rsidR="00DB6D77" w:rsidRPr="00907D0E" w:rsidRDefault="00DB6D77" w:rsidP="006630D4">
      <w:pPr>
        <w:suppressLineNumbers/>
        <w:rPr>
          <w:rFonts w:ascii="Roboto" w:hAnsi="Roboto"/>
          <w:b/>
          <w:bCs/>
          <w:sz w:val="28"/>
          <w:szCs w:val="32"/>
          <w:lang w:val="en-US"/>
        </w:rPr>
      </w:pPr>
      <w:r w:rsidRPr="00907D0E">
        <w:rPr>
          <w:rFonts w:ascii="Roboto" w:hAnsi="Roboto"/>
          <w:b/>
          <w:bCs/>
          <w:sz w:val="28"/>
          <w:szCs w:val="32"/>
          <w:lang w:val="en-US"/>
        </w:rPr>
        <w:lastRenderedPageBreak/>
        <w:t>References</w:t>
      </w:r>
    </w:p>
    <w:p w14:paraId="16F6220E" w14:textId="77777777" w:rsidR="000F1D08" w:rsidRPr="001A1E98" w:rsidRDefault="00DB6D77" w:rsidP="000F1D08">
      <w:pPr>
        <w:widowControl w:val="0"/>
        <w:autoSpaceDE w:val="0"/>
        <w:autoSpaceDN w:val="0"/>
        <w:adjustRightInd w:val="0"/>
        <w:rPr>
          <w:rFonts w:ascii="Roboto" w:hAnsi="Roboto"/>
          <w:sz w:val="20"/>
          <w:lang w:val="en-US"/>
        </w:rPr>
      </w:pPr>
      <w:r w:rsidRPr="00632C1C">
        <w:fldChar w:fldCharType="begin"/>
      </w:r>
      <w:r w:rsidR="00632C1C" w:rsidRPr="00907D0E">
        <w:rPr>
          <w:lang w:val="en-US"/>
        </w:rPr>
        <w:instrText xml:space="preserve"> ADDIN ZOTERO_BIBL {"uncited":[],"omitted":[],"custom":[]} CSL_BIBLIOGRAPHY </w:instrText>
      </w:r>
      <w:r w:rsidRPr="00632C1C">
        <w:fldChar w:fldCharType="separate"/>
      </w:r>
      <w:r w:rsidR="000F1D08" w:rsidRPr="001A1E98">
        <w:rPr>
          <w:rFonts w:ascii="Roboto" w:hAnsi="Roboto"/>
          <w:sz w:val="20"/>
          <w:lang w:val="en-US"/>
        </w:rPr>
        <w:t xml:space="preserve">1. </w:t>
      </w:r>
      <w:r w:rsidR="000F1D08" w:rsidRPr="001A1E98">
        <w:rPr>
          <w:rFonts w:ascii="Roboto" w:hAnsi="Roboto"/>
          <w:sz w:val="20"/>
          <w:lang w:val="en-US"/>
        </w:rPr>
        <w:tab/>
        <w:t xml:space="preserve">Ho CY, Charron P, Richard P, Girolami F, Van Spaendonck-Zwarts KY, Pinto Y. Genetic advances in sarcomeric cardiomyopathies: state of the art. </w:t>
      </w:r>
      <w:r w:rsidR="000F1D08" w:rsidRPr="001A1E98">
        <w:rPr>
          <w:rFonts w:ascii="Roboto" w:hAnsi="Roboto"/>
          <w:i/>
          <w:iCs/>
          <w:sz w:val="20"/>
          <w:lang w:val="en-US"/>
        </w:rPr>
        <w:t>Cardiovasc. Res.</w:t>
      </w:r>
      <w:r w:rsidR="000F1D08" w:rsidRPr="001A1E98">
        <w:rPr>
          <w:rFonts w:ascii="Roboto" w:hAnsi="Roboto"/>
          <w:sz w:val="20"/>
          <w:lang w:val="en-US"/>
        </w:rPr>
        <w:t xml:space="preserve"> 2015;105:397–408. </w:t>
      </w:r>
    </w:p>
    <w:p w14:paraId="7B8532EC" w14:textId="77777777" w:rsidR="000F1D08" w:rsidRPr="001A1E98" w:rsidRDefault="000F1D08" w:rsidP="000F1D08">
      <w:pPr>
        <w:widowControl w:val="0"/>
        <w:autoSpaceDE w:val="0"/>
        <w:autoSpaceDN w:val="0"/>
        <w:adjustRightInd w:val="0"/>
        <w:rPr>
          <w:rFonts w:ascii="Roboto" w:hAnsi="Roboto"/>
          <w:sz w:val="20"/>
          <w:lang w:val="en-US"/>
        </w:rPr>
      </w:pPr>
      <w:r w:rsidRPr="001A1E98">
        <w:rPr>
          <w:rFonts w:ascii="Roboto" w:hAnsi="Roboto"/>
          <w:sz w:val="20"/>
          <w:lang w:val="en-US"/>
        </w:rPr>
        <w:t xml:space="preserve">2. </w:t>
      </w:r>
      <w:r w:rsidRPr="001A1E98">
        <w:rPr>
          <w:rFonts w:ascii="Roboto" w:hAnsi="Roboto"/>
          <w:sz w:val="20"/>
          <w:lang w:val="en-US"/>
        </w:rPr>
        <w:tab/>
        <w:t xml:space="preserve">Biddinger KJ, Jurgens SJ, Maamari D, Gaziano L, Choi SH, Morrill VN, Halford JL, Khera AV, Lubitz SA, Ellinor PT, et al. Rare and Common Genetic Variation Underlying the Risk of Hypertrophic Cardiomyopathy in a National Biobank. </w:t>
      </w:r>
      <w:r w:rsidRPr="001A1E98">
        <w:rPr>
          <w:rFonts w:ascii="Roboto" w:hAnsi="Roboto"/>
          <w:i/>
          <w:iCs/>
          <w:sz w:val="20"/>
          <w:lang w:val="en-US"/>
        </w:rPr>
        <w:t>JAMA Cardiol.</w:t>
      </w:r>
      <w:r w:rsidRPr="001A1E98">
        <w:rPr>
          <w:rFonts w:ascii="Roboto" w:hAnsi="Roboto"/>
          <w:sz w:val="20"/>
          <w:lang w:val="en-US"/>
        </w:rPr>
        <w:t xml:space="preserve"> 2022;7:715–722. </w:t>
      </w:r>
    </w:p>
    <w:p w14:paraId="3FFF7EA5" w14:textId="77777777" w:rsidR="000F1D08" w:rsidRPr="001A1E98" w:rsidRDefault="000F1D08" w:rsidP="000F1D08">
      <w:pPr>
        <w:widowControl w:val="0"/>
        <w:autoSpaceDE w:val="0"/>
        <w:autoSpaceDN w:val="0"/>
        <w:adjustRightInd w:val="0"/>
        <w:rPr>
          <w:rFonts w:ascii="Roboto" w:hAnsi="Roboto"/>
          <w:sz w:val="20"/>
          <w:lang w:val="en-US"/>
        </w:rPr>
      </w:pPr>
      <w:r w:rsidRPr="001A1E98">
        <w:rPr>
          <w:rFonts w:ascii="Roboto" w:hAnsi="Roboto"/>
          <w:sz w:val="20"/>
          <w:lang w:val="en-US"/>
        </w:rPr>
        <w:t xml:space="preserve">3. </w:t>
      </w:r>
      <w:r w:rsidRPr="001A1E98">
        <w:rPr>
          <w:rFonts w:ascii="Roboto" w:hAnsi="Roboto"/>
          <w:sz w:val="20"/>
          <w:lang w:val="en-US"/>
        </w:rPr>
        <w:tab/>
        <w:t xml:space="preserve">Silajdzija E, Rasmus Vissing C, Basse Christensen E, Lamiokor Mills H, Olivia Kock T, Andersen LJ, Snoer M, Thune JJ, Daniel Bartels E, Axelsson Raja A, et al. Family Screening in Hypertrophic Cardiomyopathy: Identification of Relatives With Low Yield From Systematic Follow-Up. </w:t>
      </w:r>
      <w:r w:rsidRPr="001A1E98">
        <w:rPr>
          <w:rFonts w:ascii="Roboto" w:hAnsi="Roboto"/>
          <w:i/>
          <w:iCs/>
          <w:sz w:val="20"/>
          <w:lang w:val="en-US"/>
        </w:rPr>
        <w:t>J. Am. Coll. Cardiol.</w:t>
      </w:r>
      <w:r w:rsidRPr="001A1E98">
        <w:rPr>
          <w:rFonts w:ascii="Roboto" w:hAnsi="Roboto"/>
          <w:sz w:val="20"/>
          <w:lang w:val="en-US"/>
        </w:rPr>
        <w:t xml:space="preserve"> 2024;84:1854–1865. </w:t>
      </w:r>
    </w:p>
    <w:p w14:paraId="47AA63F8" w14:textId="77777777" w:rsidR="000F1D08" w:rsidRPr="001A1E98" w:rsidRDefault="000F1D08" w:rsidP="000F1D08">
      <w:pPr>
        <w:widowControl w:val="0"/>
        <w:autoSpaceDE w:val="0"/>
        <w:autoSpaceDN w:val="0"/>
        <w:adjustRightInd w:val="0"/>
        <w:rPr>
          <w:rFonts w:ascii="Roboto" w:hAnsi="Roboto"/>
          <w:sz w:val="20"/>
          <w:lang w:val="en-US"/>
        </w:rPr>
      </w:pPr>
      <w:r w:rsidRPr="001A1E98">
        <w:rPr>
          <w:rFonts w:ascii="Roboto" w:hAnsi="Roboto"/>
          <w:sz w:val="20"/>
          <w:lang w:val="en-US"/>
        </w:rPr>
        <w:t xml:space="preserve">4. </w:t>
      </w:r>
      <w:r w:rsidRPr="001A1E98">
        <w:rPr>
          <w:rFonts w:ascii="Roboto" w:hAnsi="Roboto"/>
          <w:sz w:val="20"/>
          <w:lang w:val="en-US"/>
        </w:rPr>
        <w:tab/>
        <w:t xml:space="preserve">Ho Carolyn Y., Day Sharlene M., Ashley Euan A., Michels Michelle, Pereira Alexandre C., Jacoby Daniel, Cirino Allison L., Fox Jonathan C., Lakdawala Neal K., Ware James S., et al. Genotype and Lifetime Burden of Disease in Hypertrophic Cardiomyopathy. </w:t>
      </w:r>
      <w:r w:rsidRPr="001A1E98">
        <w:rPr>
          <w:rFonts w:ascii="Roboto" w:hAnsi="Roboto"/>
          <w:i/>
          <w:iCs/>
          <w:sz w:val="20"/>
          <w:lang w:val="en-US"/>
        </w:rPr>
        <w:t>Circulation</w:t>
      </w:r>
      <w:r w:rsidRPr="001A1E98">
        <w:rPr>
          <w:rFonts w:ascii="Roboto" w:hAnsi="Roboto"/>
          <w:sz w:val="20"/>
          <w:lang w:val="en-US"/>
        </w:rPr>
        <w:t xml:space="preserve">. 2018;138:1387–1398. </w:t>
      </w:r>
    </w:p>
    <w:p w14:paraId="6ECA0DBD" w14:textId="77777777" w:rsidR="000F1D08" w:rsidRPr="001A1E98" w:rsidRDefault="000F1D08" w:rsidP="000F1D08">
      <w:pPr>
        <w:widowControl w:val="0"/>
        <w:autoSpaceDE w:val="0"/>
        <w:autoSpaceDN w:val="0"/>
        <w:adjustRightInd w:val="0"/>
        <w:rPr>
          <w:rFonts w:ascii="Roboto" w:hAnsi="Roboto"/>
          <w:sz w:val="20"/>
          <w:lang w:val="en-US"/>
        </w:rPr>
      </w:pPr>
      <w:r w:rsidRPr="001A1E98">
        <w:rPr>
          <w:rFonts w:ascii="Roboto" w:hAnsi="Roboto"/>
          <w:sz w:val="20"/>
          <w:lang w:val="en-US"/>
        </w:rPr>
        <w:t xml:space="preserve">5. </w:t>
      </w:r>
      <w:r w:rsidRPr="001A1E98">
        <w:rPr>
          <w:rFonts w:ascii="Roboto" w:hAnsi="Roboto"/>
          <w:sz w:val="20"/>
          <w:lang w:val="en-US"/>
        </w:rPr>
        <w:tab/>
        <w:t xml:space="preserve">Li Q, Gruner C, Chan RH, Care M, Siminovitch K, Williams L, Woo A, Rakowski H. Genotype-positive status in patients with hypertrophic cardiomyopathy is associated with higher rates of heart failure events. </w:t>
      </w:r>
      <w:r w:rsidRPr="001A1E98">
        <w:rPr>
          <w:rFonts w:ascii="Roboto" w:hAnsi="Roboto"/>
          <w:i/>
          <w:iCs/>
          <w:sz w:val="20"/>
          <w:lang w:val="en-US"/>
        </w:rPr>
        <w:t>Circ. Cardiovasc. Genet.</w:t>
      </w:r>
      <w:r w:rsidRPr="001A1E98">
        <w:rPr>
          <w:rFonts w:ascii="Roboto" w:hAnsi="Roboto"/>
          <w:sz w:val="20"/>
          <w:lang w:val="en-US"/>
        </w:rPr>
        <w:t xml:space="preserve"> 2014;7:416–422. </w:t>
      </w:r>
    </w:p>
    <w:p w14:paraId="587DF409" w14:textId="77777777" w:rsidR="000F1D08" w:rsidRPr="001A1E98" w:rsidRDefault="000F1D08" w:rsidP="000F1D08">
      <w:pPr>
        <w:widowControl w:val="0"/>
        <w:autoSpaceDE w:val="0"/>
        <w:autoSpaceDN w:val="0"/>
        <w:adjustRightInd w:val="0"/>
        <w:rPr>
          <w:rFonts w:ascii="Roboto" w:hAnsi="Roboto"/>
          <w:sz w:val="20"/>
          <w:lang w:val="en-US"/>
        </w:rPr>
      </w:pPr>
      <w:r w:rsidRPr="001A1E98">
        <w:rPr>
          <w:rFonts w:ascii="Roboto" w:hAnsi="Roboto"/>
          <w:sz w:val="20"/>
          <w:lang w:val="en-US"/>
        </w:rPr>
        <w:t xml:space="preserve">6. </w:t>
      </w:r>
      <w:r w:rsidRPr="001A1E98">
        <w:rPr>
          <w:rFonts w:ascii="Roboto" w:hAnsi="Roboto"/>
          <w:sz w:val="20"/>
          <w:lang w:val="en-US"/>
        </w:rPr>
        <w:tab/>
        <w:t xml:space="preserve">Curran L, de Marvao A, Inglese P, McGurk KA, Schiratti P-R, Clement A, Zheng SL, Li S, Pua CJ, Shah M, et al. Genotype-Phenotype Taxonomy of Hypertrophic Cardiomyopathy. </w:t>
      </w:r>
      <w:r w:rsidRPr="001A1E98">
        <w:rPr>
          <w:rFonts w:ascii="Roboto" w:hAnsi="Roboto"/>
          <w:i/>
          <w:iCs/>
          <w:sz w:val="20"/>
          <w:lang w:val="en-US"/>
        </w:rPr>
        <w:t>Circ. Genomic Precis. Med.</w:t>
      </w:r>
      <w:r w:rsidRPr="001A1E98">
        <w:rPr>
          <w:rFonts w:ascii="Roboto" w:hAnsi="Roboto"/>
          <w:sz w:val="20"/>
          <w:lang w:val="en-US"/>
        </w:rPr>
        <w:t xml:space="preserve"> 0:e004200. </w:t>
      </w:r>
    </w:p>
    <w:p w14:paraId="7307D828" w14:textId="77777777" w:rsidR="000F1D08" w:rsidRPr="001A1E98" w:rsidRDefault="000F1D08" w:rsidP="000F1D08">
      <w:pPr>
        <w:widowControl w:val="0"/>
        <w:autoSpaceDE w:val="0"/>
        <w:autoSpaceDN w:val="0"/>
        <w:adjustRightInd w:val="0"/>
        <w:rPr>
          <w:rFonts w:ascii="Roboto" w:hAnsi="Roboto"/>
          <w:sz w:val="20"/>
          <w:lang w:val="en-US"/>
        </w:rPr>
      </w:pPr>
      <w:r w:rsidRPr="001A1E98">
        <w:rPr>
          <w:rFonts w:ascii="Roboto" w:hAnsi="Roboto"/>
          <w:sz w:val="20"/>
          <w:lang w:val="en-US"/>
        </w:rPr>
        <w:t xml:space="preserve">7. </w:t>
      </w:r>
      <w:r w:rsidRPr="001A1E98">
        <w:rPr>
          <w:rFonts w:ascii="Roboto" w:hAnsi="Roboto"/>
          <w:sz w:val="20"/>
          <w:lang w:val="en-US"/>
        </w:rPr>
        <w:tab/>
        <w:t xml:space="preserve">Ko C, Arscott P, Concannon M, Saberi S, Day SM, Yashar BM, Helms AS. Genetic testing impacts the utility of prospective familial screening in hypertrophic cardiomyopathy through identification of a nonfamilial subgroup. </w:t>
      </w:r>
      <w:r w:rsidRPr="001A1E98">
        <w:rPr>
          <w:rFonts w:ascii="Roboto" w:hAnsi="Roboto"/>
          <w:i/>
          <w:iCs/>
          <w:sz w:val="20"/>
          <w:lang w:val="en-US"/>
        </w:rPr>
        <w:t>Genet. Med. Off. J. Am. Coll. Med. Genet.</w:t>
      </w:r>
      <w:r w:rsidRPr="001A1E98">
        <w:rPr>
          <w:rFonts w:ascii="Roboto" w:hAnsi="Roboto"/>
          <w:sz w:val="20"/>
          <w:lang w:val="en-US"/>
        </w:rPr>
        <w:t xml:space="preserve"> 2018;20:69–75. </w:t>
      </w:r>
    </w:p>
    <w:p w14:paraId="0EFC5D09" w14:textId="77777777" w:rsidR="000F1D08" w:rsidRPr="001A1E98" w:rsidRDefault="000F1D08" w:rsidP="000F1D08">
      <w:pPr>
        <w:widowControl w:val="0"/>
        <w:autoSpaceDE w:val="0"/>
        <w:autoSpaceDN w:val="0"/>
        <w:adjustRightInd w:val="0"/>
        <w:rPr>
          <w:rFonts w:ascii="Roboto" w:hAnsi="Roboto"/>
          <w:sz w:val="20"/>
          <w:lang w:val="en-US"/>
        </w:rPr>
      </w:pPr>
      <w:r w:rsidRPr="001A1E98">
        <w:rPr>
          <w:rFonts w:ascii="Roboto" w:hAnsi="Roboto"/>
          <w:sz w:val="20"/>
          <w:lang w:val="en-US"/>
        </w:rPr>
        <w:t xml:space="preserve">8. </w:t>
      </w:r>
      <w:r w:rsidRPr="001A1E98">
        <w:rPr>
          <w:rFonts w:ascii="Roboto" w:hAnsi="Roboto"/>
          <w:sz w:val="20"/>
          <w:lang w:val="en-US"/>
        </w:rPr>
        <w:tab/>
        <w:t xml:space="preserve">Ingles J, Burns C, Bagnall RD, Lam L, Yeates L, Sarina T, Puranik R, Briffa T, Atherton JJ, Driscoll T, et al. Nonfamilial Hypertrophic Cardiomyopathy: Prevalence, Natural History, and Clinical Implications. </w:t>
      </w:r>
      <w:r w:rsidRPr="001A1E98">
        <w:rPr>
          <w:rFonts w:ascii="Roboto" w:hAnsi="Roboto"/>
          <w:i/>
          <w:iCs/>
          <w:sz w:val="20"/>
          <w:lang w:val="en-US"/>
        </w:rPr>
        <w:t>Circ. Cardiovasc. Genet.</w:t>
      </w:r>
      <w:r w:rsidRPr="001A1E98">
        <w:rPr>
          <w:rFonts w:ascii="Roboto" w:hAnsi="Roboto"/>
          <w:sz w:val="20"/>
          <w:lang w:val="en-US"/>
        </w:rPr>
        <w:t xml:space="preserve"> 2017;10:e001620. </w:t>
      </w:r>
    </w:p>
    <w:p w14:paraId="0289E855" w14:textId="77777777" w:rsidR="000F1D08" w:rsidRPr="001A1E98" w:rsidRDefault="000F1D08" w:rsidP="000F1D08">
      <w:pPr>
        <w:widowControl w:val="0"/>
        <w:autoSpaceDE w:val="0"/>
        <w:autoSpaceDN w:val="0"/>
        <w:adjustRightInd w:val="0"/>
        <w:rPr>
          <w:rFonts w:ascii="Roboto" w:hAnsi="Roboto"/>
          <w:sz w:val="20"/>
          <w:lang w:val="en-US"/>
        </w:rPr>
      </w:pPr>
      <w:r w:rsidRPr="001A1E98">
        <w:rPr>
          <w:rFonts w:ascii="Roboto" w:hAnsi="Roboto"/>
          <w:sz w:val="20"/>
          <w:lang w:val="en-US"/>
        </w:rPr>
        <w:t xml:space="preserve">9. </w:t>
      </w:r>
      <w:r w:rsidRPr="001A1E98">
        <w:rPr>
          <w:rFonts w:ascii="Roboto" w:hAnsi="Roboto"/>
          <w:sz w:val="20"/>
          <w:lang w:val="en-US"/>
        </w:rPr>
        <w:tab/>
        <w:t xml:space="preserve">Richards S, Aziz N, Bale S, Bick D, Das S, Gastier-Foster J, Grody WW, Hegde M, Lyon E, Spector E, et al. Standards and guidelines for the interpretation of sequence variants: a joint consensus recommendation of the American College of Medical Genetics and Genomics and the Association for Molecular Pathology. </w:t>
      </w:r>
      <w:r w:rsidRPr="001A1E98">
        <w:rPr>
          <w:rFonts w:ascii="Roboto" w:hAnsi="Roboto"/>
          <w:i/>
          <w:iCs/>
          <w:sz w:val="20"/>
          <w:lang w:val="en-US"/>
        </w:rPr>
        <w:t>Genet. Med.</w:t>
      </w:r>
      <w:r w:rsidRPr="001A1E98">
        <w:rPr>
          <w:rFonts w:ascii="Roboto" w:hAnsi="Roboto"/>
          <w:sz w:val="20"/>
          <w:lang w:val="en-US"/>
        </w:rPr>
        <w:t xml:space="preserve"> 2015;17:405–423. </w:t>
      </w:r>
    </w:p>
    <w:p w14:paraId="7FA2B1FB" w14:textId="77777777" w:rsidR="000F1D08" w:rsidRPr="001A1E98" w:rsidRDefault="000F1D08" w:rsidP="000F1D08">
      <w:pPr>
        <w:widowControl w:val="0"/>
        <w:autoSpaceDE w:val="0"/>
        <w:autoSpaceDN w:val="0"/>
        <w:adjustRightInd w:val="0"/>
        <w:rPr>
          <w:rFonts w:ascii="Roboto" w:hAnsi="Roboto"/>
          <w:sz w:val="20"/>
          <w:lang w:val="en-US"/>
        </w:rPr>
      </w:pPr>
      <w:r w:rsidRPr="001A1E98">
        <w:rPr>
          <w:rFonts w:ascii="Roboto" w:hAnsi="Roboto"/>
          <w:sz w:val="20"/>
          <w:lang w:val="en-US"/>
        </w:rPr>
        <w:t xml:space="preserve">10. </w:t>
      </w:r>
      <w:r w:rsidRPr="001A1E98">
        <w:rPr>
          <w:rFonts w:ascii="Roboto" w:hAnsi="Roboto"/>
          <w:sz w:val="20"/>
          <w:lang w:val="en-US"/>
        </w:rPr>
        <w:tab/>
        <w:t xml:space="preserve">Hershberger RE, Givertz MM, Ho CY, Judge DP, Kantor PF, McBride KL, Morales A, Taylor MRG, Vatta M, Ware SM. Genetic evaluation of cardiomyopathy: a clinical practice resource of the American College of Medical Genetics and Genomics (ACMG). </w:t>
      </w:r>
      <w:r w:rsidRPr="001A1E98">
        <w:rPr>
          <w:rFonts w:ascii="Roboto" w:hAnsi="Roboto"/>
          <w:i/>
          <w:iCs/>
          <w:sz w:val="20"/>
          <w:lang w:val="en-US"/>
        </w:rPr>
        <w:t>Genet. Med.</w:t>
      </w:r>
      <w:r w:rsidRPr="001A1E98">
        <w:rPr>
          <w:rFonts w:ascii="Roboto" w:hAnsi="Roboto"/>
          <w:sz w:val="20"/>
          <w:lang w:val="en-US"/>
        </w:rPr>
        <w:t xml:space="preserve"> 2018;20:899–909. </w:t>
      </w:r>
    </w:p>
    <w:p w14:paraId="1F92F7BA" w14:textId="77777777" w:rsidR="000F1D08" w:rsidRPr="001A1E98" w:rsidRDefault="000F1D08" w:rsidP="000F1D08">
      <w:pPr>
        <w:widowControl w:val="0"/>
        <w:autoSpaceDE w:val="0"/>
        <w:autoSpaceDN w:val="0"/>
        <w:adjustRightInd w:val="0"/>
        <w:rPr>
          <w:rFonts w:ascii="Roboto" w:hAnsi="Roboto"/>
          <w:sz w:val="20"/>
          <w:lang w:val="en-US"/>
        </w:rPr>
      </w:pPr>
      <w:r w:rsidRPr="001A1E98">
        <w:rPr>
          <w:rFonts w:ascii="Roboto" w:hAnsi="Roboto"/>
          <w:sz w:val="20"/>
          <w:lang w:val="en-US"/>
        </w:rPr>
        <w:t xml:space="preserve">11. </w:t>
      </w:r>
      <w:r w:rsidRPr="001A1E98">
        <w:rPr>
          <w:rFonts w:ascii="Roboto" w:hAnsi="Roboto"/>
          <w:sz w:val="20"/>
          <w:lang w:val="en-US"/>
        </w:rPr>
        <w:tab/>
        <w:t>Vissing CR. Comparing Clinical Course of Hypertrophic Cardiomyopathy in Sarcomere Variant Carriers and Non-Carriers [Internet]. 2023;Available from: https://github.com/christoffervi/sarc_nonsarc</w:t>
      </w:r>
    </w:p>
    <w:p w14:paraId="6436699E" w14:textId="77777777" w:rsidR="000F1D08" w:rsidRPr="001A1E98" w:rsidRDefault="000F1D08" w:rsidP="000F1D08">
      <w:pPr>
        <w:widowControl w:val="0"/>
        <w:autoSpaceDE w:val="0"/>
        <w:autoSpaceDN w:val="0"/>
        <w:adjustRightInd w:val="0"/>
        <w:rPr>
          <w:rFonts w:ascii="Roboto" w:hAnsi="Roboto"/>
          <w:sz w:val="20"/>
          <w:lang w:val="en-US"/>
        </w:rPr>
      </w:pPr>
      <w:r w:rsidRPr="001A1E98">
        <w:rPr>
          <w:rFonts w:ascii="Roboto" w:hAnsi="Roboto"/>
          <w:sz w:val="20"/>
          <w:lang w:val="en-US"/>
        </w:rPr>
        <w:t xml:space="preserve">12. </w:t>
      </w:r>
      <w:r w:rsidRPr="001A1E98">
        <w:rPr>
          <w:rFonts w:ascii="Roboto" w:hAnsi="Roboto"/>
          <w:sz w:val="20"/>
          <w:lang w:val="en-US"/>
        </w:rPr>
        <w:tab/>
        <w:t xml:space="preserve">Lopes LR, Syrris P, Guttmann OP, O’Mahony C, Tang HC, Dalageorgou C, Jenkins S, Hubank M, Monserrat L, McKenna WJ, et al. Novel genotype-phenotype associations demonstrated by high-throughput sequencing in patients with hypertrophic cardiomyopathy. </w:t>
      </w:r>
      <w:r w:rsidRPr="001A1E98">
        <w:rPr>
          <w:rFonts w:ascii="Roboto" w:hAnsi="Roboto"/>
          <w:i/>
          <w:iCs/>
          <w:sz w:val="20"/>
          <w:lang w:val="en-US"/>
        </w:rPr>
        <w:t>Heart Br. Card. Soc.</w:t>
      </w:r>
      <w:r w:rsidRPr="001A1E98">
        <w:rPr>
          <w:rFonts w:ascii="Roboto" w:hAnsi="Roboto"/>
          <w:sz w:val="20"/>
          <w:lang w:val="en-US"/>
        </w:rPr>
        <w:t xml:space="preserve"> 2015;101:294–301. </w:t>
      </w:r>
    </w:p>
    <w:p w14:paraId="167EC471" w14:textId="77777777" w:rsidR="000F1D08" w:rsidRPr="001A1E98" w:rsidRDefault="000F1D08" w:rsidP="000F1D08">
      <w:pPr>
        <w:widowControl w:val="0"/>
        <w:autoSpaceDE w:val="0"/>
        <w:autoSpaceDN w:val="0"/>
        <w:adjustRightInd w:val="0"/>
        <w:rPr>
          <w:rFonts w:ascii="Roboto" w:hAnsi="Roboto"/>
          <w:sz w:val="20"/>
          <w:lang w:val="en-US"/>
        </w:rPr>
      </w:pPr>
      <w:r w:rsidRPr="001A1E98">
        <w:rPr>
          <w:rFonts w:ascii="Roboto" w:hAnsi="Roboto"/>
          <w:sz w:val="20"/>
          <w:lang w:val="en-US"/>
        </w:rPr>
        <w:t xml:space="preserve">13. </w:t>
      </w:r>
      <w:r w:rsidRPr="001A1E98">
        <w:rPr>
          <w:rFonts w:ascii="Roboto" w:hAnsi="Roboto"/>
          <w:sz w:val="20"/>
          <w:lang w:val="en-US"/>
        </w:rPr>
        <w:tab/>
        <w:t xml:space="preserve">Lopes LR, Rahman MS, Elliott PM. A systematic review and meta-analysis of genotype-phenotype associations in patients with hypertrophic cardiomyopathy caused by sarcomeric protein mutations. </w:t>
      </w:r>
      <w:r w:rsidRPr="001A1E98">
        <w:rPr>
          <w:rFonts w:ascii="Roboto" w:hAnsi="Roboto"/>
          <w:i/>
          <w:iCs/>
          <w:sz w:val="20"/>
          <w:lang w:val="en-US"/>
        </w:rPr>
        <w:t>Heart Br. Card. Soc.</w:t>
      </w:r>
      <w:r w:rsidRPr="001A1E98">
        <w:rPr>
          <w:rFonts w:ascii="Roboto" w:hAnsi="Roboto"/>
          <w:sz w:val="20"/>
          <w:lang w:val="en-US"/>
        </w:rPr>
        <w:t xml:space="preserve"> 2013;99:1800–1811. </w:t>
      </w:r>
    </w:p>
    <w:p w14:paraId="1842E810" w14:textId="77777777" w:rsidR="000F1D08" w:rsidRPr="001A1E98" w:rsidRDefault="000F1D08" w:rsidP="000F1D08">
      <w:pPr>
        <w:widowControl w:val="0"/>
        <w:autoSpaceDE w:val="0"/>
        <w:autoSpaceDN w:val="0"/>
        <w:adjustRightInd w:val="0"/>
        <w:rPr>
          <w:rFonts w:ascii="Roboto" w:hAnsi="Roboto"/>
          <w:sz w:val="20"/>
          <w:lang w:val="en-US"/>
        </w:rPr>
      </w:pPr>
      <w:r w:rsidRPr="001A1E98">
        <w:rPr>
          <w:rFonts w:ascii="Roboto" w:hAnsi="Roboto"/>
          <w:sz w:val="20"/>
          <w:lang w:val="en-US"/>
        </w:rPr>
        <w:t xml:space="preserve">14. </w:t>
      </w:r>
      <w:r w:rsidRPr="001A1E98">
        <w:rPr>
          <w:rFonts w:ascii="Roboto" w:hAnsi="Roboto"/>
          <w:sz w:val="20"/>
          <w:lang w:val="en-US"/>
        </w:rPr>
        <w:tab/>
        <w:t>Curran L, Marvao A de, Inglese P, McGurk KA, Schiratti P-R, Clement A, Zheng SL, Li S, Pua CJ, Shah M, et al. A genotype-phenotype taxonomy of hypertrophic cardiomyopathy [Internet]. 2023 [cited 2023 Jun 20];2023.03.11.23285908. Available from: https://www.medrxiv.org/content/10.1101/2023.03.11.23285908v2</w:t>
      </w:r>
    </w:p>
    <w:p w14:paraId="59CD6C74" w14:textId="77777777" w:rsidR="000F1D08" w:rsidRPr="001A1E98" w:rsidRDefault="000F1D08" w:rsidP="000F1D08">
      <w:pPr>
        <w:widowControl w:val="0"/>
        <w:autoSpaceDE w:val="0"/>
        <w:autoSpaceDN w:val="0"/>
        <w:adjustRightInd w:val="0"/>
        <w:rPr>
          <w:rFonts w:ascii="Roboto" w:hAnsi="Roboto"/>
          <w:sz w:val="20"/>
          <w:lang w:val="en-US"/>
        </w:rPr>
      </w:pPr>
      <w:r w:rsidRPr="001A1E98">
        <w:rPr>
          <w:rFonts w:ascii="Roboto" w:hAnsi="Roboto"/>
          <w:sz w:val="20"/>
          <w:lang w:val="en-US"/>
        </w:rPr>
        <w:t xml:space="preserve">15. </w:t>
      </w:r>
      <w:r w:rsidRPr="001A1E98">
        <w:rPr>
          <w:rFonts w:ascii="Roboto" w:hAnsi="Roboto"/>
          <w:sz w:val="20"/>
          <w:lang w:val="en-US"/>
        </w:rPr>
        <w:tab/>
        <w:t xml:space="preserve">Fumagalli C, Maurizi N, Day SM, Ashley EA, Michels M, Colan SD, Jacoby D, Marchionni N, Vincent-Tompkins J, Ho CY, et al. Association of Obesity With Adverse Long-term Outcomes in Hypertrophic Cardiomyopathy. </w:t>
      </w:r>
      <w:r w:rsidRPr="001A1E98">
        <w:rPr>
          <w:rFonts w:ascii="Roboto" w:hAnsi="Roboto"/>
          <w:i/>
          <w:iCs/>
          <w:sz w:val="20"/>
          <w:lang w:val="en-US"/>
        </w:rPr>
        <w:t>JAMA Cardiol.</w:t>
      </w:r>
      <w:r w:rsidRPr="001A1E98">
        <w:rPr>
          <w:rFonts w:ascii="Roboto" w:hAnsi="Roboto"/>
          <w:sz w:val="20"/>
          <w:lang w:val="en-US"/>
        </w:rPr>
        <w:t xml:space="preserve"> 2020;5:65–72. </w:t>
      </w:r>
    </w:p>
    <w:p w14:paraId="38C67249" w14:textId="77777777" w:rsidR="000F1D08" w:rsidRPr="000F1D08" w:rsidRDefault="000F1D08" w:rsidP="000F1D08">
      <w:pPr>
        <w:widowControl w:val="0"/>
        <w:autoSpaceDE w:val="0"/>
        <w:autoSpaceDN w:val="0"/>
        <w:adjustRightInd w:val="0"/>
        <w:rPr>
          <w:rFonts w:ascii="Roboto" w:hAnsi="Roboto"/>
          <w:sz w:val="20"/>
        </w:rPr>
      </w:pPr>
      <w:r w:rsidRPr="001A1E98">
        <w:rPr>
          <w:rFonts w:ascii="Roboto" w:hAnsi="Roboto"/>
          <w:sz w:val="20"/>
          <w:lang w:val="en-US"/>
        </w:rPr>
        <w:t xml:space="preserve">16. </w:t>
      </w:r>
      <w:r w:rsidRPr="001A1E98">
        <w:rPr>
          <w:rFonts w:ascii="Roboto" w:hAnsi="Roboto"/>
          <w:sz w:val="20"/>
          <w:lang w:val="en-US"/>
        </w:rPr>
        <w:tab/>
        <w:t xml:space="preserve">Maron MS, Olivotto I, Betocchi S, Casey SA, Lesser JR, Losi MA, Cecchi F, Maron BJ. Effect of Left Ventricular Outflow Tract Obstruction on Clinical Outcome in Hypertrophic Cardiomyopathy. </w:t>
      </w:r>
      <w:r w:rsidRPr="000F1D08">
        <w:rPr>
          <w:rFonts w:ascii="Roboto" w:hAnsi="Roboto"/>
          <w:i/>
          <w:iCs/>
          <w:sz w:val="20"/>
        </w:rPr>
        <w:t>N. Engl. J. Med.</w:t>
      </w:r>
      <w:r w:rsidRPr="000F1D08">
        <w:rPr>
          <w:rFonts w:ascii="Roboto" w:hAnsi="Roboto"/>
          <w:sz w:val="20"/>
        </w:rPr>
        <w:t xml:space="preserve"> 2003;348:295–303. </w:t>
      </w:r>
    </w:p>
    <w:p w14:paraId="301B33AF" w14:textId="77777777" w:rsidR="000F1D08" w:rsidRPr="001A1E98" w:rsidRDefault="000F1D08" w:rsidP="000F1D08">
      <w:pPr>
        <w:widowControl w:val="0"/>
        <w:autoSpaceDE w:val="0"/>
        <w:autoSpaceDN w:val="0"/>
        <w:adjustRightInd w:val="0"/>
        <w:rPr>
          <w:rFonts w:ascii="Roboto" w:hAnsi="Roboto"/>
          <w:sz w:val="20"/>
          <w:lang w:val="en-US"/>
        </w:rPr>
      </w:pPr>
      <w:r w:rsidRPr="000F1D08">
        <w:rPr>
          <w:rFonts w:ascii="Roboto" w:hAnsi="Roboto"/>
          <w:sz w:val="20"/>
        </w:rPr>
        <w:t xml:space="preserve">17. </w:t>
      </w:r>
      <w:r w:rsidRPr="000F1D08">
        <w:rPr>
          <w:rFonts w:ascii="Roboto" w:hAnsi="Roboto"/>
          <w:sz w:val="20"/>
        </w:rPr>
        <w:tab/>
        <w:t xml:space="preserve">Harper AR, Goel A, Grace C, Thomson KL, Petersen SE, Xu X, Waring A, Ormondroyd E, Kramer CM, Ho CY, et al. </w:t>
      </w:r>
      <w:r w:rsidRPr="001A1E98">
        <w:rPr>
          <w:rFonts w:ascii="Roboto" w:hAnsi="Roboto"/>
          <w:sz w:val="20"/>
          <w:lang w:val="en-US"/>
        </w:rPr>
        <w:t xml:space="preserve">Common genetic variants and modifiable risk factors underpin hypertrophic cardiomyopathy susceptibility and expressivity. </w:t>
      </w:r>
      <w:r w:rsidRPr="001A1E98">
        <w:rPr>
          <w:rFonts w:ascii="Roboto" w:hAnsi="Roboto"/>
          <w:i/>
          <w:iCs/>
          <w:sz w:val="20"/>
          <w:lang w:val="en-US"/>
        </w:rPr>
        <w:t>Nat. Genet.</w:t>
      </w:r>
      <w:r w:rsidRPr="001A1E98">
        <w:rPr>
          <w:rFonts w:ascii="Roboto" w:hAnsi="Roboto"/>
          <w:sz w:val="20"/>
          <w:lang w:val="en-US"/>
        </w:rPr>
        <w:t xml:space="preserve"> 2021;53:135–142. </w:t>
      </w:r>
    </w:p>
    <w:p w14:paraId="1E9AA043" w14:textId="77777777" w:rsidR="000F1D08" w:rsidRPr="001A1E98" w:rsidRDefault="000F1D08" w:rsidP="000F1D08">
      <w:pPr>
        <w:widowControl w:val="0"/>
        <w:autoSpaceDE w:val="0"/>
        <w:autoSpaceDN w:val="0"/>
        <w:adjustRightInd w:val="0"/>
        <w:rPr>
          <w:rFonts w:ascii="Roboto" w:hAnsi="Roboto"/>
          <w:sz w:val="20"/>
          <w:lang w:val="en-US"/>
        </w:rPr>
      </w:pPr>
      <w:r w:rsidRPr="001A1E98">
        <w:rPr>
          <w:rFonts w:ascii="Roboto" w:hAnsi="Roboto"/>
          <w:sz w:val="20"/>
          <w:lang w:val="en-US"/>
        </w:rPr>
        <w:t xml:space="preserve">18. </w:t>
      </w:r>
      <w:r w:rsidRPr="001A1E98">
        <w:rPr>
          <w:rFonts w:ascii="Roboto" w:hAnsi="Roboto"/>
          <w:sz w:val="20"/>
          <w:lang w:val="en-US"/>
        </w:rPr>
        <w:tab/>
        <w:t xml:space="preserve">de Marvao A, Dawes TJW, Shi W, Durighel G, Rueckert D, Cook SA, O’Regan DP. Precursors of </w:t>
      </w:r>
      <w:r w:rsidRPr="001A1E98">
        <w:rPr>
          <w:rFonts w:ascii="Roboto" w:hAnsi="Roboto"/>
          <w:sz w:val="20"/>
          <w:lang w:val="en-US"/>
        </w:rPr>
        <w:lastRenderedPageBreak/>
        <w:t xml:space="preserve">Hypertensive Heart Phenotype Develop in Healthy Adults: A High-Resolution 3D MRI Study. </w:t>
      </w:r>
      <w:r w:rsidRPr="001A1E98">
        <w:rPr>
          <w:rFonts w:ascii="Roboto" w:hAnsi="Roboto"/>
          <w:i/>
          <w:iCs/>
          <w:sz w:val="20"/>
          <w:lang w:val="en-US"/>
        </w:rPr>
        <w:t>JACC Cardiovasc. Imaging</w:t>
      </w:r>
      <w:r w:rsidRPr="001A1E98">
        <w:rPr>
          <w:rFonts w:ascii="Roboto" w:hAnsi="Roboto"/>
          <w:sz w:val="20"/>
          <w:lang w:val="en-US"/>
        </w:rPr>
        <w:t xml:space="preserve">. 2015;8:1260–1269. </w:t>
      </w:r>
    </w:p>
    <w:p w14:paraId="2D02DC18" w14:textId="77777777" w:rsidR="000F1D08" w:rsidRPr="001A1E98" w:rsidRDefault="000F1D08" w:rsidP="000F1D08">
      <w:pPr>
        <w:widowControl w:val="0"/>
        <w:autoSpaceDE w:val="0"/>
        <w:autoSpaceDN w:val="0"/>
        <w:adjustRightInd w:val="0"/>
        <w:rPr>
          <w:rFonts w:ascii="Roboto" w:hAnsi="Roboto"/>
          <w:sz w:val="20"/>
          <w:lang w:val="en-US"/>
        </w:rPr>
      </w:pPr>
      <w:r w:rsidRPr="001A1E98">
        <w:rPr>
          <w:rFonts w:ascii="Roboto" w:hAnsi="Roboto"/>
          <w:sz w:val="20"/>
          <w:lang w:val="en-US"/>
        </w:rPr>
        <w:t xml:space="preserve">19. </w:t>
      </w:r>
      <w:r w:rsidRPr="001A1E98">
        <w:rPr>
          <w:rFonts w:ascii="Roboto" w:hAnsi="Roboto"/>
          <w:sz w:val="20"/>
          <w:lang w:val="en-US"/>
        </w:rPr>
        <w:tab/>
        <w:t xml:space="preserve">Marstrand P, Han L, Day SM, Olivotto I, Ashley EA, Michels M, Pereira AC, Wittekind SG, Helms A, Saberi S, et al. Hypertrophic Cardiomyopathy With Left Ventricular Systolic Dysfunction: Insights From the SHaRe Registry. </w:t>
      </w:r>
      <w:r w:rsidRPr="001A1E98">
        <w:rPr>
          <w:rFonts w:ascii="Roboto" w:hAnsi="Roboto"/>
          <w:i/>
          <w:iCs/>
          <w:sz w:val="20"/>
          <w:lang w:val="en-US"/>
        </w:rPr>
        <w:t>Circulation</w:t>
      </w:r>
      <w:r w:rsidRPr="001A1E98">
        <w:rPr>
          <w:rFonts w:ascii="Roboto" w:hAnsi="Roboto"/>
          <w:sz w:val="20"/>
          <w:lang w:val="en-US"/>
        </w:rPr>
        <w:t xml:space="preserve">. 2020;141:1371–1383. </w:t>
      </w:r>
    </w:p>
    <w:p w14:paraId="61C24F92" w14:textId="77777777" w:rsidR="000F1D08" w:rsidRPr="001A1E98" w:rsidRDefault="000F1D08" w:rsidP="000F1D08">
      <w:pPr>
        <w:widowControl w:val="0"/>
        <w:autoSpaceDE w:val="0"/>
        <w:autoSpaceDN w:val="0"/>
        <w:adjustRightInd w:val="0"/>
        <w:rPr>
          <w:rFonts w:ascii="Roboto" w:hAnsi="Roboto"/>
          <w:sz w:val="20"/>
          <w:lang w:val="en-US"/>
        </w:rPr>
      </w:pPr>
      <w:r w:rsidRPr="001A1E98">
        <w:rPr>
          <w:rFonts w:ascii="Roboto" w:hAnsi="Roboto"/>
          <w:sz w:val="20"/>
          <w:lang w:val="en-US"/>
        </w:rPr>
        <w:t xml:space="preserve">20. </w:t>
      </w:r>
      <w:r w:rsidRPr="001A1E98">
        <w:rPr>
          <w:rFonts w:ascii="Roboto" w:hAnsi="Roboto"/>
          <w:sz w:val="20"/>
          <w:lang w:val="en-US"/>
        </w:rPr>
        <w:tab/>
        <w:t xml:space="preserve">Alaiwi SA, Roston TM, Marstrand P, Claggett BL, Parikh VN, Helms AS, Ingles J, Lampert R, Lakdawala NK, Michels M, et al. Left Ventricular Systolic Dysfunction in Patients Diagnosed With Hypertrophic Cardiomyopathy During Childhood: Insights From the SHaRe Registry (Sarcomeric Human Cardiomyopathy). </w:t>
      </w:r>
      <w:r w:rsidRPr="001A1E98">
        <w:rPr>
          <w:rFonts w:ascii="Roboto" w:hAnsi="Roboto"/>
          <w:i/>
          <w:iCs/>
          <w:sz w:val="20"/>
          <w:lang w:val="en-US"/>
        </w:rPr>
        <w:t>Circulation</w:t>
      </w:r>
      <w:r w:rsidRPr="001A1E98">
        <w:rPr>
          <w:rFonts w:ascii="Roboto" w:hAnsi="Roboto"/>
          <w:sz w:val="20"/>
          <w:lang w:val="en-US"/>
        </w:rPr>
        <w:t>. 2023;</w:t>
      </w:r>
    </w:p>
    <w:p w14:paraId="76737F7C" w14:textId="77777777" w:rsidR="000F1D08" w:rsidRPr="001A1E98" w:rsidRDefault="000F1D08" w:rsidP="000F1D08">
      <w:pPr>
        <w:widowControl w:val="0"/>
        <w:autoSpaceDE w:val="0"/>
        <w:autoSpaceDN w:val="0"/>
        <w:adjustRightInd w:val="0"/>
        <w:rPr>
          <w:rFonts w:ascii="Roboto" w:hAnsi="Roboto"/>
          <w:sz w:val="20"/>
          <w:lang w:val="en-US"/>
        </w:rPr>
      </w:pPr>
      <w:r w:rsidRPr="001A1E98">
        <w:rPr>
          <w:rFonts w:ascii="Roboto" w:hAnsi="Roboto"/>
          <w:sz w:val="20"/>
          <w:lang w:val="en-US"/>
        </w:rPr>
        <w:t xml:space="preserve">21. </w:t>
      </w:r>
      <w:r w:rsidRPr="001A1E98">
        <w:rPr>
          <w:rFonts w:ascii="Roboto" w:hAnsi="Roboto"/>
          <w:sz w:val="20"/>
          <w:lang w:val="en-US"/>
        </w:rPr>
        <w:tab/>
        <w:t xml:space="preserve">Siontis KC, Geske JB, Ong K, Nishimura RA, Ommen SR, Gersh BJ. Atrial fibrillation in hypertrophic cardiomyopathy: prevalence, clinical correlations, and mortality in a large high-risk population. </w:t>
      </w:r>
      <w:r w:rsidRPr="001A1E98">
        <w:rPr>
          <w:rFonts w:ascii="Roboto" w:hAnsi="Roboto"/>
          <w:i/>
          <w:iCs/>
          <w:sz w:val="20"/>
          <w:lang w:val="en-US"/>
        </w:rPr>
        <w:t>J. Am. Heart Assoc.</w:t>
      </w:r>
      <w:r w:rsidRPr="001A1E98">
        <w:rPr>
          <w:rFonts w:ascii="Roboto" w:hAnsi="Roboto"/>
          <w:sz w:val="20"/>
          <w:lang w:val="en-US"/>
        </w:rPr>
        <w:t xml:space="preserve"> 2014;3:e001002. </w:t>
      </w:r>
    </w:p>
    <w:p w14:paraId="47EEA405" w14:textId="77777777" w:rsidR="000F1D08" w:rsidRPr="001A1E98" w:rsidRDefault="000F1D08" w:rsidP="000F1D08">
      <w:pPr>
        <w:widowControl w:val="0"/>
        <w:autoSpaceDE w:val="0"/>
        <w:autoSpaceDN w:val="0"/>
        <w:adjustRightInd w:val="0"/>
        <w:rPr>
          <w:rFonts w:ascii="Roboto" w:hAnsi="Roboto"/>
          <w:sz w:val="20"/>
          <w:lang w:val="en-US"/>
        </w:rPr>
      </w:pPr>
      <w:r w:rsidRPr="001A1E98">
        <w:rPr>
          <w:rFonts w:ascii="Roboto" w:hAnsi="Roboto"/>
          <w:sz w:val="20"/>
          <w:lang w:val="en-US"/>
        </w:rPr>
        <w:t xml:space="preserve">22. </w:t>
      </w:r>
      <w:r w:rsidRPr="001A1E98">
        <w:rPr>
          <w:rFonts w:ascii="Roboto" w:hAnsi="Roboto"/>
          <w:sz w:val="20"/>
          <w:lang w:val="en-US"/>
        </w:rPr>
        <w:tab/>
        <w:t xml:space="preserve">O’Mahony C, Jichi F, Pavlou M, Monserrat L, Anastasakis A, Rapezzi C, Biagini E, Gimeno JR, Limongelli G, McKenna WJ, et al. A novel clinical risk prediction model for sudden cardiac death in hypertrophic cardiomyopathy (HCM Risk-SCD). </w:t>
      </w:r>
      <w:r w:rsidRPr="001A1E98">
        <w:rPr>
          <w:rFonts w:ascii="Roboto" w:hAnsi="Roboto"/>
          <w:i/>
          <w:iCs/>
          <w:sz w:val="20"/>
          <w:lang w:val="en-US"/>
        </w:rPr>
        <w:t>Eur. Heart J.</w:t>
      </w:r>
      <w:r w:rsidRPr="001A1E98">
        <w:rPr>
          <w:rFonts w:ascii="Roboto" w:hAnsi="Roboto"/>
          <w:sz w:val="20"/>
          <w:lang w:val="en-US"/>
        </w:rPr>
        <w:t xml:space="preserve"> 2014;35:2010–2020. </w:t>
      </w:r>
    </w:p>
    <w:p w14:paraId="291723EB" w14:textId="77777777" w:rsidR="000F1D08" w:rsidRPr="001A1E98" w:rsidRDefault="000F1D08" w:rsidP="000F1D08">
      <w:pPr>
        <w:widowControl w:val="0"/>
        <w:autoSpaceDE w:val="0"/>
        <w:autoSpaceDN w:val="0"/>
        <w:adjustRightInd w:val="0"/>
        <w:rPr>
          <w:rFonts w:ascii="Roboto" w:hAnsi="Roboto"/>
          <w:sz w:val="20"/>
          <w:lang w:val="en-US"/>
        </w:rPr>
      </w:pPr>
      <w:r w:rsidRPr="001A1E98">
        <w:rPr>
          <w:rFonts w:ascii="Roboto" w:hAnsi="Roboto"/>
          <w:sz w:val="20"/>
          <w:lang w:val="en-US"/>
        </w:rPr>
        <w:t xml:space="preserve">23. </w:t>
      </w:r>
      <w:r w:rsidRPr="001A1E98">
        <w:rPr>
          <w:rFonts w:ascii="Roboto" w:hAnsi="Roboto"/>
          <w:sz w:val="20"/>
          <w:lang w:val="en-US"/>
        </w:rPr>
        <w:tab/>
        <w:t xml:space="preserve">O’Mahony C, Akhtar MM, Anastasiou Z, Guttmann OP, Vriesendorp PA, Michels M, Magrì D, Autore C, Fernández A, Ochoa JP, et al. Effectiveness of the 2014 European Society of Cardiology guideline on sudden cardiac death in hypertrophic cardiomyopathy: a systematic review and meta-analysis. </w:t>
      </w:r>
      <w:r w:rsidRPr="001A1E98">
        <w:rPr>
          <w:rFonts w:ascii="Roboto" w:hAnsi="Roboto"/>
          <w:i/>
          <w:iCs/>
          <w:sz w:val="20"/>
          <w:lang w:val="en-US"/>
        </w:rPr>
        <w:t>Heart Br. Card. Soc.</w:t>
      </w:r>
      <w:r w:rsidRPr="001A1E98">
        <w:rPr>
          <w:rFonts w:ascii="Roboto" w:hAnsi="Roboto"/>
          <w:sz w:val="20"/>
          <w:lang w:val="en-US"/>
        </w:rPr>
        <w:t xml:space="preserve"> 2019;105:623–631. </w:t>
      </w:r>
    </w:p>
    <w:p w14:paraId="77C9A883" w14:textId="77777777" w:rsidR="000F1D08" w:rsidRPr="001A1E98" w:rsidRDefault="000F1D08" w:rsidP="000F1D08">
      <w:pPr>
        <w:widowControl w:val="0"/>
        <w:autoSpaceDE w:val="0"/>
        <w:autoSpaceDN w:val="0"/>
        <w:adjustRightInd w:val="0"/>
        <w:rPr>
          <w:rFonts w:ascii="Roboto" w:hAnsi="Roboto"/>
          <w:sz w:val="20"/>
          <w:lang w:val="en-US"/>
        </w:rPr>
      </w:pPr>
      <w:r w:rsidRPr="001A1E98">
        <w:rPr>
          <w:rFonts w:ascii="Roboto" w:hAnsi="Roboto"/>
          <w:sz w:val="20"/>
          <w:lang w:val="en-US"/>
        </w:rPr>
        <w:t xml:space="preserve">24. </w:t>
      </w:r>
      <w:r w:rsidRPr="001A1E98">
        <w:rPr>
          <w:rFonts w:ascii="Roboto" w:hAnsi="Roboto"/>
          <w:sz w:val="20"/>
          <w:lang w:val="en-US"/>
        </w:rPr>
        <w:tab/>
        <w:t xml:space="preserve">O’Mahony C, Jichi F, Ommen SR, Christiaans I, Arbustini E, Garcia-Pavia P, Cecchi F, Olivotto I, Kitaoka H, Gotsman I, et al. An International External Validation Study of the 2014 European Society of Cardiology Guideline on Sudden Cardiac Death Prevention in Hypertrophic Cardiomyopathy (Evidence from HCM). </w:t>
      </w:r>
      <w:r w:rsidRPr="001A1E98">
        <w:rPr>
          <w:rFonts w:ascii="Roboto" w:hAnsi="Roboto"/>
          <w:i/>
          <w:iCs/>
          <w:sz w:val="20"/>
          <w:lang w:val="en-US"/>
        </w:rPr>
        <w:t>Circulation</w:t>
      </w:r>
      <w:r w:rsidRPr="001A1E98">
        <w:rPr>
          <w:rFonts w:ascii="Roboto" w:hAnsi="Roboto"/>
          <w:sz w:val="20"/>
          <w:lang w:val="en-US"/>
        </w:rPr>
        <w:t xml:space="preserve">. 2017;CIRCULATIONAHA.117.030437. </w:t>
      </w:r>
    </w:p>
    <w:p w14:paraId="355283DB" w14:textId="2032FDBD" w:rsidR="001D711A" w:rsidRPr="00907D0E" w:rsidRDefault="00DB6D77" w:rsidP="006630D4">
      <w:pPr>
        <w:suppressLineNumbers/>
        <w:spacing w:after="160"/>
        <w:rPr>
          <w:rFonts w:ascii="Roboto" w:hAnsi="Roboto"/>
          <w:lang w:val="en-US"/>
        </w:rPr>
        <w:sectPr w:rsidR="001D711A" w:rsidRPr="00907D0E" w:rsidSect="004D1434">
          <w:pgSz w:w="12240" w:h="15840"/>
          <w:pgMar w:top="1440" w:right="1440" w:bottom="992" w:left="1259" w:header="720" w:footer="720" w:gutter="0"/>
          <w:lnNumType w:countBy="1" w:restart="continuous"/>
          <w:cols w:space="720"/>
          <w:docGrid w:linePitch="360"/>
        </w:sectPr>
      </w:pPr>
      <w:r w:rsidRPr="00632C1C">
        <w:rPr>
          <w:rFonts w:ascii="Roboto" w:hAnsi="Roboto"/>
          <w:sz w:val="22"/>
          <w:szCs w:val="22"/>
        </w:rPr>
        <w:fldChar w:fldCharType="end"/>
      </w:r>
    </w:p>
    <w:p w14:paraId="39993EA7" w14:textId="4DD53A53" w:rsidR="00193C32" w:rsidRPr="007C4859" w:rsidRDefault="001D711A" w:rsidP="001D711A">
      <w:pPr>
        <w:tabs>
          <w:tab w:val="left" w:pos="2650"/>
        </w:tabs>
        <w:spacing w:line="480" w:lineRule="auto"/>
        <w:rPr>
          <w:rFonts w:ascii="Roboto" w:hAnsi="Roboto"/>
          <w:color w:val="000000"/>
          <w:lang w:val="en-US"/>
        </w:rPr>
      </w:pPr>
      <w:r w:rsidRPr="007C4859">
        <w:rPr>
          <w:rFonts w:ascii="Roboto" w:hAnsi="Roboto"/>
          <w:b/>
          <w:bCs/>
          <w:color w:val="000000"/>
          <w:lang w:val="en-US"/>
        </w:rPr>
        <w:lastRenderedPageBreak/>
        <w:t xml:space="preserve">Table 1: </w:t>
      </w:r>
      <w:r w:rsidRPr="007C4859">
        <w:rPr>
          <w:rFonts w:ascii="Roboto" w:hAnsi="Roboto"/>
          <w:color w:val="000000"/>
          <w:lang w:val="en-US"/>
        </w:rPr>
        <w:t xml:space="preserve">Clinical characteristics of </w:t>
      </w:r>
      <w:r w:rsidR="00CF5CE8" w:rsidRPr="007C4859">
        <w:rPr>
          <w:rFonts w:ascii="Roboto" w:hAnsi="Roboto"/>
          <w:color w:val="000000"/>
          <w:lang w:val="en-US"/>
        </w:rPr>
        <w:t xml:space="preserve">the cohort at </w:t>
      </w:r>
      <w:r w:rsidR="00A62DC8">
        <w:rPr>
          <w:rFonts w:ascii="Roboto" w:hAnsi="Roboto"/>
          <w:color w:val="000000"/>
          <w:lang w:val="en-US"/>
        </w:rPr>
        <w:t>first</w:t>
      </w:r>
      <w:r w:rsidR="00A62DC8" w:rsidRPr="007C4859">
        <w:rPr>
          <w:rFonts w:ascii="Roboto" w:hAnsi="Roboto"/>
          <w:color w:val="000000"/>
          <w:lang w:val="en-US"/>
        </w:rPr>
        <w:t xml:space="preserve"> </w:t>
      </w:r>
      <w:proofErr w:type="spellStart"/>
      <w:r w:rsidR="004451B2" w:rsidRPr="007C4859">
        <w:rPr>
          <w:rFonts w:ascii="Roboto" w:hAnsi="Roboto"/>
          <w:color w:val="000000"/>
          <w:lang w:val="en-US"/>
        </w:rPr>
        <w:t>SHaRe</w:t>
      </w:r>
      <w:proofErr w:type="spellEnd"/>
      <w:r w:rsidR="004451B2" w:rsidRPr="007C4859">
        <w:rPr>
          <w:rFonts w:ascii="Roboto" w:hAnsi="Roboto"/>
          <w:color w:val="000000"/>
          <w:lang w:val="en-US"/>
        </w:rPr>
        <w:t xml:space="preserve"> visit</w:t>
      </w:r>
      <w:r w:rsidRPr="007C4859">
        <w:rPr>
          <w:rFonts w:ascii="Roboto" w:hAnsi="Roboto"/>
          <w:color w:val="000000"/>
          <w:lang w:val="en-US"/>
        </w:rPr>
        <w:t>.</w:t>
      </w:r>
    </w:p>
    <w:tbl>
      <w:tblPr>
        <w:tblW w:w="9498" w:type="dxa"/>
        <w:jc w:val="center"/>
        <w:tblLayout w:type="fixed"/>
        <w:tblLook w:val="0420" w:firstRow="1" w:lastRow="0" w:firstColumn="0" w:lastColumn="0" w:noHBand="0" w:noVBand="1"/>
      </w:tblPr>
      <w:tblGrid>
        <w:gridCol w:w="3828"/>
        <w:gridCol w:w="2126"/>
        <w:gridCol w:w="2551"/>
        <w:gridCol w:w="993"/>
      </w:tblGrid>
      <w:tr w:rsidR="00193C32" w:rsidRPr="00DB6D77" w14:paraId="205C441D" w14:textId="77777777" w:rsidTr="0053705B">
        <w:trPr>
          <w:tblHeader/>
          <w:jc w:val="center"/>
        </w:trPr>
        <w:tc>
          <w:tcPr>
            <w:tcW w:w="3828" w:type="dxa"/>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47055B31" w14:textId="77777777" w:rsidR="00193C32" w:rsidRPr="00122A66" w:rsidRDefault="00193C32" w:rsidP="00193C32">
            <w:pPr>
              <w:pBdr>
                <w:top w:val="none" w:sz="0" w:space="0" w:color="000000"/>
                <w:left w:val="none" w:sz="0" w:space="0" w:color="000000"/>
                <w:bottom w:val="none" w:sz="0" w:space="0" w:color="000000"/>
                <w:right w:val="none" w:sz="0" w:space="0" w:color="000000"/>
              </w:pBdr>
              <w:ind w:left="100" w:right="100"/>
              <w:rPr>
                <w:rFonts w:ascii="Roboto" w:hAnsi="Roboto"/>
                <w:sz w:val="21"/>
                <w:szCs w:val="21"/>
              </w:rPr>
            </w:pPr>
            <w:r w:rsidRPr="00122A66">
              <w:rPr>
                <w:rFonts w:ascii="Roboto" w:eastAsia="Helvetica" w:hAnsi="Roboto"/>
                <w:color w:val="000000"/>
                <w:sz w:val="21"/>
                <w:szCs w:val="21"/>
              </w:rPr>
              <w:t>Characteristic</w:t>
            </w:r>
          </w:p>
        </w:tc>
        <w:tc>
          <w:tcPr>
            <w:tcW w:w="2126" w:type="dxa"/>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33884E6D" w14:textId="237662B0" w:rsidR="00193C32" w:rsidRPr="005A6421" w:rsidRDefault="00193C32" w:rsidP="00193C32">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eastAsia="Helvetica" w:hAnsi="Roboto"/>
                <w:color w:val="000000"/>
                <w:sz w:val="21"/>
                <w:szCs w:val="21"/>
              </w:rPr>
              <w:t>SARC</w:t>
            </w:r>
            <w:r w:rsidR="004451B2" w:rsidRPr="005A6421">
              <w:rPr>
                <w:rFonts w:ascii="Roboto" w:eastAsia="Helvetica" w:hAnsi="Roboto"/>
                <w:color w:val="000000"/>
                <w:sz w:val="21"/>
                <w:szCs w:val="21"/>
              </w:rPr>
              <w:t>OMERIC HCM</w:t>
            </w:r>
            <w:r w:rsidRPr="005A6421">
              <w:rPr>
                <w:rFonts w:ascii="Roboto" w:eastAsia="Helvetica" w:hAnsi="Roboto"/>
                <w:color w:val="000000"/>
                <w:sz w:val="21"/>
                <w:szCs w:val="21"/>
              </w:rPr>
              <w:t xml:space="preserve"> </w:t>
            </w:r>
            <w:r w:rsidR="00592E28" w:rsidRPr="005A6421">
              <w:rPr>
                <w:rFonts w:ascii="Roboto" w:eastAsia="Helvetica" w:hAnsi="Roboto"/>
                <w:color w:val="000000"/>
                <w:sz w:val="21"/>
                <w:szCs w:val="21"/>
              </w:rPr>
              <w:t>N</w:t>
            </w:r>
            <w:r w:rsidRPr="005A6421">
              <w:rPr>
                <w:rFonts w:ascii="Roboto" w:eastAsia="Helvetica" w:hAnsi="Roboto"/>
                <w:color w:val="000000"/>
                <w:sz w:val="21"/>
                <w:szCs w:val="21"/>
              </w:rPr>
              <w:t xml:space="preserve">= </w:t>
            </w:r>
            <w:r w:rsidR="003341D7" w:rsidRPr="005A6421">
              <w:rPr>
                <w:rFonts w:ascii="Roboto" w:eastAsia="Helvetica" w:hAnsi="Roboto"/>
                <w:color w:val="000000"/>
                <w:sz w:val="21"/>
                <w:szCs w:val="21"/>
              </w:rPr>
              <w:t>3</w:t>
            </w:r>
            <w:r w:rsidRPr="005A6421">
              <w:rPr>
                <w:rFonts w:ascii="Roboto" w:eastAsia="Helvetica" w:hAnsi="Roboto"/>
                <w:color w:val="000000"/>
                <w:sz w:val="21"/>
                <w:szCs w:val="21"/>
              </w:rPr>
              <w:t>,</w:t>
            </w:r>
            <w:r w:rsidR="003341D7" w:rsidRPr="005A6421">
              <w:rPr>
                <w:rFonts w:ascii="Roboto" w:eastAsia="Helvetica" w:hAnsi="Roboto"/>
                <w:color w:val="000000"/>
                <w:sz w:val="21"/>
                <w:szCs w:val="21"/>
              </w:rPr>
              <w:t>082</w:t>
            </w:r>
          </w:p>
        </w:tc>
        <w:tc>
          <w:tcPr>
            <w:tcW w:w="2551" w:type="dxa"/>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5922056A" w14:textId="77777777" w:rsidR="004451B2" w:rsidRPr="005A6421" w:rsidRDefault="004451B2" w:rsidP="00193C32">
            <w:pPr>
              <w:pBdr>
                <w:top w:val="none" w:sz="0" w:space="0" w:color="000000"/>
                <w:left w:val="none" w:sz="0" w:space="0" w:color="000000"/>
                <w:bottom w:val="none" w:sz="0" w:space="0" w:color="000000"/>
                <w:right w:val="none" w:sz="0" w:space="0" w:color="000000"/>
              </w:pBdr>
              <w:ind w:left="100" w:right="100"/>
              <w:jc w:val="center"/>
              <w:rPr>
                <w:rFonts w:ascii="Roboto" w:eastAsia="Helvetica" w:hAnsi="Roboto"/>
                <w:color w:val="000000"/>
                <w:sz w:val="21"/>
                <w:szCs w:val="21"/>
              </w:rPr>
            </w:pPr>
            <w:r w:rsidRPr="005A6421">
              <w:rPr>
                <w:rFonts w:ascii="Roboto" w:eastAsia="Helvetica" w:hAnsi="Roboto"/>
                <w:color w:val="000000"/>
                <w:sz w:val="21"/>
                <w:szCs w:val="21"/>
              </w:rPr>
              <w:t>NON-SARCOMERIC HCM</w:t>
            </w:r>
          </w:p>
          <w:p w14:paraId="0F358D75" w14:textId="239B3418" w:rsidR="00193C32" w:rsidRPr="005A6421" w:rsidRDefault="00193C32" w:rsidP="00193C32">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eastAsia="Helvetica" w:hAnsi="Roboto"/>
                <w:color w:val="000000"/>
                <w:sz w:val="21"/>
                <w:szCs w:val="21"/>
              </w:rPr>
              <w:t xml:space="preserve">N = </w:t>
            </w:r>
            <w:r w:rsidR="003341D7" w:rsidRPr="005A6421">
              <w:rPr>
                <w:rFonts w:ascii="Roboto" w:eastAsia="Helvetica" w:hAnsi="Roboto"/>
                <w:color w:val="000000"/>
                <w:sz w:val="21"/>
                <w:szCs w:val="21"/>
              </w:rPr>
              <w:t>3</w:t>
            </w:r>
            <w:r w:rsidRPr="005A6421">
              <w:rPr>
                <w:rFonts w:ascii="Roboto" w:eastAsia="Helvetica" w:hAnsi="Roboto"/>
                <w:color w:val="000000"/>
                <w:sz w:val="21"/>
                <w:szCs w:val="21"/>
              </w:rPr>
              <w:t>,</w:t>
            </w:r>
            <w:r w:rsidR="003341D7" w:rsidRPr="005A6421">
              <w:rPr>
                <w:rFonts w:ascii="Roboto" w:eastAsia="Helvetica" w:hAnsi="Roboto"/>
                <w:color w:val="000000"/>
                <w:sz w:val="21"/>
                <w:szCs w:val="21"/>
              </w:rPr>
              <w:t>038</w:t>
            </w:r>
          </w:p>
        </w:tc>
        <w:tc>
          <w:tcPr>
            <w:tcW w:w="993" w:type="dxa"/>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14807D86" w14:textId="77777777" w:rsidR="00193C32" w:rsidRPr="005A6421" w:rsidRDefault="00193C32" w:rsidP="00193C32">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eastAsia="Helvetica" w:hAnsi="Roboto"/>
                <w:color w:val="000000"/>
                <w:sz w:val="21"/>
                <w:szCs w:val="21"/>
              </w:rPr>
              <w:t>p-value</w:t>
            </w:r>
          </w:p>
        </w:tc>
      </w:tr>
      <w:tr w:rsidR="005217B8" w:rsidRPr="00DB6D77" w14:paraId="250EF65E" w14:textId="77777777" w:rsidTr="0053705B">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EADDC7D" w14:textId="77777777" w:rsidR="005217B8" w:rsidRPr="00A62DC8" w:rsidRDefault="005217B8" w:rsidP="005217B8">
            <w:pPr>
              <w:pBdr>
                <w:top w:val="none" w:sz="0" w:space="0" w:color="000000"/>
                <w:left w:val="none" w:sz="0" w:space="0" w:color="000000"/>
                <w:bottom w:val="none" w:sz="0" w:space="0" w:color="000000"/>
                <w:right w:val="none" w:sz="0" w:space="0" w:color="000000"/>
              </w:pBdr>
              <w:ind w:right="100"/>
              <w:rPr>
                <w:rFonts w:ascii="Roboto" w:eastAsia="Helvetica" w:hAnsi="Roboto"/>
                <w:b/>
                <w:bCs/>
                <w:color w:val="000000"/>
                <w:sz w:val="21"/>
                <w:szCs w:val="21"/>
              </w:rPr>
            </w:pPr>
            <w:r w:rsidRPr="00A62DC8">
              <w:rPr>
                <w:rFonts w:ascii="Roboto" w:eastAsia="Helvetica" w:hAnsi="Roboto"/>
                <w:b/>
                <w:bCs/>
                <w:color w:val="000000"/>
                <w:sz w:val="21"/>
                <w:szCs w:val="21"/>
              </w:rPr>
              <w:t>Demographic information</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EF0539E" w14:textId="77777777" w:rsidR="005217B8" w:rsidRPr="005A6421" w:rsidRDefault="005217B8" w:rsidP="00193C32">
            <w:pPr>
              <w:pBdr>
                <w:top w:val="none" w:sz="0" w:space="0" w:color="000000"/>
                <w:left w:val="none" w:sz="0" w:space="0" w:color="000000"/>
                <w:bottom w:val="none" w:sz="0" w:space="0" w:color="000000"/>
                <w:right w:val="none" w:sz="0" w:space="0" w:color="000000"/>
              </w:pBdr>
              <w:ind w:left="100" w:right="100"/>
              <w:jc w:val="center"/>
              <w:rPr>
                <w:rFonts w:ascii="Roboto" w:eastAsia="Helvetica" w:hAnsi="Roboto"/>
                <w:color w:val="000000"/>
                <w:sz w:val="21"/>
                <w:szCs w:val="21"/>
              </w:rPr>
            </w:pP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4C4B4AF" w14:textId="77777777" w:rsidR="005217B8" w:rsidRPr="005A6421" w:rsidRDefault="005217B8" w:rsidP="00193C32">
            <w:pPr>
              <w:pBdr>
                <w:top w:val="none" w:sz="0" w:space="0" w:color="000000"/>
                <w:left w:val="none" w:sz="0" w:space="0" w:color="000000"/>
                <w:bottom w:val="none" w:sz="0" w:space="0" w:color="000000"/>
                <w:right w:val="none" w:sz="0" w:space="0" w:color="000000"/>
              </w:pBdr>
              <w:ind w:left="100" w:right="100"/>
              <w:jc w:val="center"/>
              <w:rPr>
                <w:rFonts w:ascii="Roboto" w:eastAsia="Helvetica" w:hAnsi="Roboto"/>
                <w:color w:val="000000"/>
                <w:sz w:val="21"/>
                <w:szCs w:val="21"/>
              </w:rPr>
            </w:pP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95460B6" w14:textId="77777777" w:rsidR="005217B8" w:rsidRPr="005A6421" w:rsidRDefault="005217B8" w:rsidP="00193C32">
            <w:pPr>
              <w:pBdr>
                <w:top w:val="none" w:sz="0" w:space="0" w:color="000000"/>
                <w:left w:val="none" w:sz="0" w:space="0" w:color="000000"/>
                <w:bottom w:val="none" w:sz="0" w:space="0" w:color="000000"/>
                <w:right w:val="none" w:sz="0" w:space="0" w:color="000000"/>
              </w:pBdr>
              <w:ind w:left="100" w:right="100"/>
              <w:jc w:val="center"/>
              <w:rPr>
                <w:rFonts w:ascii="Roboto" w:eastAsia="Helvetica" w:hAnsi="Roboto"/>
                <w:color w:val="000000"/>
                <w:sz w:val="21"/>
                <w:szCs w:val="21"/>
              </w:rPr>
            </w:pPr>
          </w:p>
        </w:tc>
      </w:tr>
      <w:tr w:rsidR="003341D7" w:rsidRPr="00DB6D77" w14:paraId="2A9B62CC"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0E3C3B" w14:textId="25AB3E2F" w:rsidR="003341D7" w:rsidRPr="007C4859" w:rsidRDefault="003341D7" w:rsidP="003341D7">
            <w:pPr>
              <w:pBdr>
                <w:top w:val="none" w:sz="0" w:space="0" w:color="000000"/>
                <w:left w:val="none" w:sz="0" w:space="0" w:color="000000"/>
                <w:bottom w:val="none" w:sz="0" w:space="0" w:color="000000"/>
                <w:right w:val="none" w:sz="0" w:space="0" w:color="000000"/>
              </w:pBdr>
              <w:ind w:right="100"/>
              <w:rPr>
                <w:rFonts w:ascii="Roboto" w:hAnsi="Roboto"/>
                <w:color w:val="000000" w:themeColor="text1"/>
                <w:sz w:val="21"/>
                <w:szCs w:val="21"/>
              </w:rPr>
            </w:pPr>
            <w:r w:rsidRPr="007C4859">
              <w:rPr>
                <w:rFonts w:ascii="Roboto" w:hAnsi="Roboto" w:cs="Segoe UI"/>
                <w:color w:val="000000" w:themeColor="text1"/>
                <w:sz w:val="21"/>
                <w:szCs w:val="21"/>
              </w:rPr>
              <w:t>    Female</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29733C" w14:textId="142A35E4" w:rsidR="003341D7" w:rsidRPr="005A6421" w:rsidRDefault="003341D7" w:rsidP="003341D7">
            <w:pPr>
              <w:pBdr>
                <w:top w:val="none" w:sz="0" w:space="0" w:color="000000"/>
                <w:left w:val="none" w:sz="0" w:space="0" w:color="000000"/>
                <w:bottom w:val="none" w:sz="0" w:space="0" w:color="000000"/>
                <w:right w:val="none" w:sz="0" w:space="0" w:color="000000"/>
              </w:pBdr>
              <w:ind w:left="100" w:right="100"/>
              <w:jc w:val="center"/>
              <w:rPr>
                <w:rFonts w:ascii="Roboto" w:hAnsi="Roboto"/>
                <w:color w:val="000000" w:themeColor="text1"/>
                <w:sz w:val="21"/>
                <w:szCs w:val="21"/>
              </w:rPr>
            </w:pPr>
            <w:r w:rsidRPr="00337E0B">
              <w:rPr>
                <w:rFonts w:ascii="Roboto" w:hAnsi="Roboto" w:cs="Segoe UI"/>
                <w:color w:val="333333"/>
                <w:sz w:val="21"/>
                <w:szCs w:val="21"/>
              </w:rPr>
              <w:t>1,328 (43%)</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36896F" w14:textId="32623602" w:rsidR="003341D7" w:rsidRPr="005A6421" w:rsidRDefault="003341D7" w:rsidP="003341D7">
            <w:pPr>
              <w:pBdr>
                <w:top w:val="none" w:sz="0" w:space="0" w:color="000000"/>
                <w:left w:val="none" w:sz="0" w:space="0" w:color="000000"/>
                <w:bottom w:val="none" w:sz="0" w:space="0" w:color="000000"/>
                <w:right w:val="none" w:sz="0" w:space="0" w:color="000000"/>
              </w:pBdr>
              <w:ind w:left="100" w:right="100"/>
              <w:jc w:val="center"/>
              <w:rPr>
                <w:rFonts w:ascii="Roboto" w:hAnsi="Roboto"/>
                <w:color w:val="000000" w:themeColor="text1"/>
                <w:sz w:val="21"/>
                <w:szCs w:val="21"/>
              </w:rPr>
            </w:pPr>
            <w:r w:rsidRPr="00337E0B">
              <w:rPr>
                <w:rFonts w:ascii="Roboto" w:hAnsi="Roboto" w:cs="Segoe UI"/>
                <w:color w:val="333333"/>
                <w:sz w:val="21"/>
                <w:szCs w:val="21"/>
              </w:rPr>
              <w:t>1,092 (36%)</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43297D" w14:textId="349B2017" w:rsidR="003341D7" w:rsidRPr="005A6421" w:rsidRDefault="003341D7" w:rsidP="003341D7">
            <w:pPr>
              <w:pBdr>
                <w:top w:val="none" w:sz="0" w:space="0" w:color="000000"/>
                <w:left w:val="none" w:sz="0" w:space="0" w:color="000000"/>
                <w:bottom w:val="none" w:sz="0" w:space="0" w:color="000000"/>
                <w:right w:val="none" w:sz="0" w:space="0" w:color="000000"/>
              </w:pBdr>
              <w:ind w:left="100" w:right="100"/>
              <w:jc w:val="center"/>
              <w:rPr>
                <w:rFonts w:ascii="Roboto" w:hAnsi="Roboto"/>
                <w:color w:val="000000" w:themeColor="text1"/>
                <w:sz w:val="21"/>
                <w:szCs w:val="21"/>
              </w:rPr>
            </w:pPr>
            <w:r w:rsidRPr="005A6421">
              <w:rPr>
                <w:rFonts w:ascii="Roboto" w:eastAsia="Helvetica" w:hAnsi="Roboto"/>
                <w:color w:val="000000" w:themeColor="text1"/>
                <w:sz w:val="21"/>
                <w:szCs w:val="21"/>
              </w:rPr>
              <w:t>&lt;0.001</w:t>
            </w:r>
          </w:p>
        </w:tc>
      </w:tr>
      <w:tr w:rsidR="005A6421" w:rsidRPr="00DB6D77" w14:paraId="4F8B548A"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62A0367" w14:textId="53C88E6B" w:rsidR="005A6421" w:rsidRPr="00BE1405" w:rsidRDefault="005A6421" w:rsidP="005A6421">
            <w:pPr>
              <w:pBdr>
                <w:top w:val="none" w:sz="0" w:space="0" w:color="000000"/>
                <w:left w:val="none" w:sz="0" w:space="0" w:color="000000"/>
                <w:bottom w:val="none" w:sz="0" w:space="0" w:color="000000"/>
                <w:right w:val="none" w:sz="0" w:space="0" w:color="000000"/>
              </w:pBdr>
              <w:ind w:left="100" w:right="100"/>
              <w:rPr>
                <w:rFonts w:ascii="Roboto" w:hAnsi="Roboto"/>
                <w:color w:val="000000" w:themeColor="text1"/>
                <w:sz w:val="21"/>
                <w:szCs w:val="21"/>
                <w:lang w:val="en-US"/>
              </w:rPr>
            </w:pPr>
            <w:r w:rsidRPr="00BE1405">
              <w:rPr>
                <w:rFonts w:ascii="Roboto" w:eastAsia="Helvetica" w:hAnsi="Roboto"/>
                <w:color w:val="000000" w:themeColor="text1"/>
                <w:sz w:val="21"/>
                <w:szCs w:val="21"/>
                <w:lang w:val="en-US"/>
              </w:rPr>
              <w:t xml:space="preserve">  Age at HCM diagnosis (yea</w:t>
            </w:r>
            <w:r>
              <w:rPr>
                <w:rFonts w:ascii="Roboto" w:eastAsia="Helvetica" w:hAnsi="Roboto"/>
                <w:color w:val="000000" w:themeColor="text1"/>
                <w:sz w:val="21"/>
                <w:szCs w:val="21"/>
                <w:lang w:val="en-US"/>
              </w:rPr>
              <w:t>rs)</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D15159" w14:textId="3C850BFD"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color w:val="000000" w:themeColor="text1"/>
                <w:sz w:val="21"/>
                <w:szCs w:val="21"/>
              </w:rPr>
            </w:pPr>
            <w:r w:rsidRPr="00337E0B">
              <w:rPr>
                <w:rFonts w:ascii="Roboto" w:hAnsi="Roboto" w:cs="Segoe UI"/>
                <w:color w:val="333333"/>
                <w:sz w:val="21"/>
                <w:szCs w:val="21"/>
              </w:rPr>
              <w:t>38.1 [22.6, 51.0]</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2A8F62" w14:textId="7627282E"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color w:val="000000" w:themeColor="text1"/>
                <w:sz w:val="21"/>
                <w:szCs w:val="21"/>
              </w:rPr>
            </w:pPr>
            <w:r w:rsidRPr="00337E0B">
              <w:rPr>
                <w:rFonts w:ascii="Roboto" w:hAnsi="Roboto" w:cs="Segoe UI"/>
                <w:color w:val="333333"/>
                <w:sz w:val="21"/>
                <w:szCs w:val="21"/>
              </w:rPr>
              <w:t>54.3 [42.5, 63.7]</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CB8A74" w14:textId="582A6C9D"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color w:val="000000" w:themeColor="text1"/>
                <w:sz w:val="21"/>
                <w:szCs w:val="21"/>
              </w:rPr>
            </w:pPr>
            <w:r w:rsidRPr="005A6421">
              <w:rPr>
                <w:rFonts w:ascii="Roboto" w:hAnsi="Roboto" w:cs="Segoe UI"/>
                <w:color w:val="000000" w:themeColor="text1"/>
                <w:sz w:val="21"/>
                <w:szCs w:val="21"/>
              </w:rPr>
              <w:t>&lt;0.001</w:t>
            </w:r>
          </w:p>
        </w:tc>
      </w:tr>
      <w:tr w:rsidR="006A6C59" w:rsidRPr="00DB6D77" w14:paraId="53B11BE8"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F370827" w14:textId="7CF7EBCF" w:rsidR="006A6C59" w:rsidRPr="007C4859" w:rsidRDefault="006A6C59" w:rsidP="006A6C59">
            <w:pPr>
              <w:pBdr>
                <w:top w:val="none" w:sz="0" w:space="0" w:color="000000"/>
                <w:left w:val="none" w:sz="0" w:space="0" w:color="000000"/>
                <w:bottom w:val="none" w:sz="0" w:space="0" w:color="000000"/>
                <w:right w:val="none" w:sz="0" w:space="0" w:color="000000"/>
              </w:pBdr>
              <w:ind w:left="100" w:right="100"/>
              <w:rPr>
                <w:rFonts w:ascii="Roboto" w:hAnsi="Roboto"/>
                <w:sz w:val="21"/>
                <w:szCs w:val="21"/>
                <w:lang w:val="en-US"/>
              </w:rPr>
            </w:pPr>
            <w:r w:rsidRPr="007C4859">
              <w:rPr>
                <w:rFonts w:ascii="Roboto" w:eastAsia="Helvetica" w:hAnsi="Roboto"/>
                <w:color w:val="000000"/>
                <w:sz w:val="21"/>
                <w:szCs w:val="21"/>
                <w:lang w:val="en-US"/>
              </w:rPr>
              <w:t xml:space="preserve">  Age at </w:t>
            </w:r>
            <w:r w:rsidR="00A62DC8">
              <w:rPr>
                <w:rFonts w:ascii="Roboto" w:eastAsia="Helvetica" w:hAnsi="Roboto"/>
                <w:color w:val="000000"/>
                <w:sz w:val="21"/>
                <w:szCs w:val="21"/>
                <w:lang w:val="en-US"/>
              </w:rPr>
              <w:t>first</w:t>
            </w:r>
            <w:r w:rsidR="00A62DC8" w:rsidRPr="007C4859">
              <w:rPr>
                <w:rFonts w:ascii="Roboto" w:eastAsia="Helvetica" w:hAnsi="Roboto"/>
                <w:color w:val="000000"/>
                <w:sz w:val="21"/>
                <w:szCs w:val="21"/>
                <w:lang w:val="en-US"/>
              </w:rPr>
              <w:t xml:space="preserve"> </w:t>
            </w:r>
            <w:r w:rsidRPr="007C4859">
              <w:rPr>
                <w:rFonts w:ascii="Roboto" w:eastAsia="Helvetica" w:hAnsi="Roboto"/>
                <w:color w:val="000000"/>
                <w:sz w:val="21"/>
                <w:szCs w:val="21"/>
                <w:lang w:val="en-US"/>
              </w:rPr>
              <w:t xml:space="preserve">visit to a </w:t>
            </w:r>
            <w:proofErr w:type="spellStart"/>
            <w:r w:rsidRPr="007C4859">
              <w:rPr>
                <w:rFonts w:ascii="Roboto" w:eastAsia="Helvetica" w:hAnsi="Roboto"/>
                <w:color w:val="000000"/>
                <w:sz w:val="21"/>
                <w:szCs w:val="21"/>
                <w:lang w:val="en-US"/>
              </w:rPr>
              <w:t>SHaRe</w:t>
            </w:r>
            <w:proofErr w:type="spellEnd"/>
            <w:r w:rsidRPr="007C4859">
              <w:rPr>
                <w:rFonts w:ascii="Roboto" w:eastAsia="Helvetica" w:hAnsi="Roboto"/>
                <w:color w:val="000000"/>
                <w:sz w:val="21"/>
                <w:szCs w:val="21"/>
                <w:lang w:val="en-US"/>
              </w:rPr>
              <w:t xml:space="preserve"> site</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4087B9" w14:textId="573D68DE"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hAnsi="Roboto" w:cs="Segoe UI"/>
                <w:color w:val="333333"/>
                <w:sz w:val="21"/>
                <w:szCs w:val="21"/>
              </w:rPr>
              <w:t xml:space="preserve">44 </w:t>
            </w:r>
            <w:r w:rsidR="00164A03" w:rsidRPr="005A6421">
              <w:rPr>
                <w:rFonts w:ascii="Roboto" w:hAnsi="Roboto" w:cs="Segoe UI"/>
                <w:color w:val="333333"/>
                <w:sz w:val="21"/>
                <w:szCs w:val="21"/>
              </w:rPr>
              <w:t>[</w:t>
            </w:r>
            <w:r w:rsidRPr="005A6421">
              <w:rPr>
                <w:rFonts w:ascii="Roboto" w:hAnsi="Roboto" w:cs="Segoe UI"/>
                <w:color w:val="333333"/>
                <w:sz w:val="21"/>
                <w:szCs w:val="21"/>
              </w:rPr>
              <w:t>29, 5</w:t>
            </w:r>
            <w:r w:rsidR="005A6421" w:rsidRPr="005A6421">
              <w:rPr>
                <w:rFonts w:ascii="Roboto" w:hAnsi="Roboto" w:cs="Segoe UI"/>
                <w:color w:val="333333"/>
                <w:sz w:val="21"/>
                <w:szCs w:val="21"/>
              </w:rPr>
              <w:t>6</w:t>
            </w:r>
            <w:r w:rsidR="00164A03" w:rsidRPr="005A6421">
              <w:rPr>
                <w:rFonts w:ascii="Roboto" w:hAnsi="Roboto" w:cs="Segoe UI"/>
                <w:color w:val="333333"/>
                <w:sz w:val="21"/>
                <w:szCs w:val="21"/>
              </w:rPr>
              <w:t>]</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A3AFF4" w14:textId="40365C60"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hAnsi="Roboto" w:cs="Segoe UI"/>
                <w:color w:val="333333"/>
                <w:sz w:val="21"/>
                <w:szCs w:val="21"/>
              </w:rPr>
              <w:t>5</w:t>
            </w:r>
            <w:r w:rsidR="005A6421" w:rsidRPr="005A6421">
              <w:rPr>
                <w:rFonts w:ascii="Roboto" w:hAnsi="Roboto" w:cs="Segoe UI"/>
                <w:color w:val="333333"/>
                <w:sz w:val="21"/>
                <w:szCs w:val="21"/>
              </w:rPr>
              <w:t>8</w:t>
            </w:r>
            <w:r w:rsidRPr="005A6421">
              <w:rPr>
                <w:rFonts w:ascii="Roboto" w:hAnsi="Roboto" w:cs="Segoe UI"/>
                <w:color w:val="333333"/>
                <w:sz w:val="21"/>
                <w:szCs w:val="21"/>
              </w:rPr>
              <w:t xml:space="preserve"> </w:t>
            </w:r>
            <w:r w:rsidR="00164A03" w:rsidRPr="005A6421">
              <w:rPr>
                <w:rFonts w:ascii="Roboto" w:hAnsi="Roboto" w:cs="Segoe UI"/>
                <w:color w:val="333333"/>
                <w:sz w:val="21"/>
                <w:szCs w:val="21"/>
              </w:rPr>
              <w:t>[</w:t>
            </w:r>
            <w:r w:rsidRPr="005A6421">
              <w:rPr>
                <w:rFonts w:ascii="Roboto" w:hAnsi="Roboto" w:cs="Segoe UI"/>
                <w:color w:val="333333"/>
                <w:sz w:val="21"/>
                <w:szCs w:val="21"/>
              </w:rPr>
              <w:t>46, 6</w:t>
            </w:r>
            <w:r w:rsidR="005A6421" w:rsidRPr="005A6421">
              <w:rPr>
                <w:rFonts w:ascii="Roboto" w:hAnsi="Roboto" w:cs="Segoe UI"/>
                <w:color w:val="333333"/>
                <w:sz w:val="21"/>
                <w:szCs w:val="21"/>
              </w:rPr>
              <w:t>7</w:t>
            </w:r>
            <w:r w:rsidR="00164A03" w:rsidRPr="005A6421">
              <w:rPr>
                <w:rFonts w:ascii="Roboto" w:hAnsi="Roboto" w:cs="Segoe UI"/>
                <w:color w:val="333333"/>
                <w:sz w:val="21"/>
                <w:szCs w:val="21"/>
              </w:rPr>
              <w:t>]</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A20546" w14:textId="3A95D38F"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hAnsi="Roboto" w:cs="Segoe UI"/>
                <w:color w:val="333333"/>
                <w:sz w:val="21"/>
                <w:szCs w:val="21"/>
              </w:rPr>
              <w:t>&lt;0.001</w:t>
            </w:r>
          </w:p>
        </w:tc>
      </w:tr>
      <w:tr w:rsidR="005A6421" w:rsidRPr="00DB6D77" w14:paraId="2BEDC953"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C886614" w14:textId="0A62B45F" w:rsidR="005A6421" w:rsidRPr="00A62DC8" w:rsidRDefault="005A6421" w:rsidP="005A6421">
            <w:pPr>
              <w:pBdr>
                <w:top w:val="none" w:sz="0" w:space="0" w:color="000000"/>
                <w:left w:val="none" w:sz="0" w:space="0" w:color="000000"/>
                <w:bottom w:val="none" w:sz="0" w:space="0" w:color="000000"/>
                <w:right w:val="none" w:sz="0" w:space="0" w:color="000000"/>
              </w:pBdr>
              <w:ind w:left="100" w:right="100"/>
              <w:rPr>
                <w:rFonts w:ascii="Roboto" w:hAnsi="Roboto"/>
                <w:sz w:val="21"/>
                <w:szCs w:val="21"/>
              </w:rPr>
            </w:pPr>
            <w:r w:rsidRPr="00A62DC8">
              <w:rPr>
                <w:rFonts w:ascii="Roboto" w:eastAsia="Helvetica" w:hAnsi="Roboto"/>
                <w:color w:val="000000"/>
                <w:sz w:val="21"/>
                <w:szCs w:val="21"/>
              </w:rPr>
              <w:t xml:space="preserve">  Family proband</w:t>
            </w:r>
            <w:r>
              <w:rPr>
                <w:rFonts w:ascii="Roboto" w:eastAsia="Helvetica" w:hAnsi="Roboto"/>
                <w:color w:val="000000"/>
                <w:sz w:val="21"/>
                <w:szCs w:val="21"/>
              </w:rPr>
              <w:t>, n (%)</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C0DC18" w14:textId="0082AB1E"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2,449 (79%)</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C83B7E" w14:textId="2FEB4204"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2,886 (95%)</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9F2226" w14:textId="6D022A93"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hAnsi="Roboto" w:cs="Segoe UI"/>
                <w:color w:val="333333"/>
                <w:sz w:val="21"/>
                <w:szCs w:val="21"/>
              </w:rPr>
              <w:t>&lt;0.001</w:t>
            </w:r>
          </w:p>
        </w:tc>
      </w:tr>
      <w:tr w:rsidR="005A6421" w:rsidRPr="00DB6D77" w14:paraId="618D50A9"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CDBCD3A" w14:textId="5D77E88C" w:rsidR="005A6421" w:rsidRPr="00337E0B" w:rsidRDefault="005A6421" w:rsidP="005A6421">
            <w:pPr>
              <w:pBdr>
                <w:top w:val="none" w:sz="0" w:space="0" w:color="000000"/>
                <w:left w:val="none" w:sz="0" w:space="0" w:color="000000"/>
                <w:bottom w:val="none" w:sz="0" w:space="0" w:color="000000"/>
                <w:right w:val="none" w:sz="0" w:space="0" w:color="000000"/>
              </w:pBdr>
              <w:ind w:left="100" w:right="100"/>
              <w:rPr>
                <w:rFonts w:ascii="Roboto" w:eastAsia="Helvetica" w:hAnsi="Roboto"/>
                <w:color w:val="000000"/>
                <w:sz w:val="21"/>
                <w:szCs w:val="21"/>
                <w:lang w:val="en-US"/>
              </w:rPr>
            </w:pPr>
            <w:r w:rsidRPr="00337E0B">
              <w:rPr>
                <w:rFonts w:ascii="Roboto" w:eastAsia="Helvetica" w:hAnsi="Roboto"/>
                <w:color w:val="000000"/>
                <w:sz w:val="21"/>
                <w:szCs w:val="21"/>
                <w:lang w:val="en-US"/>
              </w:rPr>
              <w:t xml:space="preserve">  HCM diagnos</w:t>
            </w:r>
            <w:r w:rsidR="00A74DF5" w:rsidRPr="00337E0B">
              <w:rPr>
                <w:rFonts w:ascii="Roboto" w:eastAsia="Helvetica" w:hAnsi="Roboto"/>
                <w:color w:val="000000"/>
                <w:sz w:val="21"/>
                <w:szCs w:val="21"/>
                <w:lang w:val="en-US"/>
              </w:rPr>
              <w:t>ed</w:t>
            </w:r>
            <w:r w:rsidRPr="00337E0B">
              <w:rPr>
                <w:rFonts w:ascii="Roboto" w:eastAsia="Helvetica" w:hAnsi="Roboto"/>
                <w:color w:val="000000"/>
                <w:sz w:val="21"/>
                <w:szCs w:val="21"/>
                <w:lang w:val="en-US"/>
              </w:rPr>
              <w:t xml:space="preserve"> </w:t>
            </w:r>
            <w:r w:rsidR="00A74DF5" w:rsidRPr="00337E0B">
              <w:rPr>
                <w:rFonts w:ascii="Roboto" w:eastAsia="Helvetica" w:hAnsi="Roboto"/>
                <w:color w:val="000000"/>
                <w:sz w:val="21"/>
                <w:szCs w:val="21"/>
                <w:lang w:val="en-US"/>
              </w:rPr>
              <w:t>in childhood (18 years)</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5D0184" w14:textId="2898E041" w:rsidR="005A6421" w:rsidRPr="005A6421" w:rsidRDefault="00A74DF5" w:rsidP="005A6421">
            <w:pPr>
              <w:pBdr>
                <w:top w:val="none" w:sz="0" w:space="0" w:color="000000"/>
                <w:left w:val="none" w:sz="0" w:space="0" w:color="000000"/>
                <w:bottom w:val="none" w:sz="0" w:space="0" w:color="000000"/>
                <w:right w:val="none" w:sz="0" w:space="0" w:color="000000"/>
              </w:pBdr>
              <w:ind w:left="100" w:right="100"/>
              <w:jc w:val="center"/>
              <w:rPr>
                <w:rFonts w:ascii="Roboto" w:hAnsi="Roboto" w:cs="Segoe UI"/>
                <w:color w:val="333333"/>
                <w:sz w:val="21"/>
                <w:szCs w:val="21"/>
              </w:rPr>
            </w:pPr>
            <w:r>
              <w:rPr>
                <w:rFonts w:ascii="Roboto" w:hAnsi="Roboto" w:cs="Segoe UI"/>
                <w:color w:val="333333"/>
                <w:sz w:val="21"/>
                <w:szCs w:val="21"/>
              </w:rPr>
              <w:t>550 (18%)</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0FD775" w14:textId="1FD4C425" w:rsidR="005A6421" w:rsidRPr="005A6421" w:rsidRDefault="00A74DF5" w:rsidP="005A6421">
            <w:pPr>
              <w:pBdr>
                <w:top w:val="none" w:sz="0" w:space="0" w:color="000000"/>
                <w:left w:val="none" w:sz="0" w:space="0" w:color="000000"/>
                <w:bottom w:val="none" w:sz="0" w:space="0" w:color="000000"/>
                <w:right w:val="none" w:sz="0" w:space="0" w:color="000000"/>
              </w:pBdr>
              <w:ind w:left="100" w:right="100"/>
              <w:jc w:val="center"/>
              <w:rPr>
                <w:rFonts w:ascii="Roboto" w:hAnsi="Roboto" w:cs="Segoe UI"/>
                <w:color w:val="333333"/>
                <w:sz w:val="21"/>
                <w:szCs w:val="21"/>
              </w:rPr>
            </w:pPr>
            <w:r>
              <w:rPr>
                <w:rFonts w:ascii="Roboto" w:hAnsi="Roboto" w:cs="Segoe UI"/>
                <w:color w:val="333333"/>
                <w:sz w:val="21"/>
                <w:szCs w:val="21"/>
              </w:rPr>
              <w:t>175 (6%)</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C96750" w14:textId="6840C2BA" w:rsidR="005A6421" w:rsidRPr="005A6421" w:rsidRDefault="00A74DF5" w:rsidP="005A6421">
            <w:pPr>
              <w:pBdr>
                <w:top w:val="none" w:sz="0" w:space="0" w:color="000000"/>
                <w:left w:val="none" w:sz="0" w:space="0" w:color="000000"/>
                <w:bottom w:val="none" w:sz="0" w:space="0" w:color="000000"/>
                <w:right w:val="none" w:sz="0" w:space="0" w:color="000000"/>
              </w:pBdr>
              <w:ind w:left="100" w:right="100"/>
              <w:jc w:val="center"/>
              <w:rPr>
                <w:rFonts w:ascii="Roboto" w:hAnsi="Roboto" w:cs="Segoe UI"/>
                <w:color w:val="333333"/>
                <w:sz w:val="21"/>
                <w:szCs w:val="21"/>
              </w:rPr>
            </w:pPr>
            <w:r>
              <w:rPr>
                <w:rFonts w:ascii="Roboto" w:hAnsi="Roboto" w:cs="Segoe UI"/>
                <w:color w:val="333333"/>
                <w:sz w:val="21"/>
                <w:szCs w:val="21"/>
              </w:rPr>
              <w:t>&lt;0.001</w:t>
            </w:r>
          </w:p>
        </w:tc>
      </w:tr>
      <w:tr w:rsidR="005217B8" w:rsidRPr="00DB6D77" w14:paraId="5165F020" w14:textId="77777777" w:rsidTr="0053705B">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C512D7F" w14:textId="77777777" w:rsidR="005217B8" w:rsidRPr="00A62DC8" w:rsidRDefault="005217B8" w:rsidP="00CF5CE8">
            <w:pPr>
              <w:pBdr>
                <w:top w:val="none" w:sz="0" w:space="0" w:color="000000"/>
                <w:left w:val="none" w:sz="0" w:space="0" w:color="000000"/>
                <w:bottom w:val="none" w:sz="0" w:space="0" w:color="000000"/>
                <w:right w:val="none" w:sz="0" w:space="0" w:color="000000"/>
              </w:pBdr>
              <w:ind w:right="100"/>
              <w:rPr>
                <w:rFonts w:ascii="Roboto" w:hAnsi="Roboto"/>
                <w:sz w:val="21"/>
                <w:szCs w:val="21"/>
              </w:rPr>
            </w:pPr>
            <w:r w:rsidRPr="00A62DC8">
              <w:rPr>
                <w:rFonts w:ascii="Roboto" w:eastAsia="Helvetica" w:hAnsi="Roboto"/>
                <w:b/>
                <w:color w:val="000000"/>
                <w:sz w:val="21"/>
                <w:szCs w:val="21"/>
              </w:rPr>
              <w:t>Race</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14B51C1" w14:textId="77777777" w:rsidR="005217B8" w:rsidRPr="005A6421" w:rsidRDefault="005217B8" w:rsidP="00217F3A">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18C332E" w14:textId="77777777" w:rsidR="005217B8" w:rsidRPr="005A6421" w:rsidRDefault="005217B8" w:rsidP="00217F3A">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A942BEC" w14:textId="77777777" w:rsidR="005217B8" w:rsidRPr="005A6421" w:rsidRDefault="005217B8" w:rsidP="00217F3A">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eastAsia="Helvetica" w:hAnsi="Roboto"/>
                <w:color w:val="000000"/>
                <w:sz w:val="21"/>
                <w:szCs w:val="21"/>
              </w:rPr>
              <w:t>&lt;0.001</w:t>
            </w:r>
          </w:p>
        </w:tc>
      </w:tr>
      <w:tr w:rsidR="005A6421" w:rsidRPr="00DB6D77" w14:paraId="1D58AE31"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B9CAF9" w14:textId="0728420A" w:rsidR="005A6421" w:rsidRPr="00A62DC8" w:rsidRDefault="005A6421" w:rsidP="005A6421">
            <w:pPr>
              <w:pBdr>
                <w:top w:val="none" w:sz="0" w:space="0" w:color="000000"/>
                <w:left w:val="none" w:sz="0" w:space="0" w:color="000000"/>
                <w:bottom w:val="none" w:sz="0" w:space="0" w:color="000000"/>
                <w:right w:val="none" w:sz="0" w:space="0" w:color="000000"/>
              </w:pBdr>
              <w:ind w:left="300" w:right="100"/>
              <w:rPr>
                <w:rFonts w:ascii="Roboto" w:hAnsi="Roboto"/>
                <w:sz w:val="21"/>
                <w:szCs w:val="21"/>
              </w:rPr>
            </w:pPr>
            <w:r w:rsidRPr="007C4859">
              <w:rPr>
                <w:rFonts w:ascii="Roboto" w:hAnsi="Roboto" w:cs="Segoe UI"/>
                <w:color w:val="333333"/>
                <w:sz w:val="21"/>
                <w:szCs w:val="21"/>
              </w:rPr>
              <w:t>    White</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AC9A02" w14:textId="6F505C0F"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2,665 (86%)</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9D199E" w14:textId="78E89129"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2,462 (81%)</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5EC8289" w14:textId="77777777"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p>
        </w:tc>
      </w:tr>
      <w:tr w:rsidR="005A6421" w:rsidRPr="00DB6D77" w14:paraId="1C835CA6" w14:textId="77777777" w:rsidTr="00217F3A">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1C09D3" w14:textId="08E92081" w:rsidR="005A6421" w:rsidRPr="007C4859" w:rsidRDefault="005A6421" w:rsidP="005A6421">
            <w:pPr>
              <w:pBdr>
                <w:top w:val="none" w:sz="0" w:space="0" w:color="000000"/>
                <w:left w:val="none" w:sz="0" w:space="0" w:color="000000"/>
                <w:bottom w:val="none" w:sz="0" w:space="0" w:color="000000"/>
                <w:right w:val="none" w:sz="0" w:space="0" w:color="000000"/>
              </w:pBdr>
              <w:ind w:left="300" w:right="100"/>
              <w:rPr>
                <w:rFonts w:ascii="Roboto" w:hAnsi="Roboto" w:cs="Segoe UI"/>
                <w:color w:val="333333"/>
                <w:sz w:val="21"/>
                <w:szCs w:val="21"/>
              </w:rPr>
            </w:pPr>
            <w:r w:rsidRPr="007C4859">
              <w:rPr>
                <w:rFonts w:ascii="Roboto" w:hAnsi="Roboto" w:cs="Segoe UI"/>
                <w:color w:val="333333"/>
                <w:sz w:val="21"/>
                <w:szCs w:val="21"/>
              </w:rPr>
              <w:t>    Black</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B1C284" w14:textId="0D15D519"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cs="Segoe UI"/>
                <w:color w:val="333333"/>
                <w:sz w:val="21"/>
                <w:szCs w:val="21"/>
              </w:rPr>
            </w:pPr>
            <w:r w:rsidRPr="00337E0B">
              <w:rPr>
                <w:rFonts w:ascii="Roboto" w:hAnsi="Roboto" w:cs="Segoe UI"/>
                <w:color w:val="333333"/>
                <w:sz w:val="21"/>
                <w:szCs w:val="21"/>
              </w:rPr>
              <w:t>93 (3.0%)</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7FF3C8" w14:textId="199CD5A9"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cs="Segoe UI"/>
                <w:color w:val="333333"/>
                <w:sz w:val="21"/>
                <w:szCs w:val="21"/>
              </w:rPr>
            </w:pPr>
            <w:r w:rsidRPr="00337E0B">
              <w:rPr>
                <w:rFonts w:ascii="Roboto" w:hAnsi="Roboto" w:cs="Segoe UI"/>
                <w:color w:val="333333"/>
                <w:sz w:val="21"/>
                <w:szCs w:val="21"/>
              </w:rPr>
              <w:t>161 (5.3%)</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CB8117A" w14:textId="77777777"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p>
        </w:tc>
      </w:tr>
      <w:tr w:rsidR="005A6421" w:rsidRPr="00DB6D77" w14:paraId="6E210802" w14:textId="77777777" w:rsidTr="00217F3A">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C05C10" w14:textId="619ABB68" w:rsidR="005A6421" w:rsidRPr="007C4859" w:rsidRDefault="005A6421" w:rsidP="005A6421">
            <w:pPr>
              <w:pBdr>
                <w:top w:val="none" w:sz="0" w:space="0" w:color="000000"/>
                <w:left w:val="none" w:sz="0" w:space="0" w:color="000000"/>
                <w:bottom w:val="none" w:sz="0" w:space="0" w:color="000000"/>
                <w:right w:val="none" w:sz="0" w:space="0" w:color="000000"/>
              </w:pBdr>
              <w:ind w:left="300" w:right="100"/>
              <w:rPr>
                <w:rFonts w:ascii="Roboto" w:hAnsi="Roboto" w:cs="Segoe UI"/>
                <w:color w:val="333333"/>
                <w:sz w:val="21"/>
                <w:szCs w:val="21"/>
              </w:rPr>
            </w:pPr>
            <w:r w:rsidRPr="007C4859">
              <w:rPr>
                <w:rFonts w:ascii="Roboto" w:hAnsi="Roboto" w:cs="Segoe UI"/>
                <w:color w:val="333333"/>
                <w:sz w:val="21"/>
                <w:szCs w:val="21"/>
              </w:rPr>
              <w:t>    Asian</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98BD7C" w14:textId="30BD6300"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cs="Segoe UI"/>
                <w:color w:val="333333"/>
                <w:sz w:val="21"/>
                <w:szCs w:val="21"/>
              </w:rPr>
            </w:pPr>
            <w:r w:rsidRPr="00337E0B">
              <w:rPr>
                <w:rFonts w:ascii="Roboto" w:hAnsi="Roboto" w:cs="Segoe UI"/>
                <w:color w:val="333333"/>
                <w:sz w:val="21"/>
                <w:szCs w:val="21"/>
              </w:rPr>
              <w:t>101 (3.3%)</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AA18A2" w14:textId="6C8BD016"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cs="Segoe UI"/>
                <w:color w:val="333333"/>
                <w:sz w:val="21"/>
                <w:szCs w:val="21"/>
              </w:rPr>
            </w:pPr>
            <w:r w:rsidRPr="00337E0B">
              <w:rPr>
                <w:rFonts w:ascii="Roboto" w:hAnsi="Roboto" w:cs="Segoe UI"/>
                <w:color w:val="333333"/>
                <w:sz w:val="21"/>
                <w:szCs w:val="21"/>
              </w:rPr>
              <w:t>115 (3.8%)</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37FEFD8" w14:textId="77777777"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p>
        </w:tc>
      </w:tr>
      <w:tr w:rsidR="005A6421" w:rsidRPr="00DB6D77" w14:paraId="75EB3575" w14:textId="77777777" w:rsidTr="00217F3A">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0E5AC1" w14:textId="4234DCD5" w:rsidR="005A6421" w:rsidRPr="00BE1405" w:rsidRDefault="005A6421" w:rsidP="005A6421">
            <w:pPr>
              <w:pBdr>
                <w:top w:val="none" w:sz="0" w:space="0" w:color="000000"/>
                <w:left w:val="none" w:sz="0" w:space="0" w:color="000000"/>
                <w:bottom w:val="none" w:sz="0" w:space="0" w:color="000000"/>
                <w:right w:val="none" w:sz="0" w:space="0" w:color="000000"/>
              </w:pBdr>
              <w:ind w:right="100"/>
              <w:rPr>
                <w:rFonts w:ascii="Roboto" w:hAnsi="Roboto" w:cs="Segoe UI"/>
                <w:color w:val="333333"/>
                <w:sz w:val="21"/>
                <w:szCs w:val="21"/>
                <w:lang w:val="en-US"/>
              </w:rPr>
            </w:pPr>
            <w:r w:rsidRPr="00BE1405">
              <w:rPr>
                <w:rFonts w:ascii="Roboto" w:hAnsi="Roboto" w:cs="Segoe UI"/>
                <w:color w:val="333333"/>
                <w:sz w:val="21"/>
                <w:szCs w:val="21"/>
                <w:lang w:val="en-US"/>
              </w:rPr>
              <w:t xml:space="preserve">         Native Hawaiian or Other Pacific        Islander</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BC7422" w14:textId="4ABADB12"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cs="Segoe UI"/>
                <w:color w:val="333333"/>
                <w:sz w:val="21"/>
                <w:szCs w:val="21"/>
              </w:rPr>
            </w:pPr>
            <w:r w:rsidRPr="00337E0B">
              <w:rPr>
                <w:rFonts w:ascii="Roboto" w:hAnsi="Roboto" w:cs="Segoe UI"/>
                <w:color w:val="333333"/>
                <w:sz w:val="21"/>
                <w:szCs w:val="21"/>
              </w:rPr>
              <w:t>8 (0.3%)</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C01AEA" w14:textId="7D731DC6"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cs="Segoe UI"/>
                <w:color w:val="333333"/>
                <w:sz w:val="21"/>
                <w:szCs w:val="21"/>
              </w:rPr>
            </w:pPr>
            <w:r w:rsidRPr="00337E0B">
              <w:rPr>
                <w:rFonts w:ascii="Roboto" w:hAnsi="Roboto" w:cs="Segoe UI"/>
                <w:color w:val="333333"/>
                <w:sz w:val="21"/>
                <w:szCs w:val="21"/>
              </w:rPr>
              <w:t>3 (&lt;0.1%)</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ED53F54" w14:textId="77777777"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p>
        </w:tc>
      </w:tr>
      <w:tr w:rsidR="005A6421" w:rsidRPr="00DB6D77" w14:paraId="2AE4A1AD" w14:textId="77777777" w:rsidTr="00217F3A">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E84EC7" w14:textId="3CDFCFC2" w:rsidR="005A6421" w:rsidRPr="007C4859" w:rsidRDefault="005A6421" w:rsidP="005A6421">
            <w:pPr>
              <w:pBdr>
                <w:top w:val="none" w:sz="0" w:space="0" w:color="000000"/>
                <w:left w:val="none" w:sz="0" w:space="0" w:color="000000"/>
                <w:bottom w:val="none" w:sz="0" w:space="0" w:color="000000"/>
                <w:right w:val="none" w:sz="0" w:space="0" w:color="000000"/>
              </w:pBdr>
              <w:ind w:left="300" w:right="100"/>
              <w:rPr>
                <w:rFonts w:ascii="Roboto" w:hAnsi="Roboto" w:cs="Segoe UI"/>
                <w:color w:val="333333"/>
                <w:sz w:val="21"/>
                <w:szCs w:val="21"/>
              </w:rPr>
            </w:pPr>
            <w:r>
              <w:rPr>
                <w:rFonts w:ascii="Roboto" w:hAnsi="Roboto" w:cs="Segoe UI"/>
                <w:color w:val="333333"/>
                <w:sz w:val="21"/>
                <w:szCs w:val="21"/>
              </w:rPr>
              <w:t xml:space="preserve">   More than One</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231817" w14:textId="444A25C6"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cs="Segoe UI"/>
                <w:color w:val="333333"/>
                <w:sz w:val="21"/>
                <w:szCs w:val="21"/>
              </w:rPr>
            </w:pPr>
            <w:r w:rsidRPr="00337E0B">
              <w:rPr>
                <w:rFonts w:ascii="Roboto" w:hAnsi="Roboto" w:cs="Segoe UI"/>
                <w:color w:val="333333"/>
                <w:sz w:val="21"/>
                <w:szCs w:val="21"/>
              </w:rPr>
              <w:t>4 (0.1%)</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5FDE21" w14:textId="6B97E588"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cs="Segoe UI"/>
                <w:color w:val="333333"/>
                <w:sz w:val="21"/>
                <w:szCs w:val="21"/>
              </w:rPr>
            </w:pPr>
            <w:r w:rsidRPr="00337E0B">
              <w:rPr>
                <w:rFonts w:ascii="Roboto" w:hAnsi="Roboto" w:cs="Segoe UI"/>
                <w:color w:val="333333"/>
                <w:sz w:val="21"/>
                <w:szCs w:val="21"/>
              </w:rPr>
              <w:t>5 (0.2%)</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3D98588" w14:textId="77777777"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p>
        </w:tc>
      </w:tr>
      <w:tr w:rsidR="005A6421" w:rsidRPr="00DB6D77" w14:paraId="0A29428F" w14:textId="77777777" w:rsidTr="00217F3A">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50B085" w14:textId="46914859" w:rsidR="005A6421" w:rsidRPr="00BE1405" w:rsidRDefault="005A6421" w:rsidP="005A6421">
            <w:pPr>
              <w:pBdr>
                <w:top w:val="none" w:sz="0" w:space="0" w:color="000000"/>
                <w:left w:val="none" w:sz="0" w:space="0" w:color="000000"/>
                <w:bottom w:val="none" w:sz="0" w:space="0" w:color="000000"/>
                <w:right w:val="none" w:sz="0" w:space="0" w:color="000000"/>
              </w:pBdr>
              <w:ind w:left="300" w:right="100"/>
              <w:rPr>
                <w:rFonts w:ascii="Roboto" w:hAnsi="Roboto" w:cs="Segoe UI"/>
                <w:color w:val="333333"/>
                <w:sz w:val="21"/>
                <w:szCs w:val="21"/>
                <w:lang w:val="en-US"/>
              </w:rPr>
            </w:pPr>
            <w:r w:rsidRPr="00BE1405">
              <w:rPr>
                <w:rFonts w:ascii="Roboto" w:hAnsi="Roboto" w:cs="Segoe UI"/>
                <w:color w:val="333333"/>
                <w:sz w:val="21"/>
                <w:szCs w:val="21"/>
                <w:lang w:val="en-US"/>
              </w:rPr>
              <w:t xml:space="preserve">   American Indian or Alaska Native</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90B77C" w14:textId="3D4D92FC"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cs="Segoe UI"/>
                <w:color w:val="333333"/>
                <w:sz w:val="21"/>
                <w:szCs w:val="21"/>
              </w:rPr>
            </w:pPr>
            <w:r w:rsidRPr="00337E0B">
              <w:rPr>
                <w:rFonts w:ascii="Roboto" w:hAnsi="Roboto" w:cs="Segoe UI"/>
                <w:color w:val="333333"/>
                <w:sz w:val="21"/>
                <w:szCs w:val="21"/>
              </w:rPr>
              <w:t>3 (&lt;0.1%)</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DBC95E" w14:textId="640C9BB2"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cs="Segoe UI"/>
                <w:color w:val="333333"/>
                <w:sz w:val="21"/>
                <w:szCs w:val="21"/>
              </w:rPr>
            </w:pPr>
            <w:r w:rsidRPr="00337E0B">
              <w:rPr>
                <w:rFonts w:ascii="Roboto" w:hAnsi="Roboto" w:cs="Segoe UI"/>
                <w:color w:val="333333"/>
                <w:sz w:val="21"/>
                <w:szCs w:val="21"/>
              </w:rPr>
              <w:t>4 (0.1%)</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AC8F343" w14:textId="77777777"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p>
        </w:tc>
      </w:tr>
      <w:tr w:rsidR="005A6421" w:rsidRPr="00DB6D77" w14:paraId="1CD52689"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E221A8" w14:textId="151D1F27" w:rsidR="005A6421" w:rsidRPr="00A62DC8" w:rsidRDefault="005A6421" w:rsidP="005A6421">
            <w:pPr>
              <w:pBdr>
                <w:top w:val="none" w:sz="0" w:space="0" w:color="000000"/>
                <w:left w:val="none" w:sz="0" w:space="0" w:color="000000"/>
                <w:bottom w:val="none" w:sz="0" w:space="0" w:color="000000"/>
                <w:right w:val="none" w:sz="0" w:space="0" w:color="000000"/>
              </w:pBdr>
              <w:ind w:left="300" w:right="100"/>
              <w:rPr>
                <w:rFonts w:ascii="Roboto" w:hAnsi="Roboto"/>
                <w:sz w:val="21"/>
                <w:szCs w:val="21"/>
              </w:rPr>
            </w:pPr>
            <w:r w:rsidRPr="007C4859">
              <w:rPr>
                <w:rFonts w:ascii="Roboto" w:hAnsi="Roboto" w:cs="Segoe UI"/>
                <w:color w:val="333333"/>
                <w:sz w:val="21"/>
                <w:szCs w:val="21"/>
              </w:rPr>
              <w:t>    Other or Not Reported</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31FDCE" w14:textId="52BDE6D0"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208 (6.7%)</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E27E28" w14:textId="5A4C89A9"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288 (9.5%)</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10EB8D2" w14:textId="77777777"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p>
        </w:tc>
      </w:tr>
      <w:tr w:rsidR="006A6C59" w:rsidRPr="00DB6D77" w14:paraId="09E5A60D" w14:textId="77777777" w:rsidTr="0053705B">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8340BDE" w14:textId="0817A1A9" w:rsidR="006A6C59" w:rsidRPr="00A62DC8" w:rsidRDefault="006A6C59" w:rsidP="006A6C59">
            <w:pPr>
              <w:pBdr>
                <w:top w:val="none" w:sz="0" w:space="0" w:color="000000"/>
                <w:left w:val="none" w:sz="0" w:space="0" w:color="000000"/>
                <w:bottom w:val="none" w:sz="0" w:space="0" w:color="000000"/>
                <w:right w:val="none" w:sz="0" w:space="0" w:color="000000"/>
              </w:pBdr>
              <w:ind w:right="100"/>
              <w:rPr>
                <w:rFonts w:ascii="Roboto" w:eastAsia="Helvetica" w:hAnsi="Roboto"/>
                <w:b/>
                <w:bCs/>
                <w:color w:val="000000"/>
                <w:sz w:val="21"/>
                <w:szCs w:val="21"/>
              </w:rPr>
            </w:pPr>
            <w:r w:rsidRPr="00A62DC8">
              <w:rPr>
                <w:rFonts w:ascii="Roboto" w:eastAsia="Helvetica" w:hAnsi="Roboto"/>
                <w:b/>
                <w:bCs/>
                <w:color w:val="000000"/>
                <w:sz w:val="21"/>
                <w:szCs w:val="21"/>
              </w:rPr>
              <w:t>Clinical findings</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FB82308" w14:textId="77777777"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eastAsia="Helvetica" w:hAnsi="Roboto"/>
                <w:color w:val="000000"/>
                <w:sz w:val="21"/>
                <w:szCs w:val="21"/>
              </w:rPr>
            </w:pP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624CC84" w14:textId="77777777"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eastAsia="Helvetica" w:hAnsi="Roboto"/>
                <w:color w:val="000000"/>
                <w:sz w:val="21"/>
                <w:szCs w:val="21"/>
              </w:rPr>
            </w:pP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CC698EE" w14:textId="77777777"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eastAsia="Helvetica" w:hAnsi="Roboto"/>
                <w:color w:val="000000"/>
                <w:sz w:val="21"/>
                <w:szCs w:val="21"/>
              </w:rPr>
            </w:pPr>
          </w:p>
        </w:tc>
      </w:tr>
      <w:tr w:rsidR="006A6C59" w:rsidRPr="00DB6D77" w14:paraId="4806353A"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A1FEE0E" w14:textId="1C62DA24" w:rsidR="006A6C59" w:rsidRPr="00A62DC8" w:rsidRDefault="006A6C59" w:rsidP="006A6C59">
            <w:pPr>
              <w:pBdr>
                <w:top w:val="none" w:sz="0" w:space="0" w:color="000000"/>
                <w:left w:val="none" w:sz="0" w:space="0" w:color="000000"/>
                <w:bottom w:val="none" w:sz="0" w:space="0" w:color="000000"/>
                <w:right w:val="none" w:sz="0" w:space="0" w:color="000000"/>
              </w:pBdr>
              <w:ind w:left="100" w:right="100"/>
              <w:rPr>
                <w:rFonts w:ascii="Roboto" w:hAnsi="Roboto"/>
                <w:bCs/>
                <w:sz w:val="21"/>
                <w:szCs w:val="21"/>
              </w:rPr>
            </w:pPr>
            <w:r w:rsidRPr="00A62DC8">
              <w:rPr>
                <w:rFonts w:ascii="Roboto" w:eastAsia="Helvetica" w:hAnsi="Roboto"/>
                <w:bCs/>
                <w:color w:val="000000"/>
                <w:sz w:val="21"/>
                <w:szCs w:val="21"/>
              </w:rPr>
              <w:t xml:space="preserve">    Systolic blood pressure</w:t>
            </w:r>
            <w:r w:rsidR="00290C27">
              <w:rPr>
                <w:rFonts w:ascii="Roboto" w:eastAsia="Helvetica" w:hAnsi="Roboto"/>
                <w:bCs/>
                <w:color w:val="000000"/>
                <w:sz w:val="21"/>
                <w:szCs w:val="21"/>
              </w:rPr>
              <w:t>, mmHg</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FC64CE" w14:textId="0BAA6E92"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hAnsi="Roboto" w:cs="Segoe UI"/>
                <w:color w:val="333333"/>
                <w:sz w:val="21"/>
                <w:szCs w:val="21"/>
              </w:rPr>
              <w:t xml:space="preserve">120 </w:t>
            </w:r>
            <w:r w:rsidR="00164A03" w:rsidRPr="005A6421">
              <w:rPr>
                <w:rFonts w:ascii="Roboto" w:hAnsi="Roboto" w:cs="Segoe UI"/>
                <w:color w:val="333333"/>
                <w:sz w:val="21"/>
                <w:szCs w:val="21"/>
              </w:rPr>
              <w:t>[</w:t>
            </w:r>
            <w:r w:rsidRPr="005A6421">
              <w:rPr>
                <w:rFonts w:ascii="Roboto" w:hAnsi="Roboto" w:cs="Segoe UI"/>
                <w:color w:val="333333"/>
                <w:sz w:val="21"/>
                <w:szCs w:val="21"/>
              </w:rPr>
              <w:t>110</w:t>
            </w:r>
            <w:r w:rsidR="00164A03" w:rsidRPr="005A6421">
              <w:rPr>
                <w:rFonts w:ascii="Roboto" w:hAnsi="Roboto" w:cs="Segoe UI"/>
                <w:color w:val="333333"/>
                <w:sz w:val="21"/>
                <w:szCs w:val="21"/>
              </w:rPr>
              <w:t xml:space="preserve">, </w:t>
            </w:r>
            <w:r w:rsidRPr="005A6421">
              <w:rPr>
                <w:rFonts w:ascii="Roboto" w:hAnsi="Roboto" w:cs="Segoe UI"/>
                <w:color w:val="333333"/>
                <w:sz w:val="21"/>
                <w:szCs w:val="21"/>
              </w:rPr>
              <w:t>131</w:t>
            </w:r>
            <w:r w:rsidR="00164A03" w:rsidRPr="005A6421">
              <w:rPr>
                <w:rFonts w:ascii="Roboto" w:hAnsi="Roboto" w:cs="Segoe UI"/>
                <w:color w:val="333333"/>
                <w:sz w:val="21"/>
                <w:szCs w:val="21"/>
              </w:rPr>
              <w:t>]</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B404E1" w14:textId="4549F8E7"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hAnsi="Roboto" w:cs="Segoe UI"/>
                <w:color w:val="333333"/>
                <w:sz w:val="21"/>
                <w:szCs w:val="21"/>
              </w:rPr>
              <w:t xml:space="preserve">130 </w:t>
            </w:r>
            <w:r w:rsidR="00164A03" w:rsidRPr="005A6421">
              <w:rPr>
                <w:rFonts w:ascii="Roboto" w:hAnsi="Roboto" w:cs="Segoe UI"/>
                <w:color w:val="333333"/>
                <w:sz w:val="21"/>
                <w:szCs w:val="21"/>
              </w:rPr>
              <w:t>[</w:t>
            </w:r>
            <w:r w:rsidRPr="005A6421">
              <w:rPr>
                <w:rFonts w:ascii="Roboto" w:hAnsi="Roboto" w:cs="Segoe UI"/>
                <w:color w:val="333333"/>
                <w:sz w:val="21"/>
                <w:szCs w:val="21"/>
              </w:rPr>
              <w:t>11</w:t>
            </w:r>
            <w:r w:rsidR="005A6421" w:rsidRPr="005A6421">
              <w:rPr>
                <w:rFonts w:ascii="Roboto" w:hAnsi="Roboto" w:cs="Segoe UI"/>
                <w:color w:val="333333"/>
                <w:sz w:val="21"/>
                <w:szCs w:val="21"/>
              </w:rPr>
              <w:t>9</w:t>
            </w:r>
            <w:r w:rsidR="00164A03" w:rsidRPr="005A6421">
              <w:rPr>
                <w:rFonts w:ascii="Roboto" w:hAnsi="Roboto" w:cs="Segoe UI"/>
                <w:color w:val="333333"/>
                <w:sz w:val="21"/>
                <w:szCs w:val="21"/>
              </w:rPr>
              <w:t xml:space="preserve">, </w:t>
            </w:r>
            <w:r w:rsidRPr="005A6421">
              <w:rPr>
                <w:rFonts w:ascii="Roboto" w:hAnsi="Roboto" w:cs="Segoe UI"/>
                <w:color w:val="333333"/>
                <w:sz w:val="21"/>
                <w:szCs w:val="21"/>
              </w:rPr>
              <w:t>140</w:t>
            </w:r>
            <w:r w:rsidR="00164A03" w:rsidRPr="005A6421">
              <w:rPr>
                <w:rFonts w:ascii="Roboto" w:hAnsi="Roboto" w:cs="Segoe UI"/>
                <w:color w:val="333333"/>
                <w:sz w:val="21"/>
                <w:szCs w:val="21"/>
              </w:rPr>
              <w:t>]</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B2C27F8" w14:textId="77777777"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eastAsia="Helvetica" w:hAnsi="Roboto"/>
                <w:color w:val="000000"/>
                <w:sz w:val="21"/>
                <w:szCs w:val="21"/>
              </w:rPr>
              <w:t>&lt;0.001</w:t>
            </w:r>
          </w:p>
        </w:tc>
      </w:tr>
      <w:tr w:rsidR="006A6C59" w:rsidRPr="00DB6D77" w14:paraId="6C8CE068"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134CDA2" w14:textId="406223DC" w:rsidR="006A6C59" w:rsidRPr="00A62DC8" w:rsidRDefault="006A6C59" w:rsidP="006A6C59">
            <w:pPr>
              <w:pBdr>
                <w:top w:val="none" w:sz="0" w:space="0" w:color="000000"/>
                <w:left w:val="none" w:sz="0" w:space="0" w:color="000000"/>
                <w:bottom w:val="none" w:sz="0" w:space="0" w:color="000000"/>
                <w:right w:val="none" w:sz="0" w:space="0" w:color="000000"/>
              </w:pBdr>
              <w:ind w:left="100" w:right="100"/>
              <w:rPr>
                <w:rFonts w:ascii="Roboto" w:hAnsi="Roboto"/>
                <w:bCs/>
                <w:sz w:val="21"/>
                <w:szCs w:val="21"/>
              </w:rPr>
            </w:pPr>
            <w:r w:rsidRPr="00A62DC8">
              <w:rPr>
                <w:rFonts w:ascii="Roboto" w:eastAsia="Helvetica" w:hAnsi="Roboto"/>
                <w:bCs/>
                <w:color w:val="000000"/>
                <w:sz w:val="21"/>
                <w:szCs w:val="21"/>
              </w:rPr>
              <w:t xml:space="preserve">    Diastolic blood pressure</w:t>
            </w:r>
            <w:r w:rsidR="00290C27">
              <w:rPr>
                <w:rFonts w:ascii="Roboto" w:eastAsia="Helvetica" w:hAnsi="Roboto"/>
                <w:bCs/>
                <w:color w:val="000000"/>
                <w:sz w:val="21"/>
                <w:szCs w:val="21"/>
              </w:rPr>
              <w:t>, mmHg</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C19857" w14:textId="4ACA8DE8"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hAnsi="Roboto" w:cs="Segoe UI"/>
                <w:color w:val="333333"/>
                <w:sz w:val="21"/>
                <w:szCs w:val="21"/>
              </w:rPr>
              <w:t xml:space="preserve">71 </w:t>
            </w:r>
            <w:r w:rsidR="00164A03" w:rsidRPr="005A6421">
              <w:rPr>
                <w:rFonts w:ascii="Roboto" w:hAnsi="Roboto" w:cs="Segoe UI"/>
                <w:color w:val="333333"/>
                <w:sz w:val="21"/>
                <w:szCs w:val="21"/>
              </w:rPr>
              <w:t>[</w:t>
            </w:r>
            <w:r w:rsidRPr="005A6421">
              <w:rPr>
                <w:rFonts w:ascii="Roboto" w:hAnsi="Roboto" w:cs="Segoe UI"/>
                <w:color w:val="333333"/>
                <w:sz w:val="21"/>
                <w:szCs w:val="21"/>
              </w:rPr>
              <w:t>65</w:t>
            </w:r>
            <w:r w:rsidR="00164A03" w:rsidRPr="005A6421">
              <w:rPr>
                <w:rFonts w:ascii="Roboto" w:hAnsi="Roboto" w:cs="Segoe UI"/>
                <w:color w:val="333333"/>
                <w:sz w:val="21"/>
                <w:szCs w:val="21"/>
              </w:rPr>
              <w:t xml:space="preserve">, </w:t>
            </w:r>
            <w:r w:rsidRPr="005A6421">
              <w:rPr>
                <w:rFonts w:ascii="Roboto" w:hAnsi="Roboto" w:cs="Segoe UI"/>
                <w:color w:val="333333"/>
                <w:sz w:val="21"/>
                <w:szCs w:val="21"/>
              </w:rPr>
              <w:t>80</w:t>
            </w:r>
            <w:r w:rsidR="00164A03" w:rsidRPr="005A6421">
              <w:rPr>
                <w:rFonts w:ascii="Roboto" w:hAnsi="Roboto" w:cs="Segoe UI"/>
                <w:color w:val="333333"/>
                <w:sz w:val="21"/>
                <w:szCs w:val="21"/>
              </w:rPr>
              <w:t>]</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FE2F4E" w14:textId="6AEB7EEA"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hAnsi="Roboto" w:cs="Segoe UI"/>
                <w:color w:val="333333"/>
                <w:sz w:val="21"/>
                <w:szCs w:val="21"/>
              </w:rPr>
              <w:t xml:space="preserve">76 </w:t>
            </w:r>
            <w:r w:rsidR="00164A03" w:rsidRPr="005A6421">
              <w:rPr>
                <w:rFonts w:ascii="Roboto" w:hAnsi="Roboto" w:cs="Segoe UI"/>
                <w:color w:val="333333"/>
                <w:sz w:val="21"/>
                <w:szCs w:val="21"/>
              </w:rPr>
              <w:t>[</w:t>
            </w:r>
            <w:r w:rsidRPr="005A6421">
              <w:rPr>
                <w:rFonts w:ascii="Roboto" w:hAnsi="Roboto" w:cs="Segoe UI"/>
                <w:color w:val="333333"/>
                <w:sz w:val="21"/>
                <w:szCs w:val="21"/>
              </w:rPr>
              <w:t>70</w:t>
            </w:r>
            <w:r w:rsidR="00164A03" w:rsidRPr="005A6421">
              <w:rPr>
                <w:rFonts w:ascii="Roboto" w:hAnsi="Roboto" w:cs="Segoe UI"/>
                <w:color w:val="333333"/>
                <w:sz w:val="21"/>
                <w:szCs w:val="21"/>
              </w:rPr>
              <w:t xml:space="preserve">, </w:t>
            </w:r>
            <w:r w:rsidRPr="005A6421">
              <w:rPr>
                <w:rFonts w:ascii="Roboto" w:hAnsi="Roboto" w:cs="Segoe UI"/>
                <w:color w:val="333333"/>
                <w:sz w:val="21"/>
                <w:szCs w:val="21"/>
              </w:rPr>
              <w:t>82</w:t>
            </w:r>
            <w:r w:rsidR="00164A03" w:rsidRPr="005A6421">
              <w:rPr>
                <w:rFonts w:ascii="Roboto" w:hAnsi="Roboto" w:cs="Segoe UI"/>
                <w:color w:val="333333"/>
                <w:sz w:val="21"/>
                <w:szCs w:val="21"/>
              </w:rPr>
              <w:t>]</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46973D0" w14:textId="77777777"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eastAsia="Helvetica" w:hAnsi="Roboto"/>
                <w:color w:val="000000"/>
                <w:sz w:val="21"/>
                <w:szCs w:val="21"/>
              </w:rPr>
              <w:t>&lt;0.001</w:t>
            </w:r>
          </w:p>
        </w:tc>
      </w:tr>
      <w:tr w:rsidR="006A6C59" w:rsidRPr="00DB6D77" w14:paraId="4B0D5679"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389DA8F" w14:textId="77777777" w:rsidR="006A6C59" w:rsidRPr="00A62DC8" w:rsidRDefault="006A6C59" w:rsidP="006A6C59">
            <w:pPr>
              <w:pBdr>
                <w:top w:val="none" w:sz="0" w:space="0" w:color="000000"/>
                <w:left w:val="none" w:sz="0" w:space="0" w:color="000000"/>
                <w:bottom w:val="none" w:sz="0" w:space="0" w:color="000000"/>
                <w:right w:val="none" w:sz="0" w:space="0" w:color="000000"/>
              </w:pBdr>
              <w:ind w:left="100" w:right="100"/>
              <w:rPr>
                <w:rFonts w:ascii="Roboto" w:hAnsi="Roboto"/>
                <w:bCs/>
                <w:sz w:val="21"/>
                <w:szCs w:val="21"/>
              </w:rPr>
            </w:pPr>
            <w:r w:rsidRPr="00A62DC8">
              <w:rPr>
                <w:rFonts w:ascii="Roboto" w:eastAsia="Helvetica" w:hAnsi="Roboto"/>
                <w:bCs/>
                <w:color w:val="000000"/>
                <w:sz w:val="21"/>
                <w:szCs w:val="21"/>
              </w:rPr>
              <w:t xml:space="preserve">    Body mass index</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9285A1" w14:textId="11F8DA41"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hAnsi="Roboto" w:cs="Segoe UI"/>
                <w:color w:val="333333"/>
                <w:sz w:val="21"/>
                <w:szCs w:val="21"/>
              </w:rPr>
              <w:t>26.</w:t>
            </w:r>
            <w:r w:rsidR="005A6421" w:rsidRPr="005A6421">
              <w:rPr>
                <w:rFonts w:ascii="Roboto" w:hAnsi="Roboto" w:cs="Segoe UI"/>
                <w:color w:val="333333"/>
                <w:sz w:val="21"/>
                <w:szCs w:val="21"/>
              </w:rPr>
              <w:t>3</w:t>
            </w:r>
            <w:r w:rsidRPr="005A6421">
              <w:rPr>
                <w:rFonts w:ascii="Roboto" w:hAnsi="Roboto" w:cs="Segoe UI"/>
                <w:color w:val="333333"/>
                <w:sz w:val="21"/>
                <w:szCs w:val="21"/>
              </w:rPr>
              <w:t xml:space="preserve"> </w:t>
            </w:r>
            <w:r w:rsidR="00164A03" w:rsidRPr="005A6421">
              <w:rPr>
                <w:rFonts w:ascii="Roboto" w:hAnsi="Roboto" w:cs="Segoe UI"/>
                <w:color w:val="333333"/>
                <w:sz w:val="21"/>
                <w:szCs w:val="21"/>
              </w:rPr>
              <w:t>[</w:t>
            </w:r>
            <w:r w:rsidRPr="005A6421">
              <w:rPr>
                <w:rFonts w:ascii="Roboto" w:hAnsi="Roboto" w:cs="Segoe UI"/>
                <w:color w:val="333333"/>
                <w:sz w:val="21"/>
                <w:szCs w:val="21"/>
              </w:rPr>
              <w:t>23.1</w:t>
            </w:r>
            <w:r w:rsidR="00164A03" w:rsidRPr="005A6421">
              <w:rPr>
                <w:rFonts w:ascii="Roboto" w:hAnsi="Roboto" w:cs="Segoe UI"/>
                <w:color w:val="333333"/>
                <w:sz w:val="21"/>
                <w:szCs w:val="21"/>
              </w:rPr>
              <w:t xml:space="preserve">, </w:t>
            </w:r>
            <w:r w:rsidRPr="005A6421">
              <w:rPr>
                <w:rFonts w:ascii="Roboto" w:hAnsi="Roboto" w:cs="Segoe UI"/>
                <w:color w:val="333333"/>
                <w:sz w:val="21"/>
                <w:szCs w:val="21"/>
              </w:rPr>
              <w:t>30.</w:t>
            </w:r>
            <w:r w:rsidR="005A6421" w:rsidRPr="005A6421">
              <w:rPr>
                <w:rFonts w:ascii="Roboto" w:hAnsi="Roboto" w:cs="Segoe UI"/>
                <w:color w:val="333333"/>
                <w:sz w:val="21"/>
                <w:szCs w:val="21"/>
              </w:rPr>
              <w:t>1</w:t>
            </w:r>
            <w:r w:rsidR="00164A03" w:rsidRPr="005A6421">
              <w:rPr>
                <w:rFonts w:ascii="Roboto" w:hAnsi="Roboto" w:cs="Segoe UI"/>
                <w:color w:val="333333"/>
                <w:sz w:val="21"/>
                <w:szCs w:val="21"/>
              </w:rPr>
              <w:t>]</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1D37B3" w14:textId="2D34AE7C"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hAnsi="Roboto" w:cs="Segoe UI"/>
                <w:color w:val="333333"/>
                <w:sz w:val="21"/>
                <w:szCs w:val="21"/>
              </w:rPr>
              <w:t>2</w:t>
            </w:r>
            <w:r w:rsidR="005A6421" w:rsidRPr="005A6421">
              <w:rPr>
                <w:rFonts w:ascii="Roboto" w:hAnsi="Roboto" w:cs="Segoe UI"/>
                <w:color w:val="333333"/>
                <w:sz w:val="21"/>
                <w:szCs w:val="21"/>
              </w:rPr>
              <w:t>7.</w:t>
            </w:r>
            <w:r w:rsidRPr="005A6421">
              <w:rPr>
                <w:rFonts w:ascii="Roboto" w:hAnsi="Roboto" w:cs="Segoe UI"/>
                <w:color w:val="333333"/>
                <w:sz w:val="21"/>
                <w:szCs w:val="21"/>
              </w:rPr>
              <w:t xml:space="preserve">8 </w:t>
            </w:r>
            <w:r w:rsidR="00164A03" w:rsidRPr="005A6421">
              <w:rPr>
                <w:rFonts w:ascii="Roboto" w:hAnsi="Roboto" w:cs="Segoe UI"/>
                <w:color w:val="333333"/>
                <w:sz w:val="21"/>
                <w:szCs w:val="21"/>
              </w:rPr>
              <w:t>[</w:t>
            </w:r>
            <w:r w:rsidRPr="005A6421">
              <w:rPr>
                <w:rFonts w:ascii="Roboto" w:hAnsi="Roboto" w:cs="Segoe UI"/>
                <w:color w:val="333333"/>
                <w:sz w:val="21"/>
                <w:szCs w:val="21"/>
              </w:rPr>
              <w:t>2</w:t>
            </w:r>
            <w:r w:rsidR="005A6421" w:rsidRPr="005A6421">
              <w:rPr>
                <w:rFonts w:ascii="Roboto" w:hAnsi="Roboto" w:cs="Segoe UI"/>
                <w:color w:val="333333"/>
                <w:sz w:val="21"/>
                <w:szCs w:val="21"/>
              </w:rPr>
              <w:t>4</w:t>
            </w:r>
            <w:r w:rsidRPr="005A6421">
              <w:rPr>
                <w:rFonts w:ascii="Roboto" w:hAnsi="Roboto" w:cs="Segoe UI"/>
                <w:color w:val="333333"/>
                <w:sz w:val="21"/>
                <w:szCs w:val="21"/>
              </w:rPr>
              <w:t>.</w:t>
            </w:r>
            <w:r w:rsidR="005A6421" w:rsidRPr="005A6421">
              <w:rPr>
                <w:rFonts w:ascii="Roboto" w:hAnsi="Roboto" w:cs="Segoe UI"/>
                <w:color w:val="333333"/>
                <w:sz w:val="21"/>
                <w:szCs w:val="21"/>
              </w:rPr>
              <w:t>8</w:t>
            </w:r>
            <w:r w:rsidR="00164A03" w:rsidRPr="005A6421">
              <w:rPr>
                <w:rFonts w:ascii="Roboto" w:hAnsi="Roboto" w:cs="Segoe UI"/>
                <w:color w:val="333333"/>
                <w:sz w:val="21"/>
                <w:szCs w:val="21"/>
              </w:rPr>
              <w:t xml:space="preserve">, </w:t>
            </w:r>
            <w:r w:rsidRPr="005A6421">
              <w:rPr>
                <w:rFonts w:ascii="Roboto" w:hAnsi="Roboto" w:cs="Segoe UI"/>
                <w:color w:val="333333"/>
                <w:sz w:val="21"/>
                <w:szCs w:val="21"/>
              </w:rPr>
              <w:t>3</w:t>
            </w:r>
            <w:r w:rsidR="005A6421" w:rsidRPr="005A6421">
              <w:rPr>
                <w:rFonts w:ascii="Roboto" w:hAnsi="Roboto" w:cs="Segoe UI"/>
                <w:color w:val="333333"/>
                <w:sz w:val="21"/>
                <w:szCs w:val="21"/>
              </w:rPr>
              <w:t>1</w:t>
            </w:r>
            <w:r w:rsidRPr="005A6421">
              <w:rPr>
                <w:rFonts w:ascii="Roboto" w:hAnsi="Roboto" w:cs="Segoe UI"/>
                <w:color w:val="333333"/>
                <w:sz w:val="21"/>
                <w:szCs w:val="21"/>
              </w:rPr>
              <w:t>.</w:t>
            </w:r>
            <w:r w:rsidR="005A6421" w:rsidRPr="005A6421">
              <w:rPr>
                <w:rFonts w:ascii="Roboto" w:hAnsi="Roboto" w:cs="Segoe UI"/>
                <w:color w:val="333333"/>
                <w:sz w:val="21"/>
                <w:szCs w:val="21"/>
              </w:rPr>
              <w:t>9</w:t>
            </w:r>
            <w:r w:rsidR="00164A03" w:rsidRPr="005A6421">
              <w:rPr>
                <w:rFonts w:ascii="Roboto" w:hAnsi="Roboto" w:cs="Segoe UI"/>
                <w:color w:val="333333"/>
                <w:sz w:val="21"/>
                <w:szCs w:val="21"/>
              </w:rPr>
              <w:t>]</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5EE8913" w14:textId="77777777"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eastAsia="Helvetica" w:hAnsi="Roboto"/>
                <w:color w:val="000000"/>
                <w:sz w:val="21"/>
                <w:szCs w:val="21"/>
              </w:rPr>
              <w:t>&lt;0.001</w:t>
            </w:r>
          </w:p>
        </w:tc>
      </w:tr>
      <w:tr w:rsidR="006A6C59" w:rsidRPr="00DB6D77" w14:paraId="4C8B4D71"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9BB3F1D" w14:textId="61B50F35" w:rsidR="006A6C59" w:rsidRPr="00BE1405" w:rsidRDefault="006A6C59" w:rsidP="006A6C59">
            <w:pPr>
              <w:pBdr>
                <w:top w:val="none" w:sz="0" w:space="0" w:color="000000"/>
                <w:left w:val="none" w:sz="0" w:space="0" w:color="000000"/>
                <w:bottom w:val="none" w:sz="0" w:space="0" w:color="000000"/>
                <w:right w:val="none" w:sz="0" w:space="0" w:color="000000"/>
              </w:pBdr>
              <w:ind w:left="100" w:right="100"/>
              <w:rPr>
                <w:rFonts w:ascii="Roboto" w:hAnsi="Roboto"/>
                <w:bCs/>
                <w:sz w:val="21"/>
                <w:szCs w:val="21"/>
                <w:vertAlign w:val="superscript"/>
              </w:rPr>
            </w:pPr>
            <w:r w:rsidRPr="00A62DC8">
              <w:rPr>
                <w:rFonts w:ascii="Roboto" w:eastAsia="Helvetica" w:hAnsi="Roboto"/>
                <w:bCs/>
                <w:color w:val="000000"/>
                <w:sz w:val="21"/>
                <w:szCs w:val="21"/>
              </w:rPr>
              <w:t xml:space="preserve">    Body surface area</w:t>
            </w:r>
            <w:r w:rsidR="00290C27">
              <w:rPr>
                <w:rFonts w:ascii="Roboto" w:eastAsia="Helvetica" w:hAnsi="Roboto"/>
                <w:bCs/>
                <w:color w:val="000000"/>
                <w:sz w:val="21"/>
                <w:szCs w:val="21"/>
              </w:rPr>
              <w:t>, m</w:t>
            </w:r>
            <w:r w:rsidR="00290C27">
              <w:rPr>
                <w:rFonts w:ascii="Roboto" w:eastAsia="Helvetica" w:hAnsi="Roboto"/>
                <w:bCs/>
                <w:color w:val="000000"/>
                <w:sz w:val="21"/>
                <w:szCs w:val="21"/>
                <w:vertAlign w:val="superscript"/>
              </w:rPr>
              <w:t>2</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712F98" w14:textId="540E3227"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hAnsi="Roboto" w:cs="Segoe UI"/>
                <w:color w:val="333333"/>
                <w:sz w:val="21"/>
                <w:szCs w:val="21"/>
              </w:rPr>
              <w:t>1.9</w:t>
            </w:r>
            <w:r w:rsidR="005A6421" w:rsidRPr="005A6421">
              <w:rPr>
                <w:rFonts w:ascii="Roboto" w:hAnsi="Roboto" w:cs="Segoe UI"/>
                <w:color w:val="333333"/>
                <w:sz w:val="21"/>
                <w:szCs w:val="21"/>
              </w:rPr>
              <w:t>2</w:t>
            </w:r>
            <w:r w:rsidRPr="005A6421">
              <w:rPr>
                <w:rFonts w:ascii="Roboto" w:hAnsi="Roboto" w:cs="Segoe UI"/>
                <w:color w:val="333333"/>
                <w:sz w:val="21"/>
                <w:szCs w:val="21"/>
              </w:rPr>
              <w:t xml:space="preserve"> </w:t>
            </w:r>
            <w:r w:rsidR="00164A03" w:rsidRPr="005A6421">
              <w:rPr>
                <w:rFonts w:ascii="Roboto" w:hAnsi="Roboto" w:cs="Segoe UI"/>
                <w:color w:val="333333"/>
                <w:sz w:val="21"/>
                <w:szCs w:val="21"/>
              </w:rPr>
              <w:t>[</w:t>
            </w:r>
            <w:r w:rsidRPr="005A6421">
              <w:rPr>
                <w:rFonts w:ascii="Roboto" w:hAnsi="Roboto" w:cs="Segoe UI"/>
                <w:color w:val="333333"/>
                <w:sz w:val="21"/>
                <w:szCs w:val="21"/>
              </w:rPr>
              <w:t>1.7</w:t>
            </w:r>
            <w:r w:rsidR="005A6421" w:rsidRPr="005A6421">
              <w:rPr>
                <w:rFonts w:ascii="Roboto" w:hAnsi="Roboto" w:cs="Segoe UI"/>
                <w:color w:val="333333"/>
                <w:sz w:val="21"/>
                <w:szCs w:val="21"/>
              </w:rPr>
              <w:t>3</w:t>
            </w:r>
            <w:r w:rsidR="00164A03" w:rsidRPr="005A6421">
              <w:rPr>
                <w:rFonts w:ascii="Roboto" w:hAnsi="Roboto" w:cs="Segoe UI"/>
                <w:color w:val="333333"/>
                <w:sz w:val="21"/>
                <w:szCs w:val="21"/>
              </w:rPr>
              <w:t xml:space="preserve">, </w:t>
            </w:r>
            <w:r w:rsidRPr="005A6421">
              <w:rPr>
                <w:rFonts w:ascii="Roboto" w:hAnsi="Roboto" w:cs="Segoe UI"/>
                <w:color w:val="333333"/>
                <w:sz w:val="21"/>
                <w:szCs w:val="21"/>
              </w:rPr>
              <w:t>2.11</w:t>
            </w:r>
            <w:r w:rsidR="00164A03" w:rsidRPr="005A6421">
              <w:rPr>
                <w:rFonts w:ascii="Roboto" w:hAnsi="Roboto" w:cs="Segoe UI"/>
                <w:color w:val="333333"/>
                <w:sz w:val="21"/>
                <w:szCs w:val="21"/>
              </w:rPr>
              <w:t>]</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3BE849" w14:textId="24EF1AF6" w:rsidR="006A6C59" w:rsidRPr="005A6421" w:rsidRDefault="005A6421"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hAnsi="Roboto" w:cs="Segoe UI"/>
                <w:color w:val="333333"/>
                <w:sz w:val="21"/>
                <w:szCs w:val="21"/>
              </w:rPr>
              <w:t>1</w:t>
            </w:r>
            <w:r w:rsidR="006A6C59" w:rsidRPr="005A6421">
              <w:rPr>
                <w:rFonts w:ascii="Roboto" w:hAnsi="Roboto" w:cs="Segoe UI"/>
                <w:color w:val="333333"/>
                <w:sz w:val="21"/>
                <w:szCs w:val="21"/>
              </w:rPr>
              <w:t>.</w:t>
            </w:r>
            <w:r w:rsidRPr="005A6421">
              <w:rPr>
                <w:rFonts w:ascii="Roboto" w:hAnsi="Roboto" w:cs="Segoe UI"/>
                <w:color w:val="333333"/>
                <w:sz w:val="21"/>
                <w:szCs w:val="21"/>
              </w:rPr>
              <w:t>99</w:t>
            </w:r>
            <w:r w:rsidR="006A6C59" w:rsidRPr="005A6421">
              <w:rPr>
                <w:rFonts w:ascii="Roboto" w:hAnsi="Roboto" w:cs="Segoe UI"/>
                <w:color w:val="333333"/>
                <w:sz w:val="21"/>
                <w:szCs w:val="21"/>
              </w:rPr>
              <w:t xml:space="preserve"> </w:t>
            </w:r>
            <w:r w:rsidR="00164A03" w:rsidRPr="005A6421">
              <w:rPr>
                <w:rFonts w:ascii="Roboto" w:hAnsi="Roboto" w:cs="Segoe UI"/>
                <w:color w:val="333333"/>
                <w:sz w:val="21"/>
                <w:szCs w:val="21"/>
              </w:rPr>
              <w:t>[</w:t>
            </w:r>
            <w:r w:rsidR="006A6C59" w:rsidRPr="005A6421">
              <w:rPr>
                <w:rFonts w:ascii="Roboto" w:hAnsi="Roboto" w:cs="Segoe UI"/>
                <w:color w:val="333333"/>
                <w:sz w:val="21"/>
                <w:szCs w:val="21"/>
              </w:rPr>
              <w:t>1.8</w:t>
            </w:r>
            <w:r w:rsidRPr="005A6421">
              <w:rPr>
                <w:rFonts w:ascii="Roboto" w:hAnsi="Roboto" w:cs="Segoe UI"/>
                <w:color w:val="333333"/>
                <w:sz w:val="21"/>
                <w:szCs w:val="21"/>
              </w:rPr>
              <w:t>1</w:t>
            </w:r>
            <w:r w:rsidR="00164A03" w:rsidRPr="005A6421">
              <w:rPr>
                <w:rFonts w:ascii="Roboto" w:hAnsi="Roboto" w:cs="Segoe UI"/>
                <w:color w:val="333333"/>
                <w:sz w:val="21"/>
                <w:szCs w:val="21"/>
              </w:rPr>
              <w:t xml:space="preserve">, </w:t>
            </w:r>
            <w:r w:rsidR="006A6C59" w:rsidRPr="005A6421">
              <w:rPr>
                <w:rFonts w:ascii="Roboto" w:hAnsi="Roboto" w:cs="Segoe UI"/>
                <w:color w:val="333333"/>
                <w:sz w:val="21"/>
                <w:szCs w:val="21"/>
              </w:rPr>
              <w:t>2.1</w:t>
            </w:r>
            <w:r w:rsidRPr="005A6421">
              <w:rPr>
                <w:rFonts w:ascii="Roboto" w:hAnsi="Roboto" w:cs="Segoe UI"/>
                <w:color w:val="333333"/>
                <w:sz w:val="21"/>
                <w:szCs w:val="21"/>
              </w:rPr>
              <w:t>7</w:t>
            </w:r>
            <w:r w:rsidR="00164A03" w:rsidRPr="005A6421">
              <w:rPr>
                <w:rFonts w:ascii="Roboto" w:hAnsi="Roboto" w:cs="Segoe UI"/>
                <w:color w:val="333333"/>
                <w:sz w:val="21"/>
                <w:szCs w:val="21"/>
              </w:rPr>
              <w:t>]</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94AFAFA" w14:textId="77777777"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eastAsia="Helvetica" w:hAnsi="Roboto"/>
                <w:color w:val="000000"/>
                <w:sz w:val="21"/>
                <w:szCs w:val="21"/>
              </w:rPr>
              <w:t>&lt;0.001</w:t>
            </w:r>
          </w:p>
        </w:tc>
      </w:tr>
      <w:tr w:rsidR="006A6C59" w:rsidRPr="00DB6D77" w14:paraId="68D611C6" w14:textId="77777777" w:rsidTr="0053705B">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726D560" w14:textId="77777777" w:rsidR="006A6C59" w:rsidRPr="00A62DC8" w:rsidRDefault="006A6C59" w:rsidP="006A6C59">
            <w:pPr>
              <w:pBdr>
                <w:top w:val="none" w:sz="0" w:space="0" w:color="000000"/>
                <w:left w:val="none" w:sz="0" w:space="0" w:color="000000"/>
                <w:bottom w:val="none" w:sz="0" w:space="0" w:color="000000"/>
                <w:right w:val="none" w:sz="0" w:space="0" w:color="000000"/>
              </w:pBdr>
              <w:ind w:right="100"/>
              <w:rPr>
                <w:rFonts w:ascii="Roboto" w:eastAsia="Helvetica" w:hAnsi="Roboto"/>
                <w:b/>
                <w:color w:val="000000"/>
                <w:sz w:val="21"/>
                <w:szCs w:val="21"/>
              </w:rPr>
            </w:pPr>
            <w:r w:rsidRPr="00A62DC8">
              <w:rPr>
                <w:rFonts w:ascii="Roboto" w:eastAsia="Helvetica" w:hAnsi="Roboto"/>
                <w:b/>
                <w:color w:val="000000"/>
                <w:sz w:val="21"/>
                <w:szCs w:val="21"/>
              </w:rPr>
              <w:t>Echocardiography findings</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7D477E0" w14:textId="77777777"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eastAsia="Helvetica" w:hAnsi="Roboto"/>
                <w:color w:val="000000"/>
                <w:sz w:val="21"/>
                <w:szCs w:val="21"/>
              </w:rPr>
            </w:pP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D07A876" w14:textId="77777777"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eastAsia="Helvetica" w:hAnsi="Roboto"/>
                <w:color w:val="000000"/>
                <w:sz w:val="21"/>
                <w:szCs w:val="21"/>
              </w:rPr>
            </w:pP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9D699C5" w14:textId="77777777"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eastAsia="Helvetica" w:hAnsi="Roboto"/>
                <w:color w:val="000000"/>
                <w:sz w:val="21"/>
                <w:szCs w:val="21"/>
              </w:rPr>
            </w:pPr>
          </w:p>
        </w:tc>
      </w:tr>
      <w:tr w:rsidR="006A6C59" w:rsidRPr="00DB6D77" w14:paraId="5C787680"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774D8C1" w14:textId="6AD2A89C" w:rsidR="006A6C59" w:rsidRPr="00BE1405" w:rsidRDefault="006A6C59" w:rsidP="006A6C59">
            <w:pPr>
              <w:pBdr>
                <w:top w:val="none" w:sz="0" w:space="0" w:color="000000"/>
                <w:left w:val="none" w:sz="0" w:space="0" w:color="000000"/>
                <w:bottom w:val="none" w:sz="0" w:space="0" w:color="000000"/>
                <w:right w:val="none" w:sz="0" w:space="0" w:color="000000"/>
              </w:pBdr>
              <w:ind w:left="100" w:right="100"/>
              <w:rPr>
                <w:rFonts w:ascii="Roboto" w:hAnsi="Roboto"/>
                <w:bCs/>
                <w:sz w:val="21"/>
                <w:szCs w:val="21"/>
                <w:lang w:val="en-US"/>
              </w:rPr>
            </w:pPr>
            <w:r w:rsidRPr="00BE1405">
              <w:rPr>
                <w:rFonts w:ascii="Roboto" w:eastAsia="Helvetica" w:hAnsi="Roboto"/>
                <w:bCs/>
                <w:color w:val="000000"/>
                <w:sz w:val="21"/>
                <w:szCs w:val="21"/>
                <w:lang w:val="en-US"/>
              </w:rPr>
              <w:t xml:space="preserve">    Maximal LV wall thickness</w:t>
            </w:r>
            <w:r w:rsidR="00290C27">
              <w:rPr>
                <w:rFonts w:ascii="Roboto" w:eastAsia="Helvetica" w:hAnsi="Roboto"/>
                <w:bCs/>
                <w:color w:val="000000"/>
                <w:sz w:val="21"/>
                <w:szCs w:val="21"/>
                <w:lang w:val="en-US"/>
              </w:rPr>
              <w:t>,</w:t>
            </w:r>
            <w:r w:rsidR="00290C27" w:rsidRPr="00BE1405">
              <w:rPr>
                <w:rFonts w:ascii="Roboto" w:eastAsia="Helvetica" w:hAnsi="Roboto"/>
                <w:bCs/>
                <w:color w:val="000000"/>
                <w:sz w:val="21"/>
                <w:szCs w:val="21"/>
                <w:lang w:val="en-US"/>
              </w:rPr>
              <w:t xml:space="preserve"> mm</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AC5FAB" w14:textId="6C22F272"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hAnsi="Roboto" w:cs="Segoe UI"/>
                <w:color w:val="333333"/>
                <w:sz w:val="21"/>
                <w:szCs w:val="21"/>
              </w:rPr>
              <w:t xml:space="preserve">18.0 </w:t>
            </w:r>
            <w:r w:rsidR="00164A03" w:rsidRPr="005A6421">
              <w:rPr>
                <w:rFonts w:ascii="Roboto" w:hAnsi="Roboto" w:cs="Segoe UI"/>
                <w:color w:val="333333"/>
                <w:sz w:val="21"/>
                <w:szCs w:val="21"/>
              </w:rPr>
              <w:t>[</w:t>
            </w:r>
            <w:r w:rsidRPr="005A6421">
              <w:rPr>
                <w:rFonts w:ascii="Roboto" w:hAnsi="Roboto" w:cs="Segoe UI"/>
                <w:color w:val="333333"/>
                <w:sz w:val="21"/>
                <w:szCs w:val="21"/>
              </w:rPr>
              <w:t>14.0</w:t>
            </w:r>
            <w:r w:rsidR="00164A03" w:rsidRPr="005A6421">
              <w:rPr>
                <w:rFonts w:ascii="Roboto" w:hAnsi="Roboto" w:cs="Segoe UI"/>
                <w:color w:val="333333"/>
                <w:sz w:val="21"/>
                <w:szCs w:val="21"/>
              </w:rPr>
              <w:t xml:space="preserve">, </w:t>
            </w:r>
            <w:r w:rsidRPr="005A6421">
              <w:rPr>
                <w:rFonts w:ascii="Roboto" w:hAnsi="Roboto" w:cs="Segoe UI"/>
                <w:color w:val="333333"/>
                <w:sz w:val="21"/>
                <w:szCs w:val="21"/>
              </w:rPr>
              <w:t>22.0</w:t>
            </w:r>
            <w:r w:rsidR="00164A03" w:rsidRPr="005A6421">
              <w:rPr>
                <w:rFonts w:ascii="Roboto" w:hAnsi="Roboto" w:cs="Segoe UI"/>
                <w:color w:val="333333"/>
                <w:sz w:val="21"/>
                <w:szCs w:val="21"/>
              </w:rPr>
              <w:t>]</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DF1130" w14:textId="6164EE6F"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hAnsi="Roboto" w:cs="Segoe UI"/>
                <w:color w:val="333333"/>
                <w:sz w:val="21"/>
                <w:szCs w:val="21"/>
              </w:rPr>
              <w:t xml:space="preserve">17.0 </w:t>
            </w:r>
            <w:r w:rsidR="00164A03" w:rsidRPr="005A6421">
              <w:rPr>
                <w:rFonts w:ascii="Roboto" w:hAnsi="Roboto" w:cs="Segoe UI"/>
                <w:color w:val="333333"/>
                <w:sz w:val="21"/>
                <w:szCs w:val="21"/>
              </w:rPr>
              <w:t>[</w:t>
            </w:r>
            <w:r w:rsidRPr="005A6421">
              <w:rPr>
                <w:rFonts w:ascii="Roboto" w:hAnsi="Roboto" w:cs="Segoe UI"/>
                <w:color w:val="333333"/>
                <w:sz w:val="21"/>
                <w:szCs w:val="21"/>
              </w:rPr>
              <w:t>14.0</w:t>
            </w:r>
            <w:r w:rsidR="00164A03" w:rsidRPr="005A6421">
              <w:rPr>
                <w:rFonts w:ascii="Roboto" w:hAnsi="Roboto" w:cs="Segoe UI"/>
                <w:color w:val="333333"/>
                <w:sz w:val="21"/>
                <w:szCs w:val="21"/>
              </w:rPr>
              <w:t xml:space="preserve">, </w:t>
            </w:r>
            <w:r w:rsidRPr="005A6421">
              <w:rPr>
                <w:rFonts w:ascii="Roboto" w:hAnsi="Roboto" w:cs="Segoe UI"/>
                <w:color w:val="333333"/>
                <w:sz w:val="21"/>
                <w:szCs w:val="21"/>
              </w:rPr>
              <w:t>20.0</w:t>
            </w:r>
            <w:r w:rsidR="00164A03" w:rsidRPr="005A6421">
              <w:rPr>
                <w:rFonts w:ascii="Roboto" w:hAnsi="Roboto" w:cs="Segoe UI"/>
                <w:color w:val="333333"/>
                <w:sz w:val="21"/>
                <w:szCs w:val="21"/>
              </w:rPr>
              <w:t>]</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A3581E" w14:textId="7C1C8A61"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hAnsi="Roboto" w:cs="Segoe UI"/>
                <w:color w:val="333333"/>
                <w:sz w:val="21"/>
                <w:szCs w:val="21"/>
              </w:rPr>
              <w:t>&lt;0.001</w:t>
            </w:r>
          </w:p>
        </w:tc>
      </w:tr>
      <w:tr w:rsidR="005A6421" w:rsidRPr="00DB6D77" w14:paraId="41741031"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466F33B" w14:textId="7FA182A0" w:rsidR="005A6421" w:rsidRPr="000F4274" w:rsidRDefault="005A6421" w:rsidP="005A6421">
            <w:pPr>
              <w:pBdr>
                <w:top w:val="none" w:sz="0" w:space="0" w:color="000000"/>
                <w:left w:val="none" w:sz="0" w:space="0" w:color="000000"/>
                <w:bottom w:val="none" w:sz="0" w:space="0" w:color="000000"/>
                <w:right w:val="none" w:sz="0" w:space="0" w:color="000000"/>
              </w:pBdr>
              <w:ind w:left="100" w:right="100"/>
              <w:rPr>
                <w:rFonts w:ascii="Roboto" w:hAnsi="Roboto"/>
                <w:bCs/>
                <w:sz w:val="21"/>
                <w:szCs w:val="21"/>
                <w:lang w:val="en-US"/>
              </w:rPr>
            </w:pPr>
            <w:r w:rsidRPr="000F4274">
              <w:rPr>
                <w:rFonts w:ascii="Roboto" w:eastAsia="Helvetica" w:hAnsi="Roboto"/>
                <w:bCs/>
                <w:color w:val="000000"/>
                <w:sz w:val="21"/>
                <w:szCs w:val="21"/>
                <w:lang w:val="en-US"/>
              </w:rPr>
              <w:t xml:space="preserve">    LV ejection fraction</w:t>
            </w:r>
            <w:r>
              <w:rPr>
                <w:rFonts w:ascii="Roboto" w:eastAsia="Helvetica" w:hAnsi="Roboto"/>
                <w:bCs/>
                <w:color w:val="000000"/>
                <w:sz w:val="21"/>
                <w:szCs w:val="21"/>
                <w:lang w:val="en-US"/>
              </w:rPr>
              <w:t>, %</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8DD308" w14:textId="38445428"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63.6 ± 10.3</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E5C760" w14:textId="107E5BC5"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65.3 ± 9.2</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1E962D" w14:textId="5A934B1D"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&lt;0.001</w:t>
            </w:r>
          </w:p>
        </w:tc>
      </w:tr>
      <w:tr w:rsidR="005A6421" w:rsidRPr="00DB6D77" w14:paraId="22C4242F" w14:textId="77777777" w:rsidTr="00337E0B">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2A42694" w14:textId="23D137AB" w:rsidR="005A6421" w:rsidRPr="00BE1405" w:rsidRDefault="005A6421" w:rsidP="005A6421">
            <w:pPr>
              <w:pBdr>
                <w:top w:val="none" w:sz="0" w:space="0" w:color="000000"/>
                <w:left w:val="none" w:sz="0" w:space="0" w:color="000000"/>
                <w:bottom w:val="none" w:sz="0" w:space="0" w:color="000000"/>
                <w:right w:val="none" w:sz="0" w:space="0" w:color="000000"/>
              </w:pBdr>
              <w:ind w:left="100" w:right="100"/>
              <w:rPr>
                <w:rFonts w:ascii="Roboto" w:hAnsi="Roboto"/>
                <w:bCs/>
                <w:sz w:val="21"/>
                <w:szCs w:val="21"/>
                <w:lang w:val="en-US"/>
              </w:rPr>
            </w:pPr>
            <w:r w:rsidRPr="00BE1405">
              <w:rPr>
                <w:rFonts w:ascii="Roboto" w:eastAsia="Helvetica" w:hAnsi="Roboto"/>
                <w:bCs/>
                <w:color w:val="000000"/>
                <w:sz w:val="21"/>
                <w:szCs w:val="21"/>
                <w:lang w:val="en-US"/>
              </w:rPr>
              <w:t xml:space="preserve">    Obstructive physiology (</w:t>
            </w:r>
            <w:r w:rsidRPr="00391E8B">
              <w:rPr>
                <w:rFonts w:ascii="Roboto" w:hAnsi="Roboto"/>
                <w:sz w:val="22"/>
                <w:szCs w:val="22"/>
                <w:lang w:val="en-US"/>
              </w:rPr>
              <w:t>gradient &gt;30 mmHg</w:t>
            </w:r>
            <w:r>
              <w:rPr>
                <w:rFonts w:ascii="Roboto" w:hAnsi="Roboto"/>
                <w:sz w:val="22"/>
                <w:szCs w:val="22"/>
                <w:lang w:val="en-US"/>
              </w:rPr>
              <w:t xml:space="preserve"> [resting or provoked])</w:t>
            </w:r>
            <w:r w:rsidRPr="00BE1405">
              <w:rPr>
                <w:rFonts w:ascii="Roboto" w:eastAsia="Helvetica" w:hAnsi="Roboto"/>
                <w:bCs/>
                <w:color w:val="000000"/>
                <w:sz w:val="21"/>
                <w:szCs w:val="21"/>
                <w:lang w:val="en-US"/>
              </w:rPr>
              <w:t xml:space="preserve"> </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68C57E" w14:textId="5FB57A5D"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706 (23%)</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6D68C8" w14:textId="50243207"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1,208 (40%)</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459C415" w14:textId="77777777"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eastAsia="Helvetica" w:hAnsi="Roboto"/>
                <w:color w:val="000000"/>
                <w:sz w:val="21"/>
                <w:szCs w:val="21"/>
              </w:rPr>
              <w:t>&lt;0.001</w:t>
            </w:r>
          </w:p>
        </w:tc>
      </w:tr>
      <w:tr w:rsidR="005A6421" w:rsidRPr="00DB6D77" w14:paraId="64DE6A2F" w14:textId="77777777" w:rsidTr="00337E0B">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9ACEEA6" w14:textId="7C1409A7" w:rsidR="005A6421" w:rsidRPr="00FE233A" w:rsidRDefault="005A6421" w:rsidP="005A6421">
            <w:pPr>
              <w:pBdr>
                <w:top w:val="none" w:sz="0" w:space="0" w:color="000000"/>
                <w:left w:val="none" w:sz="0" w:space="0" w:color="000000"/>
                <w:bottom w:val="none" w:sz="0" w:space="0" w:color="000000"/>
                <w:right w:val="none" w:sz="0" w:space="0" w:color="000000"/>
              </w:pBdr>
              <w:ind w:left="100" w:right="100"/>
              <w:rPr>
                <w:rFonts w:ascii="Roboto" w:hAnsi="Roboto"/>
                <w:bCs/>
                <w:sz w:val="21"/>
                <w:szCs w:val="21"/>
              </w:rPr>
            </w:pPr>
            <w:r w:rsidRPr="00FE233A">
              <w:rPr>
                <w:rFonts w:ascii="Roboto" w:eastAsia="Helvetica" w:hAnsi="Roboto"/>
                <w:bCs/>
                <w:color w:val="000000"/>
                <w:sz w:val="21"/>
                <w:szCs w:val="21"/>
              </w:rPr>
              <w:t xml:space="preserve">    Left atrial diameter, mm</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4C2C65" w14:textId="17A01422"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40.3 ± 10.5</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501395" w14:textId="73310ACE"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41.0 ± 9.5</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0BFC65" w14:textId="3B78725A"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0.002</w:t>
            </w:r>
          </w:p>
        </w:tc>
      </w:tr>
      <w:tr w:rsidR="006A6C59" w:rsidRPr="009B43E5" w14:paraId="764C61CD" w14:textId="4C32E2F4" w:rsidTr="0053705B">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39C6F75" w14:textId="7DA065A1" w:rsidR="006A6C59" w:rsidRPr="007C4859" w:rsidRDefault="006A6C59" w:rsidP="006A6C59">
            <w:pPr>
              <w:pBdr>
                <w:top w:val="none" w:sz="0" w:space="0" w:color="000000"/>
                <w:left w:val="none" w:sz="0" w:space="0" w:color="000000"/>
                <w:bottom w:val="none" w:sz="0" w:space="0" w:color="000000"/>
                <w:right w:val="none" w:sz="0" w:space="0" w:color="000000"/>
              </w:pBdr>
              <w:ind w:right="100"/>
              <w:rPr>
                <w:rFonts w:ascii="Roboto" w:hAnsi="Roboto"/>
                <w:b/>
                <w:bCs/>
                <w:sz w:val="21"/>
                <w:szCs w:val="21"/>
                <w:lang w:val="en-US"/>
              </w:rPr>
            </w:pPr>
            <w:r w:rsidRPr="007C4859">
              <w:rPr>
                <w:rFonts w:ascii="Roboto" w:hAnsi="Roboto"/>
                <w:b/>
                <w:bCs/>
                <w:sz w:val="21"/>
                <w:szCs w:val="21"/>
                <w:lang w:val="en-US"/>
              </w:rPr>
              <w:t>Co-morbidities and medical history</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36CA1EF" w14:textId="303AEC12"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lang w:val="en-US"/>
              </w:rPr>
            </w:pP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98D4422" w14:textId="4941BD9F"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lang w:val="en-US"/>
              </w:rPr>
            </w:pP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B7BC54A" w14:textId="7C75BF25"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lang w:val="en-US"/>
              </w:rPr>
            </w:pPr>
          </w:p>
        </w:tc>
      </w:tr>
      <w:tr w:rsidR="005A6421" w:rsidRPr="00DB6D77" w14:paraId="2A4CFD06"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B50DEF8" w14:textId="77777777" w:rsidR="005A6421" w:rsidRPr="00A62DC8" w:rsidRDefault="005A6421" w:rsidP="005A6421">
            <w:pPr>
              <w:pBdr>
                <w:top w:val="none" w:sz="0" w:space="0" w:color="000000"/>
                <w:left w:val="none" w:sz="0" w:space="0" w:color="000000"/>
                <w:bottom w:val="none" w:sz="0" w:space="0" w:color="000000"/>
                <w:right w:val="none" w:sz="0" w:space="0" w:color="000000"/>
              </w:pBdr>
              <w:ind w:left="100" w:right="100"/>
              <w:rPr>
                <w:rFonts w:ascii="Roboto" w:hAnsi="Roboto"/>
                <w:bCs/>
                <w:sz w:val="21"/>
                <w:szCs w:val="21"/>
              </w:rPr>
            </w:pPr>
            <w:r w:rsidRPr="007C4859">
              <w:rPr>
                <w:rFonts w:ascii="Roboto" w:eastAsia="Helvetica" w:hAnsi="Roboto"/>
                <w:bCs/>
                <w:color w:val="000000"/>
                <w:sz w:val="21"/>
                <w:szCs w:val="21"/>
                <w:lang w:val="en-US"/>
              </w:rPr>
              <w:t xml:space="preserve">    </w:t>
            </w:r>
            <w:r w:rsidRPr="00A62DC8">
              <w:rPr>
                <w:rFonts w:ascii="Roboto" w:eastAsia="Helvetica" w:hAnsi="Roboto"/>
                <w:bCs/>
                <w:color w:val="000000"/>
                <w:sz w:val="21"/>
                <w:szCs w:val="21"/>
              </w:rPr>
              <w:t>Hypertension</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86C6B5" w14:textId="16C7C7BB"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628 (20%)</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81D5EA" w14:textId="09460D08"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1,345 (44%)</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0F82269" w14:textId="77777777"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eastAsia="Helvetica" w:hAnsi="Roboto"/>
                <w:color w:val="000000"/>
                <w:sz w:val="21"/>
                <w:szCs w:val="21"/>
              </w:rPr>
              <w:t>&lt;0.001</w:t>
            </w:r>
          </w:p>
        </w:tc>
      </w:tr>
      <w:tr w:rsidR="005A6421" w:rsidRPr="00DB6D77" w14:paraId="559CAB05"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69391B7" w14:textId="77777777" w:rsidR="005A6421" w:rsidRPr="00A62DC8" w:rsidRDefault="005A6421" w:rsidP="005A6421">
            <w:pPr>
              <w:pBdr>
                <w:top w:val="none" w:sz="0" w:space="0" w:color="000000"/>
                <w:left w:val="none" w:sz="0" w:space="0" w:color="000000"/>
                <w:bottom w:val="none" w:sz="0" w:space="0" w:color="000000"/>
                <w:right w:val="none" w:sz="0" w:space="0" w:color="000000"/>
              </w:pBdr>
              <w:ind w:left="100" w:right="100"/>
              <w:rPr>
                <w:rFonts w:ascii="Roboto" w:hAnsi="Roboto"/>
                <w:bCs/>
                <w:sz w:val="21"/>
                <w:szCs w:val="21"/>
              </w:rPr>
            </w:pPr>
            <w:r w:rsidRPr="00A62DC8">
              <w:rPr>
                <w:rFonts w:ascii="Roboto" w:eastAsia="Helvetica" w:hAnsi="Roboto"/>
                <w:bCs/>
                <w:color w:val="000000"/>
                <w:sz w:val="21"/>
                <w:szCs w:val="21"/>
              </w:rPr>
              <w:t xml:space="preserve">    Atrial fibrillation</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49FEB5" w14:textId="5F6E92F1"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393 (13%)</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BD4ECE" w14:textId="300819BE"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400 (13%)</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C8501A3" w14:textId="41D060F8"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eastAsia="Helvetica" w:hAnsi="Roboto"/>
                <w:color w:val="000000"/>
                <w:sz w:val="21"/>
                <w:szCs w:val="21"/>
              </w:rPr>
              <w:t>0.6</w:t>
            </w:r>
          </w:p>
        </w:tc>
      </w:tr>
      <w:tr w:rsidR="005A6421" w:rsidRPr="00DB6D77" w14:paraId="61141FFD"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659D2BA" w14:textId="77777777" w:rsidR="005A6421" w:rsidRPr="00A62DC8" w:rsidRDefault="005A6421" w:rsidP="005A6421">
            <w:pPr>
              <w:pBdr>
                <w:top w:val="none" w:sz="0" w:space="0" w:color="000000"/>
                <w:left w:val="none" w:sz="0" w:space="0" w:color="000000"/>
                <w:bottom w:val="none" w:sz="0" w:space="0" w:color="000000"/>
                <w:right w:val="none" w:sz="0" w:space="0" w:color="000000"/>
              </w:pBdr>
              <w:ind w:left="100" w:right="100"/>
              <w:rPr>
                <w:rFonts w:ascii="Roboto" w:hAnsi="Roboto"/>
                <w:bCs/>
                <w:sz w:val="21"/>
                <w:szCs w:val="21"/>
              </w:rPr>
            </w:pPr>
            <w:r w:rsidRPr="00A62DC8">
              <w:rPr>
                <w:rFonts w:ascii="Roboto" w:eastAsia="Helvetica" w:hAnsi="Roboto"/>
                <w:bCs/>
                <w:color w:val="000000"/>
                <w:sz w:val="21"/>
                <w:szCs w:val="21"/>
              </w:rPr>
              <w:t xml:space="preserve">    Syncope</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F629B2" w14:textId="7224E6DA"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312 (10%)</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AA82E1" w14:textId="0CB93475"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273 (9.0%)</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6BDD43" w14:textId="381E1856"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0.13</w:t>
            </w:r>
          </w:p>
        </w:tc>
      </w:tr>
      <w:tr w:rsidR="005A6421" w:rsidRPr="00DB6D77" w14:paraId="2B2D910F"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C1C2625" w14:textId="77777777" w:rsidR="005A6421" w:rsidRPr="00A62DC8" w:rsidRDefault="005A6421" w:rsidP="005A6421">
            <w:pPr>
              <w:pBdr>
                <w:top w:val="none" w:sz="0" w:space="0" w:color="000000"/>
                <w:left w:val="none" w:sz="0" w:space="0" w:color="000000"/>
                <w:bottom w:val="none" w:sz="0" w:space="0" w:color="000000"/>
                <w:right w:val="none" w:sz="0" w:space="0" w:color="000000"/>
              </w:pBdr>
              <w:ind w:left="100" w:right="100"/>
              <w:rPr>
                <w:rFonts w:ascii="Roboto" w:hAnsi="Roboto"/>
                <w:bCs/>
                <w:sz w:val="21"/>
                <w:szCs w:val="21"/>
              </w:rPr>
            </w:pPr>
            <w:r w:rsidRPr="00A62DC8">
              <w:rPr>
                <w:rFonts w:ascii="Roboto" w:eastAsia="Helvetica" w:hAnsi="Roboto"/>
                <w:bCs/>
                <w:color w:val="000000"/>
                <w:sz w:val="21"/>
                <w:szCs w:val="21"/>
              </w:rPr>
              <w:t xml:space="preserve">    Stroke</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F02F3C" w14:textId="75987F0B"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85 (2.8%)</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50E9D0" w14:textId="764EC719"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116 (3.8%)</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26A24E" w14:textId="4738FEE5"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0.020</w:t>
            </w:r>
          </w:p>
        </w:tc>
      </w:tr>
      <w:tr w:rsidR="005A6421" w:rsidRPr="00DB6D77" w14:paraId="2410FA5D"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E22B6B5" w14:textId="3D5DB892" w:rsidR="005A6421" w:rsidRPr="007C4859" w:rsidRDefault="005A6421" w:rsidP="005A6421">
            <w:pPr>
              <w:pBdr>
                <w:top w:val="none" w:sz="0" w:space="0" w:color="000000"/>
                <w:left w:val="none" w:sz="0" w:space="0" w:color="000000"/>
                <w:bottom w:val="none" w:sz="0" w:space="0" w:color="000000"/>
                <w:right w:val="none" w:sz="0" w:space="0" w:color="000000"/>
              </w:pBdr>
              <w:ind w:left="360" w:right="100" w:hanging="260"/>
              <w:rPr>
                <w:rFonts w:ascii="Roboto" w:hAnsi="Roboto"/>
                <w:sz w:val="21"/>
                <w:szCs w:val="21"/>
                <w:lang w:val="en-US"/>
              </w:rPr>
            </w:pPr>
            <w:r w:rsidRPr="007C4859">
              <w:rPr>
                <w:rFonts w:ascii="Roboto" w:eastAsia="Helvetica" w:hAnsi="Roboto"/>
                <w:color w:val="000000"/>
                <w:sz w:val="21"/>
                <w:szCs w:val="21"/>
                <w:lang w:val="en-US"/>
              </w:rPr>
              <w:t xml:space="preserve">    Family history of sudden cardiac death</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C7F174" w14:textId="709777EC"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396 (13%)</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86D5B7" w14:textId="7DE085AD"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156 (5.1%)</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C1C0E0" w14:textId="6BA23035"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hAnsi="Roboto" w:cs="Segoe UI"/>
                <w:color w:val="333333"/>
                <w:sz w:val="21"/>
                <w:szCs w:val="21"/>
              </w:rPr>
              <w:t>&lt;0.001</w:t>
            </w:r>
          </w:p>
        </w:tc>
      </w:tr>
      <w:tr w:rsidR="005A6421" w:rsidRPr="00DB6D77" w14:paraId="40523FFE"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A6182FA" w14:textId="0E50D131" w:rsidR="005A6421" w:rsidRPr="00A62DC8" w:rsidRDefault="005A6421" w:rsidP="005A6421">
            <w:pPr>
              <w:pBdr>
                <w:top w:val="none" w:sz="0" w:space="0" w:color="000000"/>
                <w:left w:val="none" w:sz="0" w:space="0" w:color="000000"/>
                <w:bottom w:val="none" w:sz="0" w:space="0" w:color="000000"/>
                <w:right w:val="none" w:sz="0" w:space="0" w:color="000000"/>
              </w:pBdr>
              <w:ind w:left="360" w:right="100" w:hanging="260"/>
              <w:rPr>
                <w:rFonts w:ascii="Roboto" w:hAnsi="Roboto"/>
                <w:bCs/>
                <w:sz w:val="21"/>
                <w:szCs w:val="21"/>
              </w:rPr>
            </w:pPr>
            <w:r w:rsidRPr="00A62DC8">
              <w:rPr>
                <w:rFonts w:ascii="Roboto" w:eastAsia="Helvetica" w:hAnsi="Roboto"/>
                <w:bCs/>
                <w:color w:val="000000"/>
                <w:sz w:val="21"/>
                <w:szCs w:val="21"/>
              </w:rPr>
              <w:t xml:space="preserve">    </w:t>
            </w:r>
            <w:r>
              <w:rPr>
                <w:rFonts w:ascii="Roboto" w:eastAsia="Helvetica" w:hAnsi="Roboto"/>
                <w:bCs/>
                <w:color w:val="000000"/>
                <w:sz w:val="21"/>
                <w:szCs w:val="21"/>
              </w:rPr>
              <w:t>Resuscitated</w:t>
            </w:r>
            <w:r w:rsidRPr="00A62DC8">
              <w:rPr>
                <w:rFonts w:ascii="Roboto" w:eastAsia="Helvetica" w:hAnsi="Roboto"/>
                <w:bCs/>
                <w:color w:val="000000"/>
                <w:sz w:val="21"/>
                <w:szCs w:val="21"/>
              </w:rPr>
              <w:t xml:space="preserve"> cardiac arrest</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EA70D9" w14:textId="29754219"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87 (2.8%)</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F803A8" w14:textId="1275837D"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48 (1.6%)</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2B1212A" w14:textId="4142140C"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eastAsia="Helvetica" w:hAnsi="Roboto"/>
                <w:color w:val="000000"/>
                <w:sz w:val="21"/>
                <w:szCs w:val="21"/>
              </w:rPr>
              <w:t>&lt;0.001</w:t>
            </w:r>
          </w:p>
        </w:tc>
      </w:tr>
      <w:tr w:rsidR="005A6421" w:rsidRPr="00DB6D77" w14:paraId="17D029D2"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E6DD727" w14:textId="77777777" w:rsidR="005A6421" w:rsidRPr="007C4859" w:rsidRDefault="005A6421" w:rsidP="005A6421">
            <w:pPr>
              <w:pBdr>
                <w:top w:val="none" w:sz="0" w:space="0" w:color="000000"/>
                <w:left w:val="none" w:sz="0" w:space="0" w:color="000000"/>
                <w:bottom w:val="none" w:sz="0" w:space="0" w:color="000000"/>
                <w:right w:val="none" w:sz="0" w:space="0" w:color="000000"/>
              </w:pBdr>
              <w:ind w:left="360" w:right="100" w:hanging="260"/>
              <w:rPr>
                <w:rFonts w:ascii="Roboto" w:hAnsi="Roboto"/>
                <w:bCs/>
                <w:sz w:val="21"/>
                <w:szCs w:val="21"/>
                <w:lang w:val="en-US"/>
              </w:rPr>
            </w:pPr>
            <w:r w:rsidRPr="007C4859">
              <w:rPr>
                <w:rFonts w:ascii="Roboto" w:eastAsia="Helvetica" w:hAnsi="Roboto"/>
                <w:bCs/>
                <w:color w:val="000000"/>
                <w:sz w:val="21"/>
                <w:szCs w:val="21"/>
                <w:lang w:val="en-US"/>
              </w:rPr>
              <w:t xml:space="preserve">    New York Heart Association class III-IV</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E3D1E1" w14:textId="1F07EEB2"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202 (6.6%)</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F76EFE" w14:textId="0E5CF071"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264 (8.7%)</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69E057" w14:textId="1E80E75C"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0.002</w:t>
            </w:r>
          </w:p>
        </w:tc>
      </w:tr>
      <w:tr w:rsidR="005A6421" w:rsidRPr="00DB6D77" w14:paraId="6B90BB8A"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7E12A51" w14:textId="01EE0FC1" w:rsidR="005A6421" w:rsidRPr="00662775" w:rsidRDefault="005A6421" w:rsidP="005A6421">
            <w:pPr>
              <w:pBdr>
                <w:top w:val="none" w:sz="0" w:space="0" w:color="000000"/>
                <w:left w:val="none" w:sz="0" w:space="0" w:color="000000"/>
                <w:bottom w:val="none" w:sz="0" w:space="0" w:color="000000"/>
                <w:right w:val="none" w:sz="0" w:space="0" w:color="000000"/>
              </w:pBdr>
              <w:ind w:left="100" w:right="100"/>
              <w:rPr>
                <w:rFonts w:ascii="Roboto" w:hAnsi="Roboto"/>
                <w:bCs/>
                <w:sz w:val="21"/>
                <w:szCs w:val="21"/>
                <w:lang w:val="en-US"/>
              </w:rPr>
            </w:pPr>
            <w:r w:rsidRPr="00662775">
              <w:rPr>
                <w:rFonts w:ascii="Roboto" w:eastAsia="Helvetica" w:hAnsi="Roboto"/>
                <w:bCs/>
                <w:color w:val="000000"/>
                <w:sz w:val="21"/>
                <w:szCs w:val="21"/>
                <w:lang w:val="en-US"/>
              </w:rPr>
              <w:t xml:space="preserve">    LV systolic dysfunction (LV </w:t>
            </w:r>
            <w:r>
              <w:rPr>
                <w:rFonts w:ascii="Roboto" w:eastAsia="Helvetica" w:hAnsi="Roboto"/>
                <w:bCs/>
                <w:color w:val="000000"/>
                <w:sz w:val="21"/>
                <w:szCs w:val="21"/>
                <w:lang w:val="en-US"/>
              </w:rPr>
              <w:t>ejection fraction</w:t>
            </w:r>
            <w:r w:rsidRPr="00662775">
              <w:rPr>
                <w:rFonts w:ascii="Roboto" w:eastAsia="Helvetica" w:hAnsi="Roboto"/>
                <w:bCs/>
                <w:color w:val="000000"/>
                <w:sz w:val="21"/>
                <w:szCs w:val="21"/>
                <w:lang w:val="en-US"/>
              </w:rPr>
              <w:t>&lt;50%)</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2134C7" w14:textId="523872C3"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112 (3.6%)</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F2777C" w14:textId="5A978179"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51 (1.7%)</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8DE8492" w14:textId="77777777"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eastAsia="Helvetica" w:hAnsi="Roboto"/>
                <w:color w:val="000000"/>
                <w:sz w:val="21"/>
                <w:szCs w:val="21"/>
              </w:rPr>
              <w:t>&lt;0.001</w:t>
            </w:r>
          </w:p>
        </w:tc>
      </w:tr>
      <w:tr w:rsidR="005A6421" w:rsidRPr="00DB6D77" w14:paraId="7F7792B1" w14:textId="77777777" w:rsidTr="00337E0B">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A77898E" w14:textId="642F8303" w:rsidR="005A6421" w:rsidRPr="007C4859" w:rsidRDefault="005A6421" w:rsidP="005A6421">
            <w:pPr>
              <w:pBdr>
                <w:top w:val="none" w:sz="0" w:space="0" w:color="000000"/>
                <w:left w:val="none" w:sz="0" w:space="0" w:color="000000"/>
                <w:bottom w:val="none" w:sz="0" w:space="0" w:color="000000"/>
                <w:right w:val="none" w:sz="0" w:space="0" w:color="000000"/>
              </w:pBdr>
              <w:ind w:left="100" w:right="100"/>
              <w:rPr>
                <w:rFonts w:ascii="Roboto" w:hAnsi="Roboto"/>
                <w:bCs/>
                <w:sz w:val="21"/>
                <w:szCs w:val="21"/>
                <w:lang w:val="en-US"/>
              </w:rPr>
            </w:pPr>
            <w:r w:rsidRPr="007C4859">
              <w:rPr>
                <w:rFonts w:ascii="Roboto" w:eastAsia="Helvetica" w:hAnsi="Roboto"/>
                <w:bCs/>
                <w:color w:val="000000"/>
                <w:sz w:val="21"/>
                <w:szCs w:val="21"/>
                <w:lang w:val="en-US"/>
              </w:rPr>
              <w:t xml:space="preserve">    Severe LV systolic dysfunction (LV</w:t>
            </w:r>
            <w:r>
              <w:rPr>
                <w:rFonts w:ascii="Roboto" w:eastAsia="Helvetica" w:hAnsi="Roboto"/>
                <w:bCs/>
                <w:color w:val="000000"/>
                <w:sz w:val="21"/>
                <w:szCs w:val="21"/>
                <w:lang w:val="en-US"/>
              </w:rPr>
              <w:t xml:space="preserve"> ejection fraction</w:t>
            </w:r>
            <w:r w:rsidRPr="007C4859">
              <w:rPr>
                <w:rFonts w:ascii="Roboto" w:eastAsia="Helvetica" w:hAnsi="Roboto"/>
                <w:bCs/>
                <w:color w:val="000000"/>
                <w:sz w:val="21"/>
                <w:szCs w:val="21"/>
                <w:lang w:val="en-US"/>
              </w:rPr>
              <w:t>&lt;35%)</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E4E022" w14:textId="014EE89C"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5 (0.8%)</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774022" w14:textId="4B3E607E"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8 (0.3%)</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E432A4" w14:textId="3308A7FA"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0.003</w:t>
            </w:r>
          </w:p>
        </w:tc>
      </w:tr>
      <w:tr w:rsidR="006A6C59" w:rsidRPr="00DB6D77" w14:paraId="7A219028" w14:textId="77777777" w:rsidTr="0053705B">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9439DB1" w14:textId="18980EA7" w:rsidR="006A6C59" w:rsidRPr="00A62DC8" w:rsidRDefault="006A6C59" w:rsidP="006A6C59">
            <w:pPr>
              <w:pBdr>
                <w:top w:val="none" w:sz="0" w:space="0" w:color="000000"/>
                <w:left w:val="none" w:sz="0" w:space="0" w:color="000000"/>
                <w:bottom w:val="none" w:sz="0" w:space="0" w:color="000000"/>
                <w:right w:val="none" w:sz="0" w:space="0" w:color="000000"/>
              </w:pBdr>
              <w:ind w:right="100"/>
              <w:rPr>
                <w:rFonts w:ascii="Roboto" w:hAnsi="Roboto"/>
                <w:sz w:val="21"/>
                <w:szCs w:val="21"/>
              </w:rPr>
            </w:pPr>
            <w:r w:rsidRPr="00A62DC8">
              <w:rPr>
                <w:rFonts w:ascii="Roboto" w:eastAsia="Helvetica" w:hAnsi="Roboto"/>
                <w:b/>
                <w:color w:val="000000"/>
                <w:sz w:val="21"/>
                <w:szCs w:val="21"/>
              </w:rPr>
              <w:t>ESC</w:t>
            </w:r>
            <w:r w:rsidR="00241DE5">
              <w:rPr>
                <w:rFonts w:ascii="Roboto" w:eastAsia="Helvetica" w:hAnsi="Roboto"/>
                <w:b/>
                <w:color w:val="000000"/>
                <w:sz w:val="21"/>
                <w:szCs w:val="21"/>
              </w:rPr>
              <w:t xml:space="preserve"> SCD</w:t>
            </w:r>
            <w:r w:rsidRPr="00A62DC8">
              <w:rPr>
                <w:rFonts w:ascii="Roboto" w:eastAsia="Helvetica" w:hAnsi="Roboto"/>
                <w:b/>
                <w:color w:val="000000"/>
                <w:sz w:val="21"/>
                <w:szCs w:val="21"/>
              </w:rPr>
              <w:t xml:space="preserve"> risk </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2055FDA" w14:textId="77777777"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33AEBC9" w14:textId="77777777"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67463B2" w14:textId="77777777"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eastAsia="Helvetica" w:hAnsi="Roboto"/>
                <w:color w:val="000000"/>
                <w:sz w:val="21"/>
                <w:szCs w:val="21"/>
              </w:rPr>
              <w:t>&lt;0.001</w:t>
            </w:r>
          </w:p>
        </w:tc>
      </w:tr>
      <w:tr w:rsidR="005A6421" w:rsidRPr="00DB6D77" w14:paraId="723FAF3A" w14:textId="77777777" w:rsidTr="00337E0B">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4A44F55" w14:textId="77777777" w:rsidR="005A6421" w:rsidRPr="00A62DC8" w:rsidRDefault="005A6421" w:rsidP="005A6421">
            <w:pPr>
              <w:pBdr>
                <w:top w:val="none" w:sz="0" w:space="0" w:color="000000"/>
                <w:left w:val="none" w:sz="0" w:space="0" w:color="000000"/>
                <w:bottom w:val="none" w:sz="0" w:space="0" w:color="000000"/>
                <w:right w:val="none" w:sz="0" w:space="0" w:color="000000"/>
              </w:pBdr>
              <w:ind w:left="300" w:right="100"/>
              <w:rPr>
                <w:rFonts w:ascii="Roboto" w:hAnsi="Roboto"/>
                <w:sz w:val="21"/>
                <w:szCs w:val="21"/>
              </w:rPr>
            </w:pPr>
            <w:r w:rsidRPr="00A62DC8">
              <w:rPr>
                <w:rFonts w:ascii="Roboto" w:eastAsia="Helvetica" w:hAnsi="Roboto"/>
                <w:color w:val="000000"/>
                <w:sz w:val="21"/>
                <w:szCs w:val="21"/>
              </w:rPr>
              <w:t>High (&gt;6% per 5 years)</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845302" w14:textId="6E20FDD4"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179 (9.6%)</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71598F" w14:textId="02B6B052"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83 (4.3%)</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88570A8" w14:textId="77777777"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p>
        </w:tc>
      </w:tr>
      <w:tr w:rsidR="005A6421" w:rsidRPr="00DB6D77" w14:paraId="7E7D1CBC" w14:textId="77777777" w:rsidTr="00337E0B">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03227E1" w14:textId="77777777" w:rsidR="005A6421" w:rsidRPr="00A62DC8" w:rsidRDefault="005A6421" w:rsidP="005A6421">
            <w:pPr>
              <w:pBdr>
                <w:top w:val="none" w:sz="0" w:space="0" w:color="000000"/>
                <w:left w:val="none" w:sz="0" w:space="0" w:color="000000"/>
                <w:bottom w:val="none" w:sz="0" w:space="0" w:color="000000"/>
                <w:right w:val="none" w:sz="0" w:space="0" w:color="000000"/>
              </w:pBdr>
              <w:ind w:left="300" w:right="100"/>
              <w:rPr>
                <w:rFonts w:ascii="Roboto" w:hAnsi="Roboto"/>
                <w:sz w:val="21"/>
                <w:szCs w:val="21"/>
              </w:rPr>
            </w:pPr>
            <w:r w:rsidRPr="00A62DC8">
              <w:rPr>
                <w:rFonts w:ascii="Roboto" w:eastAsia="Helvetica" w:hAnsi="Roboto"/>
                <w:color w:val="000000"/>
                <w:sz w:val="21"/>
                <w:szCs w:val="21"/>
              </w:rPr>
              <w:t>Moderate (4-6% per 5 years)</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30941D" w14:textId="3596E878"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245 (13%)</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AF1146" w14:textId="796123A7"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151 (7.8%)</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8368445" w14:textId="77777777"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p>
        </w:tc>
      </w:tr>
      <w:tr w:rsidR="005A6421" w:rsidRPr="00DB6D77" w14:paraId="0BC35344" w14:textId="77777777" w:rsidTr="00337E0B">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0C4580D" w14:textId="77777777" w:rsidR="005A6421" w:rsidRPr="00A62DC8" w:rsidRDefault="005A6421" w:rsidP="005A6421">
            <w:pPr>
              <w:pBdr>
                <w:top w:val="none" w:sz="0" w:space="0" w:color="000000"/>
                <w:left w:val="none" w:sz="0" w:space="0" w:color="000000"/>
                <w:bottom w:val="none" w:sz="0" w:space="0" w:color="000000"/>
                <w:right w:val="none" w:sz="0" w:space="0" w:color="000000"/>
              </w:pBdr>
              <w:ind w:left="300" w:right="100"/>
              <w:rPr>
                <w:rFonts w:ascii="Roboto" w:hAnsi="Roboto"/>
                <w:sz w:val="21"/>
                <w:szCs w:val="21"/>
              </w:rPr>
            </w:pPr>
            <w:r w:rsidRPr="00A62DC8">
              <w:rPr>
                <w:rFonts w:ascii="Roboto" w:eastAsia="Helvetica" w:hAnsi="Roboto"/>
                <w:color w:val="000000"/>
                <w:sz w:val="21"/>
                <w:szCs w:val="21"/>
              </w:rPr>
              <w:t>Low (&lt;4% per 5 years)</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72B906" w14:textId="1EA1A944"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1,435 (77%)</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30EDE6" w14:textId="3AE76940"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1,701 (88%)</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B237EC7" w14:textId="77777777"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p>
        </w:tc>
      </w:tr>
      <w:tr w:rsidR="005A6421" w:rsidRPr="00DB6D77" w14:paraId="43B6CC5A" w14:textId="77777777" w:rsidTr="00337E0B">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BFDED9F" w14:textId="014E1C13" w:rsidR="005A6421" w:rsidRPr="00A62DC8" w:rsidRDefault="005A6421" w:rsidP="005A6421">
            <w:pPr>
              <w:pBdr>
                <w:top w:val="none" w:sz="0" w:space="0" w:color="000000"/>
                <w:left w:val="none" w:sz="0" w:space="0" w:color="000000"/>
                <w:bottom w:val="none" w:sz="0" w:space="0" w:color="000000"/>
                <w:right w:val="none" w:sz="0" w:space="0" w:color="000000"/>
              </w:pBdr>
              <w:ind w:left="300" w:right="100"/>
              <w:rPr>
                <w:rFonts w:ascii="Roboto" w:eastAsia="Helvetica" w:hAnsi="Roboto"/>
                <w:color w:val="000000"/>
                <w:sz w:val="21"/>
                <w:szCs w:val="21"/>
              </w:rPr>
            </w:pPr>
            <w:r w:rsidRPr="00A62DC8">
              <w:rPr>
                <w:rFonts w:ascii="Roboto" w:eastAsia="Helvetica" w:hAnsi="Roboto"/>
                <w:color w:val="000000"/>
                <w:sz w:val="21"/>
                <w:szCs w:val="21"/>
              </w:rPr>
              <w:t>Unknown</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91DE21" w14:textId="5ABD8408"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eastAsia="Helvetica" w:hAnsi="Roboto"/>
                <w:color w:val="000000"/>
                <w:sz w:val="21"/>
                <w:szCs w:val="21"/>
              </w:rPr>
            </w:pPr>
            <w:r w:rsidRPr="00337E0B">
              <w:rPr>
                <w:rFonts w:ascii="Roboto" w:hAnsi="Roboto" w:cs="Segoe UI"/>
                <w:color w:val="333333"/>
                <w:sz w:val="21"/>
                <w:szCs w:val="21"/>
              </w:rPr>
              <w:t>1,223</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036B02" w14:textId="337F0132"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eastAsia="Helvetica" w:hAnsi="Roboto"/>
                <w:color w:val="000000"/>
                <w:sz w:val="21"/>
                <w:szCs w:val="21"/>
              </w:rPr>
            </w:pPr>
            <w:r w:rsidRPr="00337E0B">
              <w:rPr>
                <w:rFonts w:ascii="Roboto" w:hAnsi="Roboto" w:cs="Segoe UI"/>
                <w:color w:val="333333"/>
                <w:sz w:val="21"/>
                <w:szCs w:val="21"/>
              </w:rPr>
              <w:t>1,103</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82D0F76" w14:textId="77777777"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p>
        </w:tc>
      </w:tr>
      <w:tr w:rsidR="005A6421" w:rsidRPr="00DB6D77" w14:paraId="79A5E906" w14:textId="77777777" w:rsidTr="00337E0B">
        <w:trPr>
          <w:jc w:val="center"/>
        </w:trPr>
        <w:tc>
          <w:tcPr>
            <w:tcW w:w="3828" w:type="dxa"/>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5F5E094E" w14:textId="4C5853CA" w:rsidR="005A6421" w:rsidRPr="00241DE5" w:rsidRDefault="005A6421" w:rsidP="005A6421">
            <w:pPr>
              <w:pBdr>
                <w:top w:val="none" w:sz="0" w:space="0" w:color="000000"/>
                <w:left w:val="none" w:sz="0" w:space="0" w:color="000000"/>
                <w:bottom w:val="none" w:sz="0" w:space="0" w:color="000000"/>
                <w:right w:val="none" w:sz="0" w:space="0" w:color="000000"/>
              </w:pBdr>
              <w:ind w:left="300" w:right="100"/>
              <w:rPr>
                <w:rFonts w:ascii="Roboto" w:hAnsi="Roboto"/>
                <w:sz w:val="21"/>
                <w:szCs w:val="21"/>
                <w:lang w:val="en-US"/>
              </w:rPr>
            </w:pPr>
            <w:r>
              <w:rPr>
                <w:rFonts w:ascii="Roboto" w:eastAsia="Helvetica" w:hAnsi="Roboto"/>
                <w:color w:val="000000"/>
                <w:sz w:val="21"/>
                <w:szCs w:val="21"/>
                <w:lang w:val="en-US"/>
              </w:rPr>
              <w:t xml:space="preserve">5- year risk </w:t>
            </w:r>
            <w:r w:rsidRPr="00241DE5">
              <w:rPr>
                <w:rFonts w:ascii="Roboto" w:eastAsia="Helvetica" w:hAnsi="Roboto"/>
                <w:color w:val="000000"/>
                <w:sz w:val="21"/>
                <w:szCs w:val="21"/>
                <w:lang w:val="en-US"/>
              </w:rPr>
              <w:t xml:space="preserve">score </w:t>
            </w:r>
          </w:p>
        </w:tc>
        <w:tc>
          <w:tcPr>
            <w:tcW w:w="2126" w:type="dxa"/>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3597D89E" w14:textId="4B75CFD8"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2.30 (1.50, 3.80)</w:t>
            </w:r>
          </w:p>
        </w:tc>
        <w:tc>
          <w:tcPr>
            <w:tcW w:w="2551" w:type="dxa"/>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1D5DF2BA" w14:textId="34A15D17"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1.80 (1.30, 2.70)</w:t>
            </w:r>
          </w:p>
        </w:tc>
        <w:tc>
          <w:tcPr>
            <w:tcW w:w="993" w:type="dxa"/>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38358E6E" w14:textId="3DA2E900"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hAnsi="Roboto"/>
                <w:sz w:val="21"/>
                <w:szCs w:val="21"/>
              </w:rPr>
              <w:t>&lt;0.001</w:t>
            </w:r>
          </w:p>
        </w:tc>
      </w:tr>
      <w:tr w:rsidR="00A5713E" w:rsidRPr="009B43E5" w14:paraId="56F6BBF3" w14:textId="77777777" w:rsidTr="0053705B">
        <w:trPr>
          <w:jc w:val="center"/>
        </w:trPr>
        <w:tc>
          <w:tcPr>
            <w:tcW w:w="9498" w:type="dxa"/>
            <w:gridSpan w:val="4"/>
            <w:tcBorders>
              <w:top w:val="single" w:sz="8" w:space="0" w:color="000000"/>
              <w:left w:val="none" w:sz="0" w:space="0" w:color="FFFFFF"/>
              <w:bottom w:val="none" w:sz="0" w:space="0" w:color="FFFFFF"/>
              <w:right w:val="none" w:sz="0" w:space="0" w:color="FFFFFF"/>
            </w:tcBorders>
            <w:shd w:val="clear" w:color="auto" w:fill="FFFFFF"/>
            <w:tcMar>
              <w:top w:w="0" w:type="dxa"/>
              <w:left w:w="0" w:type="dxa"/>
              <w:bottom w:w="0" w:type="dxa"/>
              <w:right w:w="0" w:type="dxa"/>
            </w:tcMar>
            <w:vAlign w:val="center"/>
          </w:tcPr>
          <w:p w14:paraId="6CE98DED" w14:textId="0E7FFBEB" w:rsidR="00A5713E" w:rsidRPr="00C0216A" w:rsidRDefault="00A5713E" w:rsidP="00A5713E">
            <w:pPr>
              <w:pBdr>
                <w:top w:val="none" w:sz="0" w:space="0" w:color="000000"/>
                <w:left w:val="none" w:sz="0" w:space="0" w:color="000000"/>
                <w:bottom w:val="none" w:sz="0" w:space="0" w:color="000000"/>
                <w:right w:val="none" w:sz="0" w:space="0" w:color="000000"/>
              </w:pBdr>
              <w:ind w:left="100" w:right="100"/>
              <w:rPr>
                <w:rFonts w:ascii="Roboto" w:hAnsi="Roboto"/>
                <w:sz w:val="20"/>
                <w:szCs w:val="20"/>
                <w:lang w:val="en-US"/>
              </w:rPr>
            </w:pPr>
            <w:r w:rsidRPr="00C0216A">
              <w:rPr>
                <w:rFonts w:ascii="Roboto" w:eastAsia="Helvetica" w:hAnsi="Roboto"/>
                <w:color w:val="000000"/>
                <w:sz w:val="20"/>
                <w:szCs w:val="20"/>
                <w:lang w:val="en-US"/>
              </w:rPr>
              <w:t xml:space="preserve">n (%); Median </w:t>
            </w:r>
            <w:r w:rsidR="00164A03">
              <w:rPr>
                <w:rFonts w:ascii="Roboto" w:eastAsia="Helvetica" w:hAnsi="Roboto"/>
                <w:color w:val="000000"/>
                <w:sz w:val="20"/>
                <w:szCs w:val="20"/>
                <w:lang w:val="en-US"/>
              </w:rPr>
              <w:t>[Q1,</w:t>
            </w:r>
            <w:r w:rsidRPr="00C0216A">
              <w:rPr>
                <w:rFonts w:ascii="Roboto" w:eastAsia="Helvetica" w:hAnsi="Roboto"/>
                <w:color w:val="000000"/>
                <w:sz w:val="20"/>
                <w:szCs w:val="20"/>
                <w:lang w:val="en-US"/>
              </w:rPr>
              <w:t xml:space="preserve"> </w:t>
            </w:r>
            <w:r w:rsidR="00164A03">
              <w:rPr>
                <w:rFonts w:ascii="Roboto" w:eastAsia="Helvetica" w:hAnsi="Roboto"/>
                <w:color w:val="000000"/>
                <w:sz w:val="20"/>
                <w:szCs w:val="20"/>
                <w:lang w:val="en-US"/>
              </w:rPr>
              <w:t xml:space="preserve">Q3]; Mean </w:t>
            </w:r>
            <w:r w:rsidR="00164A03" w:rsidRPr="00BE1405">
              <w:rPr>
                <w:rFonts w:ascii="Roboto" w:hAnsi="Roboto" w:cs="Segoe UI"/>
                <w:color w:val="333333"/>
                <w:sz w:val="21"/>
                <w:szCs w:val="21"/>
                <w:shd w:val="clear" w:color="auto" w:fill="FFFFFF"/>
                <w:lang w:val="en-US"/>
              </w:rPr>
              <w:t>±</w:t>
            </w:r>
            <w:r w:rsidR="00164A03">
              <w:rPr>
                <w:rFonts w:ascii="Roboto" w:hAnsi="Roboto" w:cs="Segoe UI"/>
                <w:color w:val="333333"/>
                <w:sz w:val="21"/>
                <w:szCs w:val="21"/>
                <w:shd w:val="clear" w:color="auto" w:fill="FFFFFF"/>
                <w:lang w:val="en-US"/>
              </w:rPr>
              <w:t xml:space="preserve"> SD</w:t>
            </w:r>
            <w:r w:rsidR="00C0216A" w:rsidRPr="00C0216A">
              <w:rPr>
                <w:rFonts w:ascii="Roboto" w:eastAsia="Helvetica" w:hAnsi="Roboto"/>
                <w:color w:val="000000"/>
                <w:sz w:val="20"/>
                <w:szCs w:val="20"/>
                <w:lang w:val="en-US"/>
              </w:rPr>
              <w:t xml:space="preserve"> </w:t>
            </w:r>
            <w:r w:rsidR="00C0216A" w:rsidRPr="00C0216A">
              <w:rPr>
                <w:rFonts w:ascii="Roboto" w:eastAsia="Helvetica" w:hAnsi="Roboto"/>
                <w:b/>
                <w:bCs/>
                <w:color w:val="000000"/>
                <w:sz w:val="20"/>
                <w:szCs w:val="20"/>
                <w:lang w:val="en-US"/>
              </w:rPr>
              <w:t xml:space="preserve">Abbreviations: </w:t>
            </w:r>
            <w:r w:rsidR="00C0216A" w:rsidRPr="00C0216A">
              <w:rPr>
                <w:rFonts w:ascii="Roboto" w:eastAsia="Helvetica" w:hAnsi="Roboto"/>
                <w:color w:val="000000"/>
                <w:sz w:val="20"/>
                <w:szCs w:val="20"/>
                <w:lang w:val="en-US"/>
              </w:rPr>
              <w:t>ESC</w:t>
            </w:r>
            <w:r w:rsidR="00C0216A">
              <w:rPr>
                <w:rFonts w:ascii="Roboto" w:eastAsia="Helvetica" w:hAnsi="Roboto"/>
                <w:color w:val="000000"/>
                <w:sz w:val="20"/>
                <w:szCs w:val="20"/>
                <w:lang w:val="en-US"/>
              </w:rPr>
              <w:t xml:space="preserve"> = European Society of Cardiology; HCM = hypertrophic cardiomyopathy; LV = left ventricle; SCD = sudden cardiac death</w:t>
            </w:r>
          </w:p>
        </w:tc>
      </w:tr>
      <w:tr w:rsidR="00A5713E" w:rsidRPr="009B43E5" w14:paraId="43D3752B" w14:textId="77777777" w:rsidTr="0053705B">
        <w:trPr>
          <w:jc w:val="center"/>
        </w:trPr>
        <w:tc>
          <w:tcPr>
            <w:tcW w:w="9498" w:type="dxa"/>
            <w:gridSpan w:val="4"/>
            <w:tcBorders>
              <w:top w:val="none" w:sz="0" w:space="0" w:color="FFFFFF"/>
              <w:left w:val="none" w:sz="0" w:space="0" w:color="FFFFFF"/>
              <w:bottom w:val="none" w:sz="0" w:space="0" w:color="FFFFFF"/>
              <w:right w:val="none" w:sz="0" w:space="0" w:color="FFFFFF"/>
            </w:tcBorders>
            <w:shd w:val="clear" w:color="auto" w:fill="FFFFFF"/>
            <w:tcMar>
              <w:top w:w="0" w:type="dxa"/>
              <w:left w:w="0" w:type="dxa"/>
              <w:bottom w:w="0" w:type="dxa"/>
              <w:right w:w="0" w:type="dxa"/>
            </w:tcMar>
            <w:vAlign w:val="center"/>
          </w:tcPr>
          <w:p w14:paraId="5295470C" w14:textId="77777777" w:rsidR="00A5713E" w:rsidRPr="00C0216A" w:rsidRDefault="00A5713E" w:rsidP="00A5713E">
            <w:pPr>
              <w:pBdr>
                <w:top w:val="none" w:sz="0" w:space="0" w:color="000000"/>
                <w:left w:val="none" w:sz="0" w:space="0" w:color="000000"/>
                <w:bottom w:val="none" w:sz="0" w:space="0" w:color="000000"/>
                <w:right w:val="none" w:sz="0" w:space="0" w:color="000000"/>
              </w:pBdr>
              <w:ind w:right="100"/>
              <w:rPr>
                <w:rFonts w:ascii="Roboto" w:hAnsi="Roboto"/>
                <w:lang w:val="en-US"/>
              </w:rPr>
            </w:pPr>
          </w:p>
        </w:tc>
      </w:tr>
    </w:tbl>
    <w:p w14:paraId="3F96FF79" w14:textId="77777777" w:rsidR="006A6C59" w:rsidRPr="00C0216A" w:rsidRDefault="006A6C59">
      <w:pPr>
        <w:rPr>
          <w:rFonts w:ascii="Roboto" w:hAnsi="Roboto"/>
          <w:color w:val="000000"/>
          <w:lang w:val="en-US"/>
        </w:rPr>
      </w:pPr>
      <w:r w:rsidRPr="00C0216A">
        <w:rPr>
          <w:rFonts w:ascii="Roboto" w:hAnsi="Roboto"/>
          <w:color w:val="000000"/>
          <w:lang w:val="en-US"/>
        </w:rPr>
        <w:br w:type="page"/>
      </w:r>
    </w:p>
    <w:p w14:paraId="2467F023" w14:textId="12BBE9C1" w:rsidR="00F704D4" w:rsidRPr="007C4859" w:rsidRDefault="00F704D4">
      <w:pPr>
        <w:rPr>
          <w:rFonts w:ascii="Roboto" w:hAnsi="Roboto"/>
          <w:color w:val="000000"/>
          <w:lang w:val="en-US"/>
        </w:rPr>
      </w:pPr>
    </w:p>
    <w:tbl>
      <w:tblPr>
        <w:tblW w:w="9541" w:type="dxa"/>
        <w:tblBorders>
          <w:bottom w:val="single" w:sz="12" w:space="0" w:color="A8A8A8"/>
        </w:tblBorders>
        <w:shd w:val="clear" w:color="auto" w:fill="FFFFFF"/>
        <w:tblCellMar>
          <w:top w:w="15" w:type="dxa"/>
          <w:left w:w="15" w:type="dxa"/>
          <w:bottom w:w="15" w:type="dxa"/>
          <w:right w:w="15" w:type="dxa"/>
        </w:tblCellMar>
        <w:tblLook w:val="04A0" w:firstRow="1" w:lastRow="0" w:firstColumn="1" w:lastColumn="0" w:noHBand="0" w:noVBand="1"/>
      </w:tblPr>
      <w:tblGrid>
        <w:gridCol w:w="3348"/>
        <w:gridCol w:w="2537"/>
        <w:gridCol w:w="2539"/>
        <w:gridCol w:w="1117"/>
      </w:tblGrid>
      <w:tr w:rsidR="006A6C59" w:rsidRPr="009B43E5" w14:paraId="010578DC" w14:textId="77777777" w:rsidTr="006A6C59">
        <w:trPr>
          <w:tblHeader/>
        </w:trPr>
        <w:tc>
          <w:tcPr>
            <w:tcW w:w="0" w:type="auto"/>
            <w:gridSpan w:val="4"/>
            <w:tcBorders>
              <w:top w:val="nil"/>
              <w:left w:val="nil"/>
              <w:bottom w:val="nil"/>
              <w:right w:val="nil"/>
            </w:tcBorders>
            <w:shd w:val="clear" w:color="auto" w:fill="FFFFFF"/>
            <w:tcMar>
              <w:top w:w="60" w:type="dxa"/>
              <w:left w:w="75" w:type="dxa"/>
              <w:bottom w:w="60" w:type="dxa"/>
              <w:right w:w="75" w:type="dxa"/>
            </w:tcMar>
            <w:vAlign w:val="center"/>
            <w:hideMark/>
          </w:tcPr>
          <w:p w14:paraId="0E826E6C" w14:textId="02704109" w:rsidR="006A6C59" w:rsidRPr="007C4859" w:rsidRDefault="006A6C59" w:rsidP="007C4859">
            <w:pPr>
              <w:spacing w:line="360" w:lineRule="auto"/>
              <w:rPr>
                <w:rFonts w:ascii="Roboto" w:hAnsi="Roboto" w:cs="Segoe UI"/>
                <w:b/>
                <w:bCs/>
                <w:color w:val="333333"/>
                <w:lang w:val="en-US"/>
              </w:rPr>
            </w:pPr>
            <w:r w:rsidRPr="007C4859">
              <w:rPr>
                <w:rFonts w:ascii="Roboto" w:hAnsi="Roboto" w:cs="Segoe UI"/>
                <w:b/>
                <w:bCs/>
                <w:color w:val="333333"/>
                <w:lang w:val="en-US"/>
              </w:rPr>
              <w:t xml:space="preserve">Table </w:t>
            </w:r>
            <w:r w:rsidR="0031226B">
              <w:rPr>
                <w:rFonts w:ascii="Roboto" w:hAnsi="Roboto" w:cs="Segoe UI"/>
                <w:b/>
                <w:bCs/>
                <w:color w:val="333333"/>
                <w:lang w:val="en-US"/>
              </w:rPr>
              <w:t>2</w:t>
            </w:r>
            <w:r w:rsidRPr="007C4859">
              <w:rPr>
                <w:rFonts w:ascii="Roboto" w:hAnsi="Roboto" w:cs="Segoe UI"/>
                <w:b/>
                <w:bCs/>
                <w:color w:val="333333"/>
                <w:lang w:val="en-US"/>
              </w:rPr>
              <w:t xml:space="preserve">: </w:t>
            </w:r>
            <w:r w:rsidRPr="007C4859">
              <w:rPr>
                <w:rFonts w:ascii="Roboto" w:hAnsi="Roboto" w:cs="Segoe UI"/>
                <w:color w:val="333333"/>
                <w:lang w:val="en-US"/>
              </w:rPr>
              <w:t xml:space="preserve">All-cause and cause-specific mortality in </w:t>
            </w:r>
            <w:proofErr w:type="spellStart"/>
            <w:r w:rsidRPr="007C4859">
              <w:rPr>
                <w:rFonts w:ascii="Roboto" w:hAnsi="Roboto" w:cs="Segoe UI"/>
                <w:color w:val="333333"/>
                <w:lang w:val="en-US"/>
              </w:rPr>
              <w:t>sarcomeric</w:t>
            </w:r>
            <w:proofErr w:type="spellEnd"/>
            <w:r w:rsidRPr="007C4859">
              <w:rPr>
                <w:rFonts w:ascii="Roboto" w:hAnsi="Roboto" w:cs="Segoe UI"/>
                <w:color w:val="333333"/>
                <w:lang w:val="en-US"/>
              </w:rPr>
              <w:t xml:space="preserve"> and non-</w:t>
            </w:r>
            <w:proofErr w:type="spellStart"/>
            <w:r w:rsidRPr="007C4859">
              <w:rPr>
                <w:rFonts w:ascii="Roboto" w:hAnsi="Roboto" w:cs="Segoe UI"/>
                <w:color w:val="333333"/>
                <w:lang w:val="en-US"/>
              </w:rPr>
              <w:t>sarcomeric</w:t>
            </w:r>
            <w:proofErr w:type="spellEnd"/>
            <w:r w:rsidRPr="007C4859">
              <w:rPr>
                <w:rFonts w:ascii="Roboto" w:hAnsi="Roboto" w:cs="Segoe UI"/>
                <w:color w:val="333333"/>
                <w:lang w:val="en-US"/>
              </w:rPr>
              <w:t xml:space="preserve"> hypertrophic cardiomyopathy</w:t>
            </w:r>
          </w:p>
        </w:tc>
      </w:tr>
      <w:tr w:rsidR="00CC0733" w14:paraId="3DF44F61" w14:textId="77777777" w:rsidTr="00CC0733">
        <w:trPr>
          <w:tblHeader/>
        </w:trPr>
        <w:tc>
          <w:tcPr>
            <w:tcW w:w="3260" w:type="dxa"/>
            <w:tcBorders>
              <w:top w:val="nil"/>
              <w:left w:val="nil"/>
              <w:bottom w:val="nil"/>
              <w:right w:val="nil"/>
            </w:tcBorders>
            <w:shd w:val="clear" w:color="auto" w:fill="FFFFFF"/>
            <w:tcMar>
              <w:top w:w="75" w:type="dxa"/>
              <w:left w:w="75" w:type="dxa"/>
              <w:bottom w:w="90" w:type="dxa"/>
              <w:right w:w="75" w:type="dxa"/>
            </w:tcMar>
            <w:vAlign w:val="bottom"/>
            <w:hideMark/>
          </w:tcPr>
          <w:p w14:paraId="021535AB" w14:textId="553739BC" w:rsidR="006A6C59" w:rsidRPr="005534C8" w:rsidRDefault="006A6C59" w:rsidP="007C4859">
            <w:pPr>
              <w:spacing w:line="360" w:lineRule="auto"/>
              <w:rPr>
                <w:rFonts w:ascii="Roboto" w:hAnsi="Roboto" w:cs="Segoe UI"/>
                <w:caps/>
                <w:color w:val="A9A9A9"/>
                <w:sz w:val="22"/>
                <w:szCs w:val="22"/>
                <w:lang w:val="en-US"/>
              </w:rPr>
            </w:pPr>
          </w:p>
        </w:tc>
        <w:tc>
          <w:tcPr>
            <w:tcW w:w="2491" w:type="dxa"/>
            <w:tcBorders>
              <w:top w:val="nil"/>
              <w:left w:val="nil"/>
              <w:bottom w:val="nil"/>
              <w:right w:val="nil"/>
            </w:tcBorders>
            <w:shd w:val="clear" w:color="auto" w:fill="FFFFFF"/>
            <w:tcMar>
              <w:top w:w="75" w:type="dxa"/>
              <w:left w:w="75" w:type="dxa"/>
              <w:bottom w:w="90" w:type="dxa"/>
              <w:right w:w="75" w:type="dxa"/>
            </w:tcMar>
            <w:vAlign w:val="bottom"/>
            <w:hideMark/>
          </w:tcPr>
          <w:p w14:paraId="02B89FB1" w14:textId="2E5EA1FB" w:rsidR="006A6C59" w:rsidRPr="007C4859" w:rsidRDefault="001F2967" w:rsidP="007C4859">
            <w:pPr>
              <w:spacing w:line="360" w:lineRule="auto"/>
              <w:jc w:val="center"/>
              <w:rPr>
                <w:rFonts w:ascii="Roboto" w:hAnsi="Roboto" w:cs="Segoe UI"/>
                <w:caps/>
                <w:color w:val="A9A9A9"/>
                <w:sz w:val="22"/>
                <w:szCs w:val="22"/>
              </w:rPr>
            </w:pPr>
            <w:r>
              <w:rPr>
                <w:rStyle w:val="Strk"/>
                <w:rFonts w:ascii="Roboto" w:hAnsi="Roboto" w:cs="Segoe UI"/>
                <w:caps/>
                <w:color w:val="A9A9A9"/>
                <w:sz w:val="22"/>
                <w:szCs w:val="22"/>
              </w:rPr>
              <w:t>Sarcomeric HCM</w:t>
            </w:r>
            <w:r w:rsidR="006A6C59" w:rsidRPr="007C4859">
              <w:rPr>
                <w:rFonts w:ascii="Roboto" w:hAnsi="Roboto" w:cs="Segoe UI"/>
                <w:caps/>
                <w:color w:val="A9A9A9"/>
                <w:sz w:val="22"/>
                <w:szCs w:val="22"/>
              </w:rPr>
              <w:t xml:space="preserve">, N = </w:t>
            </w:r>
            <w:r w:rsidR="00A74DF5">
              <w:rPr>
                <w:rFonts w:ascii="Roboto" w:hAnsi="Roboto" w:cs="Segoe UI"/>
                <w:caps/>
                <w:color w:val="A9A9A9"/>
                <w:sz w:val="22"/>
                <w:szCs w:val="22"/>
              </w:rPr>
              <w:t>3</w:t>
            </w:r>
            <w:r w:rsidR="006A6C59" w:rsidRPr="007C4859">
              <w:rPr>
                <w:rFonts w:ascii="Roboto" w:hAnsi="Roboto" w:cs="Segoe UI"/>
                <w:caps/>
                <w:color w:val="A9A9A9"/>
                <w:sz w:val="22"/>
                <w:szCs w:val="22"/>
              </w:rPr>
              <w:t>,</w:t>
            </w:r>
            <w:r w:rsidR="00A74DF5">
              <w:rPr>
                <w:rFonts w:ascii="Roboto" w:hAnsi="Roboto" w:cs="Segoe UI"/>
                <w:caps/>
                <w:color w:val="A9A9A9"/>
                <w:sz w:val="22"/>
                <w:szCs w:val="22"/>
              </w:rPr>
              <w:t>082</w:t>
            </w:r>
          </w:p>
        </w:tc>
        <w:tc>
          <w:tcPr>
            <w:tcW w:w="2493" w:type="dxa"/>
            <w:tcBorders>
              <w:top w:val="nil"/>
              <w:left w:val="nil"/>
              <w:bottom w:val="nil"/>
              <w:right w:val="nil"/>
            </w:tcBorders>
            <w:shd w:val="clear" w:color="auto" w:fill="FFFFFF"/>
            <w:tcMar>
              <w:top w:w="75" w:type="dxa"/>
              <w:left w:w="75" w:type="dxa"/>
              <w:bottom w:w="90" w:type="dxa"/>
              <w:right w:w="75" w:type="dxa"/>
            </w:tcMar>
            <w:vAlign w:val="bottom"/>
            <w:hideMark/>
          </w:tcPr>
          <w:p w14:paraId="7FD2F01D" w14:textId="2F7A0A4D" w:rsidR="006A6C59" w:rsidRPr="007C4859" w:rsidRDefault="001F2967" w:rsidP="007C4859">
            <w:pPr>
              <w:spacing w:line="360" w:lineRule="auto"/>
              <w:jc w:val="center"/>
              <w:rPr>
                <w:rFonts w:ascii="Roboto" w:hAnsi="Roboto" w:cs="Segoe UI"/>
                <w:caps/>
                <w:color w:val="A9A9A9"/>
                <w:sz w:val="22"/>
                <w:szCs w:val="22"/>
              </w:rPr>
            </w:pPr>
            <w:r>
              <w:rPr>
                <w:rStyle w:val="Strk"/>
                <w:rFonts w:ascii="Roboto" w:hAnsi="Roboto" w:cs="Segoe UI"/>
                <w:caps/>
                <w:color w:val="A9A9A9"/>
                <w:sz w:val="22"/>
                <w:szCs w:val="22"/>
              </w:rPr>
              <w:t>Non-sarcomeric HCM</w:t>
            </w:r>
            <w:r w:rsidR="006A6C59" w:rsidRPr="007C4859">
              <w:rPr>
                <w:rFonts w:ascii="Roboto" w:hAnsi="Roboto" w:cs="Segoe UI"/>
                <w:caps/>
                <w:color w:val="A9A9A9"/>
                <w:sz w:val="22"/>
                <w:szCs w:val="22"/>
              </w:rPr>
              <w:t xml:space="preserve">, N = </w:t>
            </w:r>
            <w:r w:rsidR="00A74DF5">
              <w:rPr>
                <w:rFonts w:ascii="Roboto" w:hAnsi="Roboto" w:cs="Segoe UI"/>
                <w:caps/>
                <w:color w:val="A9A9A9"/>
                <w:sz w:val="22"/>
                <w:szCs w:val="22"/>
              </w:rPr>
              <w:t>3</w:t>
            </w:r>
            <w:r w:rsidR="006A6C59" w:rsidRPr="007C4859">
              <w:rPr>
                <w:rFonts w:ascii="Roboto" w:hAnsi="Roboto" w:cs="Segoe UI"/>
                <w:caps/>
                <w:color w:val="A9A9A9"/>
                <w:sz w:val="22"/>
                <w:szCs w:val="22"/>
              </w:rPr>
              <w:t>,</w:t>
            </w:r>
            <w:r w:rsidR="00A74DF5">
              <w:rPr>
                <w:rFonts w:ascii="Roboto" w:hAnsi="Roboto" w:cs="Segoe UI"/>
                <w:caps/>
                <w:color w:val="A9A9A9"/>
                <w:sz w:val="22"/>
                <w:szCs w:val="22"/>
              </w:rPr>
              <w:t>038</w:t>
            </w:r>
          </w:p>
        </w:tc>
        <w:tc>
          <w:tcPr>
            <w:tcW w:w="0" w:type="auto"/>
            <w:tcBorders>
              <w:top w:val="nil"/>
              <w:left w:val="nil"/>
              <w:bottom w:val="nil"/>
              <w:right w:val="nil"/>
            </w:tcBorders>
            <w:shd w:val="clear" w:color="auto" w:fill="FFFFFF"/>
            <w:tcMar>
              <w:top w:w="75" w:type="dxa"/>
              <w:left w:w="75" w:type="dxa"/>
              <w:bottom w:w="90" w:type="dxa"/>
              <w:right w:w="75" w:type="dxa"/>
            </w:tcMar>
            <w:vAlign w:val="bottom"/>
            <w:hideMark/>
          </w:tcPr>
          <w:p w14:paraId="5A527CD1" w14:textId="79E086EB" w:rsidR="006A6C59" w:rsidRPr="007C4859" w:rsidRDefault="006A6C59" w:rsidP="007C4859">
            <w:pPr>
              <w:spacing w:line="360" w:lineRule="auto"/>
              <w:jc w:val="center"/>
              <w:rPr>
                <w:rFonts w:ascii="Roboto" w:hAnsi="Roboto" w:cs="Segoe UI"/>
                <w:caps/>
                <w:color w:val="A9A9A9"/>
                <w:sz w:val="22"/>
                <w:szCs w:val="22"/>
              </w:rPr>
            </w:pPr>
            <w:r w:rsidRPr="007C4859">
              <w:rPr>
                <w:rStyle w:val="Strk"/>
                <w:rFonts w:ascii="Roboto" w:hAnsi="Roboto" w:cs="Segoe UI"/>
                <w:caps/>
                <w:color w:val="A9A9A9"/>
                <w:sz w:val="22"/>
                <w:szCs w:val="22"/>
              </w:rPr>
              <w:t>P-VALUE</w:t>
            </w:r>
          </w:p>
        </w:tc>
      </w:tr>
      <w:tr w:rsidR="00CC0733" w14:paraId="1741B391" w14:textId="77777777" w:rsidTr="001A1E98">
        <w:tc>
          <w:tcPr>
            <w:tcW w:w="3260" w:type="dxa"/>
            <w:tcBorders>
              <w:top w:val="single" w:sz="6" w:space="0" w:color="D3D3D3"/>
              <w:left w:val="nil"/>
              <w:bottom w:val="nil"/>
              <w:right w:val="nil"/>
            </w:tcBorders>
            <w:shd w:val="clear" w:color="auto" w:fill="E7E6E6" w:themeFill="background2"/>
            <w:tcMar>
              <w:top w:w="105" w:type="dxa"/>
              <w:left w:w="75" w:type="dxa"/>
              <w:bottom w:w="105" w:type="dxa"/>
              <w:right w:w="75" w:type="dxa"/>
            </w:tcMar>
            <w:vAlign w:val="center"/>
            <w:hideMark/>
          </w:tcPr>
          <w:p w14:paraId="60F7BD0F" w14:textId="77777777" w:rsidR="006A6C59" w:rsidRPr="001A1E98" w:rsidRDefault="006A6C59" w:rsidP="007C4859">
            <w:pPr>
              <w:spacing w:line="360" w:lineRule="auto"/>
              <w:ind w:left="150" w:right="150"/>
              <w:rPr>
                <w:rFonts w:ascii="Roboto" w:hAnsi="Roboto" w:cs="Segoe UI"/>
                <w:b/>
                <w:bCs/>
                <w:color w:val="333333"/>
                <w:sz w:val="22"/>
                <w:szCs w:val="22"/>
              </w:rPr>
            </w:pPr>
            <w:r w:rsidRPr="001A1E98">
              <w:rPr>
                <w:rFonts w:ascii="Roboto" w:hAnsi="Roboto" w:cs="Segoe UI"/>
                <w:b/>
                <w:bCs/>
                <w:color w:val="333333"/>
                <w:sz w:val="22"/>
                <w:szCs w:val="22"/>
              </w:rPr>
              <w:t>All-cause mortality</w:t>
            </w:r>
          </w:p>
        </w:tc>
        <w:tc>
          <w:tcPr>
            <w:tcW w:w="2491" w:type="dxa"/>
            <w:tcBorders>
              <w:top w:val="single" w:sz="6" w:space="0" w:color="D3D3D3"/>
              <w:left w:val="nil"/>
              <w:bottom w:val="nil"/>
              <w:right w:val="nil"/>
            </w:tcBorders>
            <w:shd w:val="clear" w:color="auto" w:fill="E7E6E6" w:themeFill="background2"/>
            <w:tcMar>
              <w:top w:w="105" w:type="dxa"/>
              <w:left w:w="75" w:type="dxa"/>
              <w:bottom w:w="105" w:type="dxa"/>
              <w:right w:w="75" w:type="dxa"/>
            </w:tcMar>
            <w:vAlign w:val="center"/>
            <w:hideMark/>
          </w:tcPr>
          <w:p w14:paraId="1B1CC630" w14:textId="77E9FBD8" w:rsidR="006A6C59" w:rsidRPr="001A1E98" w:rsidRDefault="006A6C59" w:rsidP="007C4859">
            <w:pPr>
              <w:spacing w:line="360" w:lineRule="auto"/>
              <w:ind w:left="150" w:right="150"/>
              <w:jc w:val="center"/>
              <w:rPr>
                <w:rFonts w:ascii="Roboto" w:hAnsi="Roboto" w:cs="Segoe UI"/>
                <w:b/>
                <w:bCs/>
                <w:color w:val="333333"/>
                <w:sz w:val="22"/>
                <w:szCs w:val="22"/>
              </w:rPr>
            </w:pPr>
            <w:r w:rsidRPr="001A1E98">
              <w:rPr>
                <w:rFonts w:ascii="Roboto" w:hAnsi="Roboto" w:cs="Segoe UI"/>
                <w:b/>
                <w:bCs/>
                <w:color w:val="333333"/>
                <w:sz w:val="22"/>
                <w:szCs w:val="22"/>
              </w:rPr>
              <w:t>3</w:t>
            </w:r>
            <w:r w:rsidR="00802A2D" w:rsidRPr="001A1E98">
              <w:rPr>
                <w:rFonts w:ascii="Roboto" w:hAnsi="Roboto" w:cs="Segoe UI"/>
                <w:b/>
                <w:bCs/>
                <w:color w:val="333333"/>
                <w:sz w:val="22"/>
                <w:szCs w:val="22"/>
              </w:rPr>
              <w:t>20</w:t>
            </w:r>
            <w:r w:rsidRPr="001A1E98">
              <w:rPr>
                <w:rFonts w:ascii="Roboto" w:hAnsi="Roboto" w:cs="Segoe UI"/>
                <w:b/>
                <w:bCs/>
                <w:color w:val="333333"/>
                <w:sz w:val="22"/>
                <w:szCs w:val="22"/>
              </w:rPr>
              <w:t xml:space="preserve"> (10%)</w:t>
            </w:r>
          </w:p>
        </w:tc>
        <w:tc>
          <w:tcPr>
            <w:tcW w:w="2493" w:type="dxa"/>
            <w:tcBorders>
              <w:top w:val="single" w:sz="6" w:space="0" w:color="D3D3D3"/>
              <w:left w:val="nil"/>
              <w:bottom w:val="nil"/>
              <w:right w:val="nil"/>
            </w:tcBorders>
            <w:shd w:val="clear" w:color="auto" w:fill="E7E6E6" w:themeFill="background2"/>
            <w:tcMar>
              <w:top w:w="105" w:type="dxa"/>
              <w:left w:w="75" w:type="dxa"/>
              <w:bottom w:w="105" w:type="dxa"/>
              <w:right w:w="75" w:type="dxa"/>
            </w:tcMar>
            <w:vAlign w:val="center"/>
            <w:hideMark/>
          </w:tcPr>
          <w:p w14:paraId="39EBDBD5" w14:textId="5E78A9CD" w:rsidR="006A6C59" w:rsidRPr="001A1E98" w:rsidRDefault="006A6C59" w:rsidP="007C4859">
            <w:pPr>
              <w:spacing w:line="360" w:lineRule="auto"/>
              <w:ind w:left="150" w:right="150"/>
              <w:jc w:val="center"/>
              <w:rPr>
                <w:rFonts w:ascii="Roboto" w:hAnsi="Roboto" w:cs="Segoe UI"/>
                <w:b/>
                <w:bCs/>
                <w:color w:val="333333"/>
                <w:sz w:val="22"/>
                <w:szCs w:val="22"/>
              </w:rPr>
            </w:pPr>
            <w:r w:rsidRPr="001A1E98">
              <w:rPr>
                <w:rFonts w:ascii="Roboto" w:hAnsi="Roboto" w:cs="Segoe UI"/>
                <w:b/>
                <w:bCs/>
                <w:color w:val="333333"/>
                <w:sz w:val="22"/>
                <w:szCs w:val="22"/>
              </w:rPr>
              <w:t>28</w:t>
            </w:r>
            <w:r w:rsidR="00802A2D" w:rsidRPr="001A1E98">
              <w:rPr>
                <w:rFonts w:ascii="Roboto" w:hAnsi="Roboto" w:cs="Segoe UI"/>
                <w:b/>
                <w:bCs/>
                <w:color w:val="333333"/>
                <w:sz w:val="22"/>
                <w:szCs w:val="22"/>
              </w:rPr>
              <w:t>5</w:t>
            </w:r>
            <w:r w:rsidRPr="001A1E98">
              <w:rPr>
                <w:rFonts w:ascii="Roboto" w:hAnsi="Roboto" w:cs="Segoe UI"/>
                <w:b/>
                <w:bCs/>
                <w:color w:val="333333"/>
                <w:sz w:val="22"/>
                <w:szCs w:val="22"/>
              </w:rPr>
              <w:t xml:space="preserve"> (9.</w:t>
            </w:r>
            <w:r w:rsidR="00802A2D" w:rsidRPr="001A1E98">
              <w:rPr>
                <w:rFonts w:ascii="Roboto" w:hAnsi="Roboto" w:cs="Segoe UI"/>
                <w:b/>
                <w:bCs/>
                <w:color w:val="333333"/>
                <w:sz w:val="22"/>
                <w:szCs w:val="22"/>
              </w:rPr>
              <w:t>4</w:t>
            </w:r>
            <w:r w:rsidRPr="001A1E98">
              <w:rPr>
                <w:rFonts w:ascii="Roboto" w:hAnsi="Roboto" w:cs="Segoe UI"/>
                <w:b/>
                <w:bCs/>
                <w:color w:val="333333"/>
                <w:sz w:val="22"/>
                <w:szCs w:val="22"/>
              </w:rPr>
              <w:t>%)</w:t>
            </w:r>
          </w:p>
        </w:tc>
        <w:tc>
          <w:tcPr>
            <w:tcW w:w="0" w:type="auto"/>
            <w:tcBorders>
              <w:top w:val="single" w:sz="6" w:space="0" w:color="D3D3D3"/>
              <w:left w:val="nil"/>
              <w:bottom w:val="nil"/>
              <w:right w:val="nil"/>
            </w:tcBorders>
            <w:shd w:val="clear" w:color="auto" w:fill="E7E6E6" w:themeFill="background2"/>
            <w:tcMar>
              <w:top w:w="105" w:type="dxa"/>
              <w:left w:w="75" w:type="dxa"/>
              <w:bottom w:w="105" w:type="dxa"/>
              <w:right w:w="75" w:type="dxa"/>
            </w:tcMar>
            <w:vAlign w:val="center"/>
            <w:hideMark/>
          </w:tcPr>
          <w:p w14:paraId="285D3D4B" w14:textId="56170D90" w:rsidR="006A6C59" w:rsidRPr="001A1E98" w:rsidRDefault="006A6C59" w:rsidP="007C4859">
            <w:pPr>
              <w:spacing w:line="360" w:lineRule="auto"/>
              <w:ind w:left="150" w:right="150"/>
              <w:jc w:val="center"/>
              <w:rPr>
                <w:rFonts w:ascii="Roboto" w:hAnsi="Roboto" w:cs="Segoe UI"/>
                <w:b/>
                <w:bCs/>
                <w:color w:val="333333"/>
                <w:sz w:val="22"/>
                <w:szCs w:val="22"/>
              </w:rPr>
            </w:pPr>
            <w:r w:rsidRPr="001A1E98">
              <w:rPr>
                <w:rFonts w:ascii="Roboto" w:hAnsi="Roboto" w:cs="Segoe UI"/>
                <w:b/>
                <w:bCs/>
                <w:color w:val="333333"/>
                <w:sz w:val="22"/>
                <w:szCs w:val="22"/>
              </w:rPr>
              <w:t>0.</w:t>
            </w:r>
            <w:r w:rsidR="00802A2D" w:rsidRPr="001A1E98">
              <w:rPr>
                <w:rFonts w:ascii="Roboto" w:hAnsi="Roboto" w:cs="Segoe UI"/>
                <w:b/>
                <w:bCs/>
                <w:color w:val="333333"/>
                <w:sz w:val="22"/>
                <w:szCs w:val="22"/>
              </w:rPr>
              <w:t>20</w:t>
            </w:r>
          </w:p>
        </w:tc>
      </w:tr>
      <w:tr w:rsidR="005923A2" w:rsidRPr="005923A2" w14:paraId="2D7B369D" w14:textId="77777777" w:rsidTr="001A1E98">
        <w:tc>
          <w:tcPr>
            <w:tcW w:w="3260" w:type="dxa"/>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0BE6724E" w14:textId="73B637A2" w:rsidR="008D5633" w:rsidRPr="001A1E98" w:rsidRDefault="008D5633" w:rsidP="008D5633">
            <w:pPr>
              <w:spacing w:line="360" w:lineRule="auto"/>
              <w:ind w:left="150" w:right="150"/>
              <w:rPr>
                <w:rFonts w:ascii="Roboto" w:hAnsi="Roboto" w:cs="Segoe UI"/>
                <w:b/>
                <w:bCs/>
                <w:i/>
                <w:iCs/>
                <w:color w:val="333333"/>
                <w:sz w:val="22"/>
                <w:szCs w:val="22"/>
              </w:rPr>
            </w:pPr>
            <w:r w:rsidRPr="001A1E98">
              <w:rPr>
                <w:rFonts w:ascii="Roboto" w:hAnsi="Roboto" w:cs="Segoe UI"/>
                <w:b/>
                <w:bCs/>
                <w:i/>
                <w:iCs/>
                <w:color w:val="333333"/>
                <w:sz w:val="22"/>
                <w:szCs w:val="22"/>
              </w:rPr>
              <w:t>Non-</w:t>
            </w:r>
            <w:proofErr w:type="spellStart"/>
            <w:r w:rsidRPr="001A1E98">
              <w:rPr>
                <w:rFonts w:ascii="Roboto" w:hAnsi="Roboto" w:cs="Segoe UI"/>
                <w:b/>
                <w:bCs/>
                <w:i/>
                <w:iCs/>
                <w:color w:val="333333"/>
                <w:sz w:val="22"/>
                <w:szCs w:val="22"/>
              </w:rPr>
              <w:t>cardiovascular</w:t>
            </w:r>
            <w:proofErr w:type="spellEnd"/>
            <w:r w:rsidRPr="001A1E98">
              <w:rPr>
                <w:rFonts w:ascii="Roboto" w:hAnsi="Roboto" w:cs="Segoe UI"/>
                <w:b/>
                <w:bCs/>
                <w:i/>
                <w:iCs/>
                <w:color w:val="333333"/>
                <w:sz w:val="22"/>
                <w:szCs w:val="22"/>
              </w:rPr>
              <w:t xml:space="preserve"> </w:t>
            </w:r>
            <w:proofErr w:type="spellStart"/>
            <w:r w:rsidRPr="001A1E98">
              <w:rPr>
                <w:rFonts w:ascii="Roboto" w:hAnsi="Roboto" w:cs="Segoe UI"/>
                <w:b/>
                <w:bCs/>
                <w:i/>
                <w:iCs/>
                <w:color w:val="333333"/>
                <w:sz w:val="22"/>
                <w:szCs w:val="22"/>
              </w:rPr>
              <w:t>death</w:t>
            </w:r>
            <w:proofErr w:type="spellEnd"/>
          </w:p>
        </w:tc>
        <w:tc>
          <w:tcPr>
            <w:tcW w:w="2491" w:type="dxa"/>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22BBC2A6" w14:textId="67037062" w:rsidR="008D5633" w:rsidRPr="001A1E98" w:rsidRDefault="008D5633" w:rsidP="001A1E98">
            <w:pPr>
              <w:spacing w:line="360" w:lineRule="auto"/>
              <w:ind w:left="150" w:right="150"/>
              <w:jc w:val="center"/>
              <w:rPr>
                <w:rFonts w:ascii="Roboto" w:hAnsi="Roboto" w:cs="Segoe UI"/>
                <w:b/>
                <w:bCs/>
                <w:i/>
                <w:iCs/>
                <w:color w:val="333333"/>
                <w:sz w:val="22"/>
                <w:szCs w:val="22"/>
              </w:rPr>
            </w:pPr>
            <w:r w:rsidRPr="001A1E98">
              <w:rPr>
                <w:rFonts w:ascii="Roboto" w:hAnsi="Roboto" w:cs="Segoe UI"/>
                <w:b/>
                <w:bCs/>
                <w:i/>
                <w:iCs/>
                <w:color w:val="333333"/>
                <w:sz w:val="22"/>
                <w:szCs w:val="22"/>
              </w:rPr>
              <w:t>132 (4</w:t>
            </w:r>
            <w:r w:rsidR="002F186E">
              <w:rPr>
                <w:rFonts w:ascii="Roboto" w:hAnsi="Roboto" w:cs="Segoe UI"/>
                <w:b/>
                <w:bCs/>
                <w:i/>
                <w:iCs/>
                <w:color w:val="333333"/>
                <w:sz w:val="22"/>
                <w:szCs w:val="22"/>
              </w:rPr>
              <w:t>1</w:t>
            </w:r>
            <w:r w:rsidRPr="001A1E98">
              <w:rPr>
                <w:rFonts w:ascii="Roboto" w:hAnsi="Roboto" w:cs="Segoe UI"/>
                <w:b/>
                <w:bCs/>
                <w:i/>
                <w:iCs/>
                <w:color w:val="333333"/>
                <w:sz w:val="22"/>
                <w:szCs w:val="22"/>
              </w:rPr>
              <w:t>%</w:t>
            </w:r>
            <w:r w:rsidR="002F186E">
              <w:rPr>
                <w:rFonts w:ascii="Roboto" w:hAnsi="Roboto" w:cs="Segoe UI"/>
                <w:b/>
                <w:bCs/>
                <w:i/>
                <w:iCs/>
                <w:color w:val="333333"/>
                <w:sz w:val="22"/>
                <w:szCs w:val="22"/>
              </w:rPr>
              <w:t xml:space="preserve"> of deaths</w:t>
            </w:r>
            <w:r w:rsidRPr="001A1E98">
              <w:rPr>
                <w:rFonts w:ascii="Roboto" w:hAnsi="Roboto" w:cs="Segoe UI"/>
                <w:b/>
                <w:bCs/>
                <w:i/>
                <w:iCs/>
                <w:color w:val="333333"/>
                <w:sz w:val="22"/>
                <w:szCs w:val="22"/>
              </w:rPr>
              <w:t>)</w:t>
            </w:r>
          </w:p>
        </w:tc>
        <w:tc>
          <w:tcPr>
            <w:tcW w:w="2493" w:type="dxa"/>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18272982" w14:textId="2CAC3C66" w:rsidR="008D5633" w:rsidRPr="001A1E98" w:rsidRDefault="008D5633" w:rsidP="008D5633">
            <w:pPr>
              <w:spacing w:line="360" w:lineRule="auto"/>
              <w:ind w:left="150" w:right="150"/>
              <w:jc w:val="center"/>
              <w:rPr>
                <w:rFonts w:ascii="Roboto" w:hAnsi="Roboto"/>
                <w:b/>
                <w:bCs/>
                <w:i/>
                <w:iCs/>
                <w:sz w:val="22"/>
                <w:szCs w:val="22"/>
              </w:rPr>
            </w:pPr>
            <w:r w:rsidRPr="001A1E98">
              <w:rPr>
                <w:rFonts w:ascii="Roboto" w:hAnsi="Roboto"/>
                <w:b/>
                <w:bCs/>
                <w:i/>
                <w:iCs/>
                <w:sz w:val="22"/>
                <w:szCs w:val="22"/>
              </w:rPr>
              <w:t>200 (</w:t>
            </w:r>
            <w:r w:rsidR="002F186E">
              <w:rPr>
                <w:rFonts w:ascii="Roboto" w:hAnsi="Roboto"/>
                <w:b/>
                <w:bCs/>
                <w:i/>
                <w:iCs/>
                <w:sz w:val="22"/>
                <w:szCs w:val="22"/>
              </w:rPr>
              <w:t>70% of deaths)</w:t>
            </w:r>
          </w:p>
        </w:tc>
        <w:tc>
          <w:tcPr>
            <w:tcW w:w="0" w:type="auto"/>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3170137B" w14:textId="77777777" w:rsidR="008D5633" w:rsidRPr="001A1E98" w:rsidRDefault="008D5633" w:rsidP="008D5633">
            <w:pPr>
              <w:spacing w:line="360" w:lineRule="auto"/>
              <w:ind w:left="150" w:right="150"/>
              <w:jc w:val="center"/>
              <w:rPr>
                <w:rFonts w:ascii="Roboto" w:hAnsi="Roboto" w:cs="Segoe UI"/>
                <w:b/>
                <w:bCs/>
                <w:i/>
                <w:iCs/>
                <w:color w:val="333333"/>
                <w:sz w:val="22"/>
                <w:szCs w:val="22"/>
              </w:rPr>
            </w:pPr>
            <w:r w:rsidRPr="001A1E98">
              <w:rPr>
                <w:rFonts w:ascii="Roboto" w:hAnsi="Roboto" w:cs="Segoe UI"/>
                <w:b/>
                <w:bCs/>
                <w:i/>
                <w:iCs/>
                <w:color w:val="333333"/>
                <w:sz w:val="22"/>
                <w:szCs w:val="22"/>
              </w:rPr>
              <w:t>&lt;0.001</w:t>
            </w:r>
          </w:p>
        </w:tc>
      </w:tr>
      <w:tr w:rsidR="00CC0733" w14:paraId="2EE11EBA" w14:textId="77777777" w:rsidTr="00CC0733">
        <w:tc>
          <w:tcPr>
            <w:tcW w:w="3260" w:type="dxa"/>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44425AB0" w14:textId="115FABD7" w:rsidR="008D5633" w:rsidRPr="007C4859" w:rsidRDefault="008D5633" w:rsidP="008D5633">
            <w:pPr>
              <w:spacing w:line="360" w:lineRule="auto"/>
              <w:ind w:left="150" w:right="150"/>
              <w:rPr>
                <w:rFonts w:ascii="Roboto" w:hAnsi="Roboto" w:cs="Segoe UI"/>
                <w:i/>
                <w:iCs/>
                <w:color w:val="333333"/>
                <w:sz w:val="22"/>
                <w:szCs w:val="22"/>
              </w:rPr>
            </w:pPr>
            <w:r w:rsidRPr="007C4859">
              <w:rPr>
                <w:rFonts w:ascii="Roboto" w:hAnsi="Roboto" w:cs="Segoe UI"/>
                <w:i/>
                <w:iCs/>
                <w:color w:val="333333"/>
                <w:sz w:val="22"/>
                <w:szCs w:val="22"/>
              </w:rPr>
              <w:t>    Malignancy</w:t>
            </w:r>
          </w:p>
        </w:tc>
        <w:tc>
          <w:tcPr>
            <w:tcW w:w="2491" w:type="dxa"/>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409DF7B1" w14:textId="540D9BBE" w:rsidR="008D5633" w:rsidRPr="00CC3CDB" w:rsidRDefault="008D5633" w:rsidP="008D5633">
            <w:pPr>
              <w:spacing w:line="360" w:lineRule="auto"/>
              <w:ind w:left="150" w:right="150"/>
              <w:jc w:val="center"/>
              <w:rPr>
                <w:rFonts w:ascii="Roboto" w:hAnsi="Roboto" w:cs="Segoe UI"/>
                <w:color w:val="333333"/>
                <w:sz w:val="22"/>
                <w:szCs w:val="22"/>
              </w:rPr>
            </w:pPr>
            <w:r w:rsidRPr="00CC3CDB">
              <w:rPr>
                <w:rFonts w:ascii="Roboto" w:hAnsi="Roboto" w:cs="Segoe UI"/>
                <w:color w:val="333333"/>
                <w:sz w:val="22"/>
                <w:szCs w:val="22"/>
              </w:rPr>
              <w:t>8 (</w:t>
            </w:r>
            <w:r w:rsidR="002F186E">
              <w:rPr>
                <w:rFonts w:ascii="Roboto" w:hAnsi="Roboto" w:cs="Segoe UI"/>
                <w:color w:val="333333"/>
                <w:sz w:val="22"/>
                <w:szCs w:val="22"/>
              </w:rPr>
              <w:t>6</w:t>
            </w:r>
            <w:r w:rsidRPr="00CC3CDB">
              <w:rPr>
                <w:rFonts w:ascii="Roboto" w:hAnsi="Roboto" w:cs="Segoe UI"/>
                <w:color w:val="333333"/>
                <w:sz w:val="22"/>
                <w:szCs w:val="22"/>
              </w:rPr>
              <w:t>%)</w:t>
            </w:r>
          </w:p>
        </w:tc>
        <w:tc>
          <w:tcPr>
            <w:tcW w:w="2493" w:type="dxa"/>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07340E68" w14:textId="4DADA819" w:rsidR="008D5633" w:rsidRPr="00CC3CDB" w:rsidRDefault="008D5633" w:rsidP="008D5633">
            <w:pPr>
              <w:spacing w:line="360" w:lineRule="auto"/>
              <w:ind w:left="150" w:right="150"/>
              <w:jc w:val="center"/>
              <w:rPr>
                <w:rFonts w:ascii="Roboto" w:hAnsi="Roboto" w:cs="Segoe UI"/>
                <w:color w:val="333333"/>
                <w:sz w:val="22"/>
                <w:szCs w:val="22"/>
              </w:rPr>
            </w:pPr>
            <w:r w:rsidRPr="00CC3CDB">
              <w:rPr>
                <w:rFonts w:ascii="Roboto" w:hAnsi="Roboto" w:cs="Segoe UI"/>
                <w:color w:val="333333"/>
                <w:sz w:val="22"/>
                <w:szCs w:val="22"/>
              </w:rPr>
              <w:t>15 (</w:t>
            </w:r>
            <w:r w:rsidR="002F186E">
              <w:rPr>
                <w:rFonts w:ascii="Roboto" w:hAnsi="Roboto" w:cs="Segoe UI"/>
                <w:color w:val="333333"/>
                <w:sz w:val="22"/>
                <w:szCs w:val="22"/>
              </w:rPr>
              <w:t>8</w:t>
            </w:r>
            <w:r w:rsidRPr="00CC3CDB">
              <w:rPr>
                <w:rFonts w:ascii="Roboto" w:hAnsi="Roboto" w:cs="Segoe UI"/>
                <w:color w:val="333333"/>
                <w:sz w:val="22"/>
                <w:szCs w:val="22"/>
              </w:rPr>
              <w:t>%)</w:t>
            </w:r>
          </w:p>
        </w:tc>
        <w:tc>
          <w:tcPr>
            <w:tcW w:w="0" w:type="auto"/>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73195BBC" w14:textId="77777777" w:rsidR="008D5633" w:rsidRPr="007C4859" w:rsidRDefault="008D5633" w:rsidP="008D5633">
            <w:pPr>
              <w:spacing w:line="360" w:lineRule="auto"/>
              <w:ind w:left="150" w:right="150"/>
              <w:jc w:val="center"/>
              <w:rPr>
                <w:rFonts w:ascii="Roboto" w:hAnsi="Roboto" w:cs="Segoe UI"/>
                <w:color w:val="333333"/>
                <w:sz w:val="22"/>
                <w:szCs w:val="22"/>
              </w:rPr>
            </w:pPr>
          </w:p>
        </w:tc>
      </w:tr>
      <w:tr w:rsidR="00CC0733" w14:paraId="0C61666B" w14:textId="77777777" w:rsidTr="00CC0733">
        <w:tc>
          <w:tcPr>
            <w:tcW w:w="3260" w:type="dxa"/>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51D8AB87" w14:textId="45C3AE93" w:rsidR="008D5633" w:rsidRPr="007C4859" w:rsidRDefault="008D5633" w:rsidP="008D5633">
            <w:pPr>
              <w:spacing w:line="360" w:lineRule="auto"/>
              <w:ind w:left="150" w:right="150"/>
              <w:rPr>
                <w:rFonts w:ascii="Roboto" w:hAnsi="Roboto" w:cs="Segoe UI"/>
                <w:i/>
                <w:iCs/>
                <w:color w:val="333333"/>
                <w:sz w:val="22"/>
                <w:szCs w:val="22"/>
              </w:rPr>
            </w:pPr>
            <w:r w:rsidRPr="007C4859">
              <w:rPr>
                <w:rFonts w:ascii="Roboto" w:hAnsi="Roboto" w:cs="Segoe UI"/>
                <w:i/>
                <w:iCs/>
                <w:color w:val="333333"/>
                <w:sz w:val="22"/>
                <w:szCs w:val="22"/>
              </w:rPr>
              <w:t>    </w:t>
            </w:r>
            <w:r>
              <w:rPr>
                <w:rFonts w:ascii="Roboto" w:hAnsi="Roboto" w:cs="Segoe UI"/>
                <w:i/>
                <w:iCs/>
                <w:color w:val="333333"/>
                <w:sz w:val="22"/>
                <w:szCs w:val="22"/>
              </w:rPr>
              <w:t>Other n</w:t>
            </w:r>
            <w:r w:rsidRPr="007C4859">
              <w:rPr>
                <w:rFonts w:ascii="Roboto" w:hAnsi="Roboto" w:cs="Segoe UI"/>
                <w:i/>
                <w:iCs/>
                <w:color w:val="333333"/>
                <w:sz w:val="22"/>
                <w:szCs w:val="22"/>
              </w:rPr>
              <w:t xml:space="preserve">on-cardiovascular </w:t>
            </w:r>
          </w:p>
        </w:tc>
        <w:tc>
          <w:tcPr>
            <w:tcW w:w="2491" w:type="dxa"/>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00394D83" w14:textId="2ECA96F0" w:rsidR="008D5633" w:rsidRPr="00CC3CDB" w:rsidRDefault="008D5633" w:rsidP="008D5633">
            <w:pPr>
              <w:spacing w:line="360" w:lineRule="auto"/>
              <w:ind w:left="150" w:right="150"/>
              <w:jc w:val="center"/>
              <w:rPr>
                <w:rFonts w:ascii="Roboto" w:hAnsi="Roboto" w:cs="Segoe UI"/>
                <w:color w:val="333333"/>
                <w:sz w:val="22"/>
                <w:szCs w:val="22"/>
              </w:rPr>
            </w:pPr>
            <w:r w:rsidRPr="00337E0B">
              <w:rPr>
                <w:rFonts w:ascii="Roboto" w:hAnsi="Roboto" w:cs="Segoe UI"/>
                <w:color w:val="333333"/>
                <w:sz w:val="22"/>
                <w:szCs w:val="22"/>
              </w:rPr>
              <w:t>124 (</w:t>
            </w:r>
            <w:r w:rsidR="002F186E">
              <w:rPr>
                <w:rFonts w:ascii="Roboto" w:hAnsi="Roboto" w:cs="Segoe UI"/>
                <w:color w:val="333333"/>
                <w:sz w:val="22"/>
                <w:szCs w:val="22"/>
              </w:rPr>
              <w:t>94</w:t>
            </w:r>
            <w:r w:rsidRPr="00337E0B">
              <w:rPr>
                <w:rFonts w:ascii="Roboto" w:hAnsi="Roboto" w:cs="Segoe UI"/>
                <w:color w:val="333333"/>
                <w:sz w:val="22"/>
                <w:szCs w:val="22"/>
              </w:rPr>
              <w:t>%)</w:t>
            </w:r>
          </w:p>
        </w:tc>
        <w:tc>
          <w:tcPr>
            <w:tcW w:w="2493" w:type="dxa"/>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315F4A8C" w14:textId="082646B0" w:rsidR="008D5633" w:rsidRPr="00CC3CDB" w:rsidRDefault="008D5633" w:rsidP="008D5633">
            <w:pPr>
              <w:spacing w:line="360" w:lineRule="auto"/>
              <w:ind w:left="150" w:right="150"/>
              <w:jc w:val="center"/>
              <w:rPr>
                <w:rFonts w:ascii="Roboto" w:hAnsi="Roboto" w:cs="Segoe UI"/>
                <w:color w:val="333333"/>
                <w:sz w:val="22"/>
                <w:szCs w:val="22"/>
              </w:rPr>
            </w:pPr>
            <w:r w:rsidRPr="00337E0B">
              <w:rPr>
                <w:rFonts w:ascii="Roboto" w:hAnsi="Roboto" w:cs="Segoe UI"/>
                <w:color w:val="333333"/>
                <w:sz w:val="22"/>
                <w:szCs w:val="22"/>
              </w:rPr>
              <w:t>185 (</w:t>
            </w:r>
            <w:r w:rsidR="002F186E">
              <w:rPr>
                <w:rFonts w:ascii="Roboto" w:hAnsi="Roboto" w:cs="Segoe UI"/>
                <w:color w:val="333333"/>
                <w:sz w:val="22"/>
                <w:szCs w:val="22"/>
              </w:rPr>
              <w:t>92</w:t>
            </w:r>
            <w:r w:rsidRPr="00337E0B">
              <w:rPr>
                <w:rFonts w:ascii="Roboto" w:hAnsi="Roboto" w:cs="Segoe UI"/>
                <w:color w:val="333333"/>
                <w:sz w:val="22"/>
                <w:szCs w:val="22"/>
              </w:rPr>
              <w:t>%)</w:t>
            </w:r>
          </w:p>
        </w:tc>
        <w:tc>
          <w:tcPr>
            <w:tcW w:w="0" w:type="auto"/>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2FBB99EE" w14:textId="77777777" w:rsidR="008D5633" w:rsidRPr="007C4859" w:rsidRDefault="008D5633" w:rsidP="008D5633">
            <w:pPr>
              <w:spacing w:line="360" w:lineRule="auto"/>
              <w:ind w:left="150" w:right="150"/>
              <w:jc w:val="center"/>
              <w:rPr>
                <w:rFonts w:ascii="Roboto" w:hAnsi="Roboto" w:cs="Segoe UI"/>
                <w:color w:val="333333"/>
                <w:sz w:val="22"/>
                <w:szCs w:val="22"/>
              </w:rPr>
            </w:pPr>
          </w:p>
        </w:tc>
      </w:tr>
      <w:tr w:rsidR="00CC0733" w:rsidRPr="007C4859" w14:paraId="05B8ACF8" w14:textId="77777777" w:rsidTr="00CC0733">
        <w:tc>
          <w:tcPr>
            <w:tcW w:w="3260" w:type="dxa"/>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617FDA6F" w14:textId="40D1EA85" w:rsidR="008D5633" w:rsidRPr="001A1E98" w:rsidRDefault="008D5633" w:rsidP="008D5633">
            <w:pPr>
              <w:spacing w:line="360" w:lineRule="auto"/>
              <w:ind w:left="150" w:right="150"/>
              <w:rPr>
                <w:rFonts w:ascii="Roboto" w:hAnsi="Roboto" w:cs="Segoe UI"/>
                <w:b/>
                <w:bCs/>
                <w:i/>
                <w:iCs/>
                <w:color w:val="333333"/>
                <w:sz w:val="22"/>
                <w:szCs w:val="22"/>
              </w:rPr>
            </w:pPr>
            <w:r w:rsidRPr="001A1E98">
              <w:rPr>
                <w:rFonts w:ascii="Roboto" w:hAnsi="Roboto" w:cs="Segoe UI"/>
                <w:b/>
                <w:bCs/>
                <w:i/>
                <w:iCs/>
                <w:color w:val="333333"/>
                <w:sz w:val="22"/>
                <w:szCs w:val="22"/>
              </w:rPr>
              <w:t>Cardiovascular death</w:t>
            </w:r>
          </w:p>
        </w:tc>
        <w:tc>
          <w:tcPr>
            <w:tcW w:w="2491" w:type="dxa"/>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00EBCB64" w14:textId="7BD274CB" w:rsidR="008D5633" w:rsidRPr="001A1E98" w:rsidRDefault="008D5633" w:rsidP="001A1E98">
            <w:pPr>
              <w:spacing w:line="360" w:lineRule="auto"/>
              <w:ind w:left="150" w:right="150"/>
              <w:jc w:val="center"/>
              <w:rPr>
                <w:rFonts w:ascii="Roboto" w:hAnsi="Roboto" w:cs="Segoe UI"/>
                <w:b/>
                <w:bCs/>
                <w:i/>
                <w:iCs/>
                <w:color w:val="333333"/>
                <w:sz w:val="22"/>
                <w:szCs w:val="22"/>
              </w:rPr>
            </w:pPr>
            <w:r w:rsidRPr="001A1E98">
              <w:rPr>
                <w:rFonts w:ascii="Roboto" w:hAnsi="Roboto" w:cs="Segoe UI"/>
                <w:b/>
                <w:bCs/>
                <w:i/>
                <w:iCs/>
                <w:color w:val="333333"/>
                <w:sz w:val="22"/>
                <w:szCs w:val="22"/>
              </w:rPr>
              <w:t>162 (5</w:t>
            </w:r>
            <w:r w:rsidR="00CC0733">
              <w:rPr>
                <w:rFonts w:ascii="Roboto" w:hAnsi="Roboto" w:cs="Segoe UI"/>
                <w:b/>
                <w:bCs/>
                <w:i/>
                <w:iCs/>
                <w:color w:val="333333"/>
                <w:sz w:val="22"/>
                <w:szCs w:val="22"/>
              </w:rPr>
              <w:t>1</w:t>
            </w:r>
            <w:r w:rsidRPr="001A1E98">
              <w:rPr>
                <w:rFonts w:ascii="Roboto" w:hAnsi="Roboto" w:cs="Segoe UI"/>
                <w:b/>
                <w:bCs/>
                <w:i/>
                <w:iCs/>
                <w:color w:val="333333"/>
                <w:sz w:val="22"/>
                <w:szCs w:val="22"/>
              </w:rPr>
              <w:t>%</w:t>
            </w:r>
            <w:r w:rsidR="00CC0733">
              <w:rPr>
                <w:rFonts w:ascii="Roboto" w:hAnsi="Roboto" w:cs="Segoe UI"/>
                <w:b/>
                <w:bCs/>
                <w:i/>
                <w:iCs/>
                <w:color w:val="333333"/>
                <w:sz w:val="22"/>
                <w:szCs w:val="22"/>
              </w:rPr>
              <w:t xml:space="preserve"> of deaths</w:t>
            </w:r>
            <w:r w:rsidRPr="001A1E98">
              <w:rPr>
                <w:rFonts w:ascii="Roboto" w:hAnsi="Roboto" w:cs="Segoe UI"/>
                <w:b/>
                <w:bCs/>
                <w:i/>
                <w:iCs/>
                <w:color w:val="333333"/>
                <w:sz w:val="22"/>
                <w:szCs w:val="22"/>
              </w:rPr>
              <w:t>)</w:t>
            </w:r>
          </w:p>
        </w:tc>
        <w:tc>
          <w:tcPr>
            <w:tcW w:w="2493" w:type="dxa"/>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70E6607D" w14:textId="6099236B" w:rsidR="008D5633" w:rsidRPr="001A1E98" w:rsidRDefault="008D5633" w:rsidP="008D5633">
            <w:pPr>
              <w:spacing w:line="360" w:lineRule="auto"/>
              <w:ind w:left="150" w:right="150"/>
              <w:jc w:val="center"/>
              <w:rPr>
                <w:rFonts w:ascii="Roboto" w:hAnsi="Roboto"/>
                <w:b/>
                <w:bCs/>
                <w:i/>
                <w:iCs/>
                <w:sz w:val="22"/>
                <w:szCs w:val="22"/>
              </w:rPr>
            </w:pPr>
            <w:r w:rsidRPr="001A1E98">
              <w:rPr>
                <w:rFonts w:ascii="Roboto" w:hAnsi="Roboto"/>
                <w:b/>
                <w:bCs/>
                <w:i/>
                <w:iCs/>
                <w:sz w:val="22"/>
                <w:szCs w:val="22"/>
              </w:rPr>
              <w:t>67 (</w:t>
            </w:r>
            <w:r w:rsidR="00CC0733">
              <w:rPr>
                <w:rFonts w:ascii="Roboto" w:hAnsi="Roboto"/>
                <w:b/>
                <w:bCs/>
                <w:i/>
                <w:iCs/>
                <w:sz w:val="22"/>
                <w:szCs w:val="22"/>
              </w:rPr>
              <w:t>24</w:t>
            </w:r>
            <w:r w:rsidRPr="001A1E98">
              <w:rPr>
                <w:rFonts w:ascii="Roboto" w:hAnsi="Roboto"/>
                <w:b/>
                <w:bCs/>
                <w:i/>
                <w:iCs/>
                <w:sz w:val="22"/>
                <w:szCs w:val="22"/>
              </w:rPr>
              <w:t>%</w:t>
            </w:r>
            <w:r w:rsidR="00CC0733">
              <w:rPr>
                <w:rFonts w:ascii="Roboto" w:hAnsi="Roboto"/>
                <w:b/>
                <w:bCs/>
                <w:i/>
                <w:iCs/>
                <w:sz w:val="22"/>
                <w:szCs w:val="22"/>
              </w:rPr>
              <w:t xml:space="preserve"> of deaths</w:t>
            </w:r>
            <w:r w:rsidRPr="001A1E98">
              <w:rPr>
                <w:rFonts w:ascii="Roboto" w:hAnsi="Roboto"/>
                <w:b/>
                <w:bCs/>
                <w:i/>
                <w:iCs/>
                <w:sz w:val="22"/>
                <w:szCs w:val="22"/>
              </w:rPr>
              <w:t>)</w:t>
            </w:r>
          </w:p>
        </w:tc>
        <w:tc>
          <w:tcPr>
            <w:tcW w:w="0" w:type="auto"/>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51109F36" w14:textId="77777777" w:rsidR="008D5633" w:rsidRPr="001A1E98" w:rsidRDefault="008D5633" w:rsidP="008D5633">
            <w:pPr>
              <w:spacing w:line="360" w:lineRule="auto"/>
              <w:ind w:left="150" w:right="150"/>
              <w:jc w:val="center"/>
              <w:rPr>
                <w:rFonts w:ascii="Roboto" w:hAnsi="Roboto" w:cs="Segoe UI"/>
                <w:b/>
                <w:bCs/>
                <w:i/>
                <w:iCs/>
                <w:color w:val="333333"/>
                <w:sz w:val="22"/>
                <w:szCs w:val="22"/>
              </w:rPr>
            </w:pPr>
            <w:r w:rsidRPr="001A1E98">
              <w:rPr>
                <w:rFonts w:ascii="Roboto" w:hAnsi="Roboto" w:cs="Segoe UI"/>
                <w:b/>
                <w:bCs/>
                <w:i/>
                <w:iCs/>
                <w:color w:val="333333"/>
                <w:sz w:val="22"/>
                <w:szCs w:val="22"/>
              </w:rPr>
              <w:t>&lt;0.001</w:t>
            </w:r>
          </w:p>
        </w:tc>
      </w:tr>
      <w:tr w:rsidR="00CC0733" w14:paraId="4834E763" w14:textId="77777777" w:rsidTr="00CC0733">
        <w:tc>
          <w:tcPr>
            <w:tcW w:w="3260" w:type="dxa"/>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0694C3C1" w14:textId="328B2A7C" w:rsidR="008D5633" w:rsidRPr="007C4859" w:rsidRDefault="008D5633" w:rsidP="008D5633">
            <w:pPr>
              <w:spacing w:line="360" w:lineRule="auto"/>
              <w:ind w:left="150" w:right="150"/>
              <w:rPr>
                <w:rFonts w:ascii="Roboto" w:hAnsi="Roboto" w:cs="Segoe UI"/>
                <w:i/>
                <w:iCs/>
                <w:color w:val="333333"/>
                <w:sz w:val="22"/>
                <w:szCs w:val="22"/>
              </w:rPr>
            </w:pPr>
            <w:r w:rsidRPr="007C4859">
              <w:rPr>
                <w:rFonts w:ascii="Roboto" w:hAnsi="Roboto" w:cs="Segoe UI"/>
                <w:i/>
                <w:iCs/>
                <w:color w:val="333333"/>
                <w:sz w:val="22"/>
                <w:szCs w:val="22"/>
              </w:rPr>
              <w:t>    Heart failure</w:t>
            </w:r>
          </w:p>
        </w:tc>
        <w:tc>
          <w:tcPr>
            <w:tcW w:w="2491" w:type="dxa"/>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142677A4" w14:textId="05480AC7" w:rsidR="008D5633" w:rsidRPr="00CC3CDB" w:rsidRDefault="008D5633" w:rsidP="008D5633">
            <w:pPr>
              <w:spacing w:line="360" w:lineRule="auto"/>
              <w:ind w:left="150" w:right="150"/>
              <w:jc w:val="center"/>
              <w:rPr>
                <w:rFonts w:ascii="Roboto" w:hAnsi="Roboto" w:cs="Segoe UI"/>
                <w:color w:val="333333"/>
                <w:sz w:val="22"/>
                <w:szCs w:val="22"/>
              </w:rPr>
            </w:pPr>
            <w:r w:rsidRPr="00CC3CDB">
              <w:rPr>
                <w:rFonts w:ascii="Roboto" w:hAnsi="Roboto" w:cs="Segoe UI"/>
                <w:color w:val="333333"/>
                <w:sz w:val="22"/>
                <w:szCs w:val="22"/>
              </w:rPr>
              <w:t>79 (</w:t>
            </w:r>
            <w:r w:rsidR="002F186E">
              <w:rPr>
                <w:rFonts w:ascii="Roboto" w:hAnsi="Roboto" w:cs="Segoe UI"/>
                <w:color w:val="333333"/>
                <w:sz w:val="22"/>
                <w:szCs w:val="22"/>
              </w:rPr>
              <w:t>49</w:t>
            </w:r>
            <w:r w:rsidRPr="00CC3CDB">
              <w:rPr>
                <w:rFonts w:ascii="Roboto" w:hAnsi="Roboto" w:cs="Segoe UI"/>
                <w:color w:val="333333"/>
                <w:sz w:val="22"/>
                <w:szCs w:val="22"/>
              </w:rPr>
              <w:t>%)</w:t>
            </w:r>
          </w:p>
        </w:tc>
        <w:tc>
          <w:tcPr>
            <w:tcW w:w="2493" w:type="dxa"/>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22C88EB8" w14:textId="5E837672" w:rsidR="008D5633" w:rsidRPr="00CC3CDB" w:rsidRDefault="008D5633" w:rsidP="008D5633">
            <w:pPr>
              <w:spacing w:line="360" w:lineRule="auto"/>
              <w:ind w:left="150" w:right="150"/>
              <w:jc w:val="center"/>
              <w:rPr>
                <w:rFonts w:ascii="Roboto" w:hAnsi="Roboto" w:cs="Segoe UI"/>
                <w:color w:val="333333"/>
                <w:sz w:val="22"/>
                <w:szCs w:val="22"/>
              </w:rPr>
            </w:pPr>
            <w:r w:rsidRPr="00CC3CDB">
              <w:rPr>
                <w:rFonts w:ascii="Roboto" w:hAnsi="Roboto" w:cs="Segoe UI"/>
                <w:color w:val="333333"/>
                <w:sz w:val="22"/>
                <w:szCs w:val="22"/>
              </w:rPr>
              <w:t>24 (</w:t>
            </w:r>
            <w:r w:rsidR="00CC0733">
              <w:rPr>
                <w:rFonts w:ascii="Roboto" w:hAnsi="Roboto" w:cs="Segoe UI"/>
                <w:color w:val="333333"/>
                <w:sz w:val="22"/>
                <w:szCs w:val="22"/>
              </w:rPr>
              <w:t>36</w:t>
            </w:r>
            <w:r w:rsidRPr="00CC3CDB">
              <w:rPr>
                <w:rFonts w:ascii="Roboto" w:hAnsi="Roboto" w:cs="Segoe UI"/>
                <w:color w:val="333333"/>
                <w:sz w:val="22"/>
                <w:szCs w:val="22"/>
              </w:rPr>
              <w:t>%)</w:t>
            </w:r>
          </w:p>
        </w:tc>
        <w:tc>
          <w:tcPr>
            <w:tcW w:w="0" w:type="auto"/>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0317EEE8" w14:textId="77777777" w:rsidR="008D5633" w:rsidRPr="007C4859" w:rsidRDefault="008D5633" w:rsidP="008D5633">
            <w:pPr>
              <w:spacing w:line="360" w:lineRule="auto"/>
              <w:ind w:left="150" w:right="150"/>
              <w:jc w:val="center"/>
              <w:rPr>
                <w:rFonts w:ascii="Roboto" w:hAnsi="Roboto" w:cs="Segoe UI"/>
                <w:color w:val="333333"/>
                <w:sz w:val="22"/>
                <w:szCs w:val="22"/>
              </w:rPr>
            </w:pPr>
          </w:p>
        </w:tc>
      </w:tr>
      <w:tr w:rsidR="00CC0733" w14:paraId="2ED3358C" w14:textId="77777777" w:rsidTr="00CC0733">
        <w:tc>
          <w:tcPr>
            <w:tcW w:w="3260" w:type="dxa"/>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17FDD630" w14:textId="1346580A" w:rsidR="008D5633" w:rsidRPr="007C4859" w:rsidRDefault="008D5633" w:rsidP="008D5633">
            <w:pPr>
              <w:spacing w:line="360" w:lineRule="auto"/>
              <w:ind w:left="150" w:right="150"/>
              <w:rPr>
                <w:rFonts w:ascii="Roboto" w:hAnsi="Roboto" w:cs="Segoe UI"/>
                <w:i/>
                <w:iCs/>
                <w:color w:val="333333"/>
                <w:sz w:val="22"/>
                <w:szCs w:val="22"/>
              </w:rPr>
            </w:pPr>
            <w:r w:rsidRPr="007C4859">
              <w:rPr>
                <w:rFonts w:ascii="Roboto" w:hAnsi="Roboto" w:cs="Segoe UI"/>
                <w:i/>
                <w:iCs/>
                <w:color w:val="333333"/>
                <w:sz w:val="22"/>
                <w:szCs w:val="22"/>
              </w:rPr>
              <w:t>    Sudden cardiac death</w:t>
            </w:r>
          </w:p>
        </w:tc>
        <w:tc>
          <w:tcPr>
            <w:tcW w:w="2491" w:type="dxa"/>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000EAC82" w14:textId="6A76FDED" w:rsidR="008D5633" w:rsidRPr="00CC3CDB" w:rsidRDefault="008D5633" w:rsidP="008D5633">
            <w:pPr>
              <w:spacing w:line="360" w:lineRule="auto"/>
              <w:ind w:left="150" w:right="150"/>
              <w:jc w:val="center"/>
              <w:rPr>
                <w:rFonts w:ascii="Roboto" w:hAnsi="Roboto" w:cs="Segoe UI"/>
                <w:color w:val="333333"/>
                <w:sz w:val="22"/>
                <w:szCs w:val="22"/>
              </w:rPr>
            </w:pPr>
            <w:r w:rsidRPr="00337E0B">
              <w:rPr>
                <w:rFonts w:ascii="Roboto" w:hAnsi="Roboto" w:cs="Segoe UI"/>
                <w:color w:val="333333"/>
                <w:sz w:val="22"/>
                <w:szCs w:val="22"/>
              </w:rPr>
              <w:t>63 (</w:t>
            </w:r>
            <w:r w:rsidR="002F186E">
              <w:rPr>
                <w:rFonts w:ascii="Roboto" w:hAnsi="Roboto" w:cs="Segoe UI"/>
                <w:color w:val="333333"/>
                <w:sz w:val="22"/>
                <w:szCs w:val="22"/>
              </w:rPr>
              <w:t>39%)</w:t>
            </w:r>
          </w:p>
        </w:tc>
        <w:tc>
          <w:tcPr>
            <w:tcW w:w="2493" w:type="dxa"/>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4DFCAC20" w14:textId="050DC435" w:rsidR="008D5633" w:rsidRPr="00CC3CDB" w:rsidRDefault="008D5633" w:rsidP="008D5633">
            <w:pPr>
              <w:spacing w:line="360" w:lineRule="auto"/>
              <w:ind w:left="150" w:right="150"/>
              <w:jc w:val="center"/>
              <w:rPr>
                <w:rFonts w:ascii="Roboto" w:hAnsi="Roboto" w:cs="Segoe UI"/>
                <w:color w:val="333333"/>
                <w:sz w:val="22"/>
                <w:szCs w:val="22"/>
              </w:rPr>
            </w:pPr>
            <w:r w:rsidRPr="00337E0B">
              <w:rPr>
                <w:rFonts w:ascii="Roboto" w:hAnsi="Roboto" w:cs="Segoe UI"/>
                <w:color w:val="333333"/>
                <w:sz w:val="22"/>
                <w:szCs w:val="22"/>
              </w:rPr>
              <w:t>26 (</w:t>
            </w:r>
            <w:r w:rsidR="00CC0733">
              <w:rPr>
                <w:rFonts w:ascii="Roboto" w:hAnsi="Roboto" w:cs="Segoe UI"/>
                <w:color w:val="333333"/>
                <w:sz w:val="22"/>
                <w:szCs w:val="22"/>
              </w:rPr>
              <w:t>39</w:t>
            </w:r>
            <w:r w:rsidRPr="00337E0B">
              <w:rPr>
                <w:rFonts w:ascii="Roboto" w:hAnsi="Roboto" w:cs="Segoe UI"/>
                <w:color w:val="333333"/>
                <w:sz w:val="22"/>
                <w:szCs w:val="22"/>
              </w:rPr>
              <w:t>%)</w:t>
            </w:r>
          </w:p>
        </w:tc>
        <w:tc>
          <w:tcPr>
            <w:tcW w:w="0" w:type="auto"/>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71642A9B" w14:textId="77777777" w:rsidR="008D5633" w:rsidRPr="007C4859" w:rsidRDefault="008D5633" w:rsidP="008D5633">
            <w:pPr>
              <w:spacing w:line="360" w:lineRule="auto"/>
              <w:ind w:left="150" w:right="150"/>
              <w:jc w:val="center"/>
              <w:rPr>
                <w:rFonts w:ascii="Roboto" w:hAnsi="Roboto" w:cs="Segoe UI"/>
                <w:color w:val="333333"/>
                <w:sz w:val="22"/>
                <w:szCs w:val="22"/>
              </w:rPr>
            </w:pPr>
          </w:p>
        </w:tc>
      </w:tr>
      <w:tr w:rsidR="00CC0733" w14:paraId="16822C75" w14:textId="77777777" w:rsidTr="00CC0733">
        <w:tc>
          <w:tcPr>
            <w:tcW w:w="3260" w:type="dxa"/>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1FD12882" w14:textId="7D2EB380" w:rsidR="008D5633" w:rsidRPr="007C4859" w:rsidRDefault="008D5633" w:rsidP="008D5633">
            <w:pPr>
              <w:spacing w:line="360" w:lineRule="auto"/>
              <w:ind w:left="150" w:right="150"/>
              <w:rPr>
                <w:rFonts w:ascii="Roboto" w:hAnsi="Roboto" w:cs="Segoe UI"/>
                <w:i/>
                <w:iCs/>
                <w:color w:val="333333"/>
                <w:sz w:val="22"/>
                <w:szCs w:val="22"/>
              </w:rPr>
            </w:pPr>
            <w:r>
              <w:rPr>
                <w:rFonts w:ascii="Roboto" w:hAnsi="Roboto" w:cs="Segoe UI"/>
                <w:i/>
                <w:iCs/>
                <w:color w:val="333333"/>
                <w:sz w:val="22"/>
                <w:szCs w:val="22"/>
              </w:rPr>
              <w:t xml:space="preserve">    Stroke</w:t>
            </w:r>
          </w:p>
        </w:tc>
        <w:tc>
          <w:tcPr>
            <w:tcW w:w="2491" w:type="dxa"/>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360BCE15" w14:textId="1B6D3DB5" w:rsidR="008D5633" w:rsidRPr="00CC3CDB" w:rsidRDefault="008D5633" w:rsidP="008D5633">
            <w:pPr>
              <w:spacing w:line="360" w:lineRule="auto"/>
              <w:ind w:left="150" w:right="150"/>
              <w:jc w:val="center"/>
              <w:rPr>
                <w:rFonts w:ascii="Roboto" w:hAnsi="Roboto" w:cs="Segoe UI"/>
                <w:color w:val="333333"/>
                <w:sz w:val="22"/>
                <w:szCs w:val="22"/>
              </w:rPr>
            </w:pPr>
            <w:r w:rsidRPr="00CC3CDB">
              <w:rPr>
                <w:rFonts w:ascii="Roboto" w:hAnsi="Roboto" w:cs="Segoe UI"/>
                <w:color w:val="333333"/>
                <w:sz w:val="22"/>
                <w:szCs w:val="22"/>
              </w:rPr>
              <w:t>5 (</w:t>
            </w:r>
            <w:r w:rsidR="002F186E">
              <w:rPr>
                <w:rFonts w:ascii="Roboto" w:hAnsi="Roboto" w:cs="Segoe UI"/>
                <w:color w:val="333333"/>
                <w:sz w:val="22"/>
                <w:szCs w:val="22"/>
              </w:rPr>
              <w:t>3</w:t>
            </w:r>
            <w:r w:rsidRPr="00CC3CDB">
              <w:rPr>
                <w:rFonts w:ascii="Roboto" w:hAnsi="Roboto" w:cs="Segoe UI"/>
                <w:color w:val="333333"/>
                <w:sz w:val="22"/>
                <w:szCs w:val="22"/>
              </w:rPr>
              <w:t>%)</w:t>
            </w:r>
          </w:p>
        </w:tc>
        <w:tc>
          <w:tcPr>
            <w:tcW w:w="2493" w:type="dxa"/>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7DEDC0B6" w14:textId="0282B8CD" w:rsidR="008D5633" w:rsidRPr="00CC3CDB" w:rsidRDefault="008D5633" w:rsidP="008D5633">
            <w:pPr>
              <w:spacing w:line="360" w:lineRule="auto"/>
              <w:ind w:left="150" w:right="150"/>
              <w:jc w:val="center"/>
              <w:rPr>
                <w:rFonts w:ascii="Roboto" w:hAnsi="Roboto" w:cs="Segoe UI"/>
                <w:color w:val="333333"/>
                <w:sz w:val="22"/>
                <w:szCs w:val="22"/>
              </w:rPr>
            </w:pPr>
            <w:r w:rsidRPr="00CC3CDB">
              <w:rPr>
                <w:rFonts w:ascii="Roboto" w:hAnsi="Roboto" w:cs="Segoe UI"/>
                <w:color w:val="333333"/>
                <w:sz w:val="22"/>
                <w:szCs w:val="22"/>
              </w:rPr>
              <w:t>9 (</w:t>
            </w:r>
            <w:r w:rsidR="00CC0733">
              <w:rPr>
                <w:rFonts w:ascii="Roboto" w:hAnsi="Roboto" w:cs="Segoe UI"/>
                <w:color w:val="333333"/>
                <w:sz w:val="22"/>
                <w:szCs w:val="22"/>
              </w:rPr>
              <w:t>13</w:t>
            </w:r>
            <w:r w:rsidRPr="00CC3CDB">
              <w:rPr>
                <w:rFonts w:ascii="Roboto" w:hAnsi="Roboto" w:cs="Segoe UI"/>
                <w:color w:val="333333"/>
                <w:sz w:val="22"/>
                <w:szCs w:val="22"/>
              </w:rPr>
              <w:t>%)</w:t>
            </w:r>
          </w:p>
        </w:tc>
        <w:tc>
          <w:tcPr>
            <w:tcW w:w="0" w:type="auto"/>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2506F217" w14:textId="77777777" w:rsidR="008D5633" w:rsidRPr="007C4859" w:rsidRDefault="008D5633" w:rsidP="008D5633">
            <w:pPr>
              <w:spacing w:line="360" w:lineRule="auto"/>
              <w:ind w:left="150" w:right="150"/>
              <w:jc w:val="center"/>
              <w:rPr>
                <w:rFonts w:ascii="Roboto" w:hAnsi="Roboto" w:cs="Segoe UI"/>
                <w:color w:val="333333"/>
                <w:sz w:val="22"/>
                <w:szCs w:val="22"/>
              </w:rPr>
            </w:pPr>
          </w:p>
        </w:tc>
      </w:tr>
      <w:tr w:rsidR="00CC0733" w14:paraId="6901E46C" w14:textId="77777777" w:rsidTr="00CC0733">
        <w:tc>
          <w:tcPr>
            <w:tcW w:w="3260" w:type="dxa"/>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248A4D6F" w14:textId="77777777" w:rsidR="008D5633" w:rsidRPr="007C4859" w:rsidRDefault="008D5633" w:rsidP="008D5633">
            <w:pPr>
              <w:spacing w:line="360" w:lineRule="auto"/>
              <w:ind w:left="370" w:right="150" w:hanging="220"/>
              <w:rPr>
                <w:rFonts w:ascii="Roboto" w:hAnsi="Roboto" w:cs="Segoe UI"/>
                <w:i/>
                <w:iCs/>
                <w:color w:val="333333"/>
                <w:sz w:val="22"/>
                <w:szCs w:val="22"/>
              </w:rPr>
            </w:pPr>
            <w:r w:rsidRPr="007C4859">
              <w:rPr>
                <w:rFonts w:ascii="Roboto" w:hAnsi="Roboto" w:cs="Segoe UI"/>
                <w:i/>
                <w:iCs/>
                <w:color w:val="333333"/>
                <w:sz w:val="22"/>
                <w:szCs w:val="22"/>
              </w:rPr>
              <w:t>    Other cardiovascular death</w:t>
            </w:r>
          </w:p>
        </w:tc>
        <w:tc>
          <w:tcPr>
            <w:tcW w:w="2491" w:type="dxa"/>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68C95BC3" w14:textId="40095C95" w:rsidR="008D5633" w:rsidRPr="00CC3CDB" w:rsidRDefault="008D5633" w:rsidP="008D5633">
            <w:pPr>
              <w:spacing w:line="360" w:lineRule="auto"/>
              <w:ind w:left="150" w:right="150"/>
              <w:jc w:val="center"/>
              <w:rPr>
                <w:rFonts w:ascii="Roboto" w:hAnsi="Roboto" w:cs="Segoe UI"/>
                <w:color w:val="333333"/>
                <w:sz w:val="22"/>
                <w:szCs w:val="22"/>
              </w:rPr>
            </w:pPr>
            <w:r w:rsidRPr="00337E0B">
              <w:rPr>
                <w:rFonts w:ascii="Roboto" w:hAnsi="Roboto" w:cs="Segoe UI"/>
                <w:color w:val="333333"/>
                <w:sz w:val="22"/>
                <w:szCs w:val="22"/>
              </w:rPr>
              <w:t>15 (</w:t>
            </w:r>
            <w:r w:rsidR="002F186E">
              <w:rPr>
                <w:rFonts w:ascii="Roboto" w:hAnsi="Roboto" w:cs="Segoe UI"/>
                <w:color w:val="333333"/>
                <w:sz w:val="22"/>
                <w:szCs w:val="22"/>
              </w:rPr>
              <w:t>9</w:t>
            </w:r>
            <w:r w:rsidRPr="00337E0B">
              <w:rPr>
                <w:rFonts w:ascii="Roboto" w:hAnsi="Roboto" w:cs="Segoe UI"/>
                <w:color w:val="333333"/>
                <w:sz w:val="22"/>
                <w:szCs w:val="22"/>
              </w:rPr>
              <w:t>%)</w:t>
            </w:r>
          </w:p>
        </w:tc>
        <w:tc>
          <w:tcPr>
            <w:tcW w:w="2493" w:type="dxa"/>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0FD229C6" w14:textId="741B8E64" w:rsidR="008D5633" w:rsidRPr="00CC3CDB" w:rsidRDefault="008D5633" w:rsidP="008D5633">
            <w:pPr>
              <w:spacing w:line="360" w:lineRule="auto"/>
              <w:ind w:left="150" w:right="150"/>
              <w:jc w:val="center"/>
              <w:rPr>
                <w:rFonts w:ascii="Roboto" w:hAnsi="Roboto" w:cs="Segoe UI"/>
                <w:color w:val="333333"/>
                <w:sz w:val="22"/>
                <w:szCs w:val="22"/>
              </w:rPr>
            </w:pPr>
            <w:r w:rsidRPr="00337E0B">
              <w:rPr>
                <w:rFonts w:ascii="Roboto" w:hAnsi="Roboto" w:cs="Segoe UI"/>
                <w:color w:val="333333"/>
                <w:sz w:val="22"/>
                <w:szCs w:val="22"/>
              </w:rPr>
              <w:t>8 (</w:t>
            </w:r>
            <w:r w:rsidR="00CC0733">
              <w:rPr>
                <w:rFonts w:ascii="Roboto" w:hAnsi="Roboto" w:cs="Segoe UI"/>
                <w:color w:val="333333"/>
                <w:sz w:val="22"/>
                <w:szCs w:val="22"/>
              </w:rPr>
              <w:t>12</w:t>
            </w:r>
            <w:r w:rsidRPr="00337E0B">
              <w:rPr>
                <w:rFonts w:ascii="Roboto" w:hAnsi="Roboto" w:cs="Segoe UI"/>
                <w:color w:val="333333"/>
                <w:sz w:val="22"/>
                <w:szCs w:val="22"/>
              </w:rPr>
              <w:t>%)</w:t>
            </w:r>
          </w:p>
        </w:tc>
        <w:tc>
          <w:tcPr>
            <w:tcW w:w="0" w:type="auto"/>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0C9953EB" w14:textId="77777777" w:rsidR="008D5633" w:rsidRPr="007C4859" w:rsidRDefault="008D5633" w:rsidP="008D5633">
            <w:pPr>
              <w:spacing w:line="360" w:lineRule="auto"/>
              <w:ind w:left="150" w:right="150"/>
              <w:jc w:val="center"/>
              <w:rPr>
                <w:rFonts w:ascii="Roboto" w:hAnsi="Roboto" w:cs="Segoe UI"/>
                <w:color w:val="333333"/>
                <w:sz w:val="22"/>
                <w:szCs w:val="22"/>
              </w:rPr>
            </w:pPr>
          </w:p>
        </w:tc>
      </w:tr>
      <w:tr w:rsidR="005923A2" w:rsidRPr="00CC0733" w14:paraId="67076FC8" w14:textId="77777777" w:rsidTr="001A1E98">
        <w:tc>
          <w:tcPr>
            <w:tcW w:w="3260" w:type="dxa"/>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3C4E94E4" w14:textId="6EA8499B" w:rsidR="008D5633" w:rsidRPr="001A1E98" w:rsidRDefault="008D5633" w:rsidP="008D5633">
            <w:pPr>
              <w:spacing w:line="360" w:lineRule="auto"/>
              <w:ind w:left="150" w:right="150"/>
              <w:rPr>
                <w:rFonts w:ascii="Roboto" w:hAnsi="Roboto" w:cs="Segoe UI"/>
                <w:b/>
                <w:bCs/>
                <w:i/>
                <w:iCs/>
                <w:color w:val="333333"/>
                <w:sz w:val="22"/>
                <w:szCs w:val="22"/>
              </w:rPr>
            </w:pPr>
            <w:r w:rsidRPr="001A1E98">
              <w:rPr>
                <w:rFonts w:ascii="Roboto" w:hAnsi="Roboto" w:cs="Segoe UI"/>
                <w:b/>
                <w:bCs/>
                <w:i/>
                <w:iCs/>
                <w:color w:val="333333"/>
                <w:sz w:val="22"/>
                <w:szCs w:val="22"/>
              </w:rPr>
              <w:t> Unknown</w:t>
            </w:r>
          </w:p>
        </w:tc>
        <w:tc>
          <w:tcPr>
            <w:tcW w:w="2491" w:type="dxa"/>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2DB2C3E0" w14:textId="35F1DF9B" w:rsidR="008D5633" w:rsidRPr="001A1E98" w:rsidRDefault="008D5633" w:rsidP="008D5633">
            <w:pPr>
              <w:spacing w:line="360" w:lineRule="auto"/>
              <w:ind w:left="150" w:right="150"/>
              <w:jc w:val="center"/>
              <w:rPr>
                <w:rFonts w:ascii="Roboto" w:hAnsi="Roboto" w:cs="Segoe UI"/>
                <w:b/>
                <w:bCs/>
                <w:i/>
                <w:iCs/>
                <w:color w:val="333333"/>
                <w:sz w:val="22"/>
                <w:szCs w:val="22"/>
              </w:rPr>
            </w:pPr>
            <w:r w:rsidRPr="001A1E98">
              <w:rPr>
                <w:rFonts w:ascii="Roboto" w:hAnsi="Roboto" w:cs="Segoe UI"/>
                <w:b/>
                <w:bCs/>
                <w:i/>
                <w:iCs/>
                <w:color w:val="333333"/>
                <w:sz w:val="22"/>
                <w:szCs w:val="22"/>
              </w:rPr>
              <w:t xml:space="preserve">26 </w:t>
            </w:r>
            <w:r w:rsidRPr="001A1E98">
              <w:rPr>
                <w:rFonts w:ascii="Roboto" w:hAnsi="Roboto" w:cs="Segoe UI"/>
                <w:b/>
                <w:bCs/>
                <w:color w:val="333333"/>
                <w:sz w:val="22"/>
                <w:szCs w:val="22"/>
              </w:rPr>
              <w:t>(8</w:t>
            </w:r>
            <w:r w:rsidRPr="001A1E98">
              <w:rPr>
                <w:rFonts w:ascii="Roboto" w:hAnsi="Roboto" w:cs="Segoe UI"/>
                <w:b/>
                <w:bCs/>
                <w:i/>
                <w:iCs/>
                <w:color w:val="333333"/>
                <w:sz w:val="22"/>
                <w:szCs w:val="22"/>
              </w:rPr>
              <w:t>%</w:t>
            </w:r>
            <w:r w:rsidR="00CC0733" w:rsidRPr="001A1E98">
              <w:rPr>
                <w:rFonts w:ascii="Roboto" w:hAnsi="Roboto" w:cs="Segoe UI"/>
                <w:b/>
                <w:bCs/>
                <w:i/>
                <w:iCs/>
                <w:color w:val="333333"/>
                <w:sz w:val="22"/>
                <w:szCs w:val="22"/>
              </w:rPr>
              <w:t xml:space="preserve"> of </w:t>
            </w:r>
            <w:proofErr w:type="spellStart"/>
            <w:r w:rsidR="00CC0733" w:rsidRPr="001A1E98">
              <w:rPr>
                <w:rFonts w:ascii="Roboto" w:hAnsi="Roboto" w:cs="Segoe UI"/>
                <w:b/>
                <w:bCs/>
                <w:i/>
                <w:iCs/>
                <w:color w:val="333333"/>
                <w:sz w:val="22"/>
                <w:szCs w:val="22"/>
              </w:rPr>
              <w:t>deaths</w:t>
            </w:r>
            <w:proofErr w:type="spellEnd"/>
            <w:r w:rsidRPr="001A1E98">
              <w:rPr>
                <w:rFonts w:ascii="Roboto" w:hAnsi="Roboto" w:cs="Segoe UI"/>
                <w:b/>
                <w:bCs/>
                <w:i/>
                <w:iCs/>
                <w:color w:val="333333"/>
                <w:sz w:val="22"/>
                <w:szCs w:val="22"/>
              </w:rPr>
              <w:t>)</w:t>
            </w:r>
          </w:p>
        </w:tc>
        <w:tc>
          <w:tcPr>
            <w:tcW w:w="2493" w:type="dxa"/>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3E112212" w14:textId="44516FD2" w:rsidR="008D5633" w:rsidRPr="001A1E98" w:rsidRDefault="008D5633" w:rsidP="008D5633">
            <w:pPr>
              <w:spacing w:line="360" w:lineRule="auto"/>
              <w:ind w:left="150" w:right="150"/>
              <w:jc w:val="center"/>
              <w:rPr>
                <w:rFonts w:ascii="Roboto" w:hAnsi="Roboto" w:cs="Segoe UI"/>
                <w:b/>
                <w:bCs/>
                <w:i/>
                <w:iCs/>
                <w:color w:val="333333"/>
                <w:sz w:val="22"/>
                <w:szCs w:val="22"/>
              </w:rPr>
            </w:pPr>
            <w:r w:rsidRPr="001A1E98">
              <w:rPr>
                <w:rFonts w:ascii="Roboto" w:hAnsi="Roboto" w:cs="Segoe UI"/>
                <w:b/>
                <w:bCs/>
                <w:i/>
                <w:iCs/>
                <w:color w:val="333333"/>
                <w:sz w:val="22"/>
                <w:szCs w:val="22"/>
              </w:rPr>
              <w:t>18 (</w:t>
            </w:r>
            <w:r w:rsidRPr="001A1E98">
              <w:rPr>
                <w:rFonts w:ascii="Roboto" w:hAnsi="Roboto" w:cs="Segoe UI"/>
                <w:b/>
                <w:bCs/>
                <w:color w:val="333333"/>
                <w:sz w:val="22"/>
                <w:szCs w:val="22"/>
              </w:rPr>
              <w:t>6.3</w:t>
            </w:r>
            <w:r w:rsidRPr="001A1E98">
              <w:rPr>
                <w:rFonts w:ascii="Roboto" w:hAnsi="Roboto" w:cs="Segoe UI"/>
                <w:b/>
                <w:bCs/>
                <w:i/>
                <w:iCs/>
                <w:color w:val="333333"/>
                <w:sz w:val="22"/>
                <w:szCs w:val="22"/>
              </w:rPr>
              <w:t>%</w:t>
            </w:r>
            <w:r w:rsidR="00CC0733" w:rsidRPr="001A1E98">
              <w:rPr>
                <w:rFonts w:ascii="Roboto" w:hAnsi="Roboto" w:cs="Segoe UI"/>
                <w:b/>
                <w:bCs/>
                <w:i/>
                <w:iCs/>
                <w:color w:val="333333"/>
                <w:sz w:val="22"/>
                <w:szCs w:val="22"/>
              </w:rPr>
              <w:t xml:space="preserve"> of deaths</w:t>
            </w:r>
            <w:r w:rsidRPr="001A1E98">
              <w:rPr>
                <w:rFonts w:ascii="Roboto" w:hAnsi="Roboto" w:cs="Segoe UI"/>
                <w:b/>
                <w:bCs/>
                <w:i/>
                <w:iCs/>
                <w:color w:val="333333"/>
                <w:sz w:val="22"/>
                <w:szCs w:val="22"/>
              </w:rPr>
              <w:t>)</w:t>
            </w:r>
          </w:p>
        </w:tc>
        <w:tc>
          <w:tcPr>
            <w:tcW w:w="0" w:type="auto"/>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3254E122" w14:textId="0E3F0956" w:rsidR="008D5633" w:rsidRPr="001A1E98" w:rsidRDefault="008D5633" w:rsidP="008D5633">
            <w:pPr>
              <w:spacing w:line="360" w:lineRule="auto"/>
              <w:ind w:left="150" w:right="150"/>
              <w:jc w:val="center"/>
              <w:rPr>
                <w:rFonts w:ascii="Roboto" w:hAnsi="Roboto" w:cs="Segoe UI"/>
                <w:b/>
                <w:bCs/>
                <w:i/>
                <w:iCs/>
                <w:color w:val="333333"/>
                <w:sz w:val="22"/>
                <w:szCs w:val="22"/>
              </w:rPr>
            </w:pPr>
            <w:r w:rsidRPr="001A1E98">
              <w:rPr>
                <w:rFonts w:ascii="Roboto" w:hAnsi="Roboto" w:cs="Segoe UI"/>
                <w:b/>
                <w:bCs/>
                <w:i/>
                <w:iCs/>
                <w:color w:val="333333"/>
                <w:sz w:val="22"/>
                <w:szCs w:val="22"/>
              </w:rPr>
              <w:t>0.29</w:t>
            </w:r>
          </w:p>
        </w:tc>
      </w:tr>
    </w:tbl>
    <w:p w14:paraId="55C8D467" w14:textId="6E44F5BF" w:rsidR="005E755E" w:rsidRPr="001F2967" w:rsidRDefault="00DC643A" w:rsidP="002B3119">
      <w:pPr>
        <w:tabs>
          <w:tab w:val="left" w:pos="2650"/>
        </w:tabs>
        <w:spacing w:line="360" w:lineRule="auto"/>
        <w:rPr>
          <w:rFonts w:ascii="Roboto" w:hAnsi="Roboto"/>
          <w:color w:val="000000"/>
          <w:lang w:val="en-US"/>
        </w:rPr>
      </w:pPr>
      <w:r w:rsidRPr="008346CE">
        <w:rPr>
          <w:rFonts w:ascii="Roboto" w:hAnsi="Roboto"/>
          <w:b/>
          <w:bCs/>
          <w:color w:val="000000"/>
          <w:sz w:val="22"/>
          <w:szCs w:val="22"/>
          <w:lang w:val="en-US"/>
        </w:rPr>
        <w:t xml:space="preserve">Legend: </w:t>
      </w:r>
      <w:r w:rsidRPr="008346CE">
        <w:rPr>
          <w:rFonts w:ascii="Roboto" w:hAnsi="Roboto"/>
          <w:color w:val="000000"/>
          <w:sz w:val="22"/>
          <w:szCs w:val="22"/>
          <w:lang w:val="en-US"/>
        </w:rPr>
        <w:t xml:space="preserve">Comparison of all‐cause and cause‐specific mortality in patients with </w:t>
      </w:r>
      <w:proofErr w:type="gramStart"/>
      <w:r w:rsidRPr="008346CE">
        <w:rPr>
          <w:rFonts w:ascii="Roboto" w:hAnsi="Roboto"/>
          <w:color w:val="000000"/>
          <w:sz w:val="22"/>
          <w:szCs w:val="22"/>
          <w:lang w:val="en-US"/>
        </w:rPr>
        <w:t>sarcomeric  and</w:t>
      </w:r>
      <w:proofErr w:type="gramEnd"/>
      <w:r w:rsidRPr="008346CE">
        <w:rPr>
          <w:rFonts w:ascii="Roboto" w:hAnsi="Roboto"/>
          <w:color w:val="000000"/>
          <w:sz w:val="22"/>
          <w:szCs w:val="22"/>
          <w:lang w:val="en-US"/>
        </w:rPr>
        <w:t xml:space="preserve"> non‐sarcomeric hypertrophic cardiomyopathy (HCM). Values are number of deaths (percentage) within each group</w:t>
      </w:r>
      <w:r w:rsidR="0042223C" w:rsidRPr="008346CE">
        <w:rPr>
          <w:rFonts w:ascii="Roboto" w:hAnsi="Roboto"/>
          <w:color w:val="000000"/>
          <w:sz w:val="22"/>
          <w:szCs w:val="22"/>
          <w:lang w:val="en-US"/>
        </w:rPr>
        <w:t xml:space="preserve">. The first </w:t>
      </w:r>
      <w:r w:rsidR="00CF0F13">
        <w:rPr>
          <w:rFonts w:ascii="Roboto" w:hAnsi="Roboto"/>
          <w:color w:val="000000"/>
          <w:sz w:val="22"/>
          <w:szCs w:val="22"/>
          <w:lang w:val="en-US"/>
        </w:rPr>
        <w:t xml:space="preserve">four </w:t>
      </w:r>
      <w:r w:rsidR="0042223C" w:rsidRPr="008346CE">
        <w:rPr>
          <w:rFonts w:ascii="Roboto" w:hAnsi="Roboto"/>
          <w:color w:val="000000"/>
          <w:sz w:val="22"/>
          <w:szCs w:val="22"/>
          <w:lang w:val="en-US"/>
        </w:rPr>
        <w:t>row</w:t>
      </w:r>
      <w:r w:rsidR="00CF0F13">
        <w:rPr>
          <w:rFonts w:ascii="Roboto" w:hAnsi="Roboto"/>
          <w:color w:val="000000"/>
          <w:sz w:val="22"/>
          <w:szCs w:val="22"/>
          <w:lang w:val="en-US"/>
        </w:rPr>
        <w:t>s</w:t>
      </w:r>
      <w:r w:rsidR="0042223C" w:rsidRPr="008346CE">
        <w:rPr>
          <w:rFonts w:ascii="Roboto" w:hAnsi="Roboto"/>
          <w:color w:val="000000"/>
          <w:sz w:val="22"/>
          <w:szCs w:val="22"/>
          <w:lang w:val="en-US"/>
        </w:rPr>
        <w:t xml:space="preserve"> </w:t>
      </w:r>
      <w:proofErr w:type="gramStart"/>
      <w:r w:rsidR="0042223C" w:rsidRPr="008346CE">
        <w:rPr>
          <w:rFonts w:ascii="Roboto" w:hAnsi="Roboto"/>
          <w:color w:val="000000"/>
          <w:sz w:val="22"/>
          <w:szCs w:val="22"/>
          <w:lang w:val="en-US"/>
        </w:rPr>
        <w:t>indicates</w:t>
      </w:r>
      <w:proofErr w:type="gramEnd"/>
      <w:r w:rsidR="0042223C" w:rsidRPr="008346CE">
        <w:rPr>
          <w:rFonts w:ascii="Roboto" w:hAnsi="Roboto"/>
          <w:color w:val="000000"/>
          <w:sz w:val="22"/>
          <w:szCs w:val="22"/>
          <w:lang w:val="en-US"/>
        </w:rPr>
        <w:t xml:space="preserve"> the percentage of the entire cohort who died. The remaining rows reflect the distribution of causes among those who died in each group</w:t>
      </w:r>
      <w:r w:rsidR="00CF0F13">
        <w:rPr>
          <w:rFonts w:ascii="Roboto" w:hAnsi="Roboto"/>
          <w:color w:val="000000"/>
          <w:sz w:val="22"/>
          <w:szCs w:val="22"/>
          <w:lang w:val="en-US"/>
        </w:rPr>
        <w:t xml:space="preserve"> and the percentages refers to the proportion of deaths attributed to each </w:t>
      </w:r>
      <w:proofErr w:type="spellStart"/>
      <w:proofErr w:type="gramStart"/>
      <w:r w:rsidR="00CF0F13">
        <w:rPr>
          <w:rFonts w:ascii="Roboto" w:hAnsi="Roboto"/>
          <w:color w:val="000000"/>
          <w:sz w:val="22"/>
          <w:szCs w:val="22"/>
          <w:lang w:val="en-US"/>
        </w:rPr>
        <w:t>cause</w:t>
      </w:r>
      <w:r w:rsidR="0042223C" w:rsidRPr="008346CE">
        <w:rPr>
          <w:rFonts w:ascii="Roboto" w:hAnsi="Roboto"/>
          <w:color w:val="000000"/>
          <w:sz w:val="22"/>
          <w:szCs w:val="22"/>
          <w:lang w:val="en-US"/>
        </w:rPr>
        <w:t>.</w:t>
      </w:r>
      <w:r w:rsidRPr="008346CE">
        <w:rPr>
          <w:rFonts w:ascii="Roboto" w:hAnsi="Roboto"/>
          <w:color w:val="000000"/>
          <w:sz w:val="22"/>
          <w:szCs w:val="22"/>
          <w:lang w:val="en-US"/>
        </w:rPr>
        <w:t>The</w:t>
      </w:r>
      <w:proofErr w:type="spellEnd"/>
      <w:proofErr w:type="gramEnd"/>
      <w:r w:rsidRPr="008346CE">
        <w:rPr>
          <w:rFonts w:ascii="Roboto" w:hAnsi="Roboto"/>
          <w:color w:val="000000"/>
          <w:sz w:val="22"/>
          <w:szCs w:val="22"/>
          <w:lang w:val="en-US"/>
        </w:rPr>
        <w:t xml:space="preserve"> “Unknown” category encompasses deaths for which no definitive cause was established. </w:t>
      </w:r>
      <w:r w:rsidRPr="005534C8">
        <w:rPr>
          <w:rFonts w:ascii="Roboto" w:hAnsi="Roboto"/>
          <w:color w:val="000000"/>
          <w:sz w:val="22"/>
          <w:szCs w:val="22"/>
          <w:lang w:val="en-US"/>
        </w:rPr>
        <w:t xml:space="preserve">P-values were calculated for differences in proportions between the two groups. </w:t>
      </w:r>
      <w:r w:rsidR="005E755E" w:rsidRPr="001F2967">
        <w:rPr>
          <w:rFonts w:ascii="Roboto" w:hAnsi="Roboto"/>
          <w:color w:val="000000"/>
          <w:lang w:val="en-US"/>
        </w:rPr>
        <w:br w:type="page"/>
      </w:r>
    </w:p>
    <w:p w14:paraId="1489488A" w14:textId="77777777" w:rsidR="004C0055" w:rsidRDefault="004C0055" w:rsidP="007401B1">
      <w:pPr>
        <w:tabs>
          <w:tab w:val="left" w:pos="2650"/>
        </w:tabs>
        <w:spacing w:line="480" w:lineRule="auto"/>
        <w:rPr>
          <w:rFonts w:ascii="Roboto" w:hAnsi="Roboto"/>
          <w:b/>
          <w:bCs/>
          <w:lang w:val="en-US"/>
        </w:rPr>
      </w:pPr>
      <w:r w:rsidRPr="001F2967">
        <w:rPr>
          <w:rFonts w:ascii="Roboto" w:hAnsi="Roboto"/>
          <w:b/>
          <w:bCs/>
          <w:lang w:val="en-US"/>
        </w:rPr>
        <w:lastRenderedPageBreak/>
        <w:t xml:space="preserve">Figure </w:t>
      </w:r>
      <w:r w:rsidR="007401B1" w:rsidRPr="001F2967">
        <w:rPr>
          <w:rFonts w:ascii="Roboto" w:hAnsi="Roboto"/>
          <w:b/>
          <w:bCs/>
          <w:lang w:val="en-US"/>
        </w:rPr>
        <w:t>1</w:t>
      </w:r>
      <w:r w:rsidRPr="001F2967">
        <w:rPr>
          <w:rFonts w:ascii="Roboto" w:hAnsi="Roboto"/>
          <w:b/>
          <w:bCs/>
          <w:lang w:val="en-US"/>
        </w:rPr>
        <w:t xml:space="preserve">: </w:t>
      </w:r>
    </w:p>
    <w:p w14:paraId="5B87E6BF" w14:textId="5022D2E4" w:rsidR="007944C9" w:rsidRPr="001F2967" w:rsidRDefault="007944C9" w:rsidP="007401B1">
      <w:pPr>
        <w:tabs>
          <w:tab w:val="left" w:pos="2650"/>
        </w:tabs>
        <w:spacing w:line="480" w:lineRule="auto"/>
        <w:rPr>
          <w:rFonts w:ascii="Roboto" w:hAnsi="Roboto"/>
          <w:lang w:val="en-US"/>
        </w:rPr>
      </w:pPr>
      <w:r>
        <w:rPr>
          <w:rFonts w:ascii="Roboto" w:hAnsi="Roboto"/>
          <w:noProof/>
          <w:lang w:val="en-US"/>
          <w14:ligatures w14:val="standardContextual"/>
        </w:rPr>
        <w:drawing>
          <wp:inline distT="0" distB="0" distL="0" distR="0" wp14:anchorId="63014B4B" wp14:editId="3227EC41">
            <wp:extent cx="6058535" cy="4848860"/>
            <wp:effectExtent l="0" t="0" r="0" b="2540"/>
            <wp:docPr id="225013447" name="Billede 1" descr="Et billede, der indeholder tekst, skærmbillede, nummer/tal&#10;&#10;Indhold genereret af kunstig intelligens kan være fork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013447" name="Billede 1" descr="Et billede, der indeholder tekst, skærmbillede, nummer/tal&#10;&#10;Indhold genereret af kunstig intelligens kan være forker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058535" cy="4848860"/>
                    </a:xfrm>
                    <a:prstGeom prst="rect">
                      <a:avLst/>
                    </a:prstGeom>
                  </pic:spPr>
                </pic:pic>
              </a:graphicData>
            </a:graphic>
          </wp:inline>
        </w:drawing>
      </w:r>
    </w:p>
    <w:p w14:paraId="71B096CB" w14:textId="0F19846E" w:rsidR="004C0055" w:rsidRPr="007C4859" w:rsidRDefault="00B14185" w:rsidP="002E4BE9">
      <w:pPr>
        <w:tabs>
          <w:tab w:val="left" w:pos="2650"/>
        </w:tabs>
        <w:spacing w:line="480" w:lineRule="auto"/>
        <w:rPr>
          <w:rFonts w:ascii="Roboto" w:hAnsi="Roboto"/>
          <w:lang w:val="en-US"/>
        </w:rPr>
      </w:pPr>
      <w:r w:rsidRPr="007C4859">
        <w:rPr>
          <w:rFonts w:ascii="Roboto" w:hAnsi="Roboto"/>
          <w:b/>
          <w:bCs/>
          <w:sz w:val="22"/>
          <w:szCs w:val="22"/>
          <w:lang w:val="en-US"/>
        </w:rPr>
        <w:t xml:space="preserve">Legend: </w:t>
      </w:r>
      <w:r w:rsidRPr="007C4859">
        <w:rPr>
          <w:rFonts w:ascii="Roboto" w:hAnsi="Roboto"/>
          <w:sz w:val="22"/>
          <w:szCs w:val="22"/>
          <w:lang w:val="en-US"/>
        </w:rPr>
        <w:t>Relative risk</w:t>
      </w:r>
      <w:r w:rsidR="000F6E5D" w:rsidRPr="007C4859">
        <w:rPr>
          <w:rFonts w:ascii="Roboto" w:hAnsi="Roboto"/>
          <w:sz w:val="22"/>
          <w:szCs w:val="22"/>
          <w:lang w:val="en-US"/>
        </w:rPr>
        <w:t xml:space="preserve"> of the occurrence of 15 cardiovascular features (y-axis) in patients with sarcomeric </w:t>
      </w:r>
      <w:r w:rsidR="003F641C" w:rsidRPr="007C4859">
        <w:rPr>
          <w:rFonts w:ascii="Roboto" w:hAnsi="Roboto"/>
          <w:sz w:val="22"/>
          <w:szCs w:val="22"/>
          <w:lang w:val="en-US"/>
        </w:rPr>
        <w:t>versus</w:t>
      </w:r>
      <w:r w:rsidR="000F6E5D" w:rsidRPr="007C4859">
        <w:rPr>
          <w:rFonts w:ascii="Roboto" w:hAnsi="Roboto"/>
          <w:sz w:val="22"/>
          <w:szCs w:val="22"/>
          <w:lang w:val="en-US"/>
        </w:rPr>
        <w:t xml:space="preserve"> non-sarcomeric hypertrophic cardiomyopathy (HCM). The relative risk ratio is given on the x-axis and the filled dots denote the point-estimate of the relative risk while the error-bars give the confidence intervals. On the right the overall prevalence of each feature is given separately for each group. </w:t>
      </w:r>
      <w:r w:rsidR="00BB5EBE" w:rsidRPr="001F2967">
        <w:rPr>
          <w:rFonts w:ascii="Roboto" w:hAnsi="Roboto"/>
          <w:b/>
          <w:bCs/>
          <w:sz w:val="22"/>
          <w:szCs w:val="22"/>
          <w:lang w:val="en-US"/>
        </w:rPr>
        <w:t>Abbreviations</w:t>
      </w:r>
      <w:r w:rsidR="00BB5EBE">
        <w:rPr>
          <w:rFonts w:ascii="Roboto" w:hAnsi="Roboto"/>
          <w:i/>
          <w:iCs/>
          <w:sz w:val="22"/>
          <w:szCs w:val="22"/>
          <w:lang w:val="en-US"/>
        </w:rPr>
        <w:t>:</w:t>
      </w:r>
      <w:r w:rsidR="00BB5EBE" w:rsidRPr="00BB5EBE">
        <w:rPr>
          <w:rFonts w:ascii="Roboto" w:hAnsi="Roboto"/>
          <w:sz w:val="22"/>
          <w:szCs w:val="22"/>
          <w:lang w:val="en-US"/>
        </w:rPr>
        <w:t xml:space="preserve"> </w:t>
      </w:r>
      <w:r w:rsidR="00BB5EBE" w:rsidRPr="001F2967">
        <w:rPr>
          <w:rFonts w:ascii="Roboto" w:hAnsi="Roboto"/>
          <w:i/>
          <w:iCs/>
          <w:sz w:val="22"/>
          <w:szCs w:val="22"/>
          <w:lang w:val="en-US"/>
        </w:rPr>
        <w:t>HCM</w:t>
      </w:r>
      <w:r w:rsidR="00BB5EBE">
        <w:rPr>
          <w:rFonts w:ascii="Roboto" w:hAnsi="Roboto"/>
          <w:sz w:val="22"/>
          <w:szCs w:val="22"/>
          <w:lang w:val="en-US"/>
        </w:rPr>
        <w:t xml:space="preserve"> = hypertrophic cardiomyopathy, </w:t>
      </w:r>
      <w:r w:rsidR="00BB5EBE" w:rsidRPr="001F2967">
        <w:rPr>
          <w:rFonts w:ascii="Roboto" w:hAnsi="Roboto"/>
          <w:i/>
          <w:iCs/>
          <w:sz w:val="22"/>
          <w:szCs w:val="22"/>
          <w:lang w:val="en-US"/>
        </w:rPr>
        <w:t>ICD</w:t>
      </w:r>
      <w:r w:rsidR="00BB5EBE">
        <w:rPr>
          <w:rFonts w:ascii="Roboto" w:hAnsi="Roboto"/>
          <w:sz w:val="22"/>
          <w:szCs w:val="22"/>
          <w:lang w:val="en-US"/>
        </w:rPr>
        <w:t xml:space="preserve"> = implantable cardioverter defibrillator, </w:t>
      </w:r>
      <w:r w:rsidR="00BB5EBE" w:rsidRPr="001F2967">
        <w:rPr>
          <w:rFonts w:ascii="Roboto" w:hAnsi="Roboto"/>
          <w:i/>
          <w:iCs/>
          <w:sz w:val="22"/>
          <w:szCs w:val="22"/>
          <w:lang w:val="en-US"/>
        </w:rPr>
        <w:t>LVSD</w:t>
      </w:r>
      <w:r w:rsidR="00BB5EBE">
        <w:rPr>
          <w:rFonts w:ascii="Roboto" w:hAnsi="Roboto"/>
          <w:sz w:val="22"/>
          <w:szCs w:val="22"/>
          <w:lang w:val="en-US"/>
        </w:rPr>
        <w:t xml:space="preserve"> = left ventricular systolic dysfunction, </w:t>
      </w:r>
      <w:r w:rsidR="00BB5EBE" w:rsidRPr="001F2967">
        <w:rPr>
          <w:rFonts w:ascii="Roboto" w:hAnsi="Roboto"/>
          <w:i/>
          <w:iCs/>
          <w:sz w:val="22"/>
          <w:szCs w:val="22"/>
          <w:lang w:val="en-US"/>
        </w:rPr>
        <w:t>NSVT</w:t>
      </w:r>
      <w:r w:rsidR="00BB5EBE">
        <w:rPr>
          <w:rFonts w:ascii="Roboto" w:hAnsi="Roboto"/>
          <w:sz w:val="22"/>
          <w:szCs w:val="22"/>
          <w:lang w:val="en-US"/>
        </w:rPr>
        <w:t xml:space="preserve"> = non-sustained ventricular tachycardia, </w:t>
      </w:r>
      <w:r w:rsidR="00BB5EBE" w:rsidRPr="001F2967">
        <w:rPr>
          <w:rFonts w:ascii="Roboto" w:hAnsi="Roboto"/>
          <w:i/>
          <w:iCs/>
          <w:sz w:val="22"/>
          <w:szCs w:val="22"/>
          <w:lang w:val="en-US"/>
        </w:rPr>
        <w:t>NYHA</w:t>
      </w:r>
      <w:r w:rsidR="00BB5EBE">
        <w:rPr>
          <w:rFonts w:ascii="Roboto" w:hAnsi="Roboto"/>
          <w:sz w:val="22"/>
          <w:szCs w:val="22"/>
          <w:lang w:val="en-US"/>
        </w:rPr>
        <w:t xml:space="preserve"> = New York Heart Association functional class, </w:t>
      </w:r>
      <w:r w:rsidR="00BB5EBE" w:rsidRPr="001F2967">
        <w:rPr>
          <w:rFonts w:ascii="Roboto" w:hAnsi="Roboto"/>
          <w:i/>
          <w:iCs/>
          <w:sz w:val="22"/>
          <w:szCs w:val="22"/>
          <w:lang w:val="en-US"/>
        </w:rPr>
        <w:t>SRT</w:t>
      </w:r>
      <w:r w:rsidR="00BB5EBE">
        <w:rPr>
          <w:rFonts w:ascii="Roboto" w:hAnsi="Roboto"/>
          <w:sz w:val="22"/>
          <w:szCs w:val="22"/>
          <w:lang w:val="en-US"/>
        </w:rPr>
        <w:t xml:space="preserve"> = septal reduction therapy,</w:t>
      </w:r>
      <w:r w:rsidR="00BB5EBE" w:rsidRPr="00BB5EBE">
        <w:rPr>
          <w:rFonts w:ascii="Roboto" w:hAnsi="Roboto"/>
          <w:sz w:val="22"/>
          <w:szCs w:val="22"/>
          <w:lang w:val="en-US"/>
        </w:rPr>
        <w:t xml:space="preserve"> </w:t>
      </w:r>
      <w:r w:rsidR="00BB5EBE" w:rsidRPr="001F2967">
        <w:rPr>
          <w:rFonts w:ascii="Roboto" w:hAnsi="Roboto"/>
          <w:i/>
          <w:iCs/>
          <w:sz w:val="22"/>
          <w:szCs w:val="22"/>
          <w:lang w:val="en-US"/>
        </w:rPr>
        <w:t>VA</w:t>
      </w:r>
      <w:r w:rsidR="00BB5EBE">
        <w:rPr>
          <w:rFonts w:ascii="Roboto" w:hAnsi="Roboto"/>
          <w:sz w:val="22"/>
          <w:szCs w:val="22"/>
          <w:lang w:val="en-US"/>
        </w:rPr>
        <w:t xml:space="preserve"> = ventricular arrhythmia.</w:t>
      </w:r>
      <w:r w:rsidR="00BB5EBE" w:rsidRPr="007C4859">
        <w:rPr>
          <w:rFonts w:ascii="Roboto" w:hAnsi="Roboto"/>
          <w:b/>
          <w:bCs/>
          <w:lang w:val="en-US"/>
        </w:rPr>
        <w:t xml:space="preserve"> </w:t>
      </w:r>
      <w:r w:rsidR="004C0055" w:rsidRPr="007C4859">
        <w:rPr>
          <w:rFonts w:ascii="Roboto" w:hAnsi="Roboto"/>
          <w:b/>
          <w:bCs/>
          <w:lang w:val="en-US"/>
        </w:rPr>
        <w:br w:type="page"/>
      </w:r>
    </w:p>
    <w:p w14:paraId="665D7D89" w14:textId="77777777" w:rsidR="000F0482" w:rsidRDefault="00D5141C" w:rsidP="00CE073C">
      <w:pPr>
        <w:suppressLineNumbers/>
        <w:spacing w:after="160" w:line="259" w:lineRule="auto"/>
        <w:rPr>
          <w:rFonts w:ascii="Roboto" w:hAnsi="Roboto"/>
        </w:rPr>
      </w:pPr>
      <w:r w:rsidRPr="0084459B">
        <w:rPr>
          <w:rFonts w:ascii="Roboto" w:hAnsi="Roboto"/>
          <w:b/>
          <w:bCs/>
        </w:rPr>
        <w:lastRenderedPageBreak/>
        <w:t xml:space="preserve">Figure </w:t>
      </w:r>
      <w:r w:rsidR="004754E7" w:rsidRPr="0084459B">
        <w:rPr>
          <w:rFonts w:ascii="Roboto" w:hAnsi="Roboto"/>
          <w:b/>
          <w:bCs/>
        </w:rPr>
        <w:t>2</w:t>
      </w:r>
      <w:r w:rsidRPr="0084459B">
        <w:rPr>
          <w:rFonts w:ascii="Roboto" w:hAnsi="Roboto"/>
        </w:rPr>
        <w:t xml:space="preserve"> </w:t>
      </w:r>
    </w:p>
    <w:p w14:paraId="471F7107" w14:textId="1B1BF8F7" w:rsidR="00CE073C" w:rsidRPr="0084459B" w:rsidRDefault="009C675F" w:rsidP="00CE073C">
      <w:pPr>
        <w:suppressLineNumbers/>
        <w:spacing w:after="160" w:line="259" w:lineRule="auto"/>
        <w:rPr>
          <w:rFonts w:ascii="Roboto" w:hAnsi="Roboto"/>
          <w:b/>
          <w:bCs/>
        </w:rPr>
      </w:pPr>
      <w:r>
        <w:rPr>
          <w:rFonts w:ascii="Roboto" w:hAnsi="Roboto"/>
          <w:noProof/>
          <w14:ligatures w14:val="standardContextual"/>
        </w:rPr>
        <w:drawing>
          <wp:inline distT="0" distB="0" distL="0" distR="0" wp14:anchorId="47D05428" wp14:editId="764C1239">
            <wp:extent cx="6058535" cy="4440555"/>
            <wp:effectExtent l="0" t="0" r="0" b="4445"/>
            <wp:docPr id="316368292" name="Billede 2" descr="Et billede, der indeholder tekst, skærmbillede, diagram, Kurve&#10;&#10;AI-genereret indhold kan være ukorrek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368292" name="Billede 2" descr="Et billede, der indeholder tekst, skærmbillede, diagram, Kurve&#10;&#10;AI-genereret indhold kan være ukorrek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058535" cy="4440555"/>
                    </a:xfrm>
                    <a:prstGeom prst="rect">
                      <a:avLst/>
                    </a:prstGeom>
                  </pic:spPr>
                </pic:pic>
              </a:graphicData>
            </a:graphic>
          </wp:inline>
        </w:drawing>
      </w:r>
      <w:r w:rsidR="000D3595">
        <w:rPr>
          <w:rFonts w:ascii="Roboto" w:hAnsi="Roboto"/>
        </w:rPr>
        <w:tab/>
      </w:r>
    </w:p>
    <w:p w14:paraId="1C3FF08A" w14:textId="77777777" w:rsidR="00CE073C" w:rsidRPr="001529A1" w:rsidRDefault="00CE073C" w:rsidP="008346CE">
      <w:pPr>
        <w:suppressLineNumbers/>
        <w:ind w:left="-270"/>
        <w:rPr>
          <w:rFonts w:ascii="Roboto" w:hAnsi="Roboto"/>
          <w:sz w:val="22"/>
          <w:szCs w:val="22"/>
          <w:lang w:val="en-US"/>
        </w:rPr>
      </w:pPr>
      <w:r w:rsidRPr="001529A1">
        <w:rPr>
          <w:rFonts w:ascii="Roboto" w:hAnsi="Roboto"/>
          <w:b/>
          <w:bCs/>
          <w:sz w:val="22"/>
          <w:szCs w:val="22"/>
          <w:lang w:val="en-US"/>
        </w:rPr>
        <w:t>Legend:</w:t>
      </w:r>
      <w:r w:rsidRPr="001529A1">
        <w:rPr>
          <w:rFonts w:ascii="Roboto" w:hAnsi="Roboto"/>
          <w:sz w:val="22"/>
          <w:szCs w:val="22"/>
          <w:lang w:val="en-US"/>
        </w:rPr>
        <w:t xml:space="preserve"> Incidence of arrhythmias in sarcomeric versus non-sarcomeric HCM, excluding patients diagnosed with these events prior to or at </w:t>
      </w:r>
      <w:r>
        <w:rPr>
          <w:rFonts w:ascii="Roboto" w:hAnsi="Roboto"/>
          <w:sz w:val="22"/>
          <w:szCs w:val="22"/>
          <w:lang w:val="en-US"/>
        </w:rPr>
        <w:t>first</w:t>
      </w:r>
      <w:r w:rsidRPr="001529A1">
        <w:rPr>
          <w:rFonts w:ascii="Roboto" w:hAnsi="Roboto"/>
          <w:sz w:val="22"/>
          <w:szCs w:val="22"/>
          <w:lang w:val="en-US"/>
        </w:rPr>
        <w:t xml:space="preserve"> </w:t>
      </w:r>
      <w:proofErr w:type="spellStart"/>
      <w:r w:rsidRPr="001529A1">
        <w:rPr>
          <w:rFonts w:ascii="Roboto" w:hAnsi="Roboto"/>
          <w:sz w:val="22"/>
          <w:szCs w:val="22"/>
          <w:lang w:val="en-US"/>
        </w:rPr>
        <w:t>SHaRe</w:t>
      </w:r>
      <w:proofErr w:type="spellEnd"/>
      <w:r w:rsidRPr="001529A1">
        <w:rPr>
          <w:rFonts w:ascii="Roboto" w:hAnsi="Roboto"/>
          <w:sz w:val="22"/>
          <w:szCs w:val="22"/>
          <w:lang w:val="en-US"/>
        </w:rPr>
        <w:t xml:space="preserve"> visit. Panel </w:t>
      </w:r>
      <w:r w:rsidRPr="001529A1">
        <w:rPr>
          <w:rFonts w:ascii="Roboto" w:hAnsi="Roboto"/>
          <w:b/>
          <w:bCs/>
          <w:sz w:val="22"/>
          <w:szCs w:val="22"/>
          <w:lang w:val="en-US"/>
        </w:rPr>
        <w:t>A</w:t>
      </w:r>
      <w:r w:rsidRPr="001529A1">
        <w:rPr>
          <w:rFonts w:ascii="Roboto" w:hAnsi="Roboto"/>
          <w:sz w:val="22"/>
          <w:szCs w:val="22"/>
          <w:lang w:val="en-US"/>
        </w:rPr>
        <w:t xml:space="preserve"> shows the cumulative incidence of atrial fibrillation during follow-up, including numbers at risk, in </w:t>
      </w:r>
      <w:proofErr w:type="spellStart"/>
      <w:r w:rsidRPr="001529A1">
        <w:rPr>
          <w:rFonts w:ascii="Roboto" w:hAnsi="Roboto"/>
          <w:sz w:val="22"/>
          <w:szCs w:val="22"/>
          <w:lang w:val="en-US"/>
        </w:rPr>
        <w:t>sarcomeric</w:t>
      </w:r>
      <w:proofErr w:type="spellEnd"/>
      <w:r w:rsidRPr="001529A1">
        <w:rPr>
          <w:rFonts w:ascii="Roboto" w:hAnsi="Roboto"/>
          <w:sz w:val="22"/>
          <w:szCs w:val="22"/>
          <w:lang w:val="en-US"/>
        </w:rPr>
        <w:t xml:space="preserve"> (</w:t>
      </w:r>
      <w:proofErr w:type="spellStart"/>
      <w:r w:rsidRPr="001529A1">
        <w:rPr>
          <w:rFonts w:ascii="Roboto" w:hAnsi="Roboto"/>
          <w:sz w:val="22"/>
          <w:szCs w:val="22"/>
          <w:lang w:val="en-US"/>
        </w:rPr>
        <w:t>Sarc</w:t>
      </w:r>
      <w:proofErr w:type="spellEnd"/>
      <w:r w:rsidRPr="001529A1">
        <w:rPr>
          <w:rFonts w:ascii="Roboto" w:hAnsi="Roboto"/>
          <w:sz w:val="22"/>
          <w:szCs w:val="22"/>
          <w:lang w:val="en-US"/>
        </w:rPr>
        <w:t>+, pink) and non-</w:t>
      </w:r>
      <w:proofErr w:type="spellStart"/>
      <w:r w:rsidRPr="001529A1">
        <w:rPr>
          <w:rFonts w:ascii="Roboto" w:hAnsi="Roboto"/>
          <w:sz w:val="22"/>
          <w:szCs w:val="22"/>
          <w:lang w:val="en-US"/>
        </w:rPr>
        <w:t>sarcomeric</w:t>
      </w:r>
      <w:proofErr w:type="spellEnd"/>
      <w:r w:rsidRPr="001529A1">
        <w:rPr>
          <w:rFonts w:ascii="Roboto" w:hAnsi="Roboto"/>
          <w:sz w:val="22"/>
          <w:szCs w:val="22"/>
          <w:lang w:val="en-US"/>
        </w:rPr>
        <w:t xml:space="preserve"> (</w:t>
      </w:r>
      <w:proofErr w:type="spellStart"/>
      <w:r w:rsidRPr="001529A1">
        <w:rPr>
          <w:rFonts w:ascii="Roboto" w:hAnsi="Roboto"/>
          <w:sz w:val="22"/>
          <w:szCs w:val="22"/>
          <w:lang w:val="en-US"/>
        </w:rPr>
        <w:t>Sarc</w:t>
      </w:r>
      <w:proofErr w:type="spellEnd"/>
      <w:r w:rsidRPr="001529A1">
        <w:rPr>
          <w:rFonts w:ascii="Roboto" w:hAnsi="Roboto"/>
          <w:sz w:val="22"/>
          <w:szCs w:val="22"/>
          <w:lang w:val="en-US"/>
        </w:rPr>
        <w:t xml:space="preserve">-, blue) HCM. Overall, the cumulative incidence is similar between the two groups, with a trend towards a higher rate in non-sarcomeric HCM. Panel </w:t>
      </w:r>
      <w:r w:rsidRPr="001529A1">
        <w:rPr>
          <w:rFonts w:ascii="Roboto" w:hAnsi="Roboto"/>
          <w:b/>
          <w:bCs/>
          <w:sz w:val="22"/>
          <w:szCs w:val="22"/>
          <w:lang w:val="en-US"/>
        </w:rPr>
        <w:t>B</w:t>
      </w:r>
      <w:r w:rsidRPr="001529A1">
        <w:rPr>
          <w:rFonts w:ascii="Roboto" w:hAnsi="Roboto"/>
          <w:sz w:val="22"/>
          <w:szCs w:val="22"/>
          <w:lang w:val="en-US"/>
        </w:rPr>
        <w:t xml:space="preserve"> shows the age-specific incidence (ASI) rates of atrial fibrillation during follow-up, including accumulated years at risk, in the two groups. Incidence rates are numerically higher for patients with sarcomeric HCM in all investigated groups, reaching statistical significance in the three youngest age-groups, and with a highly significant increased age-standardized incidence (ASI) in sarcomeric HCM (grey shading). </w:t>
      </w:r>
      <w:proofErr w:type="gramStart"/>
      <w:r w:rsidRPr="001529A1">
        <w:rPr>
          <w:rFonts w:ascii="Roboto" w:hAnsi="Roboto"/>
          <w:sz w:val="22"/>
          <w:szCs w:val="22"/>
          <w:lang w:val="en-US"/>
        </w:rPr>
        <w:t xml:space="preserve">Panel </w:t>
      </w:r>
      <w:r w:rsidRPr="001529A1">
        <w:rPr>
          <w:rFonts w:ascii="Roboto" w:hAnsi="Roboto"/>
          <w:b/>
          <w:bCs/>
          <w:sz w:val="22"/>
          <w:szCs w:val="22"/>
          <w:lang w:val="en-US"/>
        </w:rPr>
        <w:t>C</w:t>
      </w:r>
      <w:r w:rsidRPr="001529A1">
        <w:rPr>
          <w:rFonts w:ascii="Roboto" w:hAnsi="Roboto"/>
          <w:sz w:val="22"/>
          <w:szCs w:val="22"/>
          <w:lang w:val="en-US"/>
        </w:rPr>
        <w:t>,</w:t>
      </w:r>
      <w:proofErr w:type="gramEnd"/>
      <w:r w:rsidRPr="001529A1">
        <w:rPr>
          <w:rFonts w:ascii="Roboto" w:hAnsi="Roboto"/>
          <w:sz w:val="22"/>
          <w:szCs w:val="22"/>
          <w:lang w:val="en-US"/>
        </w:rPr>
        <w:t xml:space="preserve"> shows the cumulative incidence of the composite ventricular arrhythmia outcome since </w:t>
      </w:r>
      <w:r>
        <w:rPr>
          <w:rFonts w:ascii="Roboto" w:hAnsi="Roboto"/>
          <w:sz w:val="22"/>
          <w:szCs w:val="22"/>
          <w:lang w:val="en-US"/>
        </w:rPr>
        <w:t>first</w:t>
      </w:r>
      <w:r w:rsidRPr="001529A1">
        <w:rPr>
          <w:rFonts w:ascii="Roboto" w:hAnsi="Roboto"/>
          <w:sz w:val="22"/>
          <w:szCs w:val="22"/>
          <w:lang w:val="en-US"/>
        </w:rPr>
        <w:t xml:space="preserve"> </w:t>
      </w:r>
      <w:proofErr w:type="spellStart"/>
      <w:r w:rsidRPr="001529A1">
        <w:rPr>
          <w:rFonts w:ascii="Roboto" w:hAnsi="Roboto"/>
          <w:sz w:val="22"/>
          <w:szCs w:val="22"/>
          <w:lang w:val="en-US"/>
        </w:rPr>
        <w:t>SHaRe</w:t>
      </w:r>
      <w:proofErr w:type="spellEnd"/>
      <w:r w:rsidRPr="001529A1">
        <w:rPr>
          <w:rFonts w:ascii="Roboto" w:hAnsi="Roboto"/>
          <w:sz w:val="22"/>
          <w:szCs w:val="22"/>
          <w:lang w:val="en-US"/>
        </w:rPr>
        <w:t xml:space="preserve"> evaluation, in </w:t>
      </w:r>
      <w:proofErr w:type="spellStart"/>
      <w:r w:rsidRPr="001529A1">
        <w:rPr>
          <w:rFonts w:ascii="Roboto" w:hAnsi="Roboto"/>
          <w:sz w:val="22"/>
          <w:szCs w:val="22"/>
          <w:lang w:val="en-US"/>
        </w:rPr>
        <w:t>sarcomeric</w:t>
      </w:r>
      <w:proofErr w:type="spellEnd"/>
      <w:r w:rsidRPr="001529A1">
        <w:rPr>
          <w:rFonts w:ascii="Roboto" w:hAnsi="Roboto"/>
          <w:sz w:val="22"/>
          <w:szCs w:val="22"/>
          <w:lang w:val="en-US"/>
        </w:rPr>
        <w:t xml:space="preserve"> and non-sarcomeric HCM, showing that there is a higher cumulative incidence in sarcomeric HCM. Panel </w:t>
      </w:r>
      <w:r w:rsidRPr="001529A1">
        <w:rPr>
          <w:rFonts w:ascii="Roboto" w:hAnsi="Roboto"/>
          <w:b/>
          <w:bCs/>
          <w:sz w:val="22"/>
          <w:szCs w:val="22"/>
          <w:lang w:val="en-US"/>
        </w:rPr>
        <w:t>D.</w:t>
      </w:r>
      <w:r w:rsidRPr="001529A1">
        <w:rPr>
          <w:rFonts w:ascii="Roboto" w:hAnsi="Roboto"/>
          <w:sz w:val="22"/>
          <w:szCs w:val="22"/>
          <w:lang w:val="en-US"/>
        </w:rPr>
        <w:t xml:space="preserve"> Shows the age-specific incidence rate of the composite ventricular arrhythmia outcome, including total person-years at risk in each age-group. The age-standardized incidence rate has been added as the final group. Overall, the largest difference in incidence of this outcome occurs in the group of patients older than 65 years.</w:t>
      </w:r>
    </w:p>
    <w:p w14:paraId="05734FEF" w14:textId="71536F42" w:rsidR="00CE073C" w:rsidRPr="005534C8" w:rsidRDefault="00CE073C">
      <w:pPr>
        <w:rPr>
          <w:rFonts w:ascii="Roboto" w:hAnsi="Roboto"/>
          <w:lang w:val="en-US"/>
        </w:rPr>
      </w:pPr>
      <w:r w:rsidRPr="005534C8">
        <w:rPr>
          <w:rFonts w:ascii="Roboto" w:hAnsi="Roboto"/>
          <w:lang w:val="en-US"/>
        </w:rPr>
        <w:br w:type="page"/>
      </w:r>
    </w:p>
    <w:p w14:paraId="28E02439" w14:textId="446759E1" w:rsidR="00D5141C" w:rsidRPr="008346CE" w:rsidRDefault="00CE073C" w:rsidP="0067560E">
      <w:pPr>
        <w:spacing w:line="276" w:lineRule="auto"/>
        <w:rPr>
          <w:rFonts w:ascii="Roboto" w:hAnsi="Roboto"/>
          <w:b/>
          <w:bCs/>
        </w:rPr>
      </w:pPr>
      <w:r w:rsidRPr="008346CE">
        <w:rPr>
          <w:rFonts w:ascii="Roboto" w:hAnsi="Roboto"/>
          <w:b/>
          <w:bCs/>
        </w:rPr>
        <w:lastRenderedPageBreak/>
        <w:t>Figure 3</w:t>
      </w:r>
    </w:p>
    <w:p w14:paraId="7615BF38" w14:textId="374FA5DC" w:rsidR="00EF599A" w:rsidRDefault="009C675F" w:rsidP="0067560E">
      <w:pPr>
        <w:spacing w:line="276" w:lineRule="auto"/>
        <w:rPr>
          <w:rFonts w:ascii="Roboto" w:hAnsi="Roboto"/>
        </w:rPr>
      </w:pPr>
      <w:r>
        <w:rPr>
          <w:rFonts w:ascii="Roboto" w:hAnsi="Roboto"/>
          <w:noProof/>
          <w14:ligatures w14:val="standardContextual"/>
        </w:rPr>
        <w:drawing>
          <wp:inline distT="0" distB="0" distL="0" distR="0" wp14:anchorId="2F0D2F5C" wp14:editId="1F24310D">
            <wp:extent cx="5097450" cy="7010400"/>
            <wp:effectExtent l="0" t="0" r="0" b="0"/>
            <wp:docPr id="945702277" name="Billede 1" descr="Et billede, der indeholder tekst, skærmbillede, diagram, linje/række&#10;&#10;AI-genereret indhold kan være ukorrek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702277" name="Billede 1" descr="Et billede, der indeholder tekst, skærmbillede, diagram, linje/række&#10;&#10;AI-genereret indhold kan være ukorrek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109370" cy="7026793"/>
                    </a:xfrm>
                    <a:prstGeom prst="rect">
                      <a:avLst/>
                    </a:prstGeom>
                  </pic:spPr>
                </pic:pic>
              </a:graphicData>
            </a:graphic>
          </wp:inline>
        </w:drawing>
      </w:r>
    </w:p>
    <w:p w14:paraId="21460666" w14:textId="77777777" w:rsidR="00E0371F" w:rsidRDefault="00EF6167">
      <w:pPr>
        <w:rPr>
          <w:rFonts w:ascii="Roboto" w:hAnsi="Roboto"/>
          <w:sz w:val="22"/>
          <w:szCs w:val="22"/>
          <w:lang w:val="en-US"/>
        </w:rPr>
      </w:pPr>
      <w:r w:rsidRPr="007C4859">
        <w:rPr>
          <w:rFonts w:ascii="Roboto" w:hAnsi="Roboto"/>
          <w:b/>
          <w:bCs/>
          <w:sz w:val="22"/>
          <w:szCs w:val="22"/>
          <w:lang w:val="en-US"/>
        </w:rPr>
        <w:t>Legend:</w:t>
      </w:r>
      <w:r w:rsidRPr="007C4859">
        <w:rPr>
          <w:rFonts w:ascii="Roboto" w:hAnsi="Roboto"/>
          <w:sz w:val="22"/>
          <w:szCs w:val="22"/>
          <w:lang w:val="en-US"/>
        </w:rPr>
        <w:t xml:space="preserve"> Incidence of hypertrophic cardiomyopathy (HCM) related mortality (sudden cardiovascular death, heart failure related death, and death due to stroke) in patients with sarcomeric (pink) versus non-sarcomeric (blue) HCM. Panel </w:t>
      </w:r>
      <w:r w:rsidRPr="007C4859">
        <w:rPr>
          <w:rFonts w:ascii="Roboto" w:hAnsi="Roboto"/>
          <w:b/>
          <w:bCs/>
          <w:sz w:val="22"/>
          <w:szCs w:val="22"/>
          <w:lang w:val="en-US"/>
        </w:rPr>
        <w:t>A.</w:t>
      </w:r>
      <w:r w:rsidRPr="007C4859">
        <w:rPr>
          <w:rFonts w:ascii="Roboto" w:hAnsi="Roboto"/>
          <w:sz w:val="22"/>
          <w:szCs w:val="22"/>
          <w:lang w:val="en-US"/>
        </w:rPr>
        <w:t xml:space="preserve"> Cumulative incidence since </w:t>
      </w:r>
      <w:r>
        <w:rPr>
          <w:rFonts w:ascii="Roboto" w:hAnsi="Roboto"/>
          <w:sz w:val="22"/>
          <w:szCs w:val="22"/>
          <w:lang w:val="en-US"/>
        </w:rPr>
        <w:t>first</w:t>
      </w:r>
      <w:r w:rsidRPr="007C4859">
        <w:rPr>
          <w:rFonts w:ascii="Roboto" w:hAnsi="Roboto"/>
          <w:sz w:val="22"/>
          <w:szCs w:val="22"/>
          <w:lang w:val="en-US"/>
        </w:rPr>
        <w:t xml:space="preserve"> </w:t>
      </w:r>
      <w:proofErr w:type="spellStart"/>
      <w:r w:rsidRPr="007C4859">
        <w:rPr>
          <w:rFonts w:ascii="Roboto" w:hAnsi="Roboto"/>
          <w:sz w:val="22"/>
          <w:szCs w:val="22"/>
          <w:lang w:val="en-US"/>
        </w:rPr>
        <w:t>SHaRe</w:t>
      </w:r>
      <w:proofErr w:type="spellEnd"/>
      <w:r w:rsidRPr="007C4859">
        <w:rPr>
          <w:rFonts w:ascii="Roboto" w:hAnsi="Roboto"/>
          <w:sz w:val="22"/>
          <w:szCs w:val="22"/>
          <w:lang w:val="en-US"/>
        </w:rPr>
        <w:t xml:space="preserve"> evaluation, including numbers at risk by year. Panel </w:t>
      </w:r>
      <w:r w:rsidRPr="007C4859">
        <w:rPr>
          <w:rFonts w:ascii="Roboto" w:hAnsi="Roboto"/>
          <w:b/>
          <w:bCs/>
          <w:sz w:val="22"/>
          <w:szCs w:val="22"/>
          <w:lang w:val="en-US"/>
        </w:rPr>
        <w:t>B.</w:t>
      </w:r>
      <w:r w:rsidRPr="007C4859">
        <w:rPr>
          <w:rFonts w:ascii="Roboto" w:hAnsi="Roboto"/>
          <w:sz w:val="22"/>
          <w:szCs w:val="22"/>
          <w:lang w:val="en-US"/>
        </w:rPr>
        <w:t xml:space="preserve"> Age-specific incidence (ASI) rates, including total person-years at risk in each age-group. The standardized incidence ratio (SIR) has been added for each age-group at the bottom of the plot. </w:t>
      </w:r>
    </w:p>
    <w:p w14:paraId="6A109E93" w14:textId="77777777" w:rsidR="00E0371F" w:rsidRDefault="00E0371F">
      <w:pPr>
        <w:rPr>
          <w:rFonts w:ascii="Roboto" w:hAnsi="Roboto"/>
          <w:sz w:val="22"/>
          <w:szCs w:val="22"/>
          <w:lang w:val="en-US"/>
        </w:rPr>
      </w:pPr>
      <w:r>
        <w:rPr>
          <w:rFonts w:ascii="Roboto" w:hAnsi="Roboto"/>
          <w:sz w:val="22"/>
          <w:szCs w:val="22"/>
          <w:lang w:val="en-US"/>
        </w:rPr>
        <w:br w:type="page"/>
      </w:r>
    </w:p>
    <w:p w14:paraId="2413A455" w14:textId="77777777" w:rsidR="00E0371F" w:rsidRDefault="00E0371F" w:rsidP="00E0371F">
      <w:pPr>
        <w:spacing w:line="480" w:lineRule="auto"/>
        <w:rPr>
          <w:rFonts w:ascii="Roboto" w:hAnsi="Roboto"/>
          <w:b/>
          <w:bCs/>
        </w:rPr>
      </w:pPr>
      <w:proofErr w:type="spellStart"/>
      <w:r>
        <w:rPr>
          <w:rFonts w:ascii="Roboto" w:hAnsi="Roboto"/>
          <w:b/>
          <w:bCs/>
        </w:rPr>
        <w:lastRenderedPageBreak/>
        <w:t>Figure</w:t>
      </w:r>
      <w:proofErr w:type="spellEnd"/>
      <w:r>
        <w:rPr>
          <w:rFonts w:ascii="Roboto" w:hAnsi="Roboto"/>
          <w:b/>
          <w:bCs/>
        </w:rPr>
        <w:t xml:space="preserve"> 4:</w:t>
      </w:r>
    </w:p>
    <w:p w14:paraId="20940A93" w14:textId="77777777" w:rsidR="00E0371F" w:rsidRDefault="00E0371F" w:rsidP="00E0371F">
      <w:pPr>
        <w:rPr>
          <w:rFonts w:ascii="Roboto" w:hAnsi="Roboto"/>
          <w:b/>
          <w:bCs/>
        </w:rPr>
      </w:pPr>
      <w:r>
        <w:rPr>
          <w:rFonts w:ascii="Roboto" w:hAnsi="Roboto"/>
          <w:b/>
          <w:bCs/>
          <w:noProof/>
          <w14:ligatures w14:val="standardContextual"/>
        </w:rPr>
        <w:drawing>
          <wp:inline distT="0" distB="0" distL="0" distR="0" wp14:anchorId="78FC7C3F" wp14:editId="3A9FCA64">
            <wp:extent cx="5753100" cy="4318000"/>
            <wp:effectExtent l="0" t="0" r="0" b="0"/>
            <wp:docPr id="117546511" name="Billede 1" descr="Et billede, der indeholder tekst, Kurve, skærmbillede, Font/skrifttype&#10;&#10;AI-genereret indhold kan være ukorrek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46511" name="Billede 1" descr="Et billede, der indeholder tekst, Kurve, skærmbillede, Font/skrifttype&#10;&#10;AI-genereret indhold kan være ukorrek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53100" cy="4318000"/>
                    </a:xfrm>
                    <a:prstGeom prst="rect">
                      <a:avLst/>
                    </a:prstGeom>
                  </pic:spPr>
                </pic:pic>
              </a:graphicData>
            </a:graphic>
          </wp:inline>
        </w:drawing>
      </w:r>
    </w:p>
    <w:p w14:paraId="01187954" w14:textId="6A667DFE" w:rsidR="00EF6167" w:rsidRPr="00EF6167" w:rsidRDefault="00E0371F" w:rsidP="00E0371F">
      <w:pPr>
        <w:rPr>
          <w:rFonts w:ascii="Roboto" w:hAnsi="Roboto"/>
          <w:i/>
          <w:iCs/>
          <w:sz w:val="22"/>
          <w:szCs w:val="22"/>
          <w:lang w:val="en-US"/>
        </w:rPr>
      </w:pPr>
      <w:r w:rsidRPr="007C4859">
        <w:rPr>
          <w:rFonts w:ascii="Roboto" w:hAnsi="Roboto"/>
          <w:b/>
          <w:bCs/>
          <w:sz w:val="22"/>
          <w:szCs w:val="22"/>
          <w:lang w:val="en-US"/>
        </w:rPr>
        <w:t>Legend:</w:t>
      </w:r>
      <w:r w:rsidRPr="007C4859">
        <w:rPr>
          <w:rFonts w:ascii="Roboto" w:hAnsi="Roboto"/>
          <w:sz w:val="22"/>
          <w:szCs w:val="22"/>
          <w:lang w:val="en-US"/>
        </w:rPr>
        <w:t xml:space="preserve"> </w:t>
      </w:r>
      <w:r w:rsidRPr="003B5B90">
        <w:rPr>
          <w:rFonts w:ascii="Roboto" w:hAnsi="Roboto"/>
          <w:sz w:val="22"/>
          <w:szCs w:val="22"/>
          <w:lang w:val="en-US"/>
        </w:rPr>
        <w:t xml:space="preserve">Survival curves and restricted mean survival time (RMST) difference between </w:t>
      </w:r>
      <w:proofErr w:type="spellStart"/>
      <w:r w:rsidRPr="003B5B90">
        <w:rPr>
          <w:rFonts w:ascii="Roboto" w:hAnsi="Roboto"/>
          <w:sz w:val="22"/>
          <w:szCs w:val="22"/>
          <w:lang w:val="en-US"/>
        </w:rPr>
        <w:t>sarcomeric</w:t>
      </w:r>
      <w:proofErr w:type="spellEnd"/>
      <w:r w:rsidRPr="003B5B90">
        <w:rPr>
          <w:rFonts w:ascii="Roboto" w:hAnsi="Roboto"/>
          <w:sz w:val="22"/>
          <w:szCs w:val="22"/>
          <w:lang w:val="en-US"/>
        </w:rPr>
        <w:t xml:space="preserve"> and non-</w:t>
      </w:r>
      <w:proofErr w:type="spellStart"/>
      <w:r w:rsidRPr="003B5B90">
        <w:rPr>
          <w:rFonts w:ascii="Roboto" w:hAnsi="Roboto"/>
          <w:sz w:val="22"/>
          <w:szCs w:val="22"/>
          <w:lang w:val="en-US"/>
        </w:rPr>
        <w:t>sarcomeric</w:t>
      </w:r>
      <w:proofErr w:type="spellEnd"/>
      <w:r w:rsidRPr="003B5B90">
        <w:rPr>
          <w:rFonts w:ascii="Roboto" w:hAnsi="Roboto"/>
          <w:sz w:val="22"/>
          <w:szCs w:val="22"/>
          <w:lang w:val="en-US"/>
        </w:rPr>
        <w:t xml:space="preserve"> HCM. Kaplan–Meier curves showing age-specific survival from age </w:t>
      </w:r>
      <w:r>
        <w:rPr>
          <w:rFonts w:ascii="Roboto" w:hAnsi="Roboto"/>
          <w:sz w:val="22"/>
          <w:szCs w:val="22"/>
          <w:lang w:val="en-US"/>
        </w:rPr>
        <w:t>44</w:t>
      </w:r>
      <w:r w:rsidRPr="003B5B90">
        <w:rPr>
          <w:rFonts w:ascii="Roboto" w:hAnsi="Roboto"/>
          <w:sz w:val="22"/>
          <w:szCs w:val="22"/>
          <w:lang w:val="en-US"/>
        </w:rPr>
        <w:t xml:space="preserve"> to 85 for individuals with </w:t>
      </w:r>
      <w:proofErr w:type="spellStart"/>
      <w:r w:rsidRPr="003B5B90">
        <w:rPr>
          <w:rFonts w:ascii="Roboto" w:hAnsi="Roboto"/>
          <w:sz w:val="22"/>
          <w:szCs w:val="22"/>
          <w:lang w:val="en-US"/>
        </w:rPr>
        <w:t>sarcomeric</w:t>
      </w:r>
      <w:proofErr w:type="spellEnd"/>
      <w:r w:rsidRPr="003B5B90">
        <w:rPr>
          <w:rFonts w:ascii="Roboto" w:hAnsi="Roboto"/>
          <w:sz w:val="22"/>
          <w:szCs w:val="22"/>
          <w:lang w:val="en-US"/>
        </w:rPr>
        <w:t xml:space="preserve"> (pink) and non-</w:t>
      </w:r>
      <w:proofErr w:type="spellStart"/>
      <w:r w:rsidRPr="003B5B90">
        <w:rPr>
          <w:rFonts w:ascii="Roboto" w:hAnsi="Roboto"/>
          <w:sz w:val="22"/>
          <w:szCs w:val="22"/>
          <w:lang w:val="en-US"/>
        </w:rPr>
        <w:t>sarcomeric</w:t>
      </w:r>
      <w:proofErr w:type="spellEnd"/>
      <w:r w:rsidRPr="003B5B90">
        <w:rPr>
          <w:rFonts w:ascii="Roboto" w:hAnsi="Roboto"/>
          <w:sz w:val="22"/>
          <w:szCs w:val="22"/>
          <w:lang w:val="en-US"/>
        </w:rPr>
        <w:t xml:space="preserve"> (</w:t>
      </w:r>
      <w:r>
        <w:rPr>
          <w:rFonts w:ascii="Roboto" w:hAnsi="Roboto"/>
          <w:sz w:val="22"/>
          <w:szCs w:val="22"/>
          <w:lang w:val="en-US"/>
        </w:rPr>
        <w:t>blue</w:t>
      </w:r>
      <w:r w:rsidRPr="003B5B90">
        <w:rPr>
          <w:rFonts w:ascii="Roboto" w:hAnsi="Roboto"/>
          <w:sz w:val="22"/>
          <w:szCs w:val="22"/>
          <w:lang w:val="en-US"/>
        </w:rPr>
        <w:t>) hypertrophic cardiomyopathy. The shaded area between the curves represents the difference in restricted mean survival time, quantifying the average number of life-years lost between the two groups over this age range.</w:t>
      </w:r>
      <w:r w:rsidR="00EF6167" w:rsidRPr="00EF6167">
        <w:rPr>
          <w:rFonts w:ascii="Roboto" w:hAnsi="Roboto"/>
          <w:b/>
          <w:bCs/>
          <w:lang w:val="en-US"/>
        </w:rPr>
        <w:br w:type="page"/>
      </w:r>
    </w:p>
    <w:p w14:paraId="12550DC8" w14:textId="215B5EDB" w:rsidR="005F2993" w:rsidRDefault="005F2993" w:rsidP="001D711A">
      <w:pPr>
        <w:spacing w:line="480" w:lineRule="auto"/>
        <w:rPr>
          <w:rFonts w:ascii="Roboto" w:hAnsi="Roboto"/>
          <w:b/>
          <w:bCs/>
        </w:rPr>
      </w:pPr>
      <w:proofErr w:type="spellStart"/>
      <w:r>
        <w:rPr>
          <w:rFonts w:ascii="Roboto" w:hAnsi="Roboto"/>
          <w:b/>
          <w:bCs/>
        </w:rPr>
        <w:lastRenderedPageBreak/>
        <w:t>Figure</w:t>
      </w:r>
      <w:proofErr w:type="spellEnd"/>
      <w:r>
        <w:rPr>
          <w:rFonts w:ascii="Roboto" w:hAnsi="Roboto"/>
          <w:b/>
          <w:bCs/>
        </w:rPr>
        <w:t xml:space="preserve"> </w:t>
      </w:r>
      <w:r w:rsidR="00E0371F">
        <w:rPr>
          <w:rFonts w:ascii="Roboto" w:hAnsi="Roboto"/>
          <w:b/>
          <w:bCs/>
        </w:rPr>
        <w:t>5</w:t>
      </w:r>
      <w:r>
        <w:rPr>
          <w:rFonts w:ascii="Roboto" w:hAnsi="Roboto"/>
          <w:b/>
          <w:bCs/>
        </w:rPr>
        <w:t>:</w:t>
      </w:r>
    </w:p>
    <w:p w14:paraId="53B40924" w14:textId="10C228D9" w:rsidR="009A3504" w:rsidRDefault="009A3504" w:rsidP="001D711A">
      <w:pPr>
        <w:spacing w:line="480" w:lineRule="auto"/>
        <w:rPr>
          <w:rFonts w:ascii="Roboto" w:hAnsi="Roboto"/>
          <w:b/>
          <w:bCs/>
        </w:rPr>
      </w:pPr>
      <w:r>
        <w:rPr>
          <w:rFonts w:ascii="Roboto" w:hAnsi="Roboto"/>
          <w:b/>
          <w:bCs/>
          <w:noProof/>
          <w14:ligatures w14:val="standardContextual"/>
        </w:rPr>
        <w:drawing>
          <wp:inline distT="0" distB="0" distL="0" distR="0" wp14:anchorId="03A5B90B" wp14:editId="61747D66">
            <wp:extent cx="6058535" cy="4427855"/>
            <wp:effectExtent l="0" t="0" r="0" b="4445"/>
            <wp:docPr id="1935873711" name="Billed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873711" name="Billede 1935873711"/>
                    <pic:cNvPicPr/>
                  </pic:nvPicPr>
                  <pic:blipFill>
                    <a:blip r:embed="rId16"/>
                    <a:stretch>
                      <a:fillRect/>
                    </a:stretch>
                  </pic:blipFill>
                  <pic:spPr>
                    <a:xfrm>
                      <a:off x="0" y="0"/>
                      <a:ext cx="6058535" cy="4427855"/>
                    </a:xfrm>
                    <a:prstGeom prst="rect">
                      <a:avLst/>
                    </a:prstGeom>
                  </pic:spPr>
                </pic:pic>
              </a:graphicData>
            </a:graphic>
          </wp:inline>
        </w:drawing>
      </w:r>
    </w:p>
    <w:p w14:paraId="3263708D" w14:textId="304BCFB4" w:rsidR="00E27B32" w:rsidRPr="007C4859" w:rsidRDefault="005F2993" w:rsidP="00337E0B">
      <w:pPr>
        <w:spacing w:line="480" w:lineRule="auto"/>
        <w:rPr>
          <w:rFonts w:ascii="Roboto" w:hAnsi="Roboto"/>
          <w:sz w:val="22"/>
          <w:szCs w:val="22"/>
          <w:lang w:val="en-US"/>
        </w:rPr>
      </w:pPr>
      <w:r w:rsidRPr="007C4859">
        <w:rPr>
          <w:rFonts w:ascii="Roboto" w:hAnsi="Roboto"/>
          <w:b/>
          <w:bCs/>
          <w:sz w:val="22"/>
          <w:szCs w:val="22"/>
          <w:lang w:val="en-US"/>
        </w:rPr>
        <w:t xml:space="preserve">Legend: </w:t>
      </w:r>
      <w:r w:rsidRPr="007C4859">
        <w:rPr>
          <w:rFonts w:ascii="Roboto" w:hAnsi="Roboto"/>
          <w:sz w:val="22"/>
          <w:szCs w:val="22"/>
          <w:lang w:val="en-US"/>
        </w:rPr>
        <w:t xml:space="preserve">Heatmap showing the </w:t>
      </w:r>
      <w:r w:rsidR="00F03C90" w:rsidRPr="007C4859">
        <w:rPr>
          <w:rFonts w:ascii="Roboto" w:hAnsi="Roboto"/>
          <w:sz w:val="22"/>
          <w:szCs w:val="22"/>
          <w:lang w:val="en-US"/>
        </w:rPr>
        <w:t>time-adjusted hazard ratios</w:t>
      </w:r>
      <w:r w:rsidRPr="007C4859">
        <w:rPr>
          <w:rFonts w:ascii="Roboto" w:hAnsi="Roboto"/>
          <w:sz w:val="22"/>
          <w:szCs w:val="22"/>
          <w:lang w:val="en-US"/>
        </w:rPr>
        <w:t xml:space="preserve"> of being diagnosed with one of </w:t>
      </w:r>
      <w:r w:rsidR="00F03C90" w:rsidRPr="007C4859">
        <w:rPr>
          <w:rFonts w:ascii="Roboto" w:hAnsi="Roboto"/>
          <w:sz w:val="22"/>
          <w:szCs w:val="22"/>
          <w:lang w:val="en-US"/>
        </w:rPr>
        <w:t>8</w:t>
      </w:r>
      <w:r w:rsidRPr="007C4859">
        <w:rPr>
          <w:rFonts w:ascii="Roboto" w:hAnsi="Roboto"/>
          <w:sz w:val="22"/>
          <w:szCs w:val="22"/>
          <w:lang w:val="en-US"/>
        </w:rPr>
        <w:t xml:space="preserve"> cardiovascular </w:t>
      </w:r>
      <w:r w:rsidR="003C2490">
        <w:rPr>
          <w:rFonts w:ascii="Roboto" w:hAnsi="Roboto"/>
          <w:sz w:val="22"/>
          <w:szCs w:val="22"/>
          <w:lang w:val="en-US"/>
        </w:rPr>
        <w:t>outcomes</w:t>
      </w:r>
      <w:r w:rsidR="003C2490" w:rsidRPr="007C4859">
        <w:rPr>
          <w:rFonts w:ascii="Roboto" w:hAnsi="Roboto"/>
          <w:sz w:val="22"/>
          <w:szCs w:val="22"/>
          <w:lang w:val="en-US"/>
        </w:rPr>
        <w:t xml:space="preserve"> </w:t>
      </w:r>
      <w:r w:rsidRPr="007C4859">
        <w:rPr>
          <w:rFonts w:ascii="Roboto" w:hAnsi="Roboto"/>
          <w:sz w:val="22"/>
          <w:szCs w:val="22"/>
          <w:lang w:val="en-US"/>
        </w:rPr>
        <w:t xml:space="preserve">(x-axis) predicated on </w:t>
      </w:r>
      <w:r w:rsidR="00361197" w:rsidRPr="007C4859">
        <w:rPr>
          <w:rFonts w:ascii="Roboto" w:hAnsi="Roboto"/>
          <w:sz w:val="22"/>
          <w:szCs w:val="22"/>
          <w:lang w:val="en-US"/>
        </w:rPr>
        <w:t>of the presence of one of</w:t>
      </w:r>
      <w:r w:rsidRPr="007C4859">
        <w:rPr>
          <w:rFonts w:ascii="Roboto" w:hAnsi="Roboto"/>
          <w:sz w:val="22"/>
          <w:szCs w:val="22"/>
          <w:lang w:val="en-US"/>
        </w:rPr>
        <w:t xml:space="preserve"> </w:t>
      </w:r>
      <w:r w:rsidR="000F6E5D" w:rsidRPr="007C4859">
        <w:rPr>
          <w:rFonts w:ascii="Roboto" w:hAnsi="Roboto"/>
          <w:sz w:val="22"/>
          <w:szCs w:val="22"/>
          <w:lang w:val="en-US"/>
        </w:rPr>
        <w:t xml:space="preserve">the </w:t>
      </w:r>
      <w:r w:rsidR="003C2490">
        <w:rPr>
          <w:rFonts w:ascii="Roboto" w:hAnsi="Roboto"/>
          <w:sz w:val="22"/>
          <w:szCs w:val="22"/>
          <w:lang w:val="en-US"/>
        </w:rPr>
        <w:t>6</w:t>
      </w:r>
      <w:r w:rsidRPr="007C4859">
        <w:rPr>
          <w:rFonts w:ascii="Roboto" w:hAnsi="Roboto"/>
          <w:sz w:val="22"/>
          <w:szCs w:val="22"/>
          <w:lang w:val="en-US"/>
        </w:rPr>
        <w:t xml:space="preserve"> </w:t>
      </w:r>
      <w:r w:rsidR="000F6E5D" w:rsidRPr="007C4859">
        <w:rPr>
          <w:rFonts w:ascii="Roboto" w:hAnsi="Roboto"/>
          <w:sz w:val="22"/>
          <w:szCs w:val="22"/>
          <w:lang w:val="en-US"/>
        </w:rPr>
        <w:t xml:space="preserve">pre-defined </w:t>
      </w:r>
      <w:r w:rsidR="0062278A">
        <w:rPr>
          <w:rFonts w:ascii="Roboto" w:hAnsi="Roboto"/>
          <w:sz w:val="22"/>
          <w:szCs w:val="22"/>
          <w:lang w:val="en-US"/>
        </w:rPr>
        <w:t>disease-modifiers (</w:t>
      </w:r>
      <w:r w:rsidR="00361197" w:rsidRPr="007C4859">
        <w:rPr>
          <w:rFonts w:ascii="Roboto" w:hAnsi="Roboto"/>
          <w:sz w:val="22"/>
          <w:szCs w:val="22"/>
          <w:lang w:val="en-US"/>
        </w:rPr>
        <w:t>exposures</w:t>
      </w:r>
      <w:r w:rsidR="0062278A">
        <w:rPr>
          <w:rFonts w:ascii="Roboto" w:hAnsi="Roboto"/>
          <w:sz w:val="22"/>
          <w:szCs w:val="22"/>
          <w:lang w:val="en-US"/>
        </w:rPr>
        <w:t>,</w:t>
      </w:r>
      <w:r w:rsidR="00361197" w:rsidRPr="007C4859">
        <w:rPr>
          <w:rFonts w:ascii="Roboto" w:hAnsi="Roboto"/>
          <w:sz w:val="22"/>
          <w:szCs w:val="22"/>
          <w:lang w:val="en-US"/>
        </w:rPr>
        <w:t xml:space="preserve"> </w:t>
      </w:r>
      <w:r w:rsidRPr="007C4859">
        <w:rPr>
          <w:rFonts w:ascii="Roboto" w:hAnsi="Roboto"/>
          <w:sz w:val="22"/>
          <w:szCs w:val="22"/>
          <w:lang w:val="en-US"/>
        </w:rPr>
        <w:t xml:space="preserve">y-axis). </w:t>
      </w:r>
      <w:r w:rsidR="00F03C90" w:rsidRPr="007C4859">
        <w:rPr>
          <w:rFonts w:ascii="Roboto" w:hAnsi="Roboto"/>
          <w:sz w:val="22"/>
          <w:szCs w:val="22"/>
          <w:lang w:val="en-US"/>
        </w:rPr>
        <w:t>Hazard ratios</w:t>
      </w:r>
      <w:r w:rsidR="000101FA" w:rsidRPr="007C4859">
        <w:rPr>
          <w:rFonts w:ascii="Roboto" w:hAnsi="Roboto"/>
          <w:sz w:val="22"/>
          <w:szCs w:val="22"/>
          <w:lang w:val="en-US"/>
        </w:rPr>
        <w:t xml:space="preserve"> larger than 1 are shown with Bonferroni corrected 95% confidence intervals if Bonferroni corrected p &lt;0.05</w:t>
      </w:r>
      <w:r w:rsidRPr="007C4859">
        <w:rPr>
          <w:rFonts w:ascii="Roboto" w:hAnsi="Roboto"/>
          <w:sz w:val="22"/>
          <w:szCs w:val="22"/>
          <w:lang w:val="en-US"/>
        </w:rPr>
        <w:t>.</w:t>
      </w:r>
      <w:r w:rsidR="006C51D5" w:rsidRPr="007C4859">
        <w:rPr>
          <w:rFonts w:ascii="Roboto" w:hAnsi="Roboto"/>
          <w:sz w:val="22"/>
          <w:szCs w:val="22"/>
          <w:lang w:val="en-US"/>
        </w:rPr>
        <w:t xml:space="preserve"> Colors indicate </w:t>
      </w:r>
      <w:r w:rsidR="00C90A95" w:rsidRPr="007C4859">
        <w:rPr>
          <w:rFonts w:ascii="Roboto" w:hAnsi="Roboto"/>
          <w:sz w:val="22"/>
          <w:szCs w:val="22"/>
          <w:lang w:val="en-US"/>
        </w:rPr>
        <w:t>the level of statistical significance</w:t>
      </w:r>
      <w:r w:rsidR="00037B48" w:rsidRPr="007C4859">
        <w:rPr>
          <w:rFonts w:ascii="Roboto" w:hAnsi="Roboto"/>
          <w:sz w:val="22"/>
          <w:szCs w:val="22"/>
          <w:lang w:val="en-US"/>
        </w:rPr>
        <w:t xml:space="preserve">. Hazard ratios are adjusted for sex and if a significant interaction was observed stratified analysis was performed.  </w:t>
      </w:r>
      <w:r w:rsidR="00087C51" w:rsidRPr="003207E9">
        <w:rPr>
          <w:rFonts w:ascii="Roboto" w:hAnsi="Roboto"/>
          <w:b/>
          <w:bCs/>
          <w:sz w:val="22"/>
          <w:szCs w:val="22"/>
          <w:lang w:val="en-US"/>
        </w:rPr>
        <w:t>Abbreviations</w:t>
      </w:r>
      <w:r w:rsidR="00087C51">
        <w:rPr>
          <w:rFonts w:ascii="Roboto" w:hAnsi="Roboto"/>
          <w:i/>
          <w:iCs/>
          <w:sz w:val="22"/>
          <w:szCs w:val="22"/>
          <w:lang w:val="en-US"/>
        </w:rPr>
        <w:t>:</w:t>
      </w:r>
      <w:r w:rsidR="00087C51" w:rsidRPr="00BB5EBE">
        <w:rPr>
          <w:rFonts w:ascii="Roboto" w:hAnsi="Roboto"/>
          <w:sz w:val="22"/>
          <w:szCs w:val="22"/>
          <w:lang w:val="en-US"/>
        </w:rPr>
        <w:t xml:space="preserve"> </w:t>
      </w:r>
      <w:r w:rsidR="00087C51" w:rsidRPr="003207E9">
        <w:rPr>
          <w:rFonts w:ascii="Roboto" w:hAnsi="Roboto"/>
          <w:i/>
          <w:iCs/>
          <w:sz w:val="22"/>
          <w:szCs w:val="22"/>
          <w:lang w:val="en-US"/>
        </w:rPr>
        <w:t>LVSD</w:t>
      </w:r>
      <w:r w:rsidR="00087C51">
        <w:rPr>
          <w:rFonts w:ascii="Roboto" w:hAnsi="Roboto"/>
          <w:sz w:val="22"/>
          <w:szCs w:val="22"/>
          <w:lang w:val="en-US"/>
        </w:rPr>
        <w:t xml:space="preserve"> = left ventricular systolic dysfunction, </w:t>
      </w:r>
      <w:r w:rsidR="00087C51" w:rsidRPr="003207E9">
        <w:rPr>
          <w:rFonts w:ascii="Roboto" w:hAnsi="Roboto"/>
          <w:i/>
          <w:iCs/>
          <w:sz w:val="22"/>
          <w:szCs w:val="22"/>
          <w:lang w:val="en-US"/>
        </w:rPr>
        <w:t>NYHA</w:t>
      </w:r>
      <w:r w:rsidR="00087C51">
        <w:rPr>
          <w:rFonts w:ascii="Roboto" w:hAnsi="Roboto"/>
          <w:sz w:val="22"/>
          <w:szCs w:val="22"/>
          <w:lang w:val="en-US"/>
        </w:rPr>
        <w:t xml:space="preserve"> = New York Heart Association functional class, </w:t>
      </w:r>
      <w:r w:rsidR="00087C51" w:rsidRPr="003207E9">
        <w:rPr>
          <w:rFonts w:ascii="Roboto" w:hAnsi="Roboto"/>
          <w:i/>
          <w:iCs/>
          <w:sz w:val="22"/>
          <w:szCs w:val="22"/>
          <w:lang w:val="en-US"/>
        </w:rPr>
        <w:t>VA</w:t>
      </w:r>
      <w:r w:rsidR="00087C51">
        <w:rPr>
          <w:rFonts w:ascii="Roboto" w:hAnsi="Roboto"/>
          <w:sz w:val="22"/>
          <w:szCs w:val="22"/>
          <w:lang w:val="en-US"/>
        </w:rPr>
        <w:t xml:space="preserve"> = ventricular arrhythmia.</w:t>
      </w:r>
    </w:p>
    <w:p w14:paraId="4C270B66" w14:textId="77777777" w:rsidR="00E27B32" w:rsidRPr="007C4859" w:rsidRDefault="00E27B32">
      <w:pPr>
        <w:rPr>
          <w:rFonts w:ascii="Roboto" w:hAnsi="Roboto"/>
          <w:sz w:val="22"/>
          <w:szCs w:val="22"/>
          <w:lang w:val="en-US"/>
        </w:rPr>
      </w:pPr>
      <w:r w:rsidRPr="007C4859">
        <w:rPr>
          <w:rFonts w:ascii="Roboto" w:hAnsi="Roboto"/>
          <w:sz w:val="22"/>
          <w:szCs w:val="22"/>
          <w:lang w:val="en-US"/>
        </w:rPr>
        <w:br w:type="page"/>
      </w:r>
    </w:p>
    <w:p w14:paraId="38B49A74" w14:textId="1CAD938D" w:rsidR="00AC2A89" w:rsidRDefault="00E27B32" w:rsidP="0067560E">
      <w:pPr>
        <w:spacing w:line="480" w:lineRule="auto"/>
        <w:rPr>
          <w:rFonts w:ascii="Roboto" w:hAnsi="Roboto"/>
          <w:b/>
          <w:bCs/>
          <w:lang w:val="en-US"/>
        </w:rPr>
      </w:pPr>
      <w:r w:rsidRPr="00AC2A89">
        <w:rPr>
          <w:rFonts w:ascii="Roboto" w:hAnsi="Roboto"/>
          <w:b/>
          <w:bCs/>
          <w:lang w:val="en-US"/>
        </w:rPr>
        <w:lastRenderedPageBreak/>
        <w:t xml:space="preserve">Figure </w:t>
      </w:r>
      <w:r w:rsidR="00E0371F">
        <w:rPr>
          <w:rFonts w:ascii="Roboto" w:hAnsi="Roboto"/>
          <w:b/>
          <w:bCs/>
          <w:lang w:val="en-US"/>
        </w:rPr>
        <w:t>6</w:t>
      </w:r>
      <w:r w:rsidRPr="00AC2A89">
        <w:rPr>
          <w:rFonts w:ascii="Roboto" w:hAnsi="Roboto"/>
          <w:b/>
          <w:bCs/>
          <w:lang w:val="en-US"/>
        </w:rPr>
        <w:t>:</w:t>
      </w:r>
    </w:p>
    <w:p w14:paraId="6C23E893" w14:textId="287716A5" w:rsidR="00244FC1" w:rsidRDefault="009C675F" w:rsidP="0067560E">
      <w:pPr>
        <w:spacing w:line="480" w:lineRule="auto"/>
        <w:rPr>
          <w:rFonts w:ascii="Roboto" w:hAnsi="Roboto"/>
          <w:b/>
          <w:bCs/>
          <w:lang w:val="en-US"/>
        </w:rPr>
      </w:pPr>
      <w:r>
        <w:rPr>
          <w:rFonts w:ascii="Roboto" w:hAnsi="Roboto"/>
          <w:b/>
          <w:bCs/>
          <w:noProof/>
          <w:lang w:val="en-US"/>
          <w14:ligatures w14:val="standardContextual"/>
        </w:rPr>
        <w:drawing>
          <wp:inline distT="0" distB="0" distL="0" distR="0" wp14:anchorId="6A031D6F" wp14:editId="20821D03">
            <wp:extent cx="6058535" cy="4765040"/>
            <wp:effectExtent l="0" t="0" r="0" b="0"/>
            <wp:docPr id="918121909" name="Billede 3" descr="Et billede, der indeholder tekst, skærmbillede, nummer/tal&#10;&#10;AI-genereret indhold kan være ukorrek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121909" name="Billede 3" descr="Et billede, der indeholder tekst, skærmbillede, nummer/tal&#10;&#10;AI-genereret indhold kan være ukorrekt."/>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058535" cy="4765040"/>
                    </a:xfrm>
                    <a:prstGeom prst="rect">
                      <a:avLst/>
                    </a:prstGeom>
                  </pic:spPr>
                </pic:pic>
              </a:graphicData>
            </a:graphic>
          </wp:inline>
        </w:drawing>
      </w:r>
    </w:p>
    <w:p w14:paraId="595B75AA" w14:textId="14FCD9DB" w:rsidR="004754E7" w:rsidRPr="007C4859" w:rsidRDefault="004754E7" w:rsidP="004754E7">
      <w:pPr>
        <w:tabs>
          <w:tab w:val="left" w:pos="3946"/>
        </w:tabs>
        <w:spacing w:line="480" w:lineRule="auto"/>
        <w:rPr>
          <w:rFonts w:ascii="Roboto" w:hAnsi="Roboto"/>
          <w:sz w:val="22"/>
          <w:szCs w:val="22"/>
          <w:lang w:val="en-US"/>
        </w:rPr>
      </w:pPr>
      <w:r w:rsidRPr="007C4859">
        <w:rPr>
          <w:rFonts w:ascii="Roboto" w:hAnsi="Roboto"/>
          <w:b/>
          <w:bCs/>
          <w:sz w:val="22"/>
          <w:szCs w:val="22"/>
          <w:lang w:val="en-US"/>
        </w:rPr>
        <w:t>Legend</w:t>
      </w:r>
      <w:r w:rsidRPr="007C4859">
        <w:rPr>
          <w:rFonts w:ascii="Roboto" w:hAnsi="Roboto"/>
          <w:sz w:val="22"/>
          <w:szCs w:val="22"/>
          <w:lang w:val="en-US"/>
        </w:rPr>
        <w:t xml:space="preserve">: </w:t>
      </w:r>
      <w:r w:rsidR="00C73000">
        <w:rPr>
          <w:rFonts w:ascii="Roboto" w:hAnsi="Roboto"/>
          <w:sz w:val="22"/>
          <w:szCs w:val="22"/>
          <w:lang w:val="en-US"/>
        </w:rPr>
        <w:t>Forest plot showing</w:t>
      </w:r>
      <w:r w:rsidRPr="007C4859">
        <w:rPr>
          <w:rFonts w:ascii="Roboto" w:hAnsi="Roboto"/>
          <w:sz w:val="22"/>
          <w:szCs w:val="22"/>
          <w:lang w:val="en-US"/>
        </w:rPr>
        <w:t xml:space="preserve"> the time-adjusted hazard ratios for the combined effect of each individual </w:t>
      </w:r>
      <w:r w:rsidR="0062278A">
        <w:rPr>
          <w:rFonts w:ascii="Roboto" w:hAnsi="Roboto"/>
          <w:sz w:val="22"/>
          <w:szCs w:val="22"/>
          <w:lang w:val="en-US"/>
        </w:rPr>
        <w:t>modifier (exposure)</w:t>
      </w:r>
      <w:r w:rsidR="00C73000">
        <w:rPr>
          <w:rFonts w:ascii="Roboto" w:hAnsi="Roboto"/>
          <w:sz w:val="22"/>
          <w:szCs w:val="22"/>
          <w:lang w:val="en-US"/>
        </w:rPr>
        <w:t xml:space="preserve"> and genetic status</w:t>
      </w:r>
      <w:r w:rsidRPr="007C4859">
        <w:rPr>
          <w:rFonts w:ascii="Roboto" w:hAnsi="Roboto"/>
          <w:sz w:val="22"/>
          <w:szCs w:val="22"/>
          <w:lang w:val="en-US"/>
        </w:rPr>
        <w:t xml:space="preserve"> on the hazard of </w:t>
      </w:r>
      <w:r w:rsidR="00E01263" w:rsidRPr="007C4859">
        <w:rPr>
          <w:rFonts w:ascii="Roboto" w:hAnsi="Roboto"/>
          <w:sz w:val="22"/>
          <w:szCs w:val="22"/>
          <w:lang w:val="en-US"/>
        </w:rPr>
        <w:t>the</w:t>
      </w:r>
      <w:r w:rsidR="00C73000">
        <w:rPr>
          <w:rFonts w:ascii="Roboto" w:hAnsi="Roboto"/>
          <w:sz w:val="22"/>
          <w:szCs w:val="22"/>
          <w:lang w:val="en-US"/>
        </w:rPr>
        <w:t xml:space="preserve"> </w:t>
      </w:r>
      <w:r w:rsidRPr="007C4859">
        <w:rPr>
          <w:rFonts w:ascii="Roboto" w:hAnsi="Roboto"/>
          <w:sz w:val="22"/>
          <w:szCs w:val="22"/>
          <w:lang w:val="en-US"/>
        </w:rPr>
        <w:t>outcomes</w:t>
      </w:r>
      <w:r w:rsidR="0062278A">
        <w:rPr>
          <w:rFonts w:ascii="Roboto" w:hAnsi="Roboto"/>
          <w:sz w:val="22"/>
          <w:szCs w:val="22"/>
          <w:lang w:val="en-US"/>
        </w:rPr>
        <w:t xml:space="preserve"> </w:t>
      </w:r>
      <w:r w:rsidR="00C73000">
        <w:rPr>
          <w:rFonts w:ascii="Roboto" w:hAnsi="Roboto"/>
          <w:sz w:val="22"/>
          <w:szCs w:val="22"/>
          <w:lang w:val="en-US"/>
        </w:rPr>
        <w:t xml:space="preserve">(written in </w:t>
      </w:r>
      <w:r w:rsidR="009520DB">
        <w:rPr>
          <w:rFonts w:ascii="Roboto" w:hAnsi="Roboto"/>
          <w:sz w:val="22"/>
          <w:szCs w:val="22"/>
          <w:lang w:val="en-US"/>
        </w:rPr>
        <w:t>italic</w:t>
      </w:r>
      <w:r w:rsidR="0062278A">
        <w:rPr>
          <w:rFonts w:ascii="Roboto" w:hAnsi="Roboto"/>
          <w:sz w:val="22"/>
          <w:szCs w:val="22"/>
          <w:lang w:val="en-US"/>
        </w:rPr>
        <w:t>)</w:t>
      </w:r>
      <w:r w:rsidRPr="007C4859">
        <w:rPr>
          <w:rFonts w:ascii="Roboto" w:hAnsi="Roboto"/>
          <w:sz w:val="22"/>
          <w:szCs w:val="22"/>
          <w:lang w:val="en-US"/>
        </w:rPr>
        <w:t xml:space="preserve">. All hazard ratios are adjusted for sex and computed using age as the </w:t>
      </w:r>
      <w:r w:rsidR="00385868" w:rsidRPr="007C4859">
        <w:rPr>
          <w:rFonts w:ascii="Roboto" w:hAnsi="Roboto"/>
          <w:sz w:val="22"/>
          <w:szCs w:val="22"/>
          <w:lang w:val="en-US"/>
        </w:rPr>
        <w:t>timescale</w:t>
      </w:r>
      <w:r w:rsidRPr="007C4859">
        <w:rPr>
          <w:rFonts w:ascii="Roboto" w:hAnsi="Roboto"/>
          <w:sz w:val="22"/>
          <w:szCs w:val="22"/>
          <w:lang w:val="en-US"/>
        </w:rPr>
        <w:t xml:space="preserve"> with </w:t>
      </w:r>
      <w:proofErr w:type="gramStart"/>
      <w:r w:rsidRPr="007C4859">
        <w:rPr>
          <w:rFonts w:ascii="Roboto" w:hAnsi="Roboto"/>
          <w:sz w:val="22"/>
          <w:szCs w:val="22"/>
          <w:lang w:val="en-US"/>
        </w:rPr>
        <w:t>left-truncation</w:t>
      </w:r>
      <w:proofErr w:type="gramEnd"/>
      <w:r w:rsidRPr="007C4859">
        <w:rPr>
          <w:rFonts w:ascii="Roboto" w:hAnsi="Roboto"/>
          <w:sz w:val="22"/>
          <w:szCs w:val="22"/>
          <w:lang w:val="en-US"/>
        </w:rPr>
        <w:t xml:space="preserve"> at the first visit at a </w:t>
      </w:r>
      <w:proofErr w:type="spellStart"/>
      <w:r w:rsidRPr="007C4859">
        <w:rPr>
          <w:rFonts w:ascii="Roboto" w:hAnsi="Roboto"/>
          <w:sz w:val="22"/>
          <w:szCs w:val="22"/>
          <w:lang w:val="en-US"/>
        </w:rPr>
        <w:t>SHaRe</w:t>
      </w:r>
      <w:proofErr w:type="spellEnd"/>
      <w:r w:rsidRPr="007C4859">
        <w:rPr>
          <w:rFonts w:ascii="Roboto" w:hAnsi="Roboto"/>
          <w:sz w:val="22"/>
          <w:szCs w:val="22"/>
          <w:lang w:val="en-US"/>
        </w:rPr>
        <w:t xml:space="preserve"> site. Only exposure-outcome pairs</w:t>
      </w:r>
      <w:r w:rsidR="00F63312">
        <w:rPr>
          <w:rFonts w:ascii="Roboto" w:hAnsi="Roboto"/>
          <w:sz w:val="22"/>
          <w:szCs w:val="22"/>
          <w:lang w:val="en-US"/>
        </w:rPr>
        <w:t xml:space="preserve"> in which the exposure was associated with a higher rate of the outcome and</w:t>
      </w:r>
      <w:r w:rsidRPr="007C4859">
        <w:rPr>
          <w:rFonts w:ascii="Roboto" w:hAnsi="Roboto"/>
          <w:sz w:val="22"/>
          <w:szCs w:val="22"/>
          <w:lang w:val="en-US"/>
        </w:rPr>
        <w:t xml:space="preserve"> in which a significant interaction </w:t>
      </w:r>
      <w:r w:rsidR="00F63312">
        <w:rPr>
          <w:rFonts w:ascii="Roboto" w:hAnsi="Roboto"/>
          <w:sz w:val="22"/>
          <w:szCs w:val="22"/>
          <w:lang w:val="en-US"/>
        </w:rPr>
        <w:t>was</w:t>
      </w:r>
      <w:r w:rsidRPr="007C4859">
        <w:rPr>
          <w:rFonts w:ascii="Roboto" w:hAnsi="Roboto"/>
          <w:sz w:val="22"/>
          <w:szCs w:val="22"/>
          <w:lang w:val="en-US"/>
        </w:rPr>
        <w:t xml:space="preserve"> found are included. </w:t>
      </w:r>
      <w:r w:rsidR="00F63312">
        <w:rPr>
          <w:rFonts w:ascii="Roboto" w:hAnsi="Roboto"/>
          <w:sz w:val="22"/>
          <w:szCs w:val="22"/>
          <w:lang w:val="en-US"/>
        </w:rPr>
        <w:t>The effect ratio</w:t>
      </w:r>
      <w:r w:rsidR="003B3617">
        <w:rPr>
          <w:rFonts w:ascii="Roboto" w:hAnsi="Roboto"/>
          <w:sz w:val="22"/>
          <w:szCs w:val="22"/>
          <w:lang w:val="en-US"/>
        </w:rPr>
        <w:t>s</w:t>
      </w:r>
      <w:r w:rsidR="00F63312">
        <w:rPr>
          <w:rFonts w:ascii="Roboto" w:hAnsi="Roboto"/>
          <w:sz w:val="22"/>
          <w:szCs w:val="22"/>
          <w:lang w:val="en-US"/>
        </w:rPr>
        <w:t xml:space="preserve"> of the interaction are given in text along with the p for interaction on the </w:t>
      </w:r>
      <w:proofErr w:type="gramStart"/>
      <w:r w:rsidR="00F63312">
        <w:rPr>
          <w:rFonts w:ascii="Roboto" w:hAnsi="Roboto"/>
          <w:sz w:val="22"/>
          <w:szCs w:val="22"/>
          <w:lang w:val="en-US"/>
        </w:rPr>
        <w:t>right hand</w:t>
      </w:r>
      <w:proofErr w:type="gramEnd"/>
      <w:r w:rsidR="00F63312">
        <w:rPr>
          <w:rFonts w:ascii="Roboto" w:hAnsi="Roboto"/>
          <w:sz w:val="22"/>
          <w:szCs w:val="22"/>
          <w:lang w:val="en-US"/>
        </w:rPr>
        <w:t xml:space="preserve"> side of the plot</w:t>
      </w:r>
      <w:r w:rsidR="003C1656" w:rsidRPr="007C4859">
        <w:rPr>
          <w:rFonts w:ascii="Roboto" w:hAnsi="Roboto"/>
          <w:sz w:val="22"/>
          <w:szCs w:val="22"/>
          <w:lang w:val="en-US"/>
        </w:rPr>
        <w:t>.</w:t>
      </w:r>
      <w:r w:rsidR="00087C51" w:rsidRPr="00087C51">
        <w:rPr>
          <w:rFonts w:ascii="Roboto" w:hAnsi="Roboto"/>
          <w:b/>
          <w:bCs/>
          <w:sz w:val="22"/>
          <w:szCs w:val="22"/>
          <w:lang w:val="en-US"/>
        </w:rPr>
        <w:t xml:space="preserve"> </w:t>
      </w:r>
      <w:r w:rsidR="00087C51" w:rsidRPr="003207E9">
        <w:rPr>
          <w:rFonts w:ascii="Roboto" w:hAnsi="Roboto"/>
          <w:b/>
          <w:bCs/>
          <w:sz w:val="22"/>
          <w:szCs w:val="22"/>
          <w:lang w:val="en-US"/>
        </w:rPr>
        <w:t>Abbreviations</w:t>
      </w:r>
      <w:r w:rsidR="00087C51">
        <w:rPr>
          <w:rFonts w:ascii="Roboto" w:hAnsi="Roboto"/>
          <w:i/>
          <w:iCs/>
          <w:sz w:val="22"/>
          <w:szCs w:val="22"/>
          <w:lang w:val="en-US"/>
        </w:rPr>
        <w:t>:</w:t>
      </w:r>
      <w:r w:rsidR="00087C51" w:rsidRPr="00BB5EBE">
        <w:rPr>
          <w:rFonts w:ascii="Roboto" w:hAnsi="Roboto"/>
          <w:sz w:val="22"/>
          <w:szCs w:val="22"/>
          <w:lang w:val="en-US"/>
        </w:rPr>
        <w:t xml:space="preserve"> </w:t>
      </w:r>
      <w:r w:rsidR="00087C51" w:rsidRPr="003207E9">
        <w:rPr>
          <w:rFonts w:ascii="Roboto" w:hAnsi="Roboto"/>
          <w:i/>
          <w:iCs/>
          <w:sz w:val="22"/>
          <w:szCs w:val="22"/>
          <w:lang w:val="en-US"/>
        </w:rPr>
        <w:t>LVSD</w:t>
      </w:r>
      <w:r w:rsidR="00087C51">
        <w:rPr>
          <w:rFonts w:ascii="Roboto" w:hAnsi="Roboto"/>
          <w:sz w:val="22"/>
          <w:szCs w:val="22"/>
          <w:lang w:val="en-US"/>
        </w:rPr>
        <w:t xml:space="preserve"> = left ventricular systolic dysfunction, </w:t>
      </w:r>
      <w:r w:rsidR="00087C51" w:rsidRPr="003207E9">
        <w:rPr>
          <w:rFonts w:ascii="Roboto" w:hAnsi="Roboto"/>
          <w:i/>
          <w:iCs/>
          <w:sz w:val="22"/>
          <w:szCs w:val="22"/>
          <w:lang w:val="en-US"/>
        </w:rPr>
        <w:t>NYHA</w:t>
      </w:r>
      <w:r w:rsidR="00087C51">
        <w:rPr>
          <w:rFonts w:ascii="Roboto" w:hAnsi="Roboto"/>
          <w:sz w:val="22"/>
          <w:szCs w:val="22"/>
          <w:lang w:val="en-US"/>
        </w:rPr>
        <w:t xml:space="preserve"> = New York Heart Association functional class, </w:t>
      </w:r>
      <w:r w:rsidR="00087C51" w:rsidRPr="003207E9">
        <w:rPr>
          <w:rFonts w:ascii="Roboto" w:hAnsi="Roboto"/>
          <w:i/>
          <w:iCs/>
          <w:sz w:val="22"/>
          <w:szCs w:val="22"/>
          <w:lang w:val="en-US"/>
        </w:rPr>
        <w:t>VA</w:t>
      </w:r>
      <w:r w:rsidR="00087C51">
        <w:rPr>
          <w:rFonts w:ascii="Roboto" w:hAnsi="Roboto"/>
          <w:sz w:val="22"/>
          <w:szCs w:val="22"/>
          <w:lang w:val="en-US"/>
        </w:rPr>
        <w:t xml:space="preserve"> = ventricular arrhythmia.</w:t>
      </w:r>
    </w:p>
    <w:p w14:paraId="2BE18FB7" w14:textId="3679C956" w:rsidR="002B3BD2" w:rsidRPr="007C4859" w:rsidRDefault="002B3BD2" w:rsidP="003B159A">
      <w:pPr>
        <w:rPr>
          <w:rFonts w:ascii="Roboto" w:hAnsi="Roboto"/>
          <w:lang w:val="en-US"/>
        </w:rPr>
      </w:pPr>
    </w:p>
    <w:sectPr w:rsidR="002B3BD2" w:rsidRPr="007C4859" w:rsidSect="004D1434">
      <w:headerReference w:type="even" r:id="rId18"/>
      <w:headerReference w:type="default" r:id="rId19"/>
      <w:footerReference w:type="even" r:id="rId20"/>
      <w:footerReference w:type="default" r:id="rId21"/>
      <w:headerReference w:type="first" r:id="rId22"/>
      <w:footerReference w:type="first" r:id="rId23"/>
      <w:pgSz w:w="12240" w:h="15840"/>
      <w:pgMar w:top="1440" w:right="1440" w:bottom="992" w:left="1259" w:header="720" w:footer="720" w:gutter="0"/>
      <w:lnNumType w:countBy="1" w:restart="continuou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F837778" w14:textId="77777777" w:rsidR="007D1CD2" w:rsidRDefault="007D1CD2">
      <w:r>
        <w:separator/>
      </w:r>
    </w:p>
  </w:endnote>
  <w:endnote w:type="continuationSeparator" w:id="0">
    <w:p w14:paraId="2FC5BB34" w14:textId="77777777" w:rsidR="007D1CD2" w:rsidRDefault="007D1CD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Roboto">
    <w:panose1 w:val="02000000000000000000"/>
    <w:charset w:val="00"/>
    <w:family w:val="auto"/>
    <w:pitch w:val="variable"/>
    <w:sig w:usb0="E00002FF" w:usb1="5000205B" w:usb2="00000020" w:usb3="00000000" w:csb0="0000019F" w:csb1="00000000"/>
  </w:font>
  <w:font w:name="Times">
    <w:altName w:val="Sylfaen"/>
    <w:panose1 w:val="00000500000000020000"/>
    <w:charset w:val="00"/>
    <w:family w:val="auto"/>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Sidetal"/>
      </w:rPr>
      <w:id w:val="-1052459853"/>
      <w:docPartObj>
        <w:docPartGallery w:val="Page Numbers (Bottom of Page)"/>
        <w:docPartUnique/>
      </w:docPartObj>
    </w:sdtPr>
    <w:sdtContent>
      <w:p w14:paraId="2E529984" w14:textId="77777777" w:rsidR="00FE26BF" w:rsidRDefault="001B3DE8" w:rsidP="00217F3A">
        <w:pPr>
          <w:pStyle w:val="Sidefod"/>
          <w:framePr w:wrap="none" w:vAnchor="text" w:hAnchor="margin" w:xAlign="right" w:y="1"/>
          <w:rPr>
            <w:rStyle w:val="Sidetal"/>
          </w:rPr>
        </w:pPr>
        <w:r>
          <w:rPr>
            <w:rStyle w:val="Sidetal"/>
          </w:rPr>
          <w:fldChar w:fldCharType="begin"/>
        </w:r>
        <w:r>
          <w:rPr>
            <w:rStyle w:val="Sidetal"/>
          </w:rPr>
          <w:instrText xml:space="preserve"> PAGE </w:instrText>
        </w:r>
        <w:r>
          <w:rPr>
            <w:rStyle w:val="Sidetal"/>
          </w:rPr>
          <w:fldChar w:fldCharType="end"/>
        </w:r>
      </w:p>
    </w:sdtContent>
  </w:sdt>
  <w:p w14:paraId="31D823FD" w14:textId="77777777" w:rsidR="00FE26BF" w:rsidRDefault="00FE26BF" w:rsidP="00217F3A">
    <w:pPr>
      <w:pStyle w:val="Sidefod"/>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Sidetal"/>
      </w:rPr>
      <w:id w:val="1447351201"/>
      <w:docPartObj>
        <w:docPartGallery w:val="Page Numbers (Bottom of Page)"/>
        <w:docPartUnique/>
      </w:docPartObj>
    </w:sdtPr>
    <w:sdtContent>
      <w:p w14:paraId="52769EB4" w14:textId="77777777" w:rsidR="00FE26BF" w:rsidRDefault="001B3DE8" w:rsidP="00217F3A">
        <w:pPr>
          <w:pStyle w:val="Sidefod"/>
          <w:framePr w:wrap="none" w:vAnchor="text" w:hAnchor="margin" w:xAlign="right" w:y="1"/>
          <w:rPr>
            <w:rStyle w:val="Sidetal"/>
          </w:rPr>
        </w:pPr>
        <w:r>
          <w:rPr>
            <w:rStyle w:val="Sidetal"/>
          </w:rPr>
          <w:fldChar w:fldCharType="begin"/>
        </w:r>
        <w:r>
          <w:rPr>
            <w:rStyle w:val="Sidetal"/>
          </w:rPr>
          <w:instrText xml:space="preserve"> PAGE </w:instrText>
        </w:r>
        <w:r>
          <w:rPr>
            <w:rStyle w:val="Sidetal"/>
          </w:rPr>
          <w:fldChar w:fldCharType="separate"/>
        </w:r>
        <w:r>
          <w:rPr>
            <w:rStyle w:val="Sidetal"/>
            <w:noProof/>
          </w:rPr>
          <w:t>21</w:t>
        </w:r>
        <w:r>
          <w:rPr>
            <w:rStyle w:val="Sidetal"/>
          </w:rPr>
          <w:fldChar w:fldCharType="end"/>
        </w:r>
      </w:p>
    </w:sdtContent>
  </w:sdt>
  <w:p w14:paraId="2BB342AC" w14:textId="77777777" w:rsidR="00FE26BF" w:rsidRDefault="00FE26BF" w:rsidP="00217F3A">
    <w:pPr>
      <w:pStyle w:val="Sidefod"/>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Sidetal"/>
      </w:rPr>
      <w:id w:val="-1355334408"/>
      <w:docPartObj>
        <w:docPartGallery w:val="Page Numbers (Bottom of Page)"/>
        <w:docPartUnique/>
      </w:docPartObj>
    </w:sdtPr>
    <w:sdtContent>
      <w:p w14:paraId="62B12278" w14:textId="77777777" w:rsidR="00FE26BF" w:rsidRDefault="001B3DE8" w:rsidP="00217F3A">
        <w:pPr>
          <w:pStyle w:val="Sidefod"/>
          <w:framePr w:wrap="none" w:vAnchor="text" w:hAnchor="margin" w:xAlign="right" w:y="1"/>
          <w:rPr>
            <w:rStyle w:val="Sidetal"/>
          </w:rPr>
        </w:pPr>
        <w:r>
          <w:rPr>
            <w:rStyle w:val="Sidetal"/>
          </w:rPr>
          <w:fldChar w:fldCharType="begin"/>
        </w:r>
        <w:r>
          <w:rPr>
            <w:rStyle w:val="Sidetal"/>
          </w:rPr>
          <w:instrText xml:space="preserve"> PAGE </w:instrText>
        </w:r>
        <w:r>
          <w:rPr>
            <w:rStyle w:val="Sidetal"/>
          </w:rPr>
          <w:fldChar w:fldCharType="end"/>
        </w:r>
      </w:p>
    </w:sdtContent>
  </w:sdt>
  <w:p w14:paraId="408430A2" w14:textId="77777777" w:rsidR="00FE26BF" w:rsidRDefault="00FE26BF" w:rsidP="00217F3A">
    <w:pPr>
      <w:pStyle w:val="Sidefod"/>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Sidetal"/>
      </w:rPr>
      <w:id w:val="510806176"/>
      <w:docPartObj>
        <w:docPartGallery w:val="Page Numbers (Bottom of Page)"/>
        <w:docPartUnique/>
      </w:docPartObj>
    </w:sdtPr>
    <w:sdtContent>
      <w:p w14:paraId="07DA5C48" w14:textId="77777777" w:rsidR="00FE26BF" w:rsidRDefault="001B3DE8" w:rsidP="00217F3A">
        <w:pPr>
          <w:pStyle w:val="Sidefod"/>
          <w:framePr w:wrap="none" w:vAnchor="text" w:hAnchor="margin" w:xAlign="right" w:y="1"/>
          <w:rPr>
            <w:rStyle w:val="Sidetal"/>
          </w:rPr>
        </w:pPr>
        <w:r>
          <w:rPr>
            <w:rStyle w:val="Sidetal"/>
          </w:rPr>
          <w:fldChar w:fldCharType="begin"/>
        </w:r>
        <w:r>
          <w:rPr>
            <w:rStyle w:val="Sidetal"/>
          </w:rPr>
          <w:instrText xml:space="preserve"> PAGE </w:instrText>
        </w:r>
        <w:r>
          <w:rPr>
            <w:rStyle w:val="Sidetal"/>
          </w:rPr>
          <w:fldChar w:fldCharType="separate"/>
        </w:r>
        <w:r>
          <w:rPr>
            <w:rStyle w:val="Sidetal"/>
            <w:noProof/>
          </w:rPr>
          <w:t>27</w:t>
        </w:r>
        <w:r>
          <w:rPr>
            <w:rStyle w:val="Sidetal"/>
          </w:rPr>
          <w:fldChar w:fldCharType="end"/>
        </w:r>
      </w:p>
    </w:sdtContent>
  </w:sdt>
  <w:p w14:paraId="5F12E403" w14:textId="77777777" w:rsidR="00FE26BF" w:rsidRDefault="00FE26BF" w:rsidP="00217F3A">
    <w:pPr>
      <w:pStyle w:val="Sidefod"/>
      <w:ind w:right="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EBE106" w14:textId="77777777" w:rsidR="00FE26BF" w:rsidRDefault="00FE26BF">
    <w:pPr>
      <w:pStyle w:val="Sidefod"/>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E3C4653" w14:textId="77777777" w:rsidR="007D1CD2" w:rsidRDefault="007D1CD2">
      <w:r>
        <w:separator/>
      </w:r>
    </w:p>
  </w:footnote>
  <w:footnote w:type="continuationSeparator" w:id="0">
    <w:p w14:paraId="5E193BD6" w14:textId="77777777" w:rsidR="007D1CD2" w:rsidRDefault="007D1CD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7A296D" w14:textId="77777777" w:rsidR="00FE26BF" w:rsidRDefault="00FE26BF">
    <w:pPr>
      <w:pStyle w:val="Sidehoved"/>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B6C55B" w14:textId="77777777" w:rsidR="00FE26BF" w:rsidRDefault="00FE26BF">
    <w:pPr>
      <w:pStyle w:val="Sidehoved"/>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D679146" w14:textId="77777777" w:rsidR="00FE26BF" w:rsidRDefault="00FE26BF">
    <w:pPr>
      <w:pStyle w:val="Sidehoved"/>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C1534BB"/>
    <w:multiLevelType w:val="hybridMultilevel"/>
    <w:tmpl w:val="49F842C8"/>
    <w:lvl w:ilvl="0" w:tplc="64826AA6">
      <w:start w:val="1"/>
      <w:numFmt w:val="decimal"/>
      <w:lvlText w:val="%1."/>
      <w:lvlJc w:val="left"/>
      <w:pPr>
        <w:ind w:left="1440" w:hanging="360"/>
      </w:pPr>
    </w:lvl>
    <w:lvl w:ilvl="1" w:tplc="FBDA7EF4">
      <w:start w:val="1"/>
      <w:numFmt w:val="decimal"/>
      <w:lvlText w:val="%2."/>
      <w:lvlJc w:val="left"/>
      <w:pPr>
        <w:ind w:left="1440" w:hanging="360"/>
      </w:pPr>
    </w:lvl>
    <w:lvl w:ilvl="2" w:tplc="DD9C300A">
      <w:start w:val="1"/>
      <w:numFmt w:val="decimal"/>
      <w:lvlText w:val="%3."/>
      <w:lvlJc w:val="left"/>
      <w:pPr>
        <w:ind w:left="1440" w:hanging="360"/>
      </w:pPr>
    </w:lvl>
    <w:lvl w:ilvl="3" w:tplc="618CA8C0">
      <w:start w:val="1"/>
      <w:numFmt w:val="decimal"/>
      <w:lvlText w:val="%4."/>
      <w:lvlJc w:val="left"/>
      <w:pPr>
        <w:ind w:left="1440" w:hanging="360"/>
      </w:pPr>
    </w:lvl>
    <w:lvl w:ilvl="4" w:tplc="7C4E3882">
      <w:start w:val="1"/>
      <w:numFmt w:val="decimal"/>
      <w:lvlText w:val="%5."/>
      <w:lvlJc w:val="left"/>
      <w:pPr>
        <w:ind w:left="1440" w:hanging="360"/>
      </w:pPr>
    </w:lvl>
    <w:lvl w:ilvl="5" w:tplc="4DAACF1A">
      <w:start w:val="1"/>
      <w:numFmt w:val="decimal"/>
      <w:lvlText w:val="%6."/>
      <w:lvlJc w:val="left"/>
      <w:pPr>
        <w:ind w:left="1440" w:hanging="360"/>
      </w:pPr>
    </w:lvl>
    <w:lvl w:ilvl="6" w:tplc="BF6E5E0C">
      <w:start w:val="1"/>
      <w:numFmt w:val="decimal"/>
      <w:lvlText w:val="%7."/>
      <w:lvlJc w:val="left"/>
      <w:pPr>
        <w:ind w:left="1440" w:hanging="360"/>
      </w:pPr>
    </w:lvl>
    <w:lvl w:ilvl="7" w:tplc="66F43B10">
      <w:start w:val="1"/>
      <w:numFmt w:val="decimal"/>
      <w:lvlText w:val="%8."/>
      <w:lvlJc w:val="left"/>
      <w:pPr>
        <w:ind w:left="1440" w:hanging="360"/>
      </w:pPr>
    </w:lvl>
    <w:lvl w:ilvl="8" w:tplc="36FE01F6">
      <w:start w:val="1"/>
      <w:numFmt w:val="decimal"/>
      <w:lvlText w:val="%9."/>
      <w:lvlJc w:val="left"/>
      <w:pPr>
        <w:ind w:left="1440" w:hanging="360"/>
      </w:pPr>
    </w:lvl>
  </w:abstractNum>
  <w:abstractNum w:abstractNumId="1" w15:restartNumberingAfterBreak="0">
    <w:nsid w:val="16E74C44"/>
    <w:multiLevelType w:val="hybridMultilevel"/>
    <w:tmpl w:val="DDC6AB4E"/>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2" w15:restartNumberingAfterBreak="0">
    <w:nsid w:val="1DD1114F"/>
    <w:multiLevelType w:val="hybridMultilevel"/>
    <w:tmpl w:val="25849A9C"/>
    <w:lvl w:ilvl="0" w:tplc="0406000F">
      <w:start w:val="1"/>
      <w:numFmt w:val="decimal"/>
      <w:lvlText w:val="%1."/>
      <w:lvlJc w:val="left"/>
      <w:pPr>
        <w:ind w:left="720" w:hanging="36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3" w15:restartNumberingAfterBreak="0">
    <w:nsid w:val="21A97D86"/>
    <w:multiLevelType w:val="hybridMultilevel"/>
    <w:tmpl w:val="80604D3E"/>
    <w:lvl w:ilvl="0" w:tplc="04060001">
      <w:start w:val="1"/>
      <w:numFmt w:val="bullet"/>
      <w:lvlText w:val=""/>
      <w:lvlJc w:val="left"/>
      <w:pPr>
        <w:ind w:left="3600" w:hanging="360"/>
      </w:pPr>
      <w:rPr>
        <w:rFonts w:ascii="Symbol" w:hAnsi="Symbol" w:hint="default"/>
      </w:rPr>
    </w:lvl>
    <w:lvl w:ilvl="1" w:tplc="04060003" w:tentative="1">
      <w:start w:val="1"/>
      <w:numFmt w:val="bullet"/>
      <w:lvlText w:val="o"/>
      <w:lvlJc w:val="left"/>
      <w:pPr>
        <w:ind w:left="4320" w:hanging="360"/>
      </w:pPr>
      <w:rPr>
        <w:rFonts w:ascii="Courier New" w:hAnsi="Courier New" w:cs="Courier New" w:hint="default"/>
      </w:rPr>
    </w:lvl>
    <w:lvl w:ilvl="2" w:tplc="04060005" w:tentative="1">
      <w:start w:val="1"/>
      <w:numFmt w:val="bullet"/>
      <w:lvlText w:val=""/>
      <w:lvlJc w:val="left"/>
      <w:pPr>
        <w:ind w:left="5040" w:hanging="360"/>
      </w:pPr>
      <w:rPr>
        <w:rFonts w:ascii="Wingdings" w:hAnsi="Wingdings" w:hint="default"/>
      </w:rPr>
    </w:lvl>
    <w:lvl w:ilvl="3" w:tplc="04060001" w:tentative="1">
      <w:start w:val="1"/>
      <w:numFmt w:val="bullet"/>
      <w:lvlText w:val=""/>
      <w:lvlJc w:val="left"/>
      <w:pPr>
        <w:ind w:left="5760" w:hanging="360"/>
      </w:pPr>
      <w:rPr>
        <w:rFonts w:ascii="Symbol" w:hAnsi="Symbol" w:hint="default"/>
      </w:rPr>
    </w:lvl>
    <w:lvl w:ilvl="4" w:tplc="04060003" w:tentative="1">
      <w:start w:val="1"/>
      <w:numFmt w:val="bullet"/>
      <w:lvlText w:val="o"/>
      <w:lvlJc w:val="left"/>
      <w:pPr>
        <w:ind w:left="6480" w:hanging="360"/>
      </w:pPr>
      <w:rPr>
        <w:rFonts w:ascii="Courier New" w:hAnsi="Courier New" w:cs="Courier New" w:hint="default"/>
      </w:rPr>
    </w:lvl>
    <w:lvl w:ilvl="5" w:tplc="04060005" w:tentative="1">
      <w:start w:val="1"/>
      <w:numFmt w:val="bullet"/>
      <w:lvlText w:val=""/>
      <w:lvlJc w:val="left"/>
      <w:pPr>
        <w:ind w:left="7200" w:hanging="360"/>
      </w:pPr>
      <w:rPr>
        <w:rFonts w:ascii="Wingdings" w:hAnsi="Wingdings" w:hint="default"/>
      </w:rPr>
    </w:lvl>
    <w:lvl w:ilvl="6" w:tplc="04060001" w:tentative="1">
      <w:start w:val="1"/>
      <w:numFmt w:val="bullet"/>
      <w:lvlText w:val=""/>
      <w:lvlJc w:val="left"/>
      <w:pPr>
        <w:ind w:left="7920" w:hanging="360"/>
      </w:pPr>
      <w:rPr>
        <w:rFonts w:ascii="Symbol" w:hAnsi="Symbol" w:hint="default"/>
      </w:rPr>
    </w:lvl>
    <w:lvl w:ilvl="7" w:tplc="04060003" w:tentative="1">
      <w:start w:val="1"/>
      <w:numFmt w:val="bullet"/>
      <w:lvlText w:val="o"/>
      <w:lvlJc w:val="left"/>
      <w:pPr>
        <w:ind w:left="8640" w:hanging="360"/>
      </w:pPr>
      <w:rPr>
        <w:rFonts w:ascii="Courier New" w:hAnsi="Courier New" w:cs="Courier New" w:hint="default"/>
      </w:rPr>
    </w:lvl>
    <w:lvl w:ilvl="8" w:tplc="04060005" w:tentative="1">
      <w:start w:val="1"/>
      <w:numFmt w:val="bullet"/>
      <w:lvlText w:val=""/>
      <w:lvlJc w:val="left"/>
      <w:pPr>
        <w:ind w:left="9360" w:hanging="360"/>
      </w:pPr>
      <w:rPr>
        <w:rFonts w:ascii="Wingdings" w:hAnsi="Wingdings" w:hint="default"/>
      </w:rPr>
    </w:lvl>
  </w:abstractNum>
  <w:abstractNum w:abstractNumId="4" w15:restartNumberingAfterBreak="0">
    <w:nsid w:val="2A651241"/>
    <w:multiLevelType w:val="hybridMultilevel"/>
    <w:tmpl w:val="060413DE"/>
    <w:lvl w:ilvl="0" w:tplc="0406000F">
      <w:start w:val="1"/>
      <w:numFmt w:val="decimal"/>
      <w:lvlText w:val="%1."/>
      <w:lvlJc w:val="left"/>
      <w:pPr>
        <w:ind w:left="720" w:hanging="360"/>
      </w:p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5" w15:restartNumberingAfterBreak="0">
    <w:nsid w:val="2F806F0C"/>
    <w:multiLevelType w:val="hybridMultilevel"/>
    <w:tmpl w:val="DD466632"/>
    <w:lvl w:ilvl="0" w:tplc="8E921952">
      <w:start w:val="2"/>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0AE50F4"/>
    <w:multiLevelType w:val="multilevel"/>
    <w:tmpl w:val="AA3894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2AF2FEC"/>
    <w:multiLevelType w:val="hybridMultilevel"/>
    <w:tmpl w:val="67628ABC"/>
    <w:lvl w:ilvl="0" w:tplc="DDB4F7E2">
      <w:start w:val="1"/>
      <w:numFmt w:val="decimal"/>
      <w:lvlText w:val="%1."/>
      <w:lvlJc w:val="left"/>
      <w:pPr>
        <w:ind w:left="1440" w:hanging="360"/>
      </w:pPr>
    </w:lvl>
    <w:lvl w:ilvl="1" w:tplc="309AFAAC">
      <w:start w:val="1"/>
      <w:numFmt w:val="decimal"/>
      <w:lvlText w:val="%2."/>
      <w:lvlJc w:val="left"/>
      <w:pPr>
        <w:ind w:left="1440" w:hanging="360"/>
      </w:pPr>
    </w:lvl>
    <w:lvl w:ilvl="2" w:tplc="28C8E8AA">
      <w:start w:val="1"/>
      <w:numFmt w:val="decimal"/>
      <w:lvlText w:val="%3."/>
      <w:lvlJc w:val="left"/>
      <w:pPr>
        <w:ind w:left="1440" w:hanging="360"/>
      </w:pPr>
    </w:lvl>
    <w:lvl w:ilvl="3" w:tplc="448E9000">
      <w:start w:val="1"/>
      <w:numFmt w:val="decimal"/>
      <w:lvlText w:val="%4."/>
      <w:lvlJc w:val="left"/>
      <w:pPr>
        <w:ind w:left="1440" w:hanging="360"/>
      </w:pPr>
    </w:lvl>
    <w:lvl w:ilvl="4" w:tplc="D4682704">
      <w:start w:val="1"/>
      <w:numFmt w:val="decimal"/>
      <w:lvlText w:val="%5."/>
      <w:lvlJc w:val="left"/>
      <w:pPr>
        <w:ind w:left="1440" w:hanging="360"/>
      </w:pPr>
    </w:lvl>
    <w:lvl w:ilvl="5" w:tplc="50FC4E22">
      <w:start w:val="1"/>
      <w:numFmt w:val="decimal"/>
      <w:lvlText w:val="%6."/>
      <w:lvlJc w:val="left"/>
      <w:pPr>
        <w:ind w:left="1440" w:hanging="360"/>
      </w:pPr>
    </w:lvl>
    <w:lvl w:ilvl="6" w:tplc="0532A100">
      <w:start w:val="1"/>
      <w:numFmt w:val="decimal"/>
      <w:lvlText w:val="%7."/>
      <w:lvlJc w:val="left"/>
      <w:pPr>
        <w:ind w:left="1440" w:hanging="360"/>
      </w:pPr>
    </w:lvl>
    <w:lvl w:ilvl="7" w:tplc="2EEA13AE">
      <w:start w:val="1"/>
      <w:numFmt w:val="decimal"/>
      <w:lvlText w:val="%8."/>
      <w:lvlJc w:val="left"/>
      <w:pPr>
        <w:ind w:left="1440" w:hanging="360"/>
      </w:pPr>
    </w:lvl>
    <w:lvl w:ilvl="8" w:tplc="7CBC9DD2">
      <w:start w:val="1"/>
      <w:numFmt w:val="decimal"/>
      <w:lvlText w:val="%9."/>
      <w:lvlJc w:val="left"/>
      <w:pPr>
        <w:ind w:left="1440" w:hanging="360"/>
      </w:pPr>
    </w:lvl>
  </w:abstractNum>
  <w:abstractNum w:abstractNumId="8" w15:restartNumberingAfterBreak="0">
    <w:nsid w:val="36046E6E"/>
    <w:multiLevelType w:val="hybridMultilevel"/>
    <w:tmpl w:val="8D321DB6"/>
    <w:lvl w:ilvl="0" w:tplc="04060001">
      <w:start w:val="1"/>
      <w:numFmt w:val="bullet"/>
      <w:lvlText w:val=""/>
      <w:lvlJc w:val="left"/>
      <w:pPr>
        <w:ind w:left="360" w:hanging="360"/>
      </w:pPr>
      <w:rPr>
        <w:rFonts w:ascii="Symbol" w:hAnsi="Symbol" w:hint="default"/>
      </w:rPr>
    </w:lvl>
    <w:lvl w:ilvl="1" w:tplc="04060003" w:tentative="1">
      <w:start w:val="1"/>
      <w:numFmt w:val="bullet"/>
      <w:lvlText w:val="o"/>
      <w:lvlJc w:val="left"/>
      <w:pPr>
        <w:ind w:left="1080" w:hanging="360"/>
      </w:pPr>
      <w:rPr>
        <w:rFonts w:ascii="Courier New" w:hAnsi="Courier New" w:cs="Courier New" w:hint="default"/>
      </w:rPr>
    </w:lvl>
    <w:lvl w:ilvl="2" w:tplc="04060005" w:tentative="1">
      <w:start w:val="1"/>
      <w:numFmt w:val="bullet"/>
      <w:lvlText w:val=""/>
      <w:lvlJc w:val="left"/>
      <w:pPr>
        <w:ind w:left="1800" w:hanging="360"/>
      </w:pPr>
      <w:rPr>
        <w:rFonts w:ascii="Wingdings" w:hAnsi="Wingdings" w:hint="default"/>
      </w:rPr>
    </w:lvl>
    <w:lvl w:ilvl="3" w:tplc="04060001" w:tentative="1">
      <w:start w:val="1"/>
      <w:numFmt w:val="bullet"/>
      <w:lvlText w:val=""/>
      <w:lvlJc w:val="left"/>
      <w:pPr>
        <w:ind w:left="2520" w:hanging="360"/>
      </w:pPr>
      <w:rPr>
        <w:rFonts w:ascii="Symbol" w:hAnsi="Symbol" w:hint="default"/>
      </w:rPr>
    </w:lvl>
    <w:lvl w:ilvl="4" w:tplc="04060003" w:tentative="1">
      <w:start w:val="1"/>
      <w:numFmt w:val="bullet"/>
      <w:lvlText w:val="o"/>
      <w:lvlJc w:val="left"/>
      <w:pPr>
        <w:ind w:left="3240" w:hanging="360"/>
      </w:pPr>
      <w:rPr>
        <w:rFonts w:ascii="Courier New" w:hAnsi="Courier New" w:cs="Courier New" w:hint="default"/>
      </w:rPr>
    </w:lvl>
    <w:lvl w:ilvl="5" w:tplc="04060005" w:tentative="1">
      <w:start w:val="1"/>
      <w:numFmt w:val="bullet"/>
      <w:lvlText w:val=""/>
      <w:lvlJc w:val="left"/>
      <w:pPr>
        <w:ind w:left="3960" w:hanging="360"/>
      </w:pPr>
      <w:rPr>
        <w:rFonts w:ascii="Wingdings" w:hAnsi="Wingdings" w:hint="default"/>
      </w:rPr>
    </w:lvl>
    <w:lvl w:ilvl="6" w:tplc="04060001" w:tentative="1">
      <w:start w:val="1"/>
      <w:numFmt w:val="bullet"/>
      <w:lvlText w:val=""/>
      <w:lvlJc w:val="left"/>
      <w:pPr>
        <w:ind w:left="4680" w:hanging="360"/>
      </w:pPr>
      <w:rPr>
        <w:rFonts w:ascii="Symbol" w:hAnsi="Symbol" w:hint="default"/>
      </w:rPr>
    </w:lvl>
    <w:lvl w:ilvl="7" w:tplc="04060003" w:tentative="1">
      <w:start w:val="1"/>
      <w:numFmt w:val="bullet"/>
      <w:lvlText w:val="o"/>
      <w:lvlJc w:val="left"/>
      <w:pPr>
        <w:ind w:left="5400" w:hanging="360"/>
      </w:pPr>
      <w:rPr>
        <w:rFonts w:ascii="Courier New" w:hAnsi="Courier New" w:cs="Courier New" w:hint="default"/>
      </w:rPr>
    </w:lvl>
    <w:lvl w:ilvl="8" w:tplc="04060005" w:tentative="1">
      <w:start w:val="1"/>
      <w:numFmt w:val="bullet"/>
      <w:lvlText w:val=""/>
      <w:lvlJc w:val="left"/>
      <w:pPr>
        <w:ind w:left="6120" w:hanging="360"/>
      </w:pPr>
      <w:rPr>
        <w:rFonts w:ascii="Wingdings" w:hAnsi="Wingdings" w:hint="default"/>
      </w:rPr>
    </w:lvl>
  </w:abstractNum>
  <w:abstractNum w:abstractNumId="9" w15:restartNumberingAfterBreak="0">
    <w:nsid w:val="3A1334DD"/>
    <w:multiLevelType w:val="hybridMultilevel"/>
    <w:tmpl w:val="48009BC8"/>
    <w:lvl w:ilvl="0" w:tplc="9EE0A884">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E771754"/>
    <w:multiLevelType w:val="multilevel"/>
    <w:tmpl w:val="701EB0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FCB7F8D"/>
    <w:multiLevelType w:val="hybridMultilevel"/>
    <w:tmpl w:val="13700CF0"/>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2" w15:restartNumberingAfterBreak="0">
    <w:nsid w:val="427A0A17"/>
    <w:multiLevelType w:val="hybridMultilevel"/>
    <w:tmpl w:val="D4E05186"/>
    <w:lvl w:ilvl="0" w:tplc="82CA0D4E">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4B80062"/>
    <w:multiLevelType w:val="hybridMultilevel"/>
    <w:tmpl w:val="A3FC6B44"/>
    <w:lvl w:ilvl="0" w:tplc="04060001">
      <w:start w:val="1"/>
      <w:numFmt w:val="bullet"/>
      <w:lvlText w:val=""/>
      <w:lvlJc w:val="left"/>
      <w:pPr>
        <w:ind w:left="360" w:hanging="360"/>
      </w:pPr>
      <w:rPr>
        <w:rFonts w:ascii="Symbol" w:hAnsi="Symbol" w:hint="default"/>
      </w:rPr>
    </w:lvl>
    <w:lvl w:ilvl="1" w:tplc="04060003" w:tentative="1">
      <w:start w:val="1"/>
      <w:numFmt w:val="bullet"/>
      <w:lvlText w:val="o"/>
      <w:lvlJc w:val="left"/>
      <w:pPr>
        <w:ind w:left="1080" w:hanging="360"/>
      </w:pPr>
      <w:rPr>
        <w:rFonts w:ascii="Courier New" w:hAnsi="Courier New" w:cs="Courier New" w:hint="default"/>
      </w:rPr>
    </w:lvl>
    <w:lvl w:ilvl="2" w:tplc="04060005" w:tentative="1">
      <w:start w:val="1"/>
      <w:numFmt w:val="bullet"/>
      <w:lvlText w:val=""/>
      <w:lvlJc w:val="left"/>
      <w:pPr>
        <w:ind w:left="1800" w:hanging="360"/>
      </w:pPr>
      <w:rPr>
        <w:rFonts w:ascii="Wingdings" w:hAnsi="Wingdings" w:hint="default"/>
      </w:rPr>
    </w:lvl>
    <w:lvl w:ilvl="3" w:tplc="04060001" w:tentative="1">
      <w:start w:val="1"/>
      <w:numFmt w:val="bullet"/>
      <w:lvlText w:val=""/>
      <w:lvlJc w:val="left"/>
      <w:pPr>
        <w:ind w:left="2520" w:hanging="360"/>
      </w:pPr>
      <w:rPr>
        <w:rFonts w:ascii="Symbol" w:hAnsi="Symbol" w:hint="default"/>
      </w:rPr>
    </w:lvl>
    <w:lvl w:ilvl="4" w:tplc="04060003" w:tentative="1">
      <w:start w:val="1"/>
      <w:numFmt w:val="bullet"/>
      <w:lvlText w:val="o"/>
      <w:lvlJc w:val="left"/>
      <w:pPr>
        <w:ind w:left="3240" w:hanging="360"/>
      </w:pPr>
      <w:rPr>
        <w:rFonts w:ascii="Courier New" w:hAnsi="Courier New" w:cs="Courier New" w:hint="default"/>
      </w:rPr>
    </w:lvl>
    <w:lvl w:ilvl="5" w:tplc="04060005" w:tentative="1">
      <w:start w:val="1"/>
      <w:numFmt w:val="bullet"/>
      <w:lvlText w:val=""/>
      <w:lvlJc w:val="left"/>
      <w:pPr>
        <w:ind w:left="3960" w:hanging="360"/>
      </w:pPr>
      <w:rPr>
        <w:rFonts w:ascii="Wingdings" w:hAnsi="Wingdings" w:hint="default"/>
      </w:rPr>
    </w:lvl>
    <w:lvl w:ilvl="6" w:tplc="04060001" w:tentative="1">
      <w:start w:val="1"/>
      <w:numFmt w:val="bullet"/>
      <w:lvlText w:val=""/>
      <w:lvlJc w:val="left"/>
      <w:pPr>
        <w:ind w:left="4680" w:hanging="360"/>
      </w:pPr>
      <w:rPr>
        <w:rFonts w:ascii="Symbol" w:hAnsi="Symbol" w:hint="default"/>
      </w:rPr>
    </w:lvl>
    <w:lvl w:ilvl="7" w:tplc="04060003" w:tentative="1">
      <w:start w:val="1"/>
      <w:numFmt w:val="bullet"/>
      <w:lvlText w:val="o"/>
      <w:lvlJc w:val="left"/>
      <w:pPr>
        <w:ind w:left="5400" w:hanging="360"/>
      </w:pPr>
      <w:rPr>
        <w:rFonts w:ascii="Courier New" w:hAnsi="Courier New" w:cs="Courier New" w:hint="default"/>
      </w:rPr>
    </w:lvl>
    <w:lvl w:ilvl="8" w:tplc="04060005" w:tentative="1">
      <w:start w:val="1"/>
      <w:numFmt w:val="bullet"/>
      <w:lvlText w:val=""/>
      <w:lvlJc w:val="left"/>
      <w:pPr>
        <w:ind w:left="6120" w:hanging="360"/>
      </w:pPr>
      <w:rPr>
        <w:rFonts w:ascii="Wingdings" w:hAnsi="Wingdings" w:hint="default"/>
      </w:rPr>
    </w:lvl>
  </w:abstractNum>
  <w:abstractNum w:abstractNumId="14" w15:restartNumberingAfterBreak="0">
    <w:nsid w:val="49B16217"/>
    <w:multiLevelType w:val="hybridMultilevel"/>
    <w:tmpl w:val="BAC48A1C"/>
    <w:lvl w:ilvl="0" w:tplc="04060001">
      <w:start w:val="1"/>
      <w:numFmt w:val="bullet"/>
      <w:lvlText w:val=""/>
      <w:lvlJc w:val="left"/>
      <w:pPr>
        <w:ind w:left="360" w:hanging="360"/>
      </w:pPr>
      <w:rPr>
        <w:rFonts w:ascii="Symbol" w:hAnsi="Symbol" w:hint="default"/>
      </w:rPr>
    </w:lvl>
    <w:lvl w:ilvl="1" w:tplc="04060003" w:tentative="1">
      <w:start w:val="1"/>
      <w:numFmt w:val="bullet"/>
      <w:lvlText w:val="o"/>
      <w:lvlJc w:val="left"/>
      <w:pPr>
        <w:ind w:left="1080" w:hanging="360"/>
      </w:pPr>
      <w:rPr>
        <w:rFonts w:ascii="Courier New" w:hAnsi="Courier New" w:cs="Courier New" w:hint="default"/>
      </w:rPr>
    </w:lvl>
    <w:lvl w:ilvl="2" w:tplc="04060005" w:tentative="1">
      <w:start w:val="1"/>
      <w:numFmt w:val="bullet"/>
      <w:lvlText w:val=""/>
      <w:lvlJc w:val="left"/>
      <w:pPr>
        <w:ind w:left="1800" w:hanging="360"/>
      </w:pPr>
      <w:rPr>
        <w:rFonts w:ascii="Wingdings" w:hAnsi="Wingdings" w:hint="default"/>
      </w:rPr>
    </w:lvl>
    <w:lvl w:ilvl="3" w:tplc="04060001" w:tentative="1">
      <w:start w:val="1"/>
      <w:numFmt w:val="bullet"/>
      <w:lvlText w:val=""/>
      <w:lvlJc w:val="left"/>
      <w:pPr>
        <w:ind w:left="2520" w:hanging="360"/>
      </w:pPr>
      <w:rPr>
        <w:rFonts w:ascii="Symbol" w:hAnsi="Symbol" w:hint="default"/>
      </w:rPr>
    </w:lvl>
    <w:lvl w:ilvl="4" w:tplc="04060003" w:tentative="1">
      <w:start w:val="1"/>
      <w:numFmt w:val="bullet"/>
      <w:lvlText w:val="o"/>
      <w:lvlJc w:val="left"/>
      <w:pPr>
        <w:ind w:left="3240" w:hanging="360"/>
      </w:pPr>
      <w:rPr>
        <w:rFonts w:ascii="Courier New" w:hAnsi="Courier New" w:cs="Courier New" w:hint="default"/>
      </w:rPr>
    </w:lvl>
    <w:lvl w:ilvl="5" w:tplc="04060005" w:tentative="1">
      <w:start w:val="1"/>
      <w:numFmt w:val="bullet"/>
      <w:lvlText w:val=""/>
      <w:lvlJc w:val="left"/>
      <w:pPr>
        <w:ind w:left="3960" w:hanging="360"/>
      </w:pPr>
      <w:rPr>
        <w:rFonts w:ascii="Wingdings" w:hAnsi="Wingdings" w:hint="default"/>
      </w:rPr>
    </w:lvl>
    <w:lvl w:ilvl="6" w:tplc="04060001" w:tentative="1">
      <w:start w:val="1"/>
      <w:numFmt w:val="bullet"/>
      <w:lvlText w:val=""/>
      <w:lvlJc w:val="left"/>
      <w:pPr>
        <w:ind w:left="4680" w:hanging="360"/>
      </w:pPr>
      <w:rPr>
        <w:rFonts w:ascii="Symbol" w:hAnsi="Symbol" w:hint="default"/>
      </w:rPr>
    </w:lvl>
    <w:lvl w:ilvl="7" w:tplc="04060003" w:tentative="1">
      <w:start w:val="1"/>
      <w:numFmt w:val="bullet"/>
      <w:lvlText w:val="o"/>
      <w:lvlJc w:val="left"/>
      <w:pPr>
        <w:ind w:left="5400" w:hanging="360"/>
      </w:pPr>
      <w:rPr>
        <w:rFonts w:ascii="Courier New" w:hAnsi="Courier New" w:cs="Courier New" w:hint="default"/>
      </w:rPr>
    </w:lvl>
    <w:lvl w:ilvl="8" w:tplc="04060005" w:tentative="1">
      <w:start w:val="1"/>
      <w:numFmt w:val="bullet"/>
      <w:lvlText w:val=""/>
      <w:lvlJc w:val="left"/>
      <w:pPr>
        <w:ind w:left="6120" w:hanging="360"/>
      </w:pPr>
      <w:rPr>
        <w:rFonts w:ascii="Wingdings" w:hAnsi="Wingdings" w:hint="default"/>
      </w:rPr>
    </w:lvl>
  </w:abstractNum>
  <w:abstractNum w:abstractNumId="15" w15:restartNumberingAfterBreak="0">
    <w:nsid w:val="4C767EB7"/>
    <w:multiLevelType w:val="multilevel"/>
    <w:tmpl w:val="E8E2A8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E1F3CAF"/>
    <w:multiLevelType w:val="hybridMultilevel"/>
    <w:tmpl w:val="607853CC"/>
    <w:lvl w:ilvl="0" w:tplc="0406000F">
      <w:start w:val="1"/>
      <w:numFmt w:val="decimal"/>
      <w:lvlText w:val="%1."/>
      <w:lvlJc w:val="left"/>
      <w:pPr>
        <w:ind w:left="720" w:hanging="360"/>
      </w:p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17" w15:restartNumberingAfterBreak="0">
    <w:nsid w:val="4E51410F"/>
    <w:multiLevelType w:val="multilevel"/>
    <w:tmpl w:val="391AF9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539129A1"/>
    <w:multiLevelType w:val="hybridMultilevel"/>
    <w:tmpl w:val="ED989824"/>
    <w:lvl w:ilvl="0" w:tplc="BD7E11BE">
      <w:start w:val="2"/>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9170C36"/>
    <w:multiLevelType w:val="multilevel"/>
    <w:tmpl w:val="3FB467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59A26BBD"/>
    <w:multiLevelType w:val="hybridMultilevel"/>
    <w:tmpl w:val="DCD8E44E"/>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21" w15:restartNumberingAfterBreak="0">
    <w:nsid w:val="5BE17E5A"/>
    <w:multiLevelType w:val="hybridMultilevel"/>
    <w:tmpl w:val="4810182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65117B20"/>
    <w:multiLevelType w:val="hybridMultilevel"/>
    <w:tmpl w:val="B2EC78F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6687049D"/>
    <w:multiLevelType w:val="hybridMultilevel"/>
    <w:tmpl w:val="52562D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E83547C"/>
    <w:multiLevelType w:val="hybridMultilevel"/>
    <w:tmpl w:val="E6AA9B1E"/>
    <w:lvl w:ilvl="0" w:tplc="0406000F">
      <w:start w:val="1"/>
      <w:numFmt w:val="decimal"/>
      <w:lvlText w:val="%1."/>
      <w:lvlJc w:val="left"/>
      <w:pPr>
        <w:ind w:left="720" w:hanging="360"/>
      </w:p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25" w15:restartNumberingAfterBreak="0">
    <w:nsid w:val="6F7B16B0"/>
    <w:multiLevelType w:val="hybridMultilevel"/>
    <w:tmpl w:val="100ABB18"/>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26" w15:restartNumberingAfterBreak="0">
    <w:nsid w:val="70B63B10"/>
    <w:multiLevelType w:val="multilevel"/>
    <w:tmpl w:val="4E58E82C"/>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89731240">
    <w:abstractNumId w:val="9"/>
  </w:num>
  <w:num w:numId="2" w16cid:durableId="1723021119">
    <w:abstractNumId w:val="18"/>
  </w:num>
  <w:num w:numId="3" w16cid:durableId="985284407">
    <w:abstractNumId w:val="5"/>
  </w:num>
  <w:num w:numId="4" w16cid:durableId="745886216">
    <w:abstractNumId w:val="12"/>
  </w:num>
  <w:num w:numId="5" w16cid:durableId="793015981">
    <w:abstractNumId w:val="21"/>
  </w:num>
  <w:num w:numId="6" w16cid:durableId="1274367133">
    <w:abstractNumId w:val="23"/>
  </w:num>
  <w:num w:numId="7" w16cid:durableId="505361449">
    <w:abstractNumId w:val="22"/>
  </w:num>
  <w:num w:numId="8" w16cid:durableId="653989635">
    <w:abstractNumId w:val="11"/>
  </w:num>
  <w:num w:numId="9" w16cid:durableId="360862097">
    <w:abstractNumId w:val="15"/>
  </w:num>
  <w:num w:numId="10" w16cid:durableId="1573542031">
    <w:abstractNumId w:val="17"/>
  </w:num>
  <w:num w:numId="11" w16cid:durableId="1557887064">
    <w:abstractNumId w:val="16"/>
  </w:num>
  <w:num w:numId="12" w16cid:durableId="1641302499">
    <w:abstractNumId w:val="1"/>
  </w:num>
  <w:num w:numId="13" w16cid:durableId="592199898">
    <w:abstractNumId w:val="10"/>
  </w:num>
  <w:num w:numId="14" w16cid:durableId="2111508186">
    <w:abstractNumId w:val="19"/>
  </w:num>
  <w:num w:numId="15" w16cid:durableId="1879078321">
    <w:abstractNumId w:val="25"/>
  </w:num>
  <w:num w:numId="16" w16cid:durableId="1222254750">
    <w:abstractNumId w:val="24"/>
  </w:num>
  <w:num w:numId="17" w16cid:durableId="1026440647">
    <w:abstractNumId w:val="20"/>
  </w:num>
  <w:num w:numId="18" w16cid:durableId="161702452">
    <w:abstractNumId w:val="4"/>
  </w:num>
  <w:num w:numId="19" w16cid:durableId="34085885">
    <w:abstractNumId w:val="2"/>
  </w:num>
  <w:num w:numId="20" w16cid:durableId="680669223">
    <w:abstractNumId w:val="3"/>
  </w:num>
  <w:num w:numId="21" w16cid:durableId="1274480365">
    <w:abstractNumId w:val="14"/>
  </w:num>
  <w:num w:numId="22" w16cid:durableId="1976370005">
    <w:abstractNumId w:val="13"/>
  </w:num>
  <w:num w:numId="23" w16cid:durableId="402719411">
    <w:abstractNumId w:val="8"/>
  </w:num>
  <w:num w:numId="24" w16cid:durableId="373699179">
    <w:abstractNumId w:val="0"/>
  </w:num>
  <w:num w:numId="25" w16cid:durableId="1010834479">
    <w:abstractNumId w:val="7"/>
  </w:num>
  <w:num w:numId="26" w16cid:durableId="778568438">
    <w:abstractNumId w:val="6"/>
  </w:num>
  <w:num w:numId="27" w16cid:durableId="2096586757">
    <w:abstractNumId w:val="2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Christoffer Vissing">
    <w15:presenceInfo w15:providerId="None" w15:userId="Christoffer Vissing"/>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3"/>
  <w:hideSpellingErrors/>
  <w:hideGrammaticalErrors/>
  <w:proofState w:spelling="clean" w:grammar="clean"/>
  <w:trackRevisions/>
  <w:defaultTabStop w:val="1304"/>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D711A"/>
    <w:rsid w:val="00000F06"/>
    <w:rsid w:val="00001115"/>
    <w:rsid w:val="00003735"/>
    <w:rsid w:val="000045CB"/>
    <w:rsid w:val="00006F6B"/>
    <w:rsid w:val="000101FA"/>
    <w:rsid w:val="00010520"/>
    <w:rsid w:val="000115F1"/>
    <w:rsid w:val="00011CEB"/>
    <w:rsid w:val="00016EDC"/>
    <w:rsid w:val="0001732F"/>
    <w:rsid w:val="00021714"/>
    <w:rsid w:val="00021CE6"/>
    <w:rsid w:val="00025604"/>
    <w:rsid w:val="000261EC"/>
    <w:rsid w:val="0002713B"/>
    <w:rsid w:val="0003136F"/>
    <w:rsid w:val="000315ED"/>
    <w:rsid w:val="00031C83"/>
    <w:rsid w:val="0003374F"/>
    <w:rsid w:val="00036093"/>
    <w:rsid w:val="00036BA5"/>
    <w:rsid w:val="00037938"/>
    <w:rsid w:val="00037B48"/>
    <w:rsid w:val="00040F1C"/>
    <w:rsid w:val="0004148E"/>
    <w:rsid w:val="0004277A"/>
    <w:rsid w:val="00044362"/>
    <w:rsid w:val="0004497C"/>
    <w:rsid w:val="00045C43"/>
    <w:rsid w:val="00045FF8"/>
    <w:rsid w:val="000472A7"/>
    <w:rsid w:val="00047633"/>
    <w:rsid w:val="00051EAF"/>
    <w:rsid w:val="00055DBA"/>
    <w:rsid w:val="00056EEB"/>
    <w:rsid w:val="00060459"/>
    <w:rsid w:val="000629A9"/>
    <w:rsid w:val="00064F02"/>
    <w:rsid w:val="00066095"/>
    <w:rsid w:val="0006687E"/>
    <w:rsid w:val="00070043"/>
    <w:rsid w:val="00071707"/>
    <w:rsid w:val="00071ECC"/>
    <w:rsid w:val="00073741"/>
    <w:rsid w:val="0007626C"/>
    <w:rsid w:val="0007751F"/>
    <w:rsid w:val="00080A63"/>
    <w:rsid w:val="00083068"/>
    <w:rsid w:val="0008357F"/>
    <w:rsid w:val="00087C51"/>
    <w:rsid w:val="0009212D"/>
    <w:rsid w:val="000958D0"/>
    <w:rsid w:val="00096AB2"/>
    <w:rsid w:val="000A01EC"/>
    <w:rsid w:val="000A2466"/>
    <w:rsid w:val="000A45A1"/>
    <w:rsid w:val="000A552B"/>
    <w:rsid w:val="000B140C"/>
    <w:rsid w:val="000B5DA3"/>
    <w:rsid w:val="000B753D"/>
    <w:rsid w:val="000B76C9"/>
    <w:rsid w:val="000C0D37"/>
    <w:rsid w:val="000C157F"/>
    <w:rsid w:val="000C2FA6"/>
    <w:rsid w:val="000C5B7B"/>
    <w:rsid w:val="000C5E36"/>
    <w:rsid w:val="000C5F50"/>
    <w:rsid w:val="000C6486"/>
    <w:rsid w:val="000C64C0"/>
    <w:rsid w:val="000D0076"/>
    <w:rsid w:val="000D2A8A"/>
    <w:rsid w:val="000D3354"/>
    <w:rsid w:val="000D3595"/>
    <w:rsid w:val="000D4738"/>
    <w:rsid w:val="000E24D6"/>
    <w:rsid w:val="000E33AA"/>
    <w:rsid w:val="000E3A07"/>
    <w:rsid w:val="000E754A"/>
    <w:rsid w:val="000F0482"/>
    <w:rsid w:val="000F1D08"/>
    <w:rsid w:val="000F2218"/>
    <w:rsid w:val="000F3B75"/>
    <w:rsid w:val="000F4019"/>
    <w:rsid w:val="000F4274"/>
    <w:rsid w:val="000F5521"/>
    <w:rsid w:val="000F668B"/>
    <w:rsid w:val="000F6E5D"/>
    <w:rsid w:val="000F7E82"/>
    <w:rsid w:val="00100304"/>
    <w:rsid w:val="00100B81"/>
    <w:rsid w:val="00102552"/>
    <w:rsid w:val="00105422"/>
    <w:rsid w:val="001056F4"/>
    <w:rsid w:val="00107191"/>
    <w:rsid w:val="00107ADC"/>
    <w:rsid w:val="00111D48"/>
    <w:rsid w:val="00112385"/>
    <w:rsid w:val="00122A66"/>
    <w:rsid w:val="0012307E"/>
    <w:rsid w:val="0013085D"/>
    <w:rsid w:val="00131955"/>
    <w:rsid w:val="00131A10"/>
    <w:rsid w:val="0013266C"/>
    <w:rsid w:val="00132B28"/>
    <w:rsid w:val="001340F8"/>
    <w:rsid w:val="00136696"/>
    <w:rsid w:val="00141163"/>
    <w:rsid w:val="00141347"/>
    <w:rsid w:val="00143B0F"/>
    <w:rsid w:val="00147EC8"/>
    <w:rsid w:val="00152E8D"/>
    <w:rsid w:val="00153C85"/>
    <w:rsid w:val="00154659"/>
    <w:rsid w:val="0016021D"/>
    <w:rsid w:val="001609EF"/>
    <w:rsid w:val="00164A03"/>
    <w:rsid w:val="0016572F"/>
    <w:rsid w:val="00167E21"/>
    <w:rsid w:val="00171B3C"/>
    <w:rsid w:val="001741B2"/>
    <w:rsid w:val="001748BF"/>
    <w:rsid w:val="001749CA"/>
    <w:rsid w:val="0018036F"/>
    <w:rsid w:val="00184BB2"/>
    <w:rsid w:val="001852DF"/>
    <w:rsid w:val="00185626"/>
    <w:rsid w:val="001871E9"/>
    <w:rsid w:val="00187E3F"/>
    <w:rsid w:val="00190371"/>
    <w:rsid w:val="00191A92"/>
    <w:rsid w:val="00192803"/>
    <w:rsid w:val="0019303B"/>
    <w:rsid w:val="00193C32"/>
    <w:rsid w:val="001977C7"/>
    <w:rsid w:val="0019798E"/>
    <w:rsid w:val="001A1D95"/>
    <w:rsid w:val="001A1E98"/>
    <w:rsid w:val="001A2D03"/>
    <w:rsid w:val="001A566B"/>
    <w:rsid w:val="001A603B"/>
    <w:rsid w:val="001A6523"/>
    <w:rsid w:val="001A7EE6"/>
    <w:rsid w:val="001B3DE8"/>
    <w:rsid w:val="001B5668"/>
    <w:rsid w:val="001C061F"/>
    <w:rsid w:val="001C070C"/>
    <w:rsid w:val="001C44CF"/>
    <w:rsid w:val="001C5964"/>
    <w:rsid w:val="001D30C0"/>
    <w:rsid w:val="001D428D"/>
    <w:rsid w:val="001D4E4E"/>
    <w:rsid w:val="001D711A"/>
    <w:rsid w:val="001D766A"/>
    <w:rsid w:val="001E0DCC"/>
    <w:rsid w:val="001E27DC"/>
    <w:rsid w:val="001E38CF"/>
    <w:rsid w:val="001E4447"/>
    <w:rsid w:val="001E5A55"/>
    <w:rsid w:val="001E6208"/>
    <w:rsid w:val="001E72A7"/>
    <w:rsid w:val="001E7F65"/>
    <w:rsid w:val="001F1694"/>
    <w:rsid w:val="001F2967"/>
    <w:rsid w:val="001F5C3A"/>
    <w:rsid w:val="00200626"/>
    <w:rsid w:val="00201C66"/>
    <w:rsid w:val="00201EAA"/>
    <w:rsid w:val="0020331D"/>
    <w:rsid w:val="0020425B"/>
    <w:rsid w:val="002045AA"/>
    <w:rsid w:val="00205ABD"/>
    <w:rsid w:val="00205DC2"/>
    <w:rsid w:val="00210BB7"/>
    <w:rsid w:val="00214E3D"/>
    <w:rsid w:val="00215F74"/>
    <w:rsid w:val="00217F3A"/>
    <w:rsid w:val="00223E49"/>
    <w:rsid w:val="00224206"/>
    <w:rsid w:val="00226DDB"/>
    <w:rsid w:val="002270D2"/>
    <w:rsid w:val="0023131F"/>
    <w:rsid w:val="002321E8"/>
    <w:rsid w:val="00233E4F"/>
    <w:rsid w:val="00234724"/>
    <w:rsid w:val="00234D5E"/>
    <w:rsid w:val="00235157"/>
    <w:rsid w:val="00236409"/>
    <w:rsid w:val="00236B80"/>
    <w:rsid w:val="00241DE5"/>
    <w:rsid w:val="0024227C"/>
    <w:rsid w:val="00244FC1"/>
    <w:rsid w:val="00245B74"/>
    <w:rsid w:val="00253134"/>
    <w:rsid w:val="002573A9"/>
    <w:rsid w:val="00260767"/>
    <w:rsid w:val="002609A5"/>
    <w:rsid w:val="00261839"/>
    <w:rsid w:val="002624A5"/>
    <w:rsid w:val="00267A96"/>
    <w:rsid w:val="002707A5"/>
    <w:rsid w:val="00271F02"/>
    <w:rsid w:val="00273F2D"/>
    <w:rsid w:val="002823F4"/>
    <w:rsid w:val="002834B5"/>
    <w:rsid w:val="002845FC"/>
    <w:rsid w:val="00285DBF"/>
    <w:rsid w:val="00290C27"/>
    <w:rsid w:val="00292911"/>
    <w:rsid w:val="002970A1"/>
    <w:rsid w:val="002A2493"/>
    <w:rsid w:val="002A66BB"/>
    <w:rsid w:val="002A6A48"/>
    <w:rsid w:val="002A706E"/>
    <w:rsid w:val="002B10D0"/>
    <w:rsid w:val="002B3119"/>
    <w:rsid w:val="002B39C2"/>
    <w:rsid w:val="002B3BD2"/>
    <w:rsid w:val="002B3BF8"/>
    <w:rsid w:val="002B44B5"/>
    <w:rsid w:val="002B5172"/>
    <w:rsid w:val="002B6640"/>
    <w:rsid w:val="002B6FD8"/>
    <w:rsid w:val="002B7FC3"/>
    <w:rsid w:val="002C1AB4"/>
    <w:rsid w:val="002C308A"/>
    <w:rsid w:val="002C3C6B"/>
    <w:rsid w:val="002C4FB9"/>
    <w:rsid w:val="002C6DC5"/>
    <w:rsid w:val="002C7D53"/>
    <w:rsid w:val="002D2E7C"/>
    <w:rsid w:val="002D5151"/>
    <w:rsid w:val="002D51B3"/>
    <w:rsid w:val="002D5C35"/>
    <w:rsid w:val="002E43B4"/>
    <w:rsid w:val="002E48E9"/>
    <w:rsid w:val="002E4BE9"/>
    <w:rsid w:val="002E513F"/>
    <w:rsid w:val="002F186E"/>
    <w:rsid w:val="002F2FB6"/>
    <w:rsid w:val="002F3B21"/>
    <w:rsid w:val="002F3BB5"/>
    <w:rsid w:val="002F6C0F"/>
    <w:rsid w:val="002F7734"/>
    <w:rsid w:val="003001C9"/>
    <w:rsid w:val="00300823"/>
    <w:rsid w:val="00301B34"/>
    <w:rsid w:val="00303CA2"/>
    <w:rsid w:val="0030750E"/>
    <w:rsid w:val="003107E7"/>
    <w:rsid w:val="0031226B"/>
    <w:rsid w:val="003157B8"/>
    <w:rsid w:val="00317261"/>
    <w:rsid w:val="00317FF7"/>
    <w:rsid w:val="003221BA"/>
    <w:rsid w:val="0032350E"/>
    <w:rsid w:val="0032641D"/>
    <w:rsid w:val="00326B97"/>
    <w:rsid w:val="00331F5C"/>
    <w:rsid w:val="003323F6"/>
    <w:rsid w:val="00332674"/>
    <w:rsid w:val="003341D7"/>
    <w:rsid w:val="00334C63"/>
    <w:rsid w:val="00335B40"/>
    <w:rsid w:val="00337E0B"/>
    <w:rsid w:val="00341B85"/>
    <w:rsid w:val="0034252B"/>
    <w:rsid w:val="00344AA0"/>
    <w:rsid w:val="00345718"/>
    <w:rsid w:val="00345914"/>
    <w:rsid w:val="00350333"/>
    <w:rsid w:val="00351DC9"/>
    <w:rsid w:val="00352840"/>
    <w:rsid w:val="00353802"/>
    <w:rsid w:val="00353BD0"/>
    <w:rsid w:val="00356624"/>
    <w:rsid w:val="00357D74"/>
    <w:rsid w:val="00360381"/>
    <w:rsid w:val="00360FE2"/>
    <w:rsid w:val="00361197"/>
    <w:rsid w:val="00362CA3"/>
    <w:rsid w:val="0036707C"/>
    <w:rsid w:val="0037016C"/>
    <w:rsid w:val="00370E07"/>
    <w:rsid w:val="0037248F"/>
    <w:rsid w:val="0037380B"/>
    <w:rsid w:val="00375CA6"/>
    <w:rsid w:val="0038166D"/>
    <w:rsid w:val="0038223F"/>
    <w:rsid w:val="00385868"/>
    <w:rsid w:val="00387275"/>
    <w:rsid w:val="0039001D"/>
    <w:rsid w:val="003911BC"/>
    <w:rsid w:val="00391E8B"/>
    <w:rsid w:val="00394A0C"/>
    <w:rsid w:val="0039526F"/>
    <w:rsid w:val="00395895"/>
    <w:rsid w:val="00397258"/>
    <w:rsid w:val="0039793A"/>
    <w:rsid w:val="00397A53"/>
    <w:rsid w:val="003A41F5"/>
    <w:rsid w:val="003A633A"/>
    <w:rsid w:val="003B08C6"/>
    <w:rsid w:val="003B159A"/>
    <w:rsid w:val="003B3617"/>
    <w:rsid w:val="003B5E2A"/>
    <w:rsid w:val="003B7FA4"/>
    <w:rsid w:val="003C0184"/>
    <w:rsid w:val="003C0A32"/>
    <w:rsid w:val="003C1656"/>
    <w:rsid w:val="003C2490"/>
    <w:rsid w:val="003C3095"/>
    <w:rsid w:val="003C33E1"/>
    <w:rsid w:val="003D3D16"/>
    <w:rsid w:val="003D3DB4"/>
    <w:rsid w:val="003D4478"/>
    <w:rsid w:val="003D5112"/>
    <w:rsid w:val="003D54E2"/>
    <w:rsid w:val="003D5C14"/>
    <w:rsid w:val="003D6095"/>
    <w:rsid w:val="003D647E"/>
    <w:rsid w:val="003E2EB5"/>
    <w:rsid w:val="003E33A6"/>
    <w:rsid w:val="003E58A3"/>
    <w:rsid w:val="003E5F73"/>
    <w:rsid w:val="003E6385"/>
    <w:rsid w:val="003E79BB"/>
    <w:rsid w:val="003E7F02"/>
    <w:rsid w:val="003F0B99"/>
    <w:rsid w:val="003F641C"/>
    <w:rsid w:val="00400129"/>
    <w:rsid w:val="00403684"/>
    <w:rsid w:val="00406508"/>
    <w:rsid w:val="00406573"/>
    <w:rsid w:val="00407FC1"/>
    <w:rsid w:val="0041170E"/>
    <w:rsid w:val="004125E5"/>
    <w:rsid w:val="0041288F"/>
    <w:rsid w:val="00413FB0"/>
    <w:rsid w:val="0042223C"/>
    <w:rsid w:val="00422DA9"/>
    <w:rsid w:val="004235C4"/>
    <w:rsid w:val="00426080"/>
    <w:rsid w:val="00430B72"/>
    <w:rsid w:val="00431AB1"/>
    <w:rsid w:val="00431AEB"/>
    <w:rsid w:val="0043207B"/>
    <w:rsid w:val="00433852"/>
    <w:rsid w:val="00433EF5"/>
    <w:rsid w:val="00436E9C"/>
    <w:rsid w:val="004373F9"/>
    <w:rsid w:val="00441797"/>
    <w:rsid w:val="00441CD3"/>
    <w:rsid w:val="00442031"/>
    <w:rsid w:val="0044370D"/>
    <w:rsid w:val="00443736"/>
    <w:rsid w:val="00444074"/>
    <w:rsid w:val="004451B2"/>
    <w:rsid w:val="0044712F"/>
    <w:rsid w:val="00451BCA"/>
    <w:rsid w:val="004532AC"/>
    <w:rsid w:val="004536C1"/>
    <w:rsid w:val="00455F41"/>
    <w:rsid w:val="00457278"/>
    <w:rsid w:val="00460447"/>
    <w:rsid w:val="0046095F"/>
    <w:rsid w:val="004614A4"/>
    <w:rsid w:val="00461516"/>
    <w:rsid w:val="00461927"/>
    <w:rsid w:val="004629A8"/>
    <w:rsid w:val="004636E0"/>
    <w:rsid w:val="004640FE"/>
    <w:rsid w:val="00464E82"/>
    <w:rsid w:val="0046574A"/>
    <w:rsid w:val="00472249"/>
    <w:rsid w:val="0047289B"/>
    <w:rsid w:val="00473475"/>
    <w:rsid w:val="004754E7"/>
    <w:rsid w:val="00475C49"/>
    <w:rsid w:val="00476968"/>
    <w:rsid w:val="0048195E"/>
    <w:rsid w:val="00482E50"/>
    <w:rsid w:val="004871C9"/>
    <w:rsid w:val="004877E1"/>
    <w:rsid w:val="004908BF"/>
    <w:rsid w:val="0049191A"/>
    <w:rsid w:val="00492405"/>
    <w:rsid w:val="004929D2"/>
    <w:rsid w:val="00493348"/>
    <w:rsid w:val="004A06DA"/>
    <w:rsid w:val="004A1863"/>
    <w:rsid w:val="004A1BC5"/>
    <w:rsid w:val="004A1EC3"/>
    <w:rsid w:val="004B4FDF"/>
    <w:rsid w:val="004B6FE6"/>
    <w:rsid w:val="004B743B"/>
    <w:rsid w:val="004C0055"/>
    <w:rsid w:val="004C1EB5"/>
    <w:rsid w:val="004C4706"/>
    <w:rsid w:val="004C53C1"/>
    <w:rsid w:val="004C5855"/>
    <w:rsid w:val="004C619B"/>
    <w:rsid w:val="004C68C8"/>
    <w:rsid w:val="004C6BCC"/>
    <w:rsid w:val="004C6F6D"/>
    <w:rsid w:val="004C739D"/>
    <w:rsid w:val="004D13A6"/>
    <w:rsid w:val="004D1434"/>
    <w:rsid w:val="004D2F16"/>
    <w:rsid w:val="004D6A60"/>
    <w:rsid w:val="004E12E1"/>
    <w:rsid w:val="004E262F"/>
    <w:rsid w:val="004E3197"/>
    <w:rsid w:val="004E4251"/>
    <w:rsid w:val="004F1BE0"/>
    <w:rsid w:val="004F3AFA"/>
    <w:rsid w:val="004F4BF9"/>
    <w:rsid w:val="004F61B7"/>
    <w:rsid w:val="004F62AE"/>
    <w:rsid w:val="00500C2A"/>
    <w:rsid w:val="00501943"/>
    <w:rsid w:val="005033ED"/>
    <w:rsid w:val="00503ED1"/>
    <w:rsid w:val="00506AD0"/>
    <w:rsid w:val="00510147"/>
    <w:rsid w:val="00510D08"/>
    <w:rsid w:val="00512F0D"/>
    <w:rsid w:val="00516B4B"/>
    <w:rsid w:val="005201F4"/>
    <w:rsid w:val="005217B8"/>
    <w:rsid w:val="005220F1"/>
    <w:rsid w:val="00523C29"/>
    <w:rsid w:val="0052401F"/>
    <w:rsid w:val="00525D5A"/>
    <w:rsid w:val="00525F75"/>
    <w:rsid w:val="00526782"/>
    <w:rsid w:val="00526ED8"/>
    <w:rsid w:val="0052778E"/>
    <w:rsid w:val="00530695"/>
    <w:rsid w:val="005307F4"/>
    <w:rsid w:val="00535359"/>
    <w:rsid w:val="00535BD8"/>
    <w:rsid w:val="0053705B"/>
    <w:rsid w:val="0054323F"/>
    <w:rsid w:val="00545CED"/>
    <w:rsid w:val="00547A32"/>
    <w:rsid w:val="0055147E"/>
    <w:rsid w:val="00551AF1"/>
    <w:rsid w:val="00551BFA"/>
    <w:rsid w:val="005534C8"/>
    <w:rsid w:val="00554798"/>
    <w:rsid w:val="005559AF"/>
    <w:rsid w:val="00556B72"/>
    <w:rsid w:val="00557FA0"/>
    <w:rsid w:val="005664EA"/>
    <w:rsid w:val="00567A14"/>
    <w:rsid w:val="00567B0F"/>
    <w:rsid w:val="00570290"/>
    <w:rsid w:val="005727AC"/>
    <w:rsid w:val="00574638"/>
    <w:rsid w:val="00575910"/>
    <w:rsid w:val="005759C1"/>
    <w:rsid w:val="00575C41"/>
    <w:rsid w:val="0057654D"/>
    <w:rsid w:val="00580470"/>
    <w:rsid w:val="00581BBC"/>
    <w:rsid w:val="0058399C"/>
    <w:rsid w:val="0058654A"/>
    <w:rsid w:val="005868E2"/>
    <w:rsid w:val="00587635"/>
    <w:rsid w:val="005923A2"/>
    <w:rsid w:val="00592E28"/>
    <w:rsid w:val="00595F0C"/>
    <w:rsid w:val="00596BF0"/>
    <w:rsid w:val="00597A08"/>
    <w:rsid w:val="005A08A3"/>
    <w:rsid w:val="005A18B9"/>
    <w:rsid w:val="005A1DD4"/>
    <w:rsid w:val="005A45D2"/>
    <w:rsid w:val="005A6421"/>
    <w:rsid w:val="005A74BB"/>
    <w:rsid w:val="005B00FE"/>
    <w:rsid w:val="005B164B"/>
    <w:rsid w:val="005B2913"/>
    <w:rsid w:val="005B44F4"/>
    <w:rsid w:val="005B795B"/>
    <w:rsid w:val="005C080A"/>
    <w:rsid w:val="005C0A8A"/>
    <w:rsid w:val="005C1036"/>
    <w:rsid w:val="005C4292"/>
    <w:rsid w:val="005C4E8A"/>
    <w:rsid w:val="005D1D14"/>
    <w:rsid w:val="005D332F"/>
    <w:rsid w:val="005D389F"/>
    <w:rsid w:val="005D46BC"/>
    <w:rsid w:val="005D6489"/>
    <w:rsid w:val="005E2ED0"/>
    <w:rsid w:val="005E3EFD"/>
    <w:rsid w:val="005E42C7"/>
    <w:rsid w:val="005E755E"/>
    <w:rsid w:val="005F2993"/>
    <w:rsid w:val="005F2FD0"/>
    <w:rsid w:val="005F3FDD"/>
    <w:rsid w:val="005F5AC0"/>
    <w:rsid w:val="00602B0C"/>
    <w:rsid w:val="0060437B"/>
    <w:rsid w:val="006071EB"/>
    <w:rsid w:val="00615203"/>
    <w:rsid w:val="006174CC"/>
    <w:rsid w:val="0062278A"/>
    <w:rsid w:val="006231BB"/>
    <w:rsid w:val="00625C27"/>
    <w:rsid w:val="00625F3A"/>
    <w:rsid w:val="00626F13"/>
    <w:rsid w:val="00627F19"/>
    <w:rsid w:val="00630307"/>
    <w:rsid w:val="00630A55"/>
    <w:rsid w:val="00632C1C"/>
    <w:rsid w:val="00633B91"/>
    <w:rsid w:val="0063463C"/>
    <w:rsid w:val="006368C7"/>
    <w:rsid w:val="00636E22"/>
    <w:rsid w:val="00636ED5"/>
    <w:rsid w:val="0064123F"/>
    <w:rsid w:val="006414B3"/>
    <w:rsid w:val="00641A39"/>
    <w:rsid w:val="0064270F"/>
    <w:rsid w:val="0064335B"/>
    <w:rsid w:val="00646167"/>
    <w:rsid w:val="006463CE"/>
    <w:rsid w:val="0065030C"/>
    <w:rsid w:val="00651604"/>
    <w:rsid w:val="00652B2A"/>
    <w:rsid w:val="00653619"/>
    <w:rsid w:val="00655663"/>
    <w:rsid w:val="00662775"/>
    <w:rsid w:val="006630D4"/>
    <w:rsid w:val="006645EA"/>
    <w:rsid w:val="006652DF"/>
    <w:rsid w:val="00666D4C"/>
    <w:rsid w:val="00667385"/>
    <w:rsid w:val="00667F79"/>
    <w:rsid w:val="006701F7"/>
    <w:rsid w:val="0067560E"/>
    <w:rsid w:val="00682C9F"/>
    <w:rsid w:val="0069060A"/>
    <w:rsid w:val="006917FD"/>
    <w:rsid w:val="00691A4A"/>
    <w:rsid w:val="00695C33"/>
    <w:rsid w:val="00696138"/>
    <w:rsid w:val="00696771"/>
    <w:rsid w:val="006A2392"/>
    <w:rsid w:val="006A387C"/>
    <w:rsid w:val="006A4628"/>
    <w:rsid w:val="006A5983"/>
    <w:rsid w:val="006A67A7"/>
    <w:rsid w:val="006A6C59"/>
    <w:rsid w:val="006B1975"/>
    <w:rsid w:val="006B67A4"/>
    <w:rsid w:val="006B7AE7"/>
    <w:rsid w:val="006B7D1A"/>
    <w:rsid w:val="006C51D5"/>
    <w:rsid w:val="006D0A92"/>
    <w:rsid w:val="006D4A13"/>
    <w:rsid w:val="006D4B43"/>
    <w:rsid w:val="006D51BB"/>
    <w:rsid w:val="006D62AB"/>
    <w:rsid w:val="006D75C8"/>
    <w:rsid w:val="006E30BF"/>
    <w:rsid w:val="006E4348"/>
    <w:rsid w:val="006F06CE"/>
    <w:rsid w:val="006F102D"/>
    <w:rsid w:val="006F50E1"/>
    <w:rsid w:val="007029D8"/>
    <w:rsid w:val="00702EEB"/>
    <w:rsid w:val="00703EA6"/>
    <w:rsid w:val="00703ED6"/>
    <w:rsid w:val="00705B1C"/>
    <w:rsid w:val="00706679"/>
    <w:rsid w:val="00706A97"/>
    <w:rsid w:val="00706DA4"/>
    <w:rsid w:val="007077D6"/>
    <w:rsid w:val="007100EB"/>
    <w:rsid w:val="00711E23"/>
    <w:rsid w:val="00711F4F"/>
    <w:rsid w:val="00724D30"/>
    <w:rsid w:val="00725B1A"/>
    <w:rsid w:val="00727D41"/>
    <w:rsid w:val="0073040E"/>
    <w:rsid w:val="0073692A"/>
    <w:rsid w:val="007401B1"/>
    <w:rsid w:val="00746483"/>
    <w:rsid w:val="00746DF7"/>
    <w:rsid w:val="0074716C"/>
    <w:rsid w:val="00753492"/>
    <w:rsid w:val="007544D9"/>
    <w:rsid w:val="00754B2F"/>
    <w:rsid w:val="00755D3B"/>
    <w:rsid w:val="00757421"/>
    <w:rsid w:val="0075772F"/>
    <w:rsid w:val="00762103"/>
    <w:rsid w:val="007621F1"/>
    <w:rsid w:val="007625E0"/>
    <w:rsid w:val="00765BB7"/>
    <w:rsid w:val="00766CA7"/>
    <w:rsid w:val="007744F0"/>
    <w:rsid w:val="007747EB"/>
    <w:rsid w:val="007748D5"/>
    <w:rsid w:val="00774B62"/>
    <w:rsid w:val="00777B45"/>
    <w:rsid w:val="00780625"/>
    <w:rsid w:val="007811CD"/>
    <w:rsid w:val="00781AD2"/>
    <w:rsid w:val="00782C80"/>
    <w:rsid w:val="00783844"/>
    <w:rsid w:val="00783E74"/>
    <w:rsid w:val="00784843"/>
    <w:rsid w:val="00785184"/>
    <w:rsid w:val="00790484"/>
    <w:rsid w:val="0079278C"/>
    <w:rsid w:val="00792807"/>
    <w:rsid w:val="00792D0E"/>
    <w:rsid w:val="007944C9"/>
    <w:rsid w:val="00797C2D"/>
    <w:rsid w:val="007A45DD"/>
    <w:rsid w:val="007A5844"/>
    <w:rsid w:val="007A7CE5"/>
    <w:rsid w:val="007B1E2E"/>
    <w:rsid w:val="007B24D0"/>
    <w:rsid w:val="007B2BE7"/>
    <w:rsid w:val="007B2DAC"/>
    <w:rsid w:val="007B558D"/>
    <w:rsid w:val="007B690D"/>
    <w:rsid w:val="007C0B1A"/>
    <w:rsid w:val="007C252B"/>
    <w:rsid w:val="007C273C"/>
    <w:rsid w:val="007C2A95"/>
    <w:rsid w:val="007C2DBF"/>
    <w:rsid w:val="007C3B35"/>
    <w:rsid w:val="007C4859"/>
    <w:rsid w:val="007C6E46"/>
    <w:rsid w:val="007C7784"/>
    <w:rsid w:val="007D0157"/>
    <w:rsid w:val="007D0E1C"/>
    <w:rsid w:val="007D1CD2"/>
    <w:rsid w:val="007D28C4"/>
    <w:rsid w:val="007D4F5C"/>
    <w:rsid w:val="007D6E9F"/>
    <w:rsid w:val="007D6F28"/>
    <w:rsid w:val="007E2C25"/>
    <w:rsid w:val="007E5235"/>
    <w:rsid w:val="007F0426"/>
    <w:rsid w:val="007F07C1"/>
    <w:rsid w:val="007F100A"/>
    <w:rsid w:val="007F1BAE"/>
    <w:rsid w:val="007F51E8"/>
    <w:rsid w:val="007F62AC"/>
    <w:rsid w:val="007F67CF"/>
    <w:rsid w:val="0080039F"/>
    <w:rsid w:val="00800A37"/>
    <w:rsid w:val="00801D10"/>
    <w:rsid w:val="00802A2D"/>
    <w:rsid w:val="00803FC0"/>
    <w:rsid w:val="00805030"/>
    <w:rsid w:val="00805553"/>
    <w:rsid w:val="00805EB6"/>
    <w:rsid w:val="008065FD"/>
    <w:rsid w:val="00806C50"/>
    <w:rsid w:val="00810083"/>
    <w:rsid w:val="00812D9A"/>
    <w:rsid w:val="0081550F"/>
    <w:rsid w:val="008229ED"/>
    <w:rsid w:val="00822DD1"/>
    <w:rsid w:val="00823A13"/>
    <w:rsid w:val="00827161"/>
    <w:rsid w:val="0082771C"/>
    <w:rsid w:val="00830E6F"/>
    <w:rsid w:val="0083228C"/>
    <w:rsid w:val="00832D41"/>
    <w:rsid w:val="00833357"/>
    <w:rsid w:val="008346CE"/>
    <w:rsid w:val="0084063E"/>
    <w:rsid w:val="008410A5"/>
    <w:rsid w:val="00841781"/>
    <w:rsid w:val="008417BA"/>
    <w:rsid w:val="00842AF6"/>
    <w:rsid w:val="0084459B"/>
    <w:rsid w:val="008455B8"/>
    <w:rsid w:val="00850A68"/>
    <w:rsid w:val="00850C14"/>
    <w:rsid w:val="00851E75"/>
    <w:rsid w:val="008539EC"/>
    <w:rsid w:val="00856846"/>
    <w:rsid w:val="008575FD"/>
    <w:rsid w:val="00861776"/>
    <w:rsid w:val="00861833"/>
    <w:rsid w:val="00862521"/>
    <w:rsid w:val="00866EF8"/>
    <w:rsid w:val="00867A97"/>
    <w:rsid w:val="0087104C"/>
    <w:rsid w:val="00873FE8"/>
    <w:rsid w:val="00875D58"/>
    <w:rsid w:val="0087775A"/>
    <w:rsid w:val="00881562"/>
    <w:rsid w:val="00893F12"/>
    <w:rsid w:val="00894A5E"/>
    <w:rsid w:val="00894D11"/>
    <w:rsid w:val="00897A34"/>
    <w:rsid w:val="008A2E9A"/>
    <w:rsid w:val="008A4596"/>
    <w:rsid w:val="008A4E67"/>
    <w:rsid w:val="008A637F"/>
    <w:rsid w:val="008B1D16"/>
    <w:rsid w:val="008B3566"/>
    <w:rsid w:val="008B3D84"/>
    <w:rsid w:val="008B3EB1"/>
    <w:rsid w:val="008B59F9"/>
    <w:rsid w:val="008B7F71"/>
    <w:rsid w:val="008C0952"/>
    <w:rsid w:val="008C0E95"/>
    <w:rsid w:val="008C101B"/>
    <w:rsid w:val="008C2203"/>
    <w:rsid w:val="008C5F58"/>
    <w:rsid w:val="008C7B68"/>
    <w:rsid w:val="008D2FBA"/>
    <w:rsid w:val="008D4CAA"/>
    <w:rsid w:val="008D55D0"/>
    <w:rsid w:val="008D5633"/>
    <w:rsid w:val="008D66E8"/>
    <w:rsid w:val="008E08FC"/>
    <w:rsid w:val="008E11EB"/>
    <w:rsid w:val="008E1D94"/>
    <w:rsid w:val="008E2093"/>
    <w:rsid w:val="008E21C5"/>
    <w:rsid w:val="008E5B00"/>
    <w:rsid w:val="008E6C1A"/>
    <w:rsid w:val="008E6D08"/>
    <w:rsid w:val="008E71EB"/>
    <w:rsid w:val="008F135E"/>
    <w:rsid w:val="008F22DF"/>
    <w:rsid w:val="008F58BC"/>
    <w:rsid w:val="008F6EC6"/>
    <w:rsid w:val="00900D32"/>
    <w:rsid w:val="00901942"/>
    <w:rsid w:val="00903497"/>
    <w:rsid w:val="0090368F"/>
    <w:rsid w:val="0090387A"/>
    <w:rsid w:val="00906BE0"/>
    <w:rsid w:val="00907D0E"/>
    <w:rsid w:val="009146C1"/>
    <w:rsid w:val="009204E4"/>
    <w:rsid w:val="00922895"/>
    <w:rsid w:val="00923EF4"/>
    <w:rsid w:val="00924D34"/>
    <w:rsid w:val="009266D2"/>
    <w:rsid w:val="00934456"/>
    <w:rsid w:val="00934540"/>
    <w:rsid w:val="00935B32"/>
    <w:rsid w:val="0093697B"/>
    <w:rsid w:val="00941C96"/>
    <w:rsid w:val="0094269B"/>
    <w:rsid w:val="009426C3"/>
    <w:rsid w:val="00942716"/>
    <w:rsid w:val="00945228"/>
    <w:rsid w:val="0094582D"/>
    <w:rsid w:val="00945B98"/>
    <w:rsid w:val="009470FC"/>
    <w:rsid w:val="009520DB"/>
    <w:rsid w:val="00954CA0"/>
    <w:rsid w:val="00957565"/>
    <w:rsid w:val="009577E5"/>
    <w:rsid w:val="00960A37"/>
    <w:rsid w:val="0096305C"/>
    <w:rsid w:val="00964632"/>
    <w:rsid w:val="00966B05"/>
    <w:rsid w:val="00966BD7"/>
    <w:rsid w:val="00973BA9"/>
    <w:rsid w:val="0097463A"/>
    <w:rsid w:val="00976566"/>
    <w:rsid w:val="00981E55"/>
    <w:rsid w:val="00984E67"/>
    <w:rsid w:val="009859BB"/>
    <w:rsid w:val="0099151C"/>
    <w:rsid w:val="0099298A"/>
    <w:rsid w:val="00993A16"/>
    <w:rsid w:val="00993A56"/>
    <w:rsid w:val="00995910"/>
    <w:rsid w:val="009960C3"/>
    <w:rsid w:val="009A3504"/>
    <w:rsid w:val="009A5AF9"/>
    <w:rsid w:val="009B190A"/>
    <w:rsid w:val="009B21C5"/>
    <w:rsid w:val="009B33BC"/>
    <w:rsid w:val="009B3464"/>
    <w:rsid w:val="009B391A"/>
    <w:rsid w:val="009B43E5"/>
    <w:rsid w:val="009B464D"/>
    <w:rsid w:val="009C07C4"/>
    <w:rsid w:val="009C1DBF"/>
    <w:rsid w:val="009C4C2B"/>
    <w:rsid w:val="009C4FA6"/>
    <w:rsid w:val="009C675F"/>
    <w:rsid w:val="009C7FDC"/>
    <w:rsid w:val="009D1EBF"/>
    <w:rsid w:val="009D21FA"/>
    <w:rsid w:val="009D2EF8"/>
    <w:rsid w:val="009D36E1"/>
    <w:rsid w:val="009D52A5"/>
    <w:rsid w:val="009E0DC7"/>
    <w:rsid w:val="009E16F1"/>
    <w:rsid w:val="009E1C4D"/>
    <w:rsid w:val="009E2E64"/>
    <w:rsid w:val="009E3057"/>
    <w:rsid w:val="009E41E7"/>
    <w:rsid w:val="009E4605"/>
    <w:rsid w:val="009E4A4E"/>
    <w:rsid w:val="009E5EFB"/>
    <w:rsid w:val="009E7B18"/>
    <w:rsid w:val="00A008C6"/>
    <w:rsid w:val="00A02633"/>
    <w:rsid w:val="00A031F7"/>
    <w:rsid w:val="00A03E37"/>
    <w:rsid w:val="00A1165A"/>
    <w:rsid w:val="00A12F57"/>
    <w:rsid w:val="00A175BD"/>
    <w:rsid w:val="00A175F9"/>
    <w:rsid w:val="00A201CC"/>
    <w:rsid w:val="00A2067F"/>
    <w:rsid w:val="00A21254"/>
    <w:rsid w:val="00A21E2B"/>
    <w:rsid w:val="00A22769"/>
    <w:rsid w:val="00A2547C"/>
    <w:rsid w:val="00A26503"/>
    <w:rsid w:val="00A26A3F"/>
    <w:rsid w:val="00A330FA"/>
    <w:rsid w:val="00A4078D"/>
    <w:rsid w:val="00A4134E"/>
    <w:rsid w:val="00A42FBF"/>
    <w:rsid w:val="00A4312D"/>
    <w:rsid w:val="00A43ABA"/>
    <w:rsid w:val="00A45595"/>
    <w:rsid w:val="00A56582"/>
    <w:rsid w:val="00A5713E"/>
    <w:rsid w:val="00A62DC8"/>
    <w:rsid w:val="00A64C92"/>
    <w:rsid w:val="00A72645"/>
    <w:rsid w:val="00A728AE"/>
    <w:rsid w:val="00A74DF5"/>
    <w:rsid w:val="00A751D0"/>
    <w:rsid w:val="00A76EE4"/>
    <w:rsid w:val="00A77028"/>
    <w:rsid w:val="00A776BA"/>
    <w:rsid w:val="00A8104F"/>
    <w:rsid w:val="00A81610"/>
    <w:rsid w:val="00A85FE9"/>
    <w:rsid w:val="00A947DB"/>
    <w:rsid w:val="00A95177"/>
    <w:rsid w:val="00A961C0"/>
    <w:rsid w:val="00A964E5"/>
    <w:rsid w:val="00A9693F"/>
    <w:rsid w:val="00AA0497"/>
    <w:rsid w:val="00AA4526"/>
    <w:rsid w:val="00AA4BBF"/>
    <w:rsid w:val="00AA65AF"/>
    <w:rsid w:val="00AA67A5"/>
    <w:rsid w:val="00AA77DE"/>
    <w:rsid w:val="00AA7BBD"/>
    <w:rsid w:val="00AB003F"/>
    <w:rsid w:val="00AB1292"/>
    <w:rsid w:val="00AB4648"/>
    <w:rsid w:val="00AB54BC"/>
    <w:rsid w:val="00AB5658"/>
    <w:rsid w:val="00AB7056"/>
    <w:rsid w:val="00AB73EF"/>
    <w:rsid w:val="00AB77FA"/>
    <w:rsid w:val="00AC0D72"/>
    <w:rsid w:val="00AC1A8D"/>
    <w:rsid w:val="00AC26B8"/>
    <w:rsid w:val="00AC2A89"/>
    <w:rsid w:val="00AC2BAB"/>
    <w:rsid w:val="00AC3788"/>
    <w:rsid w:val="00AC5E31"/>
    <w:rsid w:val="00AC5E6D"/>
    <w:rsid w:val="00AC61DA"/>
    <w:rsid w:val="00AC7B4E"/>
    <w:rsid w:val="00AD1CB4"/>
    <w:rsid w:val="00AE167C"/>
    <w:rsid w:val="00AE4D82"/>
    <w:rsid w:val="00AE4DF8"/>
    <w:rsid w:val="00AE60F7"/>
    <w:rsid w:val="00AE61C5"/>
    <w:rsid w:val="00AE6F82"/>
    <w:rsid w:val="00AE7D20"/>
    <w:rsid w:val="00AF0B4C"/>
    <w:rsid w:val="00AF0B6D"/>
    <w:rsid w:val="00AF1777"/>
    <w:rsid w:val="00AF7859"/>
    <w:rsid w:val="00AF7DF8"/>
    <w:rsid w:val="00B00CE6"/>
    <w:rsid w:val="00B0131A"/>
    <w:rsid w:val="00B0239A"/>
    <w:rsid w:val="00B02E6C"/>
    <w:rsid w:val="00B04425"/>
    <w:rsid w:val="00B06391"/>
    <w:rsid w:val="00B136D1"/>
    <w:rsid w:val="00B13D40"/>
    <w:rsid w:val="00B14185"/>
    <w:rsid w:val="00B14D85"/>
    <w:rsid w:val="00B15850"/>
    <w:rsid w:val="00B215FC"/>
    <w:rsid w:val="00B24956"/>
    <w:rsid w:val="00B24EA1"/>
    <w:rsid w:val="00B26E80"/>
    <w:rsid w:val="00B30771"/>
    <w:rsid w:val="00B3368B"/>
    <w:rsid w:val="00B34297"/>
    <w:rsid w:val="00B37BF6"/>
    <w:rsid w:val="00B4257D"/>
    <w:rsid w:val="00B427B6"/>
    <w:rsid w:val="00B4367C"/>
    <w:rsid w:val="00B43F0E"/>
    <w:rsid w:val="00B4400C"/>
    <w:rsid w:val="00B564ED"/>
    <w:rsid w:val="00B56DBA"/>
    <w:rsid w:val="00B577A4"/>
    <w:rsid w:val="00B60920"/>
    <w:rsid w:val="00B63985"/>
    <w:rsid w:val="00B64860"/>
    <w:rsid w:val="00B65688"/>
    <w:rsid w:val="00B6657A"/>
    <w:rsid w:val="00B709BF"/>
    <w:rsid w:val="00B70C24"/>
    <w:rsid w:val="00B71340"/>
    <w:rsid w:val="00B71E8E"/>
    <w:rsid w:val="00B7409A"/>
    <w:rsid w:val="00B816F2"/>
    <w:rsid w:val="00B826BA"/>
    <w:rsid w:val="00B83119"/>
    <w:rsid w:val="00B865B0"/>
    <w:rsid w:val="00B907DF"/>
    <w:rsid w:val="00B9219B"/>
    <w:rsid w:val="00B93BAE"/>
    <w:rsid w:val="00B950F2"/>
    <w:rsid w:val="00B96EAC"/>
    <w:rsid w:val="00B970ED"/>
    <w:rsid w:val="00BA2B72"/>
    <w:rsid w:val="00BA44FB"/>
    <w:rsid w:val="00BA5910"/>
    <w:rsid w:val="00BB098E"/>
    <w:rsid w:val="00BB22CD"/>
    <w:rsid w:val="00BB2803"/>
    <w:rsid w:val="00BB2AC0"/>
    <w:rsid w:val="00BB3F00"/>
    <w:rsid w:val="00BB4539"/>
    <w:rsid w:val="00BB4E02"/>
    <w:rsid w:val="00BB58AF"/>
    <w:rsid w:val="00BB5EBE"/>
    <w:rsid w:val="00BB649E"/>
    <w:rsid w:val="00BB654F"/>
    <w:rsid w:val="00BB6553"/>
    <w:rsid w:val="00BC06CF"/>
    <w:rsid w:val="00BC0D22"/>
    <w:rsid w:val="00BC7409"/>
    <w:rsid w:val="00BD1425"/>
    <w:rsid w:val="00BD14EE"/>
    <w:rsid w:val="00BD421C"/>
    <w:rsid w:val="00BD4397"/>
    <w:rsid w:val="00BD4725"/>
    <w:rsid w:val="00BD6426"/>
    <w:rsid w:val="00BE00E6"/>
    <w:rsid w:val="00BE1095"/>
    <w:rsid w:val="00BE1405"/>
    <w:rsid w:val="00BE15DA"/>
    <w:rsid w:val="00BE17D1"/>
    <w:rsid w:val="00BE2439"/>
    <w:rsid w:val="00BE2D5C"/>
    <w:rsid w:val="00BE445B"/>
    <w:rsid w:val="00BF182A"/>
    <w:rsid w:val="00BF1DE4"/>
    <w:rsid w:val="00BF5909"/>
    <w:rsid w:val="00BF7244"/>
    <w:rsid w:val="00C009C7"/>
    <w:rsid w:val="00C00C90"/>
    <w:rsid w:val="00C00F0C"/>
    <w:rsid w:val="00C01E6A"/>
    <w:rsid w:val="00C0216A"/>
    <w:rsid w:val="00C02764"/>
    <w:rsid w:val="00C02CAE"/>
    <w:rsid w:val="00C02DC8"/>
    <w:rsid w:val="00C0357B"/>
    <w:rsid w:val="00C039B8"/>
    <w:rsid w:val="00C07642"/>
    <w:rsid w:val="00C113BB"/>
    <w:rsid w:val="00C114B4"/>
    <w:rsid w:val="00C11D6C"/>
    <w:rsid w:val="00C17C44"/>
    <w:rsid w:val="00C17E0A"/>
    <w:rsid w:val="00C20A75"/>
    <w:rsid w:val="00C21997"/>
    <w:rsid w:val="00C22745"/>
    <w:rsid w:val="00C2582C"/>
    <w:rsid w:val="00C25949"/>
    <w:rsid w:val="00C3381F"/>
    <w:rsid w:val="00C36010"/>
    <w:rsid w:val="00C40896"/>
    <w:rsid w:val="00C42F04"/>
    <w:rsid w:val="00C45DAF"/>
    <w:rsid w:val="00C45E79"/>
    <w:rsid w:val="00C465D3"/>
    <w:rsid w:val="00C47A54"/>
    <w:rsid w:val="00C52160"/>
    <w:rsid w:val="00C53F57"/>
    <w:rsid w:val="00C55FA8"/>
    <w:rsid w:val="00C6106B"/>
    <w:rsid w:val="00C66B7E"/>
    <w:rsid w:val="00C72953"/>
    <w:rsid w:val="00C73000"/>
    <w:rsid w:val="00C76C4C"/>
    <w:rsid w:val="00C774DF"/>
    <w:rsid w:val="00C81365"/>
    <w:rsid w:val="00C817E1"/>
    <w:rsid w:val="00C8190E"/>
    <w:rsid w:val="00C81A0B"/>
    <w:rsid w:val="00C81C49"/>
    <w:rsid w:val="00C82067"/>
    <w:rsid w:val="00C82F9D"/>
    <w:rsid w:val="00C855CA"/>
    <w:rsid w:val="00C87B4C"/>
    <w:rsid w:val="00C9056B"/>
    <w:rsid w:val="00C90A95"/>
    <w:rsid w:val="00C97435"/>
    <w:rsid w:val="00CA0970"/>
    <w:rsid w:val="00CA2F71"/>
    <w:rsid w:val="00CA4002"/>
    <w:rsid w:val="00CA4258"/>
    <w:rsid w:val="00CA7329"/>
    <w:rsid w:val="00CB1A1E"/>
    <w:rsid w:val="00CB59D1"/>
    <w:rsid w:val="00CB6FCF"/>
    <w:rsid w:val="00CC04A8"/>
    <w:rsid w:val="00CC0733"/>
    <w:rsid w:val="00CC2439"/>
    <w:rsid w:val="00CC3CDB"/>
    <w:rsid w:val="00CC3ED5"/>
    <w:rsid w:val="00CC498B"/>
    <w:rsid w:val="00CC68F6"/>
    <w:rsid w:val="00CD14BC"/>
    <w:rsid w:val="00CD1602"/>
    <w:rsid w:val="00CD3215"/>
    <w:rsid w:val="00CD38FF"/>
    <w:rsid w:val="00CD5789"/>
    <w:rsid w:val="00CD5D89"/>
    <w:rsid w:val="00CD5EA9"/>
    <w:rsid w:val="00CD6850"/>
    <w:rsid w:val="00CD6BB0"/>
    <w:rsid w:val="00CD7900"/>
    <w:rsid w:val="00CE073C"/>
    <w:rsid w:val="00CE171D"/>
    <w:rsid w:val="00CE4003"/>
    <w:rsid w:val="00CE536D"/>
    <w:rsid w:val="00CF0F13"/>
    <w:rsid w:val="00CF1786"/>
    <w:rsid w:val="00CF33D9"/>
    <w:rsid w:val="00CF58BC"/>
    <w:rsid w:val="00CF5CE8"/>
    <w:rsid w:val="00CF65F0"/>
    <w:rsid w:val="00CF7939"/>
    <w:rsid w:val="00D005DC"/>
    <w:rsid w:val="00D01BF0"/>
    <w:rsid w:val="00D028B1"/>
    <w:rsid w:val="00D03BCC"/>
    <w:rsid w:val="00D04008"/>
    <w:rsid w:val="00D0466C"/>
    <w:rsid w:val="00D04DBA"/>
    <w:rsid w:val="00D06A7A"/>
    <w:rsid w:val="00D11238"/>
    <w:rsid w:val="00D11CD7"/>
    <w:rsid w:val="00D12475"/>
    <w:rsid w:val="00D14050"/>
    <w:rsid w:val="00D20861"/>
    <w:rsid w:val="00D21631"/>
    <w:rsid w:val="00D21E8D"/>
    <w:rsid w:val="00D3112F"/>
    <w:rsid w:val="00D3206F"/>
    <w:rsid w:val="00D33261"/>
    <w:rsid w:val="00D35FAB"/>
    <w:rsid w:val="00D37B4E"/>
    <w:rsid w:val="00D42B8E"/>
    <w:rsid w:val="00D50E7D"/>
    <w:rsid w:val="00D5141C"/>
    <w:rsid w:val="00D5159C"/>
    <w:rsid w:val="00D519C3"/>
    <w:rsid w:val="00D51E41"/>
    <w:rsid w:val="00D52FCA"/>
    <w:rsid w:val="00D54922"/>
    <w:rsid w:val="00D55B18"/>
    <w:rsid w:val="00D57B5A"/>
    <w:rsid w:val="00D57C6D"/>
    <w:rsid w:val="00D57E00"/>
    <w:rsid w:val="00D60C85"/>
    <w:rsid w:val="00D61824"/>
    <w:rsid w:val="00D62892"/>
    <w:rsid w:val="00D62A05"/>
    <w:rsid w:val="00D62A43"/>
    <w:rsid w:val="00D64535"/>
    <w:rsid w:val="00D657E5"/>
    <w:rsid w:val="00D66F04"/>
    <w:rsid w:val="00D710F5"/>
    <w:rsid w:val="00D726BC"/>
    <w:rsid w:val="00D7731C"/>
    <w:rsid w:val="00D803C7"/>
    <w:rsid w:val="00D80E46"/>
    <w:rsid w:val="00D81999"/>
    <w:rsid w:val="00D81F8A"/>
    <w:rsid w:val="00D83727"/>
    <w:rsid w:val="00D84162"/>
    <w:rsid w:val="00D8498A"/>
    <w:rsid w:val="00D8701C"/>
    <w:rsid w:val="00D875F7"/>
    <w:rsid w:val="00D87B3B"/>
    <w:rsid w:val="00D93ACF"/>
    <w:rsid w:val="00D9650E"/>
    <w:rsid w:val="00DA0C00"/>
    <w:rsid w:val="00DA50F5"/>
    <w:rsid w:val="00DA5B65"/>
    <w:rsid w:val="00DA67FA"/>
    <w:rsid w:val="00DA7CE3"/>
    <w:rsid w:val="00DB173C"/>
    <w:rsid w:val="00DB6201"/>
    <w:rsid w:val="00DB6D77"/>
    <w:rsid w:val="00DC3C24"/>
    <w:rsid w:val="00DC643A"/>
    <w:rsid w:val="00DC7E3B"/>
    <w:rsid w:val="00DD0515"/>
    <w:rsid w:val="00DD0DC9"/>
    <w:rsid w:val="00DD117D"/>
    <w:rsid w:val="00DD175D"/>
    <w:rsid w:val="00DD195A"/>
    <w:rsid w:val="00DD3FCE"/>
    <w:rsid w:val="00DD6282"/>
    <w:rsid w:val="00DD6616"/>
    <w:rsid w:val="00DD7732"/>
    <w:rsid w:val="00DE0059"/>
    <w:rsid w:val="00DE0329"/>
    <w:rsid w:val="00DE4FBA"/>
    <w:rsid w:val="00DE73A8"/>
    <w:rsid w:val="00DE7EDA"/>
    <w:rsid w:val="00DF1022"/>
    <w:rsid w:val="00DF374D"/>
    <w:rsid w:val="00DF496A"/>
    <w:rsid w:val="00DF4CC9"/>
    <w:rsid w:val="00DF5988"/>
    <w:rsid w:val="00DF5A0F"/>
    <w:rsid w:val="00DF613E"/>
    <w:rsid w:val="00E0082F"/>
    <w:rsid w:val="00E01263"/>
    <w:rsid w:val="00E022FF"/>
    <w:rsid w:val="00E02E07"/>
    <w:rsid w:val="00E0371F"/>
    <w:rsid w:val="00E04BCE"/>
    <w:rsid w:val="00E11272"/>
    <w:rsid w:val="00E12205"/>
    <w:rsid w:val="00E169B6"/>
    <w:rsid w:val="00E17DAA"/>
    <w:rsid w:val="00E20586"/>
    <w:rsid w:val="00E20A44"/>
    <w:rsid w:val="00E27B32"/>
    <w:rsid w:val="00E30477"/>
    <w:rsid w:val="00E30E95"/>
    <w:rsid w:val="00E31E56"/>
    <w:rsid w:val="00E36FFA"/>
    <w:rsid w:val="00E41A15"/>
    <w:rsid w:val="00E41B5A"/>
    <w:rsid w:val="00E43070"/>
    <w:rsid w:val="00E44A57"/>
    <w:rsid w:val="00E44A75"/>
    <w:rsid w:val="00E45A09"/>
    <w:rsid w:val="00E47986"/>
    <w:rsid w:val="00E5117D"/>
    <w:rsid w:val="00E55540"/>
    <w:rsid w:val="00E610EA"/>
    <w:rsid w:val="00E63955"/>
    <w:rsid w:val="00E63A7D"/>
    <w:rsid w:val="00E651EC"/>
    <w:rsid w:val="00E66BD0"/>
    <w:rsid w:val="00E6782D"/>
    <w:rsid w:val="00E70B7D"/>
    <w:rsid w:val="00E71D9E"/>
    <w:rsid w:val="00E7231C"/>
    <w:rsid w:val="00E74355"/>
    <w:rsid w:val="00E76EC0"/>
    <w:rsid w:val="00E8033B"/>
    <w:rsid w:val="00E835E2"/>
    <w:rsid w:val="00E845AD"/>
    <w:rsid w:val="00E85176"/>
    <w:rsid w:val="00E916D0"/>
    <w:rsid w:val="00E91741"/>
    <w:rsid w:val="00E92337"/>
    <w:rsid w:val="00E92720"/>
    <w:rsid w:val="00E9413B"/>
    <w:rsid w:val="00E9513A"/>
    <w:rsid w:val="00E963D9"/>
    <w:rsid w:val="00EA1AD0"/>
    <w:rsid w:val="00EA5AC4"/>
    <w:rsid w:val="00EA5ED7"/>
    <w:rsid w:val="00EA623F"/>
    <w:rsid w:val="00EA6D3E"/>
    <w:rsid w:val="00EA745E"/>
    <w:rsid w:val="00EB19D3"/>
    <w:rsid w:val="00EB28A3"/>
    <w:rsid w:val="00EB4178"/>
    <w:rsid w:val="00EB440E"/>
    <w:rsid w:val="00EB5A65"/>
    <w:rsid w:val="00EB68FB"/>
    <w:rsid w:val="00EC0DCC"/>
    <w:rsid w:val="00EC0FCE"/>
    <w:rsid w:val="00EC1107"/>
    <w:rsid w:val="00EC3708"/>
    <w:rsid w:val="00EC6695"/>
    <w:rsid w:val="00EC6968"/>
    <w:rsid w:val="00ED0AEE"/>
    <w:rsid w:val="00ED3873"/>
    <w:rsid w:val="00EE219C"/>
    <w:rsid w:val="00EE54A0"/>
    <w:rsid w:val="00EE54E5"/>
    <w:rsid w:val="00EE68C0"/>
    <w:rsid w:val="00EF036F"/>
    <w:rsid w:val="00EF11AE"/>
    <w:rsid w:val="00EF29EF"/>
    <w:rsid w:val="00EF2CA0"/>
    <w:rsid w:val="00EF332E"/>
    <w:rsid w:val="00EF599A"/>
    <w:rsid w:val="00EF6167"/>
    <w:rsid w:val="00F00275"/>
    <w:rsid w:val="00F026B8"/>
    <w:rsid w:val="00F026C2"/>
    <w:rsid w:val="00F032C8"/>
    <w:rsid w:val="00F03C90"/>
    <w:rsid w:val="00F0537B"/>
    <w:rsid w:val="00F0589F"/>
    <w:rsid w:val="00F06DAE"/>
    <w:rsid w:val="00F07211"/>
    <w:rsid w:val="00F10996"/>
    <w:rsid w:val="00F134D8"/>
    <w:rsid w:val="00F13D6E"/>
    <w:rsid w:val="00F1430D"/>
    <w:rsid w:val="00F14A52"/>
    <w:rsid w:val="00F15144"/>
    <w:rsid w:val="00F20191"/>
    <w:rsid w:val="00F2147A"/>
    <w:rsid w:val="00F2266C"/>
    <w:rsid w:val="00F2577C"/>
    <w:rsid w:val="00F30EB7"/>
    <w:rsid w:val="00F329E5"/>
    <w:rsid w:val="00F33950"/>
    <w:rsid w:val="00F35B91"/>
    <w:rsid w:val="00F35BBE"/>
    <w:rsid w:val="00F35D8B"/>
    <w:rsid w:val="00F37E68"/>
    <w:rsid w:val="00F406CB"/>
    <w:rsid w:val="00F422FE"/>
    <w:rsid w:val="00F4254E"/>
    <w:rsid w:val="00F43420"/>
    <w:rsid w:val="00F450A0"/>
    <w:rsid w:val="00F4549D"/>
    <w:rsid w:val="00F47FD9"/>
    <w:rsid w:val="00F500D0"/>
    <w:rsid w:val="00F51D8D"/>
    <w:rsid w:val="00F53BED"/>
    <w:rsid w:val="00F54EFA"/>
    <w:rsid w:val="00F55054"/>
    <w:rsid w:val="00F5636F"/>
    <w:rsid w:val="00F63312"/>
    <w:rsid w:val="00F6627E"/>
    <w:rsid w:val="00F704D4"/>
    <w:rsid w:val="00F70620"/>
    <w:rsid w:val="00F748ED"/>
    <w:rsid w:val="00F76D41"/>
    <w:rsid w:val="00F77426"/>
    <w:rsid w:val="00F775AF"/>
    <w:rsid w:val="00F826AF"/>
    <w:rsid w:val="00F8500F"/>
    <w:rsid w:val="00F85112"/>
    <w:rsid w:val="00F85441"/>
    <w:rsid w:val="00F87F9D"/>
    <w:rsid w:val="00F904AB"/>
    <w:rsid w:val="00F9152D"/>
    <w:rsid w:val="00F924CE"/>
    <w:rsid w:val="00F947A3"/>
    <w:rsid w:val="00F9674B"/>
    <w:rsid w:val="00FA0FD1"/>
    <w:rsid w:val="00FA3F42"/>
    <w:rsid w:val="00FA685D"/>
    <w:rsid w:val="00FA7714"/>
    <w:rsid w:val="00FB109B"/>
    <w:rsid w:val="00FB1A93"/>
    <w:rsid w:val="00FB2A36"/>
    <w:rsid w:val="00FB797F"/>
    <w:rsid w:val="00FC3A44"/>
    <w:rsid w:val="00FC5FC2"/>
    <w:rsid w:val="00FC69AD"/>
    <w:rsid w:val="00FC716E"/>
    <w:rsid w:val="00FC7180"/>
    <w:rsid w:val="00FD4F8B"/>
    <w:rsid w:val="00FE233A"/>
    <w:rsid w:val="00FE26BF"/>
    <w:rsid w:val="00FE3DA1"/>
    <w:rsid w:val="00FE6DAB"/>
    <w:rsid w:val="00FF2BF4"/>
    <w:rsid w:val="00FF4CC9"/>
    <w:rsid w:val="00FF6532"/>
    <w:rsid w:val="00FF700B"/>
  </w:rsids>
  <m:mathPr>
    <m:mathFont m:val="Cambria Math"/>
    <m:brkBin m:val="before"/>
    <m:brkBinSub m:val="--"/>
    <m:smallFrac m:val="0"/>
    <m:dispDef/>
    <m:lMargin m:val="0"/>
    <m:rMargin m:val="0"/>
    <m:defJc m:val="centerGroup"/>
    <m:wrapIndent m:val="1440"/>
    <m:intLim m:val="subSup"/>
    <m:naryLim m:val="undOvr"/>
  </m:mathPr>
  <w:themeFontLang w:val="da-D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F79648"/>
  <w15:docId w15:val="{7BF7B05C-A793-4EE6-8463-4FB7701BE2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da-DK"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A6C59"/>
    <w:rPr>
      <w:rFonts w:ascii="Times New Roman" w:eastAsia="Times New Roman" w:hAnsi="Times New Roman" w:cs="Times New Roman"/>
      <w:kern w:val="0"/>
      <w:lang w:eastAsia="da-DK"/>
      <w14:ligatures w14:val="none"/>
    </w:rPr>
  </w:style>
  <w:style w:type="paragraph" w:styleId="Overskrift1">
    <w:name w:val="heading 1"/>
    <w:basedOn w:val="Normal"/>
    <w:next w:val="Normal"/>
    <w:link w:val="Overskrift1Tegn"/>
    <w:uiPriority w:val="9"/>
    <w:qFormat/>
    <w:rsid w:val="001D711A"/>
    <w:pPr>
      <w:keepNext/>
      <w:keepLines/>
      <w:spacing w:before="480" w:line="276" w:lineRule="auto"/>
      <w:outlineLvl w:val="0"/>
    </w:pPr>
    <w:rPr>
      <w:rFonts w:asciiTheme="majorHAnsi" w:eastAsiaTheme="majorEastAsia" w:hAnsiTheme="majorHAnsi" w:cstheme="majorBidi"/>
      <w:b/>
      <w:bCs/>
      <w:color w:val="2F5496" w:themeColor="accent1" w:themeShade="BF"/>
      <w:sz w:val="28"/>
      <w:szCs w:val="28"/>
      <w:lang w:val="en-US" w:eastAsia="en-US" w:bidi="en-US"/>
    </w:rPr>
  </w:style>
  <w:style w:type="paragraph" w:styleId="Overskrift3">
    <w:name w:val="heading 3"/>
    <w:basedOn w:val="Normal"/>
    <w:next w:val="Normal"/>
    <w:link w:val="Overskrift3Tegn"/>
    <w:uiPriority w:val="9"/>
    <w:semiHidden/>
    <w:unhideWhenUsed/>
    <w:qFormat/>
    <w:rsid w:val="0075772F"/>
    <w:pPr>
      <w:keepNext/>
      <w:keepLines/>
      <w:spacing w:before="40"/>
      <w:outlineLvl w:val="2"/>
    </w:pPr>
    <w:rPr>
      <w:rFonts w:asciiTheme="majorHAnsi" w:eastAsiaTheme="majorEastAsia" w:hAnsiTheme="majorHAnsi" w:cstheme="majorBidi"/>
      <w:color w:val="1F3763" w:themeColor="accent1" w:themeShade="7F"/>
    </w:rPr>
  </w:style>
  <w:style w:type="character" w:default="1" w:styleId="Standardskrifttypeiafsn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Ingenoversigt">
    <w:name w:val="No List"/>
    <w:uiPriority w:val="99"/>
    <w:semiHidden/>
    <w:unhideWhenUsed/>
  </w:style>
  <w:style w:type="character" w:customStyle="1" w:styleId="Overskrift1Tegn">
    <w:name w:val="Overskrift 1 Tegn"/>
    <w:basedOn w:val="Standardskrifttypeiafsnit"/>
    <w:link w:val="Overskrift1"/>
    <w:uiPriority w:val="9"/>
    <w:rsid w:val="001D711A"/>
    <w:rPr>
      <w:rFonts w:asciiTheme="majorHAnsi" w:eastAsiaTheme="majorEastAsia" w:hAnsiTheme="majorHAnsi" w:cstheme="majorBidi"/>
      <w:b/>
      <w:bCs/>
      <w:color w:val="2F5496" w:themeColor="accent1" w:themeShade="BF"/>
      <w:kern w:val="0"/>
      <w:sz w:val="28"/>
      <w:szCs w:val="28"/>
      <w:lang w:val="en-US" w:bidi="en-US"/>
      <w14:ligatures w14:val="none"/>
    </w:rPr>
  </w:style>
  <w:style w:type="paragraph" w:customStyle="1" w:styleId="EndNoteBibliographyTitle">
    <w:name w:val="EndNote Bibliography Title"/>
    <w:basedOn w:val="Normal"/>
    <w:link w:val="EndNoteBibliographyTitleChar"/>
    <w:rsid w:val="001D711A"/>
    <w:pPr>
      <w:jc w:val="center"/>
    </w:pPr>
    <w:rPr>
      <w:rFonts w:ascii="Calibri" w:hAnsi="Calibri" w:cs="Calibri"/>
      <w:noProof/>
      <w:sz w:val="22"/>
      <w:lang w:val="en-US" w:eastAsia="en-US"/>
    </w:rPr>
  </w:style>
  <w:style w:type="character" w:customStyle="1" w:styleId="EndNoteBibliographyTitleChar">
    <w:name w:val="EndNote Bibliography Title Char"/>
    <w:basedOn w:val="Standardskrifttypeiafsnit"/>
    <w:link w:val="EndNoteBibliographyTitle"/>
    <w:rsid w:val="001D711A"/>
    <w:rPr>
      <w:rFonts w:ascii="Calibri" w:eastAsia="Times New Roman" w:hAnsi="Calibri" w:cs="Calibri"/>
      <w:noProof/>
      <w:kern w:val="0"/>
      <w:sz w:val="22"/>
      <w:lang w:val="en-US"/>
      <w14:ligatures w14:val="none"/>
    </w:rPr>
  </w:style>
  <w:style w:type="paragraph" w:customStyle="1" w:styleId="EndNoteBibliography">
    <w:name w:val="EndNote Bibliography"/>
    <w:basedOn w:val="Normal"/>
    <w:link w:val="EndNoteBibliographyChar"/>
    <w:rsid w:val="001D711A"/>
    <w:rPr>
      <w:rFonts w:ascii="Calibri" w:hAnsi="Calibri" w:cs="Calibri"/>
      <w:noProof/>
      <w:sz w:val="22"/>
      <w:lang w:val="en-US" w:eastAsia="en-US"/>
    </w:rPr>
  </w:style>
  <w:style w:type="character" w:customStyle="1" w:styleId="EndNoteBibliographyChar">
    <w:name w:val="EndNote Bibliography Char"/>
    <w:basedOn w:val="Standardskrifttypeiafsnit"/>
    <w:link w:val="EndNoteBibliography"/>
    <w:rsid w:val="001D711A"/>
    <w:rPr>
      <w:rFonts w:ascii="Calibri" w:eastAsia="Times New Roman" w:hAnsi="Calibri" w:cs="Calibri"/>
      <w:noProof/>
      <w:kern w:val="0"/>
      <w:sz w:val="22"/>
      <w:lang w:val="en-US"/>
      <w14:ligatures w14:val="none"/>
    </w:rPr>
  </w:style>
  <w:style w:type="paragraph" w:styleId="Markeringsbobletekst">
    <w:name w:val="Balloon Text"/>
    <w:basedOn w:val="Normal"/>
    <w:link w:val="MarkeringsbobletekstTegn"/>
    <w:uiPriority w:val="99"/>
    <w:semiHidden/>
    <w:unhideWhenUsed/>
    <w:rsid w:val="001D711A"/>
    <w:rPr>
      <w:rFonts w:ascii="Segoe UI" w:hAnsi="Segoe UI" w:cs="Segoe UI"/>
      <w:sz w:val="18"/>
      <w:szCs w:val="18"/>
      <w:lang w:val="en-US" w:eastAsia="en-US"/>
    </w:rPr>
  </w:style>
  <w:style w:type="character" w:customStyle="1" w:styleId="MarkeringsbobletekstTegn">
    <w:name w:val="Markeringsbobletekst Tegn"/>
    <w:basedOn w:val="Standardskrifttypeiafsnit"/>
    <w:link w:val="Markeringsbobletekst"/>
    <w:uiPriority w:val="99"/>
    <w:semiHidden/>
    <w:rsid w:val="001D711A"/>
    <w:rPr>
      <w:rFonts w:ascii="Segoe UI" w:eastAsia="Times New Roman" w:hAnsi="Segoe UI" w:cs="Segoe UI"/>
      <w:kern w:val="0"/>
      <w:sz w:val="18"/>
      <w:szCs w:val="18"/>
      <w:lang w:val="en-US"/>
      <w14:ligatures w14:val="none"/>
    </w:rPr>
  </w:style>
  <w:style w:type="character" w:styleId="Hyperlink">
    <w:name w:val="Hyperlink"/>
    <w:basedOn w:val="Standardskrifttypeiafsnit"/>
    <w:uiPriority w:val="99"/>
    <w:unhideWhenUsed/>
    <w:rsid w:val="001D711A"/>
    <w:rPr>
      <w:color w:val="0563C1" w:themeColor="hyperlink"/>
      <w:u w:val="single"/>
    </w:rPr>
  </w:style>
  <w:style w:type="paragraph" w:styleId="Ingenafstand">
    <w:name w:val="No Spacing"/>
    <w:uiPriority w:val="1"/>
    <w:qFormat/>
    <w:rsid w:val="001D711A"/>
    <w:rPr>
      <w:kern w:val="0"/>
      <w:sz w:val="22"/>
      <w:szCs w:val="22"/>
      <w:lang w:val="en-US"/>
      <w14:ligatures w14:val="none"/>
    </w:rPr>
  </w:style>
  <w:style w:type="character" w:styleId="Kommentarhenvisning">
    <w:name w:val="annotation reference"/>
    <w:basedOn w:val="Standardskrifttypeiafsnit"/>
    <w:uiPriority w:val="99"/>
    <w:semiHidden/>
    <w:unhideWhenUsed/>
    <w:rsid w:val="001D711A"/>
    <w:rPr>
      <w:sz w:val="16"/>
      <w:szCs w:val="16"/>
    </w:rPr>
  </w:style>
  <w:style w:type="paragraph" w:styleId="Kommentartekst">
    <w:name w:val="annotation text"/>
    <w:basedOn w:val="Normal"/>
    <w:link w:val="KommentartekstTegn"/>
    <w:uiPriority w:val="99"/>
    <w:unhideWhenUsed/>
    <w:rsid w:val="001D711A"/>
    <w:rPr>
      <w:sz w:val="20"/>
      <w:szCs w:val="20"/>
      <w:lang w:val="en-US" w:eastAsia="en-US"/>
    </w:rPr>
  </w:style>
  <w:style w:type="character" w:customStyle="1" w:styleId="KommentartekstTegn">
    <w:name w:val="Kommentartekst Tegn"/>
    <w:basedOn w:val="Standardskrifttypeiafsnit"/>
    <w:link w:val="Kommentartekst"/>
    <w:uiPriority w:val="99"/>
    <w:rsid w:val="001D711A"/>
    <w:rPr>
      <w:rFonts w:ascii="Times New Roman" w:eastAsia="Times New Roman" w:hAnsi="Times New Roman" w:cs="Times New Roman"/>
      <w:kern w:val="0"/>
      <w:sz w:val="20"/>
      <w:szCs w:val="20"/>
      <w:lang w:val="en-US"/>
      <w14:ligatures w14:val="none"/>
    </w:rPr>
  </w:style>
  <w:style w:type="paragraph" w:styleId="Kommentaremne">
    <w:name w:val="annotation subject"/>
    <w:basedOn w:val="Kommentartekst"/>
    <w:next w:val="Kommentartekst"/>
    <w:link w:val="KommentaremneTegn"/>
    <w:uiPriority w:val="99"/>
    <w:semiHidden/>
    <w:unhideWhenUsed/>
    <w:rsid w:val="001D711A"/>
    <w:rPr>
      <w:b/>
      <w:bCs/>
    </w:rPr>
  </w:style>
  <w:style w:type="character" w:customStyle="1" w:styleId="KommentaremneTegn">
    <w:name w:val="Kommentaremne Tegn"/>
    <w:basedOn w:val="KommentartekstTegn"/>
    <w:link w:val="Kommentaremne"/>
    <w:uiPriority w:val="99"/>
    <w:semiHidden/>
    <w:rsid w:val="001D711A"/>
    <w:rPr>
      <w:rFonts w:ascii="Times New Roman" w:eastAsia="Times New Roman" w:hAnsi="Times New Roman" w:cs="Times New Roman"/>
      <w:b/>
      <w:bCs/>
      <w:kern w:val="0"/>
      <w:sz w:val="20"/>
      <w:szCs w:val="20"/>
      <w:lang w:val="en-US"/>
      <w14:ligatures w14:val="none"/>
    </w:rPr>
  </w:style>
  <w:style w:type="table" w:styleId="Tabel-Gitter">
    <w:name w:val="Table Grid"/>
    <w:basedOn w:val="Tabel-Normal"/>
    <w:uiPriority w:val="39"/>
    <w:rsid w:val="001D711A"/>
    <w:rPr>
      <w:kern w:val="0"/>
      <w:sz w:val="22"/>
      <w:szCs w:val="22"/>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idehoved">
    <w:name w:val="header"/>
    <w:basedOn w:val="Normal"/>
    <w:link w:val="SidehovedTegn"/>
    <w:uiPriority w:val="99"/>
    <w:unhideWhenUsed/>
    <w:rsid w:val="001D711A"/>
    <w:pPr>
      <w:tabs>
        <w:tab w:val="center" w:pos="4819"/>
        <w:tab w:val="right" w:pos="9638"/>
      </w:tabs>
    </w:pPr>
    <w:rPr>
      <w:lang w:eastAsia="en-US"/>
    </w:rPr>
  </w:style>
  <w:style w:type="character" w:customStyle="1" w:styleId="SidehovedTegn">
    <w:name w:val="Sidehoved Tegn"/>
    <w:basedOn w:val="Standardskrifttypeiafsnit"/>
    <w:link w:val="Sidehoved"/>
    <w:uiPriority w:val="99"/>
    <w:rsid w:val="001D711A"/>
    <w:rPr>
      <w:rFonts w:ascii="Times New Roman" w:eastAsia="Times New Roman" w:hAnsi="Times New Roman" w:cs="Times New Roman"/>
      <w:kern w:val="0"/>
      <w14:ligatures w14:val="none"/>
    </w:rPr>
  </w:style>
  <w:style w:type="paragraph" w:styleId="Sidefod">
    <w:name w:val="footer"/>
    <w:basedOn w:val="Normal"/>
    <w:link w:val="SidefodTegn"/>
    <w:uiPriority w:val="99"/>
    <w:unhideWhenUsed/>
    <w:rsid w:val="001D711A"/>
    <w:pPr>
      <w:tabs>
        <w:tab w:val="center" w:pos="4819"/>
        <w:tab w:val="right" w:pos="9638"/>
      </w:tabs>
    </w:pPr>
    <w:rPr>
      <w:lang w:eastAsia="en-US"/>
    </w:rPr>
  </w:style>
  <w:style w:type="character" w:customStyle="1" w:styleId="SidefodTegn">
    <w:name w:val="Sidefod Tegn"/>
    <w:basedOn w:val="Standardskrifttypeiafsnit"/>
    <w:link w:val="Sidefod"/>
    <w:uiPriority w:val="99"/>
    <w:rsid w:val="001D711A"/>
    <w:rPr>
      <w:rFonts w:ascii="Times New Roman" w:eastAsia="Times New Roman" w:hAnsi="Times New Roman" w:cs="Times New Roman"/>
      <w:kern w:val="0"/>
      <w14:ligatures w14:val="none"/>
    </w:rPr>
  </w:style>
  <w:style w:type="paragraph" w:styleId="Korrektur">
    <w:name w:val="Revision"/>
    <w:hidden/>
    <w:uiPriority w:val="99"/>
    <w:semiHidden/>
    <w:rsid w:val="001D711A"/>
    <w:rPr>
      <w:kern w:val="0"/>
      <w:sz w:val="22"/>
      <w:szCs w:val="22"/>
      <w:lang w:val="en-US"/>
      <w14:ligatures w14:val="none"/>
    </w:rPr>
  </w:style>
  <w:style w:type="character" w:styleId="Pladsholdertekst">
    <w:name w:val="Placeholder Text"/>
    <w:basedOn w:val="Standardskrifttypeiafsnit"/>
    <w:uiPriority w:val="99"/>
    <w:semiHidden/>
    <w:rsid w:val="001D711A"/>
    <w:rPr>
      <w:color w:val="808080"/>
    </w:rPr>
  </w:style>
  <w:style w:type="character" w:styleId="Linjenummer">
    <w:name w:val="line number"/>
    <w:basedOn w:val="Standardskrifttypeiafsnit"/>
    <w:uiPriority w:val="99"/>
    <w:semiHidden/>
    <w:unhideWhenUsed/>
    <w:rsid w:val="001D711A"/>
  </w:style>
  <w:style w:type="paragraph" w:styleId="Listeafsnit">
    <w:name w:val="List Paragraph"/>
    <w:basedOn w:val="Normal"/>
    <w:uiPriority w:val="34"/>
    <w:qFormat/>
    <w:rsid w:val="001D711A"/>
    <w:pPr>
      <w:ind w:left="720"/>
      <w:contextualSpacing/>
    </w:pPr>
    <w:rPr>
      <w:lang w:val="en-US" w:eastAsia="en-US"/>
    </w:rPr>
  </w:style>
  <w:style w:type="character" w:styleId="Sidetal">
    <w:name w:val="page number"/>
    <w:basedOn w:val="Standardskrifttypeiafsnit"/>
    <w:uiPriority w:val="99"/>
    <w:semiHidden/>
    <w:unhideWhenUsed/>
    <w:rsid w:val="001D711A"/>
  </w:style>
  <w:style w:type="character" w:customStyle="1" w:styleId="docsum-pmid">
    <w:name w:val="docsum-pmid"/>
    <w:basedOn w:val="Standardskrifttypeiafsnit"/>
    <w:rsid w:val="001D711A"/>
  </w:style>
  <w:style w:type="paragraph" w:customStyle="1" w:styleId="EndNoteCategoryHeading">
    <w:name w:val="EndNote Category Heading"/>
    <w:basedOn w:val="Normal"/>
    <w:link w:val="EndNoteCategoryHeadingChar"/>
    <w:rsid w:val="001D711A"/>
    <w:pPr>
      <w:spacing w:before="120" w:after="120"/>
    </w:pPr>
    <w:rPr>
      <w:b/>
      <w:sz w:val="20"/>
      <w:szCs w:val="20"/>
      <w:lang w:val="en-US" w:eastAsia="en-US"/>
    </w:rPr>
  </w:style>
  <w:style w:type="character" w:customStyle="1" w:styleId="EndNoteCategoryHeadingChar">
    <w:name w:val="EndNote Category Heading Char"/>
    <w:basedOn w:val="KommentartekstTegn"/>
    <w:link w:val="EndNoteCategoryHeading"/>
    <w:rsid w:val="001D711A"/>
    <w:rPr>
      <w:rFonts w:ascii="Times New Roman" w:eastAsia="Times New Roman" w:hAnsi="Times New Roman" w:cs="Times New Roman"/>
      <w:b/>
      <w:kern w:val="0"/>
      <w:sz w:val="20"/>
      <w:szCs w:val="20"/>
      <w:lang w:val="en-US"/>
      <w14:ligatures w14:val="none"/>
    </w:rPr>
  </w:style>
  <w:style w:type="character" w:styleId="Ulstomtale">
    <w:name w:val="Unresolved Mention"/>
    <w:basedOn w:val="Standardskrifttypeiafsnit"/>
    <w:uiPriority w:val="99"/>
    <w:semiHidden/>
    <w:unhideWhenUsed/>
    <w:rsid w:val="001D711A"/>
    <w:rPr>
      <w:color w:val="605E5C"/>
      <w:shd w:val="clear" w:color="auto" w:fill="E1DFDD"/>
    </w:rPr>
  </w:style>
  <w:style w:type="paragraph" w:styleId="NormalWeb">
    <w:name w:val="Normal (Web)"/>
    <w:basedOn w:val="Normal"/>
    <w:uiPriority w:val="99"/>
    <w:semiHidden/>
    <w:unhideWhenUsed/>
    <w:rsid w:val="002970A1"/>
    <w:pPr>
      <w:spacing w:before="100" w:beforeAutospacing="1" w:after="100" w:afterAutospacing="1"/>
    </w:pPr>
  </w:style>
  <w:style w:type="paragraph" w:customStyle="1" w:styleId="Bibliografi1">
    <w:name w:val="Bibliografi1"/>
    <w:basedOn w:val="Normal"/>
    <w:link w:val="BibliographyTegn"/>
    <w:rsid w:val="00F35D8B"/>
    <w:pPr>
      <w:spacing w:after="240" w:line="480" w:lineRule="auto"/>
    </w:pPr>
    <w:rPr>
      <w:lang w:val="en-US" w:eastAsia="en-US"/>
    </w:rPr>
  </w:style>
  <w:style w:type="character" w:customStyle="1" w:styleId="BibliographyTegn">
    <w:name w:val="Bibliography Tegn"/>
    <w:basedOn w:val="Standardskrifttypeiafsnit"/>
    <w:link w:val="Bibliografi1"/>
    <w:rsid w:val="00F35D8B"/>
    <w:rPr>
      <w:rFonts w:ascii="Times New Roman" w:eastAsia="Times New Roman" w:hAnsi="Times New Roman" w:cs="Times New Roman"/>
      <w:kern w:val="0"/>
      <w:lang w:val="en-US"/>
      <w14:ligatures w14:val="none"/>
    </w:rPr>
  </w:style>
  <w:style w:type="paragraph" w:customStyle="1" w:styleId="Bibliografi2">
    <w:name w:val="Bibliografi2"/>
    <w:basedOn w:val="Normal"/>
    <w:link w:val="BibliographyTegn1"/>
    <w:rsid w:val="00632C1C"/>
    <w:pPr>
      <w:tabs>
        <w:tab w:val="left" w:pos="500"/>
      </w:tabs>
      <w:spacing w:after="240"/>
      <w:ind w:left="504" w:hanging="504"/>
    </w:pPr>
    <w:rPr>
      <w:rFonts w:ascii="Roboto" w:hAnsi="Roboto"/>
      <w:sz w:val="22"/>
      <w:szCs w:val="22"/>
      <w:lang w:val="en-US" w:eastAsia="en-US"/>
    </w:rPr>
  </w:style>
  <w:style w:type="character" w:customStyle="1" w:styleId="BibliographyTegn1">
    <w:name w:val="Bibliography Tegn1"/>
    <w:basedOn w:val="Standardskrifttypeiafsnit"/>
    <w:link w:val="Bibliografi2"/>
    <w:rsid w:val="00632C1C"/>
    <w:rPr>
      <w:rFonts w:ascii="Roboto" w:eastAsia="Times New Roman" w:hAnsi="Roboto" w:cs="Times New Roman"/>
      <w:kern w:val="0"/>
      <w:sz w:val="22"/>
      <w:szCs w:val="22"/>
      <w:lang w:val="en-US"/>
      <w14:ligatures w14:val="none"/>
    </w:rPr>
  </w:style>
  <w:style w:type="character" w:styleId="Strk">
    <w:name w:val="Strong"/>
    <w:basedOn w:val="Standardskrifttypeiafsnit"/>
    <w:uiPriority w:val="22"/>
    <w:qFormat/>
    <w:rsid w:val="0004148E"/>
    <w:rPr>
      <w:b/>
      <w:bCs/>
    </w:rPr>
  </w:style>
  <w:style w:type="character" w:customStyle="1" w:styleId="gtfootnotemarks">
    <w:name w:val="gt_footnote_marks"/>
    <w:basedOn w:val="Standardskrifttypeiafsnit"/>
    <w:rsid w:val="0004148E"/>
  </w:style>
  <w:style w:type="character" w:styleId="Fremhv">
    <w:name w:val="Emphasis"/>
    <w:basedOn w:val="Standardskrifttypeiafsnit"/>
    <w:uiPriority w:val="20"/>
    <w:qFormat/>
    <w:rsid w:val="003C33E1"/>
    <w:rPr>
      <w:i/>
      <w:iCs/>
    </w:rPr>
  </w:style>
  <w:style w:type="character" w:customStyle="1" w:styleId="Overskrift3Tegn">
    <w:name w:val="Overskrift 3 Tegn"/>
    <w:basedOn w:val="Standardskrifttypeiafsnit"/>
    <w:link w:val="Overskrift3"/>
    <w:uiPriority w:val="9"/>
    <w:semiHidden/>
    <w:rsid w:val="0075772F"/>
    <w:rPr>
      <w:rFonts w:asciiTheme="majorHAnsi" w:eastAsiaTheme="majorEastAsia" w:hAnsiTheme="majorHAnsi" w:cstheme="majorBidi"/>
      <w:color w:val="1F3763" w:themeColor="accent1" w:themeShade="7F"/>
      <w:kern w:val="0"/>
      <w:lang w:eastAsia="da-DK"/>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8184649">
      <w:bodyDiv w:val="1"/>
      <w:marLeft w:val="0"/>
      <w:marRight w:val="0"/>
      <w:marTop w:val="0"/>
      <w:marBottom w:val="0"/>
      <w:divBdr>
        <w:top w:val="none" w:sz="0" w:space="0" w:color="auto"/>
        <w:left w:val="none" w:sz="0" w:space="0" w:color="auto"/>
        <w:bottom w:val="none" w:sz="0" w:space="0" w:color="auto"/>
        <w:right w:val="none" w:sz="0" w:space="0" w:color="auto"/>
      </w:divBdr>
    </w:div>
    <w:div w:id="171603553">
      <w:bodyDiv w:val="1"/>
      <w:marLeft w:val="0"/>
      <w:marRight w:val="0"/>
      <w:marTop w:val="0"/>
      <w:marBottom w:val="0"/>
      <w:divBdr>
        <w:top w:val="none" w:sz="0" w:space="0" w:color="auto"/>
        <w:left w:val="none" w:sz="0" w:space="0" w:color="auto"/>
        <w:bottom w:val="none" w:sz="0" w:space="0" w:color="auto"/>
        <w:right w:val="none" w:sz="0" w:space="0" w:color="auto"/>
      </w:divBdr>
    </w:div>
    <w:div w:id="220411770">
      <w:bodyDiv w:val="1"/>
      <w:marLeft w:val="0"/>
      <w:marRight w:val="0"/>
      <w:marTop w:val="0"/>
      <w:marBottom w:val="0"/>
      <w:divBdr>
        <w:top w:val="none" w:sz="0" w:space="0" w:color="auto"/>
        <w:left w:val="none" w:sz="0" w:space="0" w:color="auto"/>
        <w:bottom w:val="none" w:sz="0" w:space="0" w:color="auto"/>
        <w:right w:val="none" w:sz="0" w:space="0" w:color="auto"/>
      </w:divBdr>
    </w:div>
    <w:div w:id="401149426">
      <w:bodyDiv w:val="1"/>
      <w:marLeft w:val="0"/>
      <w:marRight w:val="0"/>
      <w:marTop w:val="0"/>
      <w:marBottom w:val="0"/>
      <w:divBdr>
        <w:top w:val="none" w:sz="0" w:space="0" w:color="auto"/>
        <w:left w:val="none" w:sz="0" w:space="0" w:color="auto"/>
        <w:bottom w:val="none" w:sz="0" w:space="0" w:color="auto"/>
        <w:right w:val="none" w:sz="0" w:space="0" w:color="auto"/>
      </w:divBdr>
    </w:div>
    <w:div w:id="444807325">
      <w:bodyDiv w:val="1"/>
      <w:marLeft w:val="0"/>
      <w:marRight w:val="0"/>
      <w:marTop w:val="0"/>
      <w:marBottom w:val="0"/>
      <w:divBdr>
        <w:top w:val="none" w:sz="0" w:space="0" w:color="auto"/>
        <w:left w:val="none" w:sz="0" w:space="0" w:color="auto"/>
        <w:bottom w:val="none" w:sz="0" w:space="0" w:color="auto"/>
        <w:right w:val="none" w:sz="0" w:space="0" w:color="auto"/>
      </w:divBdr>
    </w:div>
    <w:div w:id="676005445">
      <w:bodyDiv w:val="1"/>
      <w:marLeft w:val="0"/>
      <w:marRight w:val="0"/>
      <w:marTop w:val="0"/>
      <w:marBottom w:val="0"/>
      <w:divBdr>
        <w:top w:val="none" w:sz="0" w:space="0" w:color="auto"/>
        <w:left w:val="none" w:sz="0" w:space="0" w:color="auto"/>
        <w:bottom w:val="none" w:sz="0" w:space="0" w:color="auto"/>
        <w:right w:val="none" w:sz="0" w:space="0" w:color="auto"/>
      </w:divBdr>
    </w:div>
    <w:div w:id="686178864">
      <w:bodyDiv w:val="1"/>
      <w:marLeft w:val="0"/>
      <w:marRight w:val="0"/>
      <w:marTop w:val="0"/>
      <w:marBottom w:val="0"/>
      <w:divBdr>
        <w:top w:val="none" w:sz="0" w:space="0" w:color="auto"/>
        <w:left w:val="none" w:sz="0" w:space="0" w:color="auto"/>
        <w:bottom w:val="none" w:sz="0" w:space="0" w:color="auto"/>
        <w:right w:val="none" w:sz="0" w:space="0" w:color="auto"/>
      </w:divBdr>
    </w:div>
    <w:div w:id="728966575">
      <w:bodyDiv w:val="1"/>
      <w:marLeft w:val="0"/>
      <w:marRight w:val="0"/>
      <w:marTop w:val="0"/>
      <w:marBottom w:val="0"/>
      <w:divBdr>
        <w:top w:val="none" w:sz="0" w:space="0" w:color="auto"/>
        <w:left w:val="none" w:sz="0" w:space="0" w:color="auto"/>
        <w:bottom w:val="none" w:sz="0" w:space="0" w:color="auto"/>
        <w:right w:val="none" w:sz="0" w:space="0" w:color="auto"/>
      </w:divBdr>
    </w:div>
    <w:div w:id="843589342">
      <w:bodyDiv w:val="1"/>
      <w:marLeft w:val="0"/>
      <w:marRight w:val="0"/>
      <w:marTop w:val="0"/>
      <w:marBottom w:val="0"/>
      <w:divBdr>
        <w:top w:val="none" w:sz="0" w:space="0" w:color="auto"/>
        <w:left w:val="none" w:sz="0" w:space="0" w:color="auto"/>
        <w:bottom w:val="none" w:sz="0" w:space="0" w:color="auto"/>
        <w:right w:val="none" w:sz="0" w:space="0" w:color="auto"/>
      </w:divBdr>
    </w:div>
    <w:div w:id="1128082502">
      <w:bodyDiv w:val="1"/>
      <w:marLeft w:val="0"/>
      <w:marRight w:val="0"/>
      <w:marTop w:val="0"/>
      <w:marBottom w:val="0"/>
      <w:divBdr>
        <w:top w:val="none" w:sz="0" w:space="0" w:color="auto"/>
        <w:left w:val="none" w:sz="0" w:space="0" w:color="auto"/>
        <w:bottom w:val="none" w:sz="0" w:space="0" w:color="auto"/>
        <w:right w:val="none" w:sz="0" w:space="0" w:color="auto"/>
      </w:divBdr>
    </w:div>
    <w:div w:id="1209877737">
      <w:bodyDiv w:val="1"/>
      <w:marLeft w:val="0"/>
      <w:marRight w:val="0"/>
      <w:marTop w:val="0"/>
      <w:marBottom w:val="0"/>
      <w:divBdr>
        <w:top w:val="none" w:sz="0" w:space="0" w:color="auto"/>
        <w:left w:val="none" w:sz="0" w:space="0" w:color="auto"/>
        <w:bottom w:val="none" w:sz="0" w:space="0" w:color="auto"/>
        <w:right w:val="none" w:sz="0" w:space="0" w:color="auto"/>
      </w:divBdr>
    </w:div>
    <w:div w:id="1233732034">
      <w:bodyDiv w:val="1"/>
      <w:marLeft w:val="0"/>
      <w:marRight w:val="0"/>
      <w:marTop w:val="0"/>
      <w:marBottom w:val="0"/>
      <w:divBdr>
        <w:top w:val="none" w:sz="0" w:space="0" w:color="auto"/>
        <w:left w:val="none" w:sz="0" w:space="0" w:color="auto"/>
        <w:bottom w:val="none" w:sz="0" w:space="0" w:color="auto"/>
        <w:right w:val="none" w:sz="0" w:space="0" w:color="auto"/>
      </w:divBdr>
    </w:div>
    <w:div w:id="1252423412">
      <w:bodyDiv w:val="1"/>
      <w:marLeft w:val="0"/>
      <w:marRight w:val="0"/>
      <w:marTop w:val="0"/>
      <w:marBottom w:val="0"/>
      <w:divBdr>
        <w:top w:val="none" w:sz="0" w:space="0" w:color="auto"/>
        <w:left w:val="none" w:sz="0" w:space="0" w:color="auto"/>
        <w:bottom w:val="none" w:sz="0" w:space="0" w:color="auto"/>
        <w:right w:val="none" w:sz="0" w:space="0" w:color="auto"/>
      </w:divBdr>
    </w:div>
    <w:div w:id="1504392690">
      <w:bodyDiv w:val="1"/>
      <w:marLeft w:val="0"/>
      <w:marRight w:val="0"/>
      <w:marTop w:val="0"/>
      <w:marBottom w:val="0"/>
      <w:divBdr>
        <w:top w:val="none" w:sz="0" w:space="0" w:color="auto"/>
        <w:left w:val="none" w:sz="0" w:space="0" w:color="auto"/>
        <w:bottom w:val="none" w:sz="0" w:space="0" w:color="auto"/>
        <w:right w:val="none" w:sz="0" w:space="0" w:color="auto"/>
      </w:divBdr>
    </w:div>
    <w:div w:id="1600337270">
      <w:bodyDiv w:val="1"/>
      <w:marLeft w:val="0"/>
      <w:marRight w:val="0"/>
      <w:marTop w:val="0"/>
      <w:marBottom w:val="0"/>
      <w:divBdr>
        <w:top w:val="none" w:sz="0" w:space="0" w:color="auto"/>
        <w:left w:val="none" w:sz="0" w:space="0" w:color="auto"/>
        <w:bottom w:val="none" w:sz="0" w:space="0" w:color="auto"/>
        <w:right w:val="none" w:sz="0" w:space="0" w:color="auto"/>
      </w:divBdr>
    </w:div>
    <w:div w:id="1621956945">
      <w:bodyDiv w:val="1"/>
      <w:marLeft w:val="0"/>
      <w:marRight w:val="0"/>
      <w:marTop w:val="0"/>
      <w:marBottom w:val="0"/>
      <w:divBdr>
        <w:top w:val="none" w:sz="0" w:space="0" w:color="auto"/>
        <w:left w:val="none" w:sz="0" w:space="0" w:color="auto"/>
        <w:bottom w:val="none" w:sz="0" w:space="0" w:color="auto"/>
        <w:right w:val="none" w:sz="0" w:space="0" w:color="auto"/>
      </w:divBdr>
    </w:div>
    <w:div w:id="1631281177">
      <w:bodyDiv w:val="1"/>
      <w:marLeft w:val="0"/>
      <w:marRight w:val="0"/>
      <w:marTop w:val="0"/>
      <w:marBottom w:val="0"/>
      <w:divBdr>
        <w:top w:val="none" w:sz="0" w:space="0" w:color="auto"/>
        <w:left w:val="none" w:sz="0" w:space="0" w:color="auto"/>
        <w:bottom w:val="none" w:sz="0" w:space="0" w:color="auto"/>
        <w:right w:val="none" w:sz="0" w:space="0" w:color="auto"/>
      </w:divBdr>
    </w:div>
    <w:div w:id="1828280412">
      <w:bodyDiv w:val="1"/>
      <w:marLeft w:val="0"/>
      <w:marRight w:val="0"/>
      <w:marTop w:val="0"/>
      <w:marBottom w:val="0"/>
      <w:divBdr>
        <w:top w:val="none" w:sz="0" w:space="0" w:color="auto"/>
        <w:left w:val="none" w:sz="0" w:space="0" w:color="auto"/>
        <w:bottom w:val="none" w:sz="0" w:space="0" w:color="auto"/>
        <w:right w:val="none" w:sz="0" w:space="0" w:color="auto"/>
      </w:divBdr>
    </w:div>
    <w:div w:id="1969703124">
      <w:bodyDiv w:val="1"/>
      <w:marLeft w:val="0"/>
      <w:marRight w:val="0"/>
      <w:marTop w:val="0"/>
      <w:marBottom w:val="0"/>
      <w:divBdr>
        <w:top w:val="none" w:sz="0" w:space="0" w:color="auto"/>
        <w:left w:val="none" w:sz="0" w:space="0" w:color="auto"/>
        <w:bottom w:val="none" w:sz="0" w:space="0" w:color="auto"/>
        <w:right w:val="none" w:sz="0" w:space="0" w:color="auto"/>
      </w:divBdr>
    </w:div>
    <w:div w:id="1974745874">
      <w:bodyDiv w:val="1"/>
      <w:marLeft w:val="0"/>
      <w:marRight w:val="0"/>
      <w:marTop w:val="0"/>
      <w:marBottom w:val="0"/>
      <w:divBdr>
        <w:top w:val="none" w:sz="0" w:space="0" w:color="auto"/>
        <w:left w:val="none" w:sz="0" w:space="0" w:color="auto"/>
        <w:bottom w:val="none" w:sz="0" w:space="0" w:color="auto"/>
        <w:right w:val="none" w:sz="0" w:space="0" w:color="auto"/>
      </w:divBdr>
    </w:div>
    <w:div w:id="1984769757">
      <w:bodyDiv w:val="1"/>
      <w:marLeft w:val="0"/>
      <w:marRight w:val="0"/>
      <w:marTop w:val="0"/>
      <w:marBottom w:val="0"/>
      <w:divBdr>
        <w:top w:val="none" w:sz="0" w:space="0" w:color="auto"/>
        <w:left w:val="none" w:sz="0" w:space="0" w:color="auto"/>
        <w:bottom w:val="none" w:sz="0" w:space="0" w:color="auto"/>
        <w:right w:val="none" w:sz="0" w:space="0" w:color="auto"/>
      </w:divBdr>
    </w:div>
    <w:div w:id="201641529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cho@bwh.harvard.edu" TargetMode="External"/><Relationship Id="rId13" Type="http://schemas.openxmlformats.org/officeDocument/2006/relationships/image" Target="media/image2.tiff"/><Relationship Id="rId18" Type="http://schemas.openxmlformats.org/officeDocument/2006/relationships/header" Target="header1.xml"/><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footer" Target="footer4.xml"/><Relationship Id="rId7" Type="http://schemas.openxmlformats.org/officeDocument/2006/relationships/endnotes" Target="endnotes.xml"/><Relationship Id="rId12" Type="http://schemas.openxmlformats.org/officeDocument/2006/relationships/image" Target="media/image1.tiff"/><Relationship Id="rId17" Type="http://schemas.openxmlformats.org/officeDocument/2006/relationships/image" Target="media/image6.tiff"/><Relationship Id="rId25" Type="http://schemas.microsoft.com/office/2011/relationships/people" Target="people.xml"/><Relationship Id="rId2" Type="http://schemas.openxmlformats.org/officeDocument/2006/relationships/numbering" Target="numbering.xml"/><Relationship Id="rId16" Type="http://schemas.openxmlformats.org/officeDocument/2006/relationships/image" Target="media/image5.emf"/><Relationship Id="rId20"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4.tiff"/><Relationship Id="rId23" Type="http://schemas.openxmlformats.org/officeDocument/2006/relationships/footer" Target="footer5.xml"/><Relationship Id="rId10" Type="http://schemas.openxmlformats.org/officeDocument/2006/relationships/footer" Target="footer1.xml"/><Relationship Id="rId19" Type="http://schemas.openxmlformats.org/officeDocument/2006/relationships/header" Target="header2.xml"/><Relationship Id="rId4" Type="http://schemas.openxmlformats.org/officeDocument/2006/relationships/settings" Target="settings.xml"/><Relationship Id="rId9" Type="http://schemas.openxmlformats.org/officeDocument/2006/relationships/hyperlink" Target="mailto:christoffer.rasmus.vissing.01@regionh" TargetMode="External"/><Relationship Id="rId14" Type="http://schemas.openxmlformats.org/officeDocument/2006/relationships/image" Target="media/image3.tiff"/><Relationship Id="rId22" Type="http://schemas.openxmlformats.org/officeDocument/2006/relationships/header" Target="header3.xml"/></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2D2CB80-8AD1-FD4C-A92D-2BEDE8F42E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TotalTime>
  <Pages>29</Pages>
  <Words>19840</Words>
  <Characters>121025</Characters>
  <Application>Microsoft Office Word</Application>
  <DocSecurity>0</DocSecurity>
  <Lines>1008</Lines>
  <Paragraphs>281</Paragraphs>
  <ScaleCrop>false</ScaleCrop>
  <HeadingPairs>
    <vt:vector size="6" baseType="variant">
      <vt:variant>
        <vt:lpstr>Titel</vt:lpstr>
      </vt:variant>
      <vt:variant>
        <vt:i4>1</vt:i4>
      </vt:variant>
      <vt:variant>
        <vt:lpstr>Title</vt:lpstr>
      </vt:variant>
      <vt:variant>
        <vt:i4>1</vt:i4>
      </vt:variant>
      <vt:variant>
        <vt:lpstr>Titolo</vt:lpstr>
      </vt:variant>
      <vt:variant>
        <vt:i4>1</vt:i4>
      </vt:variant>
    </vt:vector>
  </HeadingPairs>
  <TitlesOfParts>
    <vt:vector size="3" baseType="lpstr">
      <vt:lpstr/>
      <vt:lpstr/>
      <vt:lpstr/>
    </vt:vector>
  </TitlesOfParts>
  <Manager/>
  <Company/>
  <LinksUpToDate>false</LinksUpToDate>
  <CharactersWithSpaces>140584</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Christoffer Vissing</dc:creator>
  <cp:keywords/>
  <dc:description/>
  <cp:lastModifiedBy>Christoffer Vissing</cp:lastModifiedBy>
  <cp:revision>5</cp:revision>
  <dcterms:created xsi:type="dcterms:W3CDTF">2025-06-12T13:05:00Z</dcterms:created>
  <dcterms:modified xsi:type="dcterms:W3CDTF">2025-06-12T13:48:00Z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zotero-version="6.0.37"&gt;&lt;session id="hmqySaYv"/&gt;&lt;style id="http://www.zotero.org/styles/stroke" hasBibliography="1" bibliographyStyleHasBeenSet="1"/&gt;&lt;prefs&gt;&lt;pref name="fieldType" value="Field"/&gt;&lt;pref name="automaticJournalAbbreviati</vt:lpwstr>
  </property>
  <property fmtid="{D5CDD505-2E9C-101B-9397-08002B2CF9AE}" pid="3" name="ZOTERO_PREF_2">
    <vt:lpwstr>ons" value="true"/&gt;&lt;/prefs&gt;&lt;/data&gt;</vt:lpwstr>
  </property>
</Properties>
</file>