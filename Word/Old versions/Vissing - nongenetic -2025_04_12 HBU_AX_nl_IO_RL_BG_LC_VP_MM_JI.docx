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1B4B6B62"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6" w:author="Anna Axelsson Raja" w:date="2025-03-29T07:22:00Z">
              <w:rPr>
                <w:rFonts w:ascii="Roboto" w:hAnsi="Roboto"/>
                <w:b/>
                <w:bCs/>
              </w:rPr>
            </w:rPrChange>
          </w:rPr>
          <w:t>Sarcomeric</w:t>
        </w:r>
        <w:proofErr w:type="spellEnd"/>
        <w:r w:rsidRPr="009B464D">
          <w:rPr>
            <w:rFonts w:ascii="Roboto" w:hAnsi="Roboto"/>
            <w:b/>
            <w:bCs/>
            <w:lang w:val="en-GB"/>
            <w:rPrChange w:id="7" w:author="Anna Axelsson Raja" w:date="2025-03-29T07:22:00Z">
              <w:rPr>
                <w:rFonts w:ascii="Roboto" w:hAnsi="Roboto"/>
                <w:b/>
                <w:bCs/>
              </w:rPr>
            </w:rPrChange>
          </w:rPr>
          <w:t xml:space="preserve"> and Non-</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w:t>
        </w:r>
        <w:commentRangeStart w:id="10"/>
        <w:commentRangeStart w:id="11"/>
        <w:commentRangeStart w:id="12"/>
        <w:commentRangeStart w:id="13"/>
        <w:commentRangeStart w:id="14"/>
        <w:commentRangeStart w:id="15"/>
        <w:commentRangeStart w:id="16"/>
        <w:r w:rsidRPr="009B464D">
          <w:rPr>
            <w:rFonts w:ascii="Roboto" w:hAnsi="Roboto"/>
            <w:b/>
            <w:bCs/>
            <w:lang w:val="en-GB"/>
            <w:rPrChange w:id="17" w:author="Anna Axelsson Raja" w:date="2025-03-29T07:22:00Z">
              <w:rPr>
                <w:rFonts w:ascii="Roboto" w:hAnsi="Roboto"/>
                <w:b/>
                <w:bCs/>
              </w:rPr>
            </w:rPrChange>
          </w:rPr>
          <w:t>Disease</w:t>
        </w:r>
      </w:ins>
      <w:commentRangeEnd w:id="10"/>
      <w:ins w:id="18" w:author="Christoffer Vissing" w:date="2025-03-18T14:43:00Z">
        <w:r>
          <w:rPr>
            <w:rStyle w:val="Kommentarhenvisning"/>
          </w:rPr>
          <w:commentReference w:id="10"/>
        </w:r>
      </w:ins>
      <w:commentRangeEnd w:id="11"/>
      <w:r w:rsidR="00357D74">
        <w:rPr>
          <w:rStyle w:val="Kommentarhenvisning"/>
        </w:rPr>
        <w:commentReference w:id="11"/>
      </w:r>
      <w:commentRangeEnd w:id="12"/>
      <w:r w:rsidR="00055DBA">
        <w:rPr>
          <w:rStyle w:val="Kommentarhenvisning"/>
        </w:rPr>
        <w:commentReference w:id="12"/>
      </w:r>
      <w:commentRangeEnd w:id="13"/>
      <w:r w:rsidR="00BA2B72">
        <w:rPr>
          <w:rStyle w:val="Kommentarhenvisning"/>
          <w:rFonts w:ascii="Times New Roman" w:eastAsia="Times New Roman" w:hAnsi="Times New Roman" w:cs="Times New Roman"/>
        </w:rPr>
        <w:commentReference w:id="13"/>
      </w:r>
      <w:commentRangeEnd w:id="14"/>
      <w:r w:rsidR="004929D2">
        <w:rPr>
          <w:rStyle w:val="Kommentarhenvisning"/>
        </w:rPr>
        <w:commentReference w:id="14"/>
      </w:r>
      <w:commentRangeEnd w:id="15"/>
      <w:r w:rsidR="00E55540">
        <w:rPr>
          <w:rStyle w:val="Kommentarhenvisning"/>
          <w:rFonts w:ascii="Times New Roman" w:eastAsia="Times New Roman" w:hAnsi="Times New Roman" w:cs="Times New Roman"/>
        </w:rPr>
        <w:commentReference w:id="15"/>
      </w:r>
      <w:commentRangeEnd w:id="16"/>
      <w:r w:rsidR="00873FE8">
        <w:rPr>
          <w:rStyle w:val="Kommentarhenvisning"/>
          <w:rFonts w:ascii="Times New Roman" w:eastAsia="Times New Roman" w:hAnsi="Times New Roman" w:cs="Times New Roman"/>
        </w:rPr>
        <w:commentReference w:id="16"/>
      </w:r>
      <w:del w:id="19" w:author="Christoffer Vissing" w:date="2025-03-18T14:40:00Z">
        <w:r w:rsidR="00500C2A" w:rsidRPr="009B464D" w:rsidDel="00B02E6C">
          <w:rPr>
            <w:rFonts w:ascii="Roboto" w:hAnsi="Roboto"/>
            <w:b/>
            <w:bCs/>
            <w:lang w:val="en-GB"/>
            <w:rPrChange w:id="20"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1"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2"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3"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4" w:author="Christoffer Vissing" w:date="2025-03-18T14:40:00Z"/>
          <w:rFonts w:ascii="Roboto" w:hAnsi="Roboto"/>
          <w:b/>
          <w:bCs/>
          <w:lang w:val="en-US"/>
        </w:rPr>
      </w:pPr>
    </w:p>
    <w:p w14:paraId="5E548908" w14:textId="37C8DA9D"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ins w:id="25" w:author="Christoffer Vissing" w:date="2025-04-12T07:50:00Z" w16du:dateUtc="2025-04-12T05:50:00Z">
        <w:r w:rsidR="009E4A4E">
          <w:rPr>
            <w:rFonts w:ascii="Roboto" w:hAnsi="Roboto" w:cs="Times"/>
            <w:sz w:val="18"/>
            <w:szCs w:val="18"/>
          </w:rPr>
          <w:t>, MPH</w:t>
        </w:r>
      </w:ins>
      <w:r w:rsidR="002F3B21">
        <w:rPr>
          <w:rFonts w:ascii="Roboto" w:hAnsi="Roboto" w:cs="Times"/>
          <w:sz w:val="18"/>
          <w:szCs w:val="18"/>
        </w:rPr>
        <w:t>; Belinda Gray, MD</w:t>
      </w:r>
      <w:ins w:id="26" w:author="Christoffer Vissing" w:date="2025-04-08T15:30:00Z" w16du:dateUtc="2025-04-08T13:30:00Z">
        <w:r w:rsidR="00D81999">
          <w:rPr>
            <w:rFonts w:ascii="Roboto" w:hAnsi="Roboto" w:cs="Times"/>
            <w:sz w:val="18"/>
            <w:szCs w:val="18"/>
          </w:rPr>
          <w:t>,</w:t>
        </w:r>
      </w:ins>
      <w:ins w:id="27" w:author="Belinda Gray" w:date="2025-04-06T12:28:00Z" w16du:dateUtc="2025-04-06T08:28:00Z">
        <w:r w:rsidR="003B7FA4">
          <w:rPr>
            <w:rFonts w:ascii="Roboto" w:hAnsi="Roboto" w:cs="Times"/>
            <w:sz w:val="18"/>
            <w:szCs w:val="18"/>
          </w:rPr>
          <w:t xml:space="preserve"> PhD</w:t>
        </w:r>
      </w:ins>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commentRangeStart w:id="28"/>
      <w:ins w:id="29" w:author="Ho, Carolyn Y.,MD" w:date="2025-03-23T10:55:00Z">
        <w:r w:rsidR="00357D74">
          <w:rPr>
            <w:rFonts w:ascii="Roboto" w:hAnsi="Roboto" w:cs="Times"/>
            <w:sz w:val="18"/>
            <w:szCs w:val="18"/>
          </w:rPr>
          <w:t>Lia Crotti, MD</w:t>
        </w:r>
      </w:ins>
      <w:commentRangeEnd w:id="28"/>
      <w:ins w:id="30" w:author="Ho, Carolyn Y.,MD" w:date="2025-03-23T10:56:00Z">
        <w:r w:rsidR="00357D74">
          <w:rPr>
            <w:rStyle w:val="Kommentarhenvisning"/>
            <w:rFonts w:ascii="Times New Roman" w:eastAsia="Times New Roman" w:hAnsi="Times New Roman" w:cs="Times New Roman"/>
          </w:rPr>
          <w:commentReference w:id="28"/>
        </w:r>
      </w:ins>
      <w:ins w:id="31" w:author="Christoffer Vissing" w:date="2025-04-08T15:30:00Z" w16du:dateUtc="2025-04-08T13:30:00Z">
        <w:r w:rsidR="00D81999">
          <w:rPr>
            <w:rFonts w:ascii="Roboto" w:hAnsi="Roboto" w:cs="Times"/>
            <w:sz w:val="18"/>
            <w:szCs w:val="18"/>
          </w:rPr>
          <w:t>, PhD</w:t>
        </w:r>
      </w:ins>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ins w:id="32" w:author="Lampert, Rachel" w:date="2025-04-03T08:48:00Z" w16du:dateUtc="2025-04-03T12:48:00Z">
        <w:r w:rsidR="00F77426">
          <w:rPr>
            <w:rFonts w:ascii="Roboto" w:hAnsi="Roboto" w:cs="Times"/>
            <w:sz w:val="18"/>
            <w:szCs w:val="18"/>
          </w:rPr>
          <w:t xml:space="preserve"> </w:t>
        </w:r>
      </w:ins>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ins w:id="33" w:author="Christoffer Vissing" w:date="2025-04-08T15:30:00Z" w16du:dateUtc="2025-04-08T13:30:00Z"/>
          <w:rFonts w:ascii="Roboto" w:hAnsi="Roboto" w:cs="Times New Roman"/>
          <w:sz w:val="18"/>
          <w:szCs w:val="18"/>
        </w:rPr>
      </w:pPr>
      <w:ins w:id="34" w:author="Christoffer Vissing" w:date="2025-04-12T07:47:00Z" w16du:dateUtc="2025-04-12T05:47:00Z">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w:t>
        </w:r>
        <w:r>
          <w:rPr>
            <w:rFonts w:ascii="Roboto" w:hAnsi="Roboto" w:cs="Times New Roman"/>
            <w:sz w:val="18"/>
            <w:szCs w:val="18"/>
          </w:rPr>
          <w:t xml:space="preserve"> </w:t>
        </w:r>
      </w:ins>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ins w:id="35" w:author="Christoffer Vissing" w:date="2025-04-08T15:30:00Z" w16du:dateUtc="2025-04-08T13:30:00Z"/>
          <w:rFonts w:ascii="Roboto" w:hAnsi="Roboto" w:cs="Times New Roman"/>
          <w:sz w:val="18"/>
          <w:szCs w:val="18"/>
        </w:rPr>
      </w:pPr>
      <w:ins w:id="36" w:author="Christoffer Vissing" w:date="2025-04-08T15:30:00Z" w16du:dateUtc="2025-04-08T13:30:00Z">
        <w:r w:rsidRPr="000C042E">
          <w:rPr>
            <w:rFonts w:ascii="Roboto" w:hAnsi="Roboto" w:cs="Times New Roman"/>
            <w:sz w:val="18"/>
            <w:szCs w:val="18"/>
          </w:rPr>
          <w:t>Department of Medicine and Surgery, University of Milano-Bicocca, Milan, Italy. (L.C.)</w:t>
        </w:r>
      </w:ins>
    </w:p>
    <w:p w14:paraId="027EB8F7" w14:textId="77777777" w:rsidR="00D81999" w:rsidRPr="000C042E" w:rsidRDefault="00D81999" w:rsidP="00D81999">
      <w:pPr>
        <w:pStyle w:val="Ingenafstand"/>
        <w:rPr>
          <w:ins w:id="37" w:author="Christoffer Vissing" w:date="2025-04-08T15:30:00Z" w16du:dateUtc="2025-04-08T13:30:00Z"/>
          <w:rFonts w:ascii="Roboto" w:hAnsi="Roboto" w:cs="Times New Roman"/>
          <w:sz w:val="18"/>
          <w:szCs w:val="18"/>
        </w:rPr>
      </w:pPr>
      <w:ins w:id="38" w:author="Christoffer Vissing" w:date="2025-04-08T15:30:00Z" w16du:dateUtc="2025-04-08T13:30:00Z">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ins>
    </w:p>
    <w:p w14:paraId="528A7C53" w14:textId="77777777" w:rsidR="00D81999" w:rsidRPr="005559AF" w:rsidRDefault="00D81999" w:rsidP="00D81999">
      <w:pPr>
        <w:pStyle w:val="Ingenafstand"/>
        <w:rPr>
          <w:ins w:id="39" w:author="Christoffer Vissing" w:date="2025-04-08T15:30:00Z" w16du:dateUtc="2025-04-08T13:30:00Z"/>
          <w:rFonts w:ascii="Roboto" w:hAnsi="Roboto" w:cs="Times New Roman"/>
          <w:sz w:val="18"/>
          <w:szCs w:val="18"/>
        </w:rPr>
      </w:pPr>
      <w:ins w:id="40" w:author="Christoffer Vissing" w:date="2025-04-08T15:30:00Z" w16du:dateUtc="2025-04-08T13:30:00Z">
        <w:r w:rsidRPr="000C042E">
          <w:rPr>
            <w:rFonts w:ascii="Roboto" w:hAnsi="Roboto" w:cs="Times New Roman"/>
            <w:sz w:val="18"/>
            <w:szCs w:val="18"/>
          </w:rPr>
          <w:t>(L.C.)</w:t>
        </w:r>
      </w:ins>
    </w:p>
    <w:p w14:paraId="79B905EB" w14:textId="5871BAF3" w:rsidR="00D81999" w:rsidRPr="005559AF" w:rsidDel="00D81999" w:rsidRDefault="00D81999" w:rsidP="001D711A">
      <w:pPr>
        <w:pStyle w:val="Ingenafstand"/>
        <w:rPr>
          <w:del w:id="41" w:author="Christoffer Vissing" w:date="2025-04-08T15:30:00Z" w16du:dateUtc="2025-04-08T13:30:00Z"/>
          <w:rFonts w:ascii="Roboto" w:hAnsi="Roboto" w:cs="Times New Roman"/>
          <w:sz w:val="18"/>
          <w:szCs w:val="18"/>
        </w:rPr>
      </w:pP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5A205F5"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ins w:id="42" w:author="iacopo olivotto" w:date="2025-03-31T08:55:00Z">
        <w:r w:rsidR="00217F3A">
          <w:rPr>
            <w:rFonts w:ascii="Roboto" w:hAnsi="Roboto" w:cs="Times New Roman"/>
            <w:sz w:val="18"/>
            <w:szCs w:val="18"/>
          </w:rPr>
          <w:t>’s</w:t>
        </w:r>
      </w:ins>
      <w:r w:rsidRPr="005559AF">
        <w:rPr>
          <w:rFonts w:ascii="Roboto" w:hAnsi="Roboto" w:cs="Times New Roman"/>
          <w:sz w:val="18"/>
          <w:szCs w:val="18"/>
        </w:rPr>
        <w:t xml:space="preserve"> Hospital</w:t>
      </w:r>
      <w:ins w:id="43" w:author="iacopo olivotto" w:date="2025-03-31T08:55:00Z">
        <w:r w:rsidR="00217F3A">
          <w:rPr>
            <w:rFonts w:ascii="Roboto" w:hAnsi="Roboto" w:cs="Times New Roman"/>
            <w:sz w:val="18"/>
            <w:szCs w:val="18"/>
          </w:rPr>
          <w:t xml:space="preserve"> IRCCS</w:t>
        </w:r>
      </w:ins>
      <w:del w:id="44" w:author="iacopo olivotto" w:date="2025-03-31T08:55:00Z">
        <w:r w:rsidRPr="005559AF" w:rsidDel="00217F3A">
          <w:rPr>
            <w:rFonts w:ascii="Roboto" w:hAnsi="Roboto" w:cs="Times New Roman"/>
            <w:sz w:val="18"/>
            <w:szCs w:val="18"/>
          </w:rPr>
          <w:delText>, Department of Experimental and Clinical Medicine, University of</w:delText>
        </w:r>
      </w:del>
      <w:ins w:id="45" w:author="iacopo olivotto" w:date="2025-03-31T08:55:00Z">
        <w:r w:rsidR="00217F3A">
          <w:rPr>
            <w:rFonts w:ascii="Roboto" w:hAnsi="Roboto" w:cs="Times New Roman"/>
            <w:sz w:val="18"/>
            <w:szCs w:val="18"/>
          </w:rPr>
          <w:t>,</w:t>
        </w:r>
      </w:ins>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64D">
        <w:rPr>
          <w:lang w:val="da-DK"/>
          <w:rPrChange w:id="46" w:author="Anna Axelsson Raja" w:date="2025-03-29T07:22: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47"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739A49A9"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357D74">
        <w:rPr>
          <w:rFonts w:ascii="Roboto" w:hAnsi="Roboto"/>
          <w:sz w:val="22"/>
          <w:szCs w:val="22"/>
          <w:lang w:val="en-US"/>
        </w:rPr>
        <w:t xml:space="preserve"> but do </w:t>
      </w:r>
      <w:commentRangeStart w:id="48"/>
      <w:r w:rsidR="00357D74">
        <w:rPr>
          <w:rFonts w:ascii="Roboto" w:hAnsi="Roboto"/>
          <w:sz w:val="22"/>
          <w:szCs w:val="22"/>
          <w:lang w:val="en-US"/>
        </w:rPr>
        <w:t xml:space="preserve">not account for the majority </w:t>
      </w:r>
      <w:commentRangeEnd w:id="48"/>
      <w:r w:rsidR="003B7FA4">
        <w:rPr>
          <w:rStyle w:val="Kommentarhenvisning"/>
          <w:lang w:val="en-US" w:eastAsia="en-US"/>
        </w:rPr>
        <w:commentReference w:id="48"/>
      </w:r>
      <w:r w:rsidR="00357D74">
        <w:rPr>
          <w:rFonts w:ascii="Roboto" w:hAnsi="Roboto"/>
          <w:sz w:val="22"/>
          <w:szCs w:val="22"/>
          <w:lang w:val="en-US"/>
        </w:rPr>
        <w:t xml:space="preserve">of </w:t>
      </w:r>
      <w:del w:id="49" w:author="Henning Bundgaard" w:date="2025-03-25T13:01:00Z">
        <w:r w:rsidR="00357D74" w:rsidDel="005534C8">
          <w:rPr>
            <w:rFonts w:ascii="Roboto" w:hAnsi="Roboto"/>
            <w:sz w:val="22"/>
            <w:szCs w:val="22"/>
            <w:lang w:val="en-US"/>
          </w:rPr>
          <w:delText>disease</w:delText>
        </w:r>
      </w:del>
      <w:ins w:id="50" w:author="Henning Bundgaard" w:date="2025-03-25T13:01:00Z">
        <w:r w:rsidR="005534C8">
          <w:rPr>
            <w:rFonts w:ascii="Roboto" w:hAnsi="Roboto"/>
            <w:sz w:val="22"/>
            <w:szCs w:val="22"/>
            <w:lang w:val="en-US"/>
          </w:rPr>
          <w:t>patients</w:t>
        </w:r>
      </w:ins>
      <w:ins w:id="51" w:author="Christoffer Vissing" w:date="2025-04-08T15:41:00Z" w16du:dateUtc="2025-04-08T13:41:00Z">
        <w:r w:rsidR="000B5DA3">
          <w:rPr>
            <w:rFonts w:ascii="Roboto" w:hAnsi="Roboto"/>
            <w:sz w:val="22"/>
            <w:szCs w:val="22"/>
            <w:lang w:val="en-US"/>
          </w:rPr>
          <w:t>’ disease</w:t>
        </w:r>
      </w:ins>
      <w:r w:rsidR="007C7784" w:rsidRPr="00945228">
        <w:rPr>
          <w:rFonts w:ascii="Roboto" w:hAnsi="Roboto"/>
          <w:sz w:val="22"/>
          <w:szCs w:val="22"/>
          <w:lang w:val="en-US"/>
        </w:rPr>
        <w:t xml:space="preserve">. </w:t>
      </w:r>
      <w:r w:rsidR="00357D74">
        <w:rPr>
          <w:rFonts w:ascii="Roboto" w:hAnsi="Roboto"/>
          <w:sz w:val="22"/>
          <w:szCs w:val="22"/>
          <w:lang w:val="en-US"/>
        </w:rPr>
        <w:t>The</w:t>
      </w:r>
      <w:ins w:id="52" w:author="Christoffer Vissing" w:date="2025-04-08T15:41:00Z" w16du:dateUtc="2025-04-08T13:41:00Z">
        <w:r w:rsidR="000B5DA3">
          <w:rPr>
            <w:rFonts w:ascii="Roboto" w:hAnsi="Roboto"/>
            <w:sz w:val="22"/>
            <w:szCs w:val="22"/>
            <w:lang w:val="en-US"/>
          </w:rPr>
          <w:t xml:space="preserve">se variants </w:t>
        </w:r>
      </w:ins>
      <w:del w:id="53" w:author="Christoffer Vissing" w:date="2025-04-08T15:41:00Z" w16du:dateUtc="2025-04-08T13:41:00Z">
        <w:r w:rsidR="00357D74" w:rsidDel="000B5DA3">
          <w:rPr>
            <w:rFonts w:ascii="Roboto" w:hAnsi="Roboto"/>
            <w:sz w:val="22"/>
            <w:szCs w:val="22"/>
            <w:lang w:val="en-US"/>
          </w:rPr>
          <w:delText>ir presence is</w:delText>
        </w:r>
      </w:del>
      <w:ins w:id="54" w:author="Christoffer Vissing" w:date="2025-04-08T15:41:00Z" w16du:dateUtc="2025-04-08T13:41:00Z">
        <w:r w:rsidR="000B5DA3">
          <w:rPr>
            <w:rFonts w:ascii="Roboto" w:hAnsi="Roboto"/>
            <w:sz w:val="22"/>
            <w:szCs w:val="22"/>
            <w:lang w:val="en-US"/>
          </w:rPr>
          <w:t>are</w:t>
        </w:r>
      </w:ins>
      <w:r w:rsidR="00357D74">
        <w:rPr>
          <w:rFonts w:ascii="Roboto" w:hAnsi="Roboto"/>
          <w:sz w:val="22"/>
          <w:szCs w:val="22"/>
          <w:lang w:val="en-US"/>
        </w:rPr>
        <w:t xml:space="preserve"> typically associated with </w:t>
      </w:r>
      <w:del w:id="55" w:author="Christoffer Vissing" w:date="2025-04-08T15:41:00Z" w16du:dateUtc="2025-04-08T13:41:00Z">
        <w:r w:rsidR="00357D74" w:rsidDel="000B5DA3">
          <w:rPr>
            <w:rFonts w:ascii="Roboto" w:hAnsi="Roboto"/>
            <w:sz w:val="22"/>
            <w:szCs w:val="22"/>
            <w:lang w:val="en-US"/>
          </w:rPr>
          <w:delText>more severe disease expression</w:delText>
        </w:r>
      </w:del>
      <w:ins w:id="56" w:author="Christoffer Vissing" w:date="2025-04-08T15:41:00Z" w16du:dateUtc="2025-04-08T13:41:00Z">
        <w:r w:rsidR="000B5DA3">
          <w:rPr>
            <w:rFonts w:ascii="Roboto" w:hAnsi="Roboto"/>
            <w:sz w:val="22"/>
            <w:szCs w:val="22"/>
            <w:lang w:val="en-US"/>
          </w:rPr>
          <w:t>worse clinical outcomes</w:t>
        </w:r>
      </w:ins>
      <w:r w:rsidR="00357D74">
        <w:rPr>
          <w:rFonts w:ascii="Roboto" w:hAnsi="Roboto"/>
          <w:sz w:val="22"/>
          <w:szCs w:val="22"/>
          <w:lang w:val="en-US"/>
        </w:rPr>
        <w:t xml:space="preserve">, </w:t>
      </w:r>
      <w:commentRangeStart w:id="57"/>
      <w:commentRangeStart w:id="58"/>
      <w:commentRangeStart w:id="59"/>
      <w:r w:rsidR="00357D74">
        <w:rPr>
          <w:rFonts w:ascii="Roboto" w:hAnsi="Roboto"/>
          <w:sz w:val="22"/>
          <w:szCs w:val="22"/>
          <w:lang w:val="en-US"/>
        </w:rPr>
        <w:t>however</w:t>
      </w:r>
      <w:r w:rsidR="0041288F">
        <w:rPr>
          <w:rFonts w:ascii="Roboto" w:hAnsi="Roboto"/>
          <w:sz w:val="22"/>
          <w:szCs w:val="22"/>
          <w:lang w:val="en-US"/>
        </w:rPr>
        <w:t xml:space="preserve"> </w:t>
      </w:r>
      <w:del w:id="60"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study</w:delText>
        </w:r>
      </w:del>
      <w:ins w:id="61" w:author="Christoffer Vissing" w:date="2025-04-08T15:41:00Z" w16du:dateUtc="2025-04-08T13:41:00Z">
        <w:r w:rsidR="000B5DA3">
          <w:rPr>
            <w:rFonts w:ascii="Roboto" w:hAnsi="Roboto"/>
            <w:sz w:val="22"/>
            <w:szCs w:val="22"/>
            <w:lang w:val="en-US"/>
          </w:rPr>
          <w:t xml:space="preserve">the impact </w:t>
        </w:r>
      </w:ins>
      <w:del w:id="62" w:author="Christoffer Vissing" w:date="2025-04-08T15:41:00Z" w16du:dateUtc="2025-04-08T13:41:00Z">
        <w:r w:rsidR="00357D74" w:rsidDel="000B5DA3">
          <w:rPr>
            <w:rFonts w:ascii="Roboto" w:hAnsi="Roboto"/>
            <w:sz w:val="22"/>
            <w:szCs w:val="22"/>
            <w:lang w:val="en-US"/>
          </w:rPr>
          <w:delText xml:space="preserve"> </w:delText>
        </w:r>
        <w:r w:rsidR="00476968" w:rsidDel="000B5DA3">
          <w:rPr>
            <w:rFonts w:ascii="Roboto" w:hAnsi="Roboto"/>
            <w:sz w:val="22"/>
            <w:szCs w:val="22"/>
            <w:lang w:val="en-US"/>
          </w:rPr>
          <w:delText>regarding how</w:delText>
        </w:r>
      </w:del>
      <w:ins w:id="63" w:author="Christoffer Vissing" w:date="2025-04-08T15:41:00Z" w16du:dateUtc="2025-04-08T13:41:00Z">
        <w:r w:rsidR="000B5DA3">
          <w:rPr>
            <w:rFonts w:ascii="Roboto" w:hAnsi="Roboto"/>
            <w:sz w:val="22"/>
            <w:szCs w:val="22"/>
            <w:lang w:val="en-US"/>
          </w:rPr>
          <w:t>of</w:t>
        </w:r>
      </w:ins>
      <w:r w:rsidR="00476968">
        <w:rPr>
          <w:rFonts w:ascii="Roboto" w:hAnsi="Roboto"/>
          <w:sz w:val="22"/>
          <w:szCs w:val="22"/>
          <w:lang w:val="en-US"/>
        </w:rPr>
        <w:t xml:space="preserve"> genetic</w:t>
      </w:r>
      <w:r w:rsidR="00357D74">
        <w:rPr>
          <w:rFonts w:ascii="Roboto" w:hAnsi="Roboto"/>
          <w:sz w:val="22"/>
          <w:szCs w:val="22"/>
          <w:lang w:val="en-US"/>
        </w:rPr>
        <w:t xml:space="preserve"> background</w:t>
      </w:r>
      <w:r w:rsidR="003E79BB">
        <w:rPr>
          <w:rFonts w:ascii="Roboto" w:hAnsi="Roboto"/>
          <w:sz w:val="22"/>
          <w:szCs w:val="22"/>
          <w:lang w:val="en-US"/>
        </w:rPr>
        <w:t xml:space="preserve"> </w:t>
      </w:r>
      <w:r w:rsidR="00357D74">
        <w:rPr>
          <w:rFonts w:ascii="Roboto" w:hAnsi="Roboto"/>
          <w:sz w:val="22"/>
          <w:szCs w:val="22"/>
          <w:lang w:val="en-US"/>
        </w:rPr>
        <w:t xml:space="preserve">influences </w:t>
      </w:r>
      <w:commentRangeStart w:id="64"/>
      <w:r w:rsidR="00357D74">
        <w:rPr>
          <w:rFonts w:ascii="Roboto" w:hAnsi="Roboto"/>
          <w:sz w:val="22"/>
          <w:szCs w:val="22"/>
          <w:lang w:val="en-US"/>
        </w:rPr>
        <w:t>outcomes</w:t>
      </w:r>
      <w:commentRangeEnd w:id="64"/>
      <w:r w:rsidR="000B5DA3">
        <w:rPr>
          <w:rStyle w:val="Kommentarhenvisning"/>
          <w:lang w:val="en-US" w:eastAsia="en-US"/>
        </w:rPr>
        <w:commentReference w:id="64"/>
      </w:r>
      <w:r w:rsidR="00357D74">
        <w:rPr>
          <w:rFonts w:ascii="Roboto" w:hAnsi="Roboto"/>
          <w:sz w:val="22"/>
          <w:szCs w:val="22"/>
          <w:lang w:val="en-US"/>
        </w:rPr>
        <w:t>, the temporal sequence of</w:t>
      </w:r>
      <w:r w:rsidR="00476968">
        <w:rPr>
          <w:rFonts w:ascii="Roboto" w:hAnsi="Roboto"/>
          <w:sz w:val="22"/>
          <w:szCs w:val="22"/>
          <w:lang w:val="en-US"/>
        </w:rPr>
        <w:t xml:space="preserve"> </w:t>
      </w:r>
      <w:r w:rsidR="00B970ED" w:rsidRPr="0064335B">
        <w:rPr>
          <w:rFonts w:ascii="Roboto" w:hAnsi="Roboto"/>
          <w:sz w:val="22"/>
          <w:szCs w:val="22"/>
          <w:lang w:val="en-US"/>
        </w:rPr>
        <w:t>events</w:t>
      </w:r>
      <w:r w:rsidR="00357D74">
        <w:rPr>
          <w:rFonts w:ascii="Roboto" w:hAnsi="Roboto"/>
          <w:sz w:val="22"/>
          <w:szCs w:val="22"/>
          <w:lang w:val="en-US"/>
        </w:rPr>
        <w:t xml:space="preserve">, and the </w:t>
      </w:r>
      <w:ins w:id="65" w:author="Henning Bundgaard" w:date="2025-03-25T12:59:00Z">
        <w:r w:rsidR="005534C8">
          <w:rPr>
            <w:rFonts w:ascii="Roboto" w:hAnsi="Roboto"/>
            <w:sz w:val="22"/>
            <w:szCs w:val="22"/>
            <w:lang w:val="en-US"/>
          </w:rPr>
          <w:t>association</w:t>
        </w:r>
      </w:ins>
      <w:del w:id="66" w:author="Henning Bundgaard" w:date="2025-03-25T12:59:00Z">
        <w:r w:rsidR="00357D74" w:rsidDel="005534C8">
          <w:rPr>
            <w:rFonts w:ascii="Roboto" w:hAnsi="Roboto"/>
            <w:sz w:val="22"/>
            <w:szCs w:val="22"/>
            <w:lang w:val="en-US"/>
          </w:rPr>
          <w:delText>impact</w:delText>
        </w:r>
      </w:del>
      <w:ins w:id="67" w:author="Henning Bundgaard" w:date="2025-03-25T12:59:00Z">
        <w:r w:rsidR="005534C8">
          <w:rPr>
            <w:rFonts w:ascii="Roboto" w:hAnsi="Roboto"/>
            <w:sz w:val="22"/>
            <w:szCs w:val="22"/>
            <w:lang w:val="en-US"/>
          </w:rPr>
          <w:t xml:space="preserve"> with</w:t>
        </w:r>
      </w:ins>
      <w:del w:id="68" w:author="Henning Bundgaard" w:date="2025-03-25T12:59:00Z">
        <w:r w:rsidR="00357D74" w:rsidDel="005534C8">
          <w:rPr>
            <w:rFonts w:ascii="Roboto" w:hAnsi="Roboto"/>
            <w:sz w:val="22"/>
            <w:szCs w:val="22"/>
            <w:lang w:val="en-US"/>
          </w:rPr>
          <w:delText xml:space="preserve"> of</w:delText>
        </w:r>
      </w:del>
      <w:r w:rsidR="00357D74">
        <w:rPr>
          <w:rFonts w:ascii="Roboto" w:hAnsi="Roboto"/>
          <w:sz w:val="22"/>
          <w:szCs w:val="22"/>
          <w:lang w:val="en-US"/>
        </w:rPr>
        <w:t xml:space="preserve"> comorbidities</w:t>
      </w:r>
      <w:r w:rsidR="003E79BB">
        <w:rPr>
          <w:rFonts w:ascii="Roboto" w:hAnsi="Roboto"/>
          <w:sz w:val="22"/>
          <w:szCs w:val="22"/>
          <w:lang w:val="en-US"/>
        </w:rPr>
        <w:t xml:space="preserve"> </w:t>
      </w:r>
      <w:r w:rsidR="00357D74">
        <w:rPr>
          <w:rFonts w:ascii="Roboto" w:hAnsi="Roboto"/>
          <w:sz w:val="22"/>
          <w:szCs w:val="22"/>
          <w:lang w:val="en-US"/>
        </w:rPr>
        <w:t xml:space="preserve">is </w:t>
      </w:r>
      <w:r w:rsidR="003E79BB">
        <w:rPr>
          <w:rFonts w:ascii="Roboto" w:hAnsi="Roboto"/>
          <w:sz w:val="22"/>
          <w:szCs w:val="22"/>
          <w:lang w:val="en-US"/>
        </w:rPr>
        <w:t>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commentRangeEnd w:id="57"/>
      <w:r w:rsidR="00935B32">
        <w:rPr>
          <w:rStyle w:val="Kommentarhenvisning"/>
          <w:lang w:val="en-US" w:eastAsia="en-US"/>
        </w:rPr>
        <w:commentReference w:id="57"/>
      </w:r>
      <w:commentRangeEnd w:id="58"/>
      <w:r w:rsidR="00E55540">
        <w:rPr>
          <w:rStyle w:val="Kommentarhenvisning"/>
          <w:lang w:val="en-US" w:eastAsia="en-US"/>
        </w:rPr>
        <w:commentReference w:id="58"/>
      </w:r>
      <w:commentRangeEnd w:id="59"/>
      <w:r w:rsidR="003B7FA4">
        <w:rPr>
          <w:rStyle w:val="Kommentarhenvisning"/>
          <w:lang w:val="en-US" w:eastAsia="en-US"/>
        </w:rPr>
        <w:commentReference w:id="59"/>
      </w:r>
    </w:p>
    <w:p w14:paraId="636955FB" w14:textId="3BFC1109"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69"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70"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71"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commentRangeStart w:id="72"/>
      <w:proofErr w:type="gramStart"/>
      <w:r w:rsidR="00784843" w:rsidRPr="00907D0E">
        <w:rPr>
          <w:rFonts w:ascii="Roboto" w:hAnsi="Roboto"/>
          <w:sz w:val="22"/>
          <w:szCs w:val="22"/>
          <w:lang w:val="en-US"/>
        </w:rPr>
        <w:t>genetically-elusive</w:t>
      </w:r>
      <w:commentRangeEnd w:id="72"/>
      <w:proofErr w:type="gramEnd"/>
      <w:r w:rsidR="000B5DA3">
        <w:rPr>
          <w:rStyle w:val="Kommentarhenvisning"/>
          <w:lang w:val="en-US" w:eastAsia="en-US"/>
        </w:rPr>
        <w:commentReference w:id="72"/>
      </w:r>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73"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r w:rsidR="002B6FD8">
        <w:rPr>
          <w:rFonts w:ascii="Roboto" w:hAnsi="Roboto"/>
          <w:sz w:val="22"/>
          <w:szCs w:val="22"/>
          <w:lang w:val="en-US"/>
        </w:rPr>
        <w:t xml:space="preserve"> </w:t>
      </w:r>
      <w:del w:id="74"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75"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60B4FD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commentRangeStart w:id="76"/>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w:t>
      </w:r>
      <w:commentRangeEnd w:id="76"/>
      <w:r w:rsidR="005534C8">
        <w:rPr>
          <w:rStyle w:val="Kommentarhenvisning"/>
          <w:lang w:val="en-US" w:eastAsia="en-US"/>
        </w:rPr>
        <w:commentReference w:id="76"/>
      </w:r>
      <w:r w:rsidR="00535BD8" w:rsidRPr="008E1D94">
        <w:rPr>
          <w:rFonts w:ascii="Roboto" w:hAnsi="Roboto"/>
          <w:sz w:val="22"/>
          <w:szCs w:val="22"/>
          <w:lang w:val="en-US"/>
        </w:rPr>
        <w:t xml:space="preserve">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77"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78"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commentRangeStart w:id="79"/>
      <w:ins w:id="80" w:author="Anna Axelsson Raja" w:date="2025-03-29T07:36:00Z">
        <w:r w:rsidR="00935B32">
          <w:rPr>
            <w:rFonts w:ascii="Roboto" w:hAnsi="Roboto"/>
            <w:sz w:val="22"/>
            <w:szCs w:val="22"/>
            <w:lang w:val="en-US"/>
          </w:rPr>
          <w:t>O</w:t>
        </w:r>
      </w:ins>
      <w:del w:id="81" w:author="Anna Axelsson Raja" w:date="2025-03-29T07:36:00Z">
        <w:r w:rsidR="00003735" w:rsidDel="00935B32">
          <w:rPr>
            <w:rFonts w:ascii="Roboto" w:hAnsi="Roboto"/>
            <w:sz w:val="22"/>
            <w:szCs w:val="22"/>
            <w:lang w:val="en-US"/>
          </w:rPr>
          <w:delText>Conversely, o</w:delText>
        </w:r>
      </w:del>
      <w:r w:rsidR="00003735">
        <w:rPr>
          <w:rFonts w:ascii="Roboto" w:hAnsi="Roboto"/>
          <w:sz w:val="22"/>
          <w:szCs w:val="22"/>
          <w:lang w:val="en-US"/>
        </w:rPr>
        <w:t>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82"/>
      <w:commentRangeStart w:id="83"/>
      <w:commentRangeStart w:id="84"/>
      <w:commentRangeStart w:id="85"/>
      <w:commentRangeStart w:id="86"/>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82"/>
      <w:r w:rsidR="00036093">
        <w:rPr>
          <w:rStyle w:val="Kommentarhenvisning"/>
          <w:lang w:val="en-US" w:eastAsia="en-US"/>
        </w:rPr>
        <w:commentReference w:id="82"/>
      </w:r>
      <w:commentRangeEnd w:id="83"/>
      <w:r w:rsidR="001871E9">
        <w:rPr>
          <w:rStyle w:val="Kommentarhenvisning"/>
          <w:lang w:val="en-US" w:eastAsia="en-US"/>
        </w:rPr>
        <w:commentReference w:id="83"/>
      </w:r>
      <w:commentRangeEnd w:id="84"/>
      <w:r w:rsidR="00E55540">
        <w:rPr>
          <w:rStyle w:val="Kommentarhenvisning"/>
          <w:lang w:val="en-US" w:eastAsia="en-US"/>
        </w:rPr>
        <w:commentReference w:id="84"/>
      </w:r>
      <w:commentRangeEnd w:id="85"/>
      <w:r w:rsidR="009E4A4E">
        <w:rPr>
          <w:rStyle w:val="Kommentarhenvisning"/>
          <w:lang w:val="en-US" w:eastAsia="en-US"/>
        </w:rPr>
        <w:commentReference w:id="85"/>
      </w:r>
      <w:commentRangeEnd w:id="86"/>
      <w:r w:rsidR="009E4A4E">
        <w:rPr>
          <w:rStyle w:val="Kommentarhenvisning"/>
          <w:lang w:val="en-US" w:eastAsia="en-US"/>
        </w:rPr>
        <w:commentReference w:id="86"/>
      </w:r>
      <w:r w:rsidR="003D3D16" w:rsidRPr="00B14D85">
        <w:rPr>
          <w:rFonts w:ascii="Roboto" w:hAnsi="Roboto"/>
          <w:sz w:val="22"/>
          <w:szCs w:val="22"/>
          <w:lang w:val="en-US"/>
        </w:rPr>
        <w:t>.</w:t>
      </w:r>
      <w:commentRangeEnd w:id="79"/>
      <w:r w:rsidR="00935B32">
        <w:rPr>
          <w:rStyle w:val="Kommentarhenvisning"/>
          <w:lang w:val="en-US" w:eastAsia="en-US"/>
        </w:rPr>
        <w:commentReference w:id="79"/>
      </w:r>
    </w:p>
    <w:p w14:paraId="3BF2D74D" w14:textId="32F52145"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commentRangeStart w:id="87"/>
      <w:r w:rsidR="003E79BB">
        <w:rPr>
          <w:rFonts w:ascii="Roboto" w:hAnsi="Roboto"/>
          <w:sz w:val="22"/>
          <w:szCs w:val="22"/>
          <w:lang w:val="en-US"/>
        </w:rPr>
        <w:t xml:space="preserve">largely </w:t>
      </w:r>
      <w:commentRangeEnd w:id="87"/>
      <w:r w:rsidR="00E55540">
        <w:rPr>
          <w:rStyle w:val="Kommentarhenvisning"/>
          <w:lang w:val="en-US" w:eastAsia="en-US"/>
        </w:rPr>
        <w:commentReference w:id="87"/>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255A690"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88" w:author="Lampert, Rachel" w:date="2025-04-03T08:55:00Z" w16du:dateUtc="2025-04-03T12:55:00Z">
        <w:r w:rsidR="00E55540">
          <w:rPr>
            <w:rFonts w:ascii="Roboto" w:hAnsi="Roboto"/>
            <w:sz w:val="22"/>
            <w:szCs w:val="22"/>
            <w:lang w:val="en-US"/>
          </w:rPr>
          <w:t xml:space="preserve"> in both </w:t>
        </w:r>
        <w:proofErr w:type="spellStart"/>
        <w:r w:rsidR="00E55540">
          <w:rPr>
            <w:rFonts w:ascii="Roboto" w:hAnsi="Roboto"/>
            <w:sz w:val="22"/>
            <w:szCs w:val="22"/>
            <w:lang w:val="en-US"/>
          </w:rPr>
          <w:t>groups</w:t>
        </w:r>
      </w:ins>
      <w:del w:id="89" w:author="Lampert, Rachel" w:date="2025-04-03T08:55:00Z" w16du:dateUtc="2025-04-03T12:55:00Z">
        <w:r w:rsidRPr="00B14D85" w:rsidDel="00E55540">
          <w:rPr>
            <w:rFonts w:ascii="Roboto" w:hAnsi="Roboto"/>
            <w:sz w:val="22"/>
            <w:szCs w:val="22"/>
            <w:lang w:val="en-US"/>
          </w:rPr>
          <w:delText xml:space="preserve">. </w:delText>
        </w:r>
      </w:del>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2332CE25"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commentRangeStart w:id="90"/>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91" w:name="_Hlk177378457"/>
      <w:bookmarkEnd w:id="47"/>
      <w:r w:rsidR="0087775A">
        <w:rPr>
          <w:rFonts w:ascii="Roboto" w:hAnsi="Roboto"/>
          <w:sz w:val="22"/>
          <w:szCs w:val="22"/>
          <w:lang w:val="en-US"/>
        </w:rPr>
        <w:t xml:space="preserve"> </w:t>
      </w:r>
      <w:commentRangeEnd w:id="90"/>
      <w:r w:rsidR="008455B8">
        <w:rPr>
          <w:rStyle w:val="Kommentarhenvisning"/>
          <w:lang w:val="en-US" w:eastAsia="en-US"/>
        </w:rPr>
        <w:commentReference w:id="90"/>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91"/>
      <w:ins w:id="92"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w:t>
      </w:r>
      <w:commentRangeStart w:id="93"/>
      <w:r w:rsidR="00357D74">
        <w:rPr>
          <w:rFonts w:ascii="Roboto" w:hAnsi="Roboto"/>
          <w:sz w:val="22"/>
          <w:szCs w:val="22"/>
          <w:lang w:val="en-US"/>
        </w:rPr>
        <w:t xml:space="preserve">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commentRangeEnd w:id="93"/>
      <w:r w:rsidR="000B5DA3">
        <w:rPr>
          <w:rStyle w:val="Kommentarhenvisning"/>
          <w:lang w:val="en-US" w:eastAsia="en-US"/>
        </w:rPr>
        <w:commentReference w:id="93"/>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lastRenderedPageBreak/>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56298E6" w:rsidR="006E4348" w:rsidRDefault="008455B8" w:rsidP="00201C66">
      <w:pPr>
        <w:pStyle w:val="Listeafsnit"/>
        <w:numPr>
          <w:ilvl w:val="0"/>
          <w:numId w:val="21"/>
        </w:numPr>
        <w:spacing w:line="480" w:lineRule="auto"/>
        <w:rPr>
          <w:rFonts w:ascii="Roboto" w:hAnsi="Roboto"/>
          <w:sz w:val="22"/>
          <w:szCs w:val="22"/>
        </w:rPr>
      </w:pPr>
      <w:proofErr w:type="spellStart"/>
      <w:ins w:id="94" w:author="Henning Bundgaard" w:date="2025-03-25T13:16:00Z">
        <w:r>
          <w:rPr>
            <w:rFonts w:ascii="Roboto" w:hAnsi="Roboto"/>
            <w:sz w:val="22"/>
            <w:szCs w:val="22"/>
          </w:rPr>
          <w:t>Sarcomeric</w:t>
        </w:r>
        <w:proofErr w:type="spellEnd"/>
        <w:r>
          <w:rPr>
            <w:rFonts w:ascii="Roboto" w:hAnsi="Roboto"/>
            <w:sz w:val="22"/>
            <w:szCs w:val="22"/>
          </w:rPr>
          <w:t xml:space="preserve"> HCM</w:t>
        </w:r>
      </w:ins>
      <w:del w:id="95" w:author="Henning Bundgaard" w:date="2025-03-25T13:16:00Z">
        <w:r w:rsidR="006E4348" w:rsidDel="008455B8">
          <w:rPr>
            <w:rFonts w:ascii="Roboto" w:hAnsi="Roboto"/>
            <w:sz w:val="22"/>
            <w:szCs w:val="22"/>
          </w:rPr>
          <w:delText>Genetic status</w:delText>
        </w:r>
      </w:del>
      <w:r w:rsidR="006E4348">
        <w:rPr>
          <w:rFonts w:ascii="Roboto" w:hAnsi="Roboto"/>
          <w:sz w:val="22"/>
          <w:szCs w:val="22"/>
        </w:rPr>
        <w:t xml:space="preserve"> </w:t>
      </w:r>
      <w:ins w:id="96" w:author="Henning Bundgaard" w:date="2025-03-25T13:16:00Z">
        <w:r>
          <w:rPr>
            <w:rFonts w:ascii="Roboto" w:hAnsi="Roboto"/>
            <w:sz w:val="22"/>
            <w:szCs w:val="22"/>
          </w:rPr>
          <w:t xml:space="preserve">has </w:t>
        </w:r>
      </w:ins>
      <w:ins w:id="97" w:author="Christoffer Vissing" w:date="2025-04-08T15:44:00Z" w16du:dateUtc="2025-04-08T13:44:00Z">
        <w:r w:rsidR="000B5DA3">
          <w:rPr>
            <w:rFonts w:ascii="Roboto" w:hAnsi="Roboto"/>
            <w:sz w:val="22"/>
            <w:szCs w:val="22"/>
          </w:rPr>
          <w:t xml:space="preserve">an overall </w:t>
        </w:r>
      </w:ins>
      <w:ins w:id="98" w:author="Henning Bundgaard" w:date="2025-03-25T13:16:00Z">
        <w:r>
          <w:rPr>
            <w:rFonts w:ascii="Roboto" w:hAnsi="Roboto"/>
            <w:sz w:val="22"/>
            <w:szCs w:val="22"/>
          </w:rPr>
          <w:t>worse</w:t>
        </w:r>
      </w:ins>
      <w:del w:id="99" w:author="Henning Bundgaard" w:date="2025-03-25T13:16:00Z">
        <w:r w:rsidR="006E4348" w:rsidDel="008455B8">
          <w:rPr>
            <w:rFonts w:ascii="Roboto" w:hAnsi="Roboto"/>
            <w:sz w:val="22"/>
            <w:szCs w:val="22"/>
          </w:rPr>
          <w:delText>influence</w:delText>
        </w:r>
        <w:r w:rsidR="0087775A" w:rsidDel="008455B8">
          <w:rPr>
            <w:rFonts w:ascii="Roboto" w:hAnsi="Roboto"/>
            <w:sz w:val="22"/>
            <w:szCs w:val="22"/>
          </w:rPr>
          <w:delText>d</w:delText>
        </w:r>
        <w:r w:rsidR="006E4348" w:rsidDel="008455B8">
          <w:rPr>
            <w:rFonts w:ascii="Roboto" w:hAnsi="Roboto"/>
            <w:sz w:val="22"/>
            <w:szCs w:val="22"/>
          </w:rPr>
          <w:delText xml:space="preserve"> </w:delText>
        </w:r>
      </w:del>
      <w:ins w:id="100" w:author="Henning Bundgaard" w:date="2025-03-25T13:16:00Z">
        <w:r>
          <w:rPr>
            <w:rFonts w:ascii="Roboto" w:hAnsi="Roboto"/>
            <w:sz w:val="22"/>
            <w:szCs w:val="22"/>
          </w:rPr>
          <w:t xml:space="preserve"> </w:t>
        </w:r>
      </w:ins>
      <w:r w:rsidR="0087775A">
        <w:rPr>
          <w:rFonts w:ascii="Roboto" w:hAnsi="Roboto"/>
          <w:sz w:val="22"/>
          <w:szCs w:val="22"/>
        </w:rPr>
        <w:t xml:space="preserve">clinical </w:t>
      </w:r>
      <w:r w:rsidR="006E4348">
        <w:rPr>
          <w:rFonts w:ascii="Roboto" w:hAnsi="Roboto"/>
          <w:sz w:val="22"/>
          <w:szCs w:val="22"/>
        </w:rPr>
        <w:t>trajector</w:t>
      </w:r>
      <w:ins w:id="101" w:author="Christoffer Vissing" w:date="2025-04-08T15:44:00Z" w16du:dateUtc="2025-04-08T13:44:00Z">
        <w:r w:rsidR="000B5DA3">
          <w:rPr>
            <w:rFonts w:ascii="Roboto" w:hAnsi="Roboto"/>
            <w:sz w:val="22"/>
            <w:szCs w:val="22"/>
          </w:rPr>
          <w:t>y,</w:t>
        </w:r>
      </w:ins>
      <w:del w:id="102" w:author="Christoffer Vissing" w:date="2025-04-08T15:44:00Z" w16du:dateUtc="2025-04-08T13:44:00Z">
        <w:r w:rsidR="006E4348" w:rsidDel="000B5DA3">
          <w:rPr>
            <w:rFonts w:ascii="Roboto" w:hAnsi="Roboto"/>
            <w:sz w:val="22"/>
            <w:szCs w:val="22"/>
          </w:rPr>
          <w:delText>ies</w:delText>
        </w:r>
      </w:del>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del w:id="103" w:author="Belinda Gray" w:date="2025-04-06T12:36:00Z" w16du:dateUtc="2025-04-06T08:36:00Z">
        <w:r w:rsidR="006E4348" w:rsidDel="003B7FA4">
          <w:rPr>
            <w:rFonts w:ascii="Roboto" w:hAnsi="Roboto"/>
            <w:sz w:val="22"/>
            <w:szCs w:val="22"/>
          </w:rPr>
          <w:delText xml:space="preserve"> in</w:delText>
        </w:r>
        <w:r w:rsidR="0087775A" w:rsidDel="003B7FA4">
          <w:rPr>
            <w:rFonts w:ascii="Roboto" w:hAnsi="Roboto"/>
            <w:sz w:val="22"/>
            <w:szCs w:val="22"/>
          </w:rPr>
          <w:delText xml:space="preserve"> patients with</w:delText>
        </w:r>
        <w:r w:rsidR="006E4348" w:rsidDel="003B7FA4">
          <w:rPr>
            <w:rFonts w:ascii="Roboto" w:hAnsi="Roboto"/>
            <w:sz w:val="22"/>
            <w:szCs w:val="22"/>
          </w:rPr>
          <w:delText xml:space="preserve"> sarcomeric HCM</w:delText>
        </w:r>
      </w:del>
      <w:r w:rsidR="006E4348">
        <w:rPr>
          <w:rFonts w:ascii="Roboto" w:hAnsi="Roboto"/>
          <w:sz w:val="22"/>
          <w:szCs w:val="22"/>
        </w:rPr>
        <w:t xml:space="preserve">. </w:t>
      </w:r>
    </w:p>
    <w:p w14:paraId="6431026B" w14:textId="23D35D8C"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xml:space="preserve">, </w:t>
      </w:r>
      <w:commentRangeStart w:id="104"/>
      <w:r w:rsidR="00055DBA">
        <w:rPr>
          <w:rFonts w:ascii="Roboto" w:hAnsi="Roboto"/>
          <w:sz w:val="22"/>
          <w:szCs w:val="22"/>
        </w:rPr>
        <w:t>in conjunction with polygenic risk</w:t>
      </w:r>
      <w:commentRangeEnd w:id="104"/>
      <w:r w:rsidR="000B5DA3">
        <w:rPr>
          <w:rStyle w:val="Kommentarhenvisning"/>
        </w:rPr>
        <w:commentReference w:id="104"/>
      </w:r>
      <w:r w:rsidR="00055DBA">
        <w:rPr>
          <w:rFonts w:ascii="Roboto" w:hAnsi="Roboto"/>
          <w:sz w:val="22"/>
          <w:szCs w:val="22"/>
        </w:rPr>
        <w:t>,</w:t>
      </w:r>
      <w:r w:rsidR="006E4348" w:rsidRPr="006E4348">
        <w:rPr>
          <w:rFonts w:ascii="Roboto" w:hAnsi="Roboto"/>
          <w:sz w:val="22"/>
          <w:szCs w:val="22"/>
        </w:rPr>
        <w:t xml:space="preserve"> </w:t>
      </w:r>
      <w:del w:id="105" w:author="Christoffer Vissing" w:date="2025-04-08T15:44:00Z" w16du:dateUtc="2025-04-08T13:44:00Z">
        <w:r w:rsidR="006E4348" w:rsidRPr="006E4348" w:rsidDel="000B5DA3">
          <w:rPr>
            <w:rFonts w:ascii="Roboto" w:hAnsi="Roboto"/>
            <w:sz w:val="22"/>
            <w:szCs w:val="22"/>
          </w:rPr>
          <w:delText>may be</w:delText>
        </w:r>
      </w:del>
      <w:ins w:id="106" w:author="Christoffer Vissing" w:date="2025-04-08T15:44:00Z" w16du:dateUtc="2025-04-08T13:44:00Z">
        <w:r w:rsidR="000B5DA3">
          <w:rPr>
            <w:rFonts w:ascii="Roboto" w:hAnsi="Roboto"/>
            <w:sz w:val="22"/>
            <w:szCs w:val="22"/>
          </w:rPr>
          <w:t>are</w:t>
        </w:r>
      </w:ins>
      <w:r w:rsidR="006E4348" w:rsidRPr="006E4348">
        <w:rPr>
          <w:rFonts w:ascii="Roboto" w:hAnsi="Roboto"/>
          <w:sz w:val="22"/>
          <w:szCs w:val="22"/>
        </w:rPr>
        <w:t xml:space="preserve"> part of the causal </w:t>
      </w:r>
      <w:ins w:id="107" w:author="Christoffer Vissing" w:date="2025-04-08T15:44:00Z" w16du:dateUtc="2025-04-08T13:44:00Z">
        <w:r w:rsidR="000B5DA3">
          <w:rPr>
            <w:rFonts w:ascii="Roboto" w:hAnsi="Roboto"/>
            <w:sz w:val="22"/>
            <w:szCs w:val="22"/>
          </w:rPr>
          <w:t xml:space="preserve">disease </w:t>
        </w:r>
      </w:ins>
      <w:r w:rsidR="006E4348" w:rsidRPr="006E4348">
        <w:rPr>
          <w:rFonts w:ascii="Roboto" w:hAnsi="Roboto"/>
          <w:sz w:val="22"/>
          <w:szCs w:val="22"/>
        </w:rPr>
        <w:t xml:space="preserve">pathway </w:t>
      </w:r>
      <w:del w:id="108" w:author="Christoffer Vissing" w:date="2025-04-08T15:44:00Z" w16du:dateUtc="2025-04-08T13:44:00Z">
        <w:r w:rsidR="006E4348" w:rsidRPr="006E4348" w:rsidDel="000B5DA3">
          <w:rPr>
            <w:rFonts w:ascii="Roboto" w:hAnsi="Roboto"/>
            <w:sz w:val="22"/>
            <w:szCs w:val="22"/>
          </w:rPr>
          <w:delText xml:space="preserve">for </w:delText>
        </w:r>
        <w:r w:rsidDel="000B5DA3">
          <w:rPr>
            <w:rFonts w:ascii="Roboto" w:hAnsi="Roboto"/>
            <w:sz w:val="22"/>
            <w:szCs w:val="22"/>
          </w:rPr>
          <w:delText>disease</w:delText>
        </w:r>
        <w:r w:rsidR="006E4348" w:rsidRPr="006E4348" w:rsidDel="000B5DA3">
          <w:rPr>
            <w:rFonts w:ascii="Roboto" w:hAnsi="Roboto"/>
            <w:sz w:val="22"/>
            <w:szCs w:val="22"/>
          </w:rPr>
          <w:delText xml:space="preserve"> </w:delText>
        </w:r>
      </w:del>
      <w:r w:rsidR="006E4348" w:rsidRPr="006E4348">
        <w:rPr>
          <w:rFonts w:ascii="Roboto" w:hAnsi="Roboto"/>
          <w:sz w:val="22"/>
          <w:szCs w:val="22"/>
        </w:rPr>
        <w:t>in this subgroup</w:t>
      </w:r>
      <w:r w:rsidR="006E4348">
        <w:rPr>
          <w:rFonts w:ascii="Roboto" w:hAnsi="Roboto"/>
          <w:sz w:val="22"/>
          <w:szCs w:val="22"/>
        </w:rPr>
        <w:t>.</w:t>
      </w:r>
    </w:p>
    <w:p w14:paraId="47369C09" w14:textId="42CEF978"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ins w:id="109" w:author="Christoffer Vissing" w:date="2025-04-08T15:45:00Z" w16du:dateUtc="2025-04-08T13:45:00Z">
        <w:r w:rsidR="000B5DA3">
          <w:rPr>
            <w:rFonts w:ascii="Roboto" w:hAnsi="Roboto"/>
            <w:sz w:val="22"/>
            <w:szCs w:val="22"/>
          </w:rPr>
          <w:t xml:space="preserve">with a larger effect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ins>
      <w:commentRangeStart w:id="110"/>
      <w:commentRangeStart w:id="111"/>
      <w:del w:id="112" w:author="Christoffer Vissing" w:date="2025-04-08T15:45:00Z" w16du:dateUtc="2025-04-08T13:45:00Z">
        <w:r w:rsidR="0087775A" w:rsidDel="000B5DA3">
          <w:rPr>
            <w:rFonts w:ascii="Roboto" w:hAnsi="Roboto"/>
            <w:sz w:val="22"/>
            <w:szCs w:val="22"/>
          </w:rPr>
          <w:delText xml:space="preserve">but </w:delText>
        </w:r>
        <w:r w:rsidDel="000B5DA3">
          <w:rPr>
            <w:rFonts w:ascii="Roboto" w:hAnsi="Roboto"/>
            <w:sz w:val="22"/>
            <w:szCs w:val="22"/>
          </w:rPr>
          <w:delText xml:space="preserve">significantly </w:delText>
        </w:r>
        <w:r w:rsidR="008B3566" w:rsidDel="000B5DA3">
          <w:rPr>
            <w:rFonts w:ascii="Roboto" w:hAnsi="Roboto"/>
            <w:sz w:val="22"/>
            <w:szCs w:val="22"/>
          </w:rPr>
          <w:delText xml:space="preserve">greater </w:delText>
        </w:r>
        <w:r w:rsidR="005F5AC0" w:rsidDel="000B5DA3">
          <w:rPr>
            <w:rFonts w:ascii="Roboto" w:hAnsi="Roboto"/>
            <w:sz w:val="22"/>
            <w:szCs w:val="22"/>
          </w:rPr>
          <w:delText>burden for</w:delText>
        </w:r>
        <w:r w:rsidDel="000B5DA3">
          <w:rPr>
            <w:rFonts w:ascii="Roboto" w:hAnsi="Roboto"/>
            <w:sz w:val="22"/>
            <w:szCs w:val="22"/>
          </w:rPr>
          <w:delText xml:space="preserve"> patients with sarcomeric HCM</w:delText>
        </w:r>
      </w:del>
      <w:r w:rsidR="00D8498A" w:rsidRPr="00201C66">
        <w:rPr>
          <w:rFonts w:ascii="Roboto" w:hAnsi="Roboto"/>
          <w:sz w:val="22"/>
          <w:szCs w:val="22"/>
        </w:rPr>
        <w:t>.</w:t>
      </w:r>
      <w:commentRangeEnd w:id="110"/>
      <w:r w:rsidR="00935B32">
        <w:rPr>
          <w:rStyle w:val="Kommentarhenvisning"/>
        </w:rPr>
        <w:commentReference w:id="110"/>
      </w:r>
      <w:commentRangeEnd w:id="111"/>
      <w:r w:rsidR="00464E82">
        <w:rPr>
          <w:rStyle w:val="Kommentarhenvisning"/>
        </w:rPr>
        <w:commentReference w:id="111"/>
      </w:r>
    </w:p>
    <w:p w14:paraId="7DFCC9F8" w14:textId="4FCF9C12"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ins w:id="113" w:author="Christoffer Vissing" w:date="2025-04-08T15:45:00Z" w16du:dateUtc="2025-04-08T13:45:00Z">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ins>
      <w:del w:id="114" w:author="Christoffer Vissing" w:date="2025-04-08T15:45:00Z" w16du:dateUtc="2025-04-08T13:45:00Z">
        <w:r w:rsidDel="000B5DA3">
          <w:rPr>
            <w:rFonts w:ascii="Roboto" w:hAnsi="Roboto"/>
            <w:sz w:val="22"/>
            <w:szCs w:val="22"/>
          </w:rPr>
          <w:delText>had a younger age at death and twice the</w:delText>
        </w:r>
        <w:r w:rsidRPr="002F7734" w:rsidDel="000B5DA3">
          <w:rPr>
            <w:rFonts w:ascii="Roboto" w:hAnsi="Roboto"/>
            <w:sz w:val="22"/>
            <w:szCs w:val="22"/>
          </w:rPr>
          <w:delText xml:space="preserve"> risk of HCM-related mortality </w:delText>
        </w:r>
        <w:r w:rsidR="002F7734" w:rsidRPr="002F7734" w:rsidDel="000B5DA3">
          <w:rPr>
            <w:rFonts w:ascii="Roboto" w:hAnsi="Roboto"/>
            <w:sz w:val="22"/>
            <w:szCs w:val="22"/>
          </w:rPr>
          <w:delText>compared to non-sarcomeric HCM</w:delText>
        </w:r>
      </w:del>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FB0CB00"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ins w:id="115" w:author="Belinda Gray" w:date="2025-04-06T12:41:00Z" w16du:dateUtc="2025-04-06T08:41:00Z">
        <w:r w:rsidR="00464E82">
          <w:rPr>
            <w:rFonts w:ascii="Roboto" w:hAnsi="Roboto"/>
            <w:sz w:val="22"/>
            <w:szCs w:val="22"/>
          </w:rPr>
          <w:t xml:space="preserve">important </w:t>
        </w:r>
      </w:ins>
      <w:r>
        <w:rPr>
          <w:rFonts w:ascii="Roboto" w:hAnsi="Roboto"/>
          <w:sz w:val="22"/>
          <w:szCs w:val="22"/>
        </w:rPr>
        <w:t>disease-related adverse outcomes</w:t>
      </w:r>
      <w:ins w:id="116" w:author="Belinda Gray" w:date="2025-04-06T12:40:00Z" w16du:dateUtc="2025-04-06T08:40:00Z">
        <w:r w:rsidR="00464E82">
          <w:rPr>
            <w:rFonts w:ascii="Roboto" w:hAnsi="Roboto"/>
            <w:sz w:val="22"/>
            <w:szCs w:val="22"/>
          </w:rPr>
          <w:t xml:space="preserve"> compared with </w:t>
        </w:r>
        <w:proofErr w:type="spellStart"/>
        <w:r w:rsidR="00464E82">
          <w:rPr>
            <w:rFonts w:ascii="Roboto" w:hAnsi="Roboto"/>
            <w:sz w:val="22"/>
            <w:szCs w:val="22"/>
          </w:rPr>
          <w:t>nonsarcomeric</w:t>
        </w:r>
      </w:ins>
      <w:proofErr w:type="spellEnd"/>
      <w:r>
        <w:rPr>
          <w:rFonts w:ascii="Roboto" w:hAnsi="Roboto"/>
          <w:sz w:val="22"/>
          <w:szCs w:val="22"/>
        </w:rPr>
        <w:t xml:space="preserve">, including </w:t>
      </w:r>
      <w:ins w:id="117" w:author="Belinda Gray" w:date="2025-04-06T12:40:00Z" w16du:dateUtc="2025-04-06T08:40:00Z">
        <w:r w:rsidR="00464E82">
          <w:rPr>
            <w:rFonts w:ascii="Roboto" w:hAnsi="Roboto"/>
            <w:sz w:val="22"/>
            <w:szCs w:val="22"/>
          </w:rPr>
          <w:t xml:space="preserve">risk of sudden </w:t>
        </w:r>
      </w:ins>
      <w:r>
        <w:rPr>
          <w:rFonts w:ascii="Roboto" w:hAnsi="Roboto"/>
          <w:sz w:val="22"/>
          <w:szCs w:val="22"/>
        </w:rPr>
        <w:t>death</w:t>
      </w:r>
      <w:ins w:id="118" w:author="Belinda Gray" w:date="2025-04-06T12:41:00Z" w16du:dateUtc="2025-04-06T08:41:00Z">
        <w:r w:rsidR="00464E82">
          <w:rPr>
            <w:rFonts w:ascii="Roboto" w:hAnsi="Roboto"/>
            <w:sz w:val="22"/>
            <w:szCs w:val="22"/>
          </w:rPr>
          <w:t xml:space="preserve"> and progressive heart failure</w:t>
        </w:r>
      </w:ins>
      <w:r>
        <w:rPr>
          <w:rFonts w:ascii="Roboto" w:hAnsi="Roboto"/>
          <w:sz w:val="22"/>
          <w:szCs w:val="22"/>
        </w:rPr>
        <w:t xml:space="preserve">, </w:t>
      </w:r>
      <w:r w:rsidR="00C465D3">
        <w:rPr>
          <w:rFonts w:ascii="Roboto" w:hAnsi="Roboto"/>
          <w:sz w:val="22"/>
          <w:szCs w:val="22"/>
        </w:rPr>
        <w:t>thus</w:t>
      </w:r>
      <w:ins w:id="119" w:author="Belinda Gray" w:date="2025-04-06T12:41:00Z" w16du:dateUtc="2025-04-06T08:41:00Z">
        <w:r w:rsidR="00464E82">
          <w:rPr>
            <w:rFonts w:ascii="Roboto" w:hAnsi="Roboto"/>
            <w:sz w:val="22"/>
            <w:szCs w:val="22"/>
          </w:rPr>
          <w:t xml:space="preserve"> </w:t>
        </w:r>
        <w:proofErr w:type="gramStart"/>
        <w:r w:rsidR="00464E82">
          <w:rPr>
            <w:rFonts w:ascii="Roboto" w:hAnsi="Roboto"/>
            <w:sz w:val="22"/>
            <w:szCs w:val="22"/>
          </w:rPr>
          <w:t>(?more</w:t>
        </w:r>
        <w:proofErr w:type="gramEnd"/>
        <w:r w:rsidR="00464E82">
          <w:rPr>
            <w:rFonts w:ascii="Roboto" w:hAnsi="Roboto"/>
            <w:sz w:val="22"/>
            <w:szCs w:val="22"/>
          </w:rPr>
          <w:t>)</w:t>
        </w:r>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ins w:id="120" w:author="Belinda Gray" w:date="2025-04-06T12:41:00Z" w16du:dateUtc="2025-04-06T08:41:00Z">
        <w:r w:rsidR="00464E82">
          <w:rPr>
            <w:rFonts w:ascii="Roboto" w:hAnsi="Roboto"/>
            <w:sz w:val="22"/>
            <w:szCs w:val="22"/>
          </w:rPr>
          <w:t xml:space="preserve"> in these patients</w:t>
        </w:r>
      </w:ins>
      <w:r w:rsidR="00201C66" w:rsidRPr="00201C66">
        <w:rPr>
          <w:rFonts w:ascii="Roboto" w:hAnsi="Roboto"/>
          <w:sz w:val="22"/>
          <w:szCs w:val="22"/>
        </w:rPr>
        <w:t>.</w:t>
      </w:r>
    </w:p>
    <w:p w14:paraId="141C577E" w14:textId="4619984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ins w:id="121" w:author="Anna Axelsson Raja" w:date="2025-03-29T07:44:00Z">
        <w:r w:rsidR="008539EC">
          <w:rPr>
            <w:rFonts w:ascii="Roboto" w:hAnsi="Roboto"/>
            <w:sz w:val="22"/>
            <w:szCs w:val="22"/>
          </w:rPr>
          <w:t>, i.e. hypertension and obesity,</w:t>
        </w:r>
      </w:ins>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ins w:id="122" w:author="Anna Axelsson Raja" w:date="2025-03-29T07:42:00Z">
        <w:r w:rsidR="00935B32">
          <w:rPr>
            <w:rFonts w:ascii="Roboto" w:hAnsi="Roboto"/>
            <w:sz w:val="22"/>
            <w:szCs w:val="22"/>
          </w:rPr>
          <w:t xml:space="preserve">suggesting a potential </w:t>
        </w:r>
        <w:commentRangeStart w:id="123"/>
        <w:r w:rsidR="00935B32">
          <w:rPr>
            <w:rFonts w:ascii="Roboto" w:hAnsi="Roboto"/>
            <w:sz w:val="22"/>
            <w:szCs w:val="22"/>
          </w:rPr>
          <w:t xml:space="preserve">causal </w:t>
        </w:r>
      </w:ins>
      <w:commentRangeEnd w:id="123"/>
      <w:r w:rsidR="00464E82">
        <w:rPr>
          <w:rStyle w:val="Kommentarhenvisning"/>
        </w:rPr>
        <w:commentReference w:id="123"/>
      </w:r>
      <w:ins w:id="124" w:author="Anna Axelsson Raja" w:date="2025-03-29T07:42:00Z">
        <w:r w:rsidR="00935B32">
          <w:rPr>
            <w:rFonts w:ascii="Roboto" w:hAnsi="Roboto"/>
            <w:sz w:val="22"/>
            <w:szCs w:val="22"/>
          </w:rPr>
          <w:t>link</w:t>
        </w:r>
      </w:ins>
      <w:ins w:id="125" w:author="Anna Axelsson Raja" w:date="2025-03-29T07:43:00Z">
        <w:r w:rsidR="00935B32">
          <w:rPr>
            <w:rFonts w:ascii="Roboto" w:hAnsi="Roboto"/>
            <w:sz w:val="22"/>
            <w:szCs w:val="22"/>
          </w:rPr>
          <w:t xml:space="preserve"> and </w:t>
        </w:r>
      </w:ins>
      <w:r w:rsidR="001852DF">
        <w:rPr>
          <w:rFonts w:ascii="Roboto" w:hAnsi="Roboto"/>
          <w:sz w:val="22"/>
          <w:szCs w:val="22"/>
        </w:rPr>
        <w:t>emphasizing the need for aggressive management</w:t>
      </w:r>
      <w:ins w:id="126" w:author="Anna Axelsson Raja" w:date="2025-03-29T07:43:00Z">
        <w:r w:rsidR="00935B32">
          <w:rPr>
            <w:rFonts w:ascii="Roboto" w:hAnsi="Roboto"/>
            <w:sz w:val="22"/>
            <w:szCs w:val="22"/>
          </w:rPr>
          <w:t xml:space="preserve"> </w:t>
        </w:r>
      </w:ins>
      <w:ins w:id="127" w:author="Anna Axelsson Raja" w:date="2025-03-29T07:45:00Z">
        <w:r w:rsidR="008539EC">
          <w:rPr>
            <w:rFonts w:ascii="Roboto" w:hAnsi="Roboto"/>
            <w:sz w:val="22"/>
            <w:szCs w:val="22"/>
          </w:rPr>
          <w:t>of blood pressure and overweight with a possible opportunity for</w:t>
        </w:r>
      </w:ins>
      <w:ins w:id="128" w:author="Anna Axelsson Raja" w:date="2025-03-29T07:43:00Z">
        <w:r w:rsidR="00935B32">
          <w:rPr>
            <w:rFonts w:ascii="Roboto" w:hAnsi="Roboto"/>
            <w:sz w:val="22"/>
            <w:szCs w:val="22"/>
          </w:rPr>
          <w:t xml:space="preserve"> modification of disease severity and trajectory</w:t>
        </w:r>
      </w:ins>
      <w:ins w:id="129" w:author="Anna Axelsson Raja" w:date="2025-03-29T07:46:00Z">
        <w:r w:rsidR="008539EC">
          <w:rPr>
            <w:rFonts w:ascii="Roboto" w:hAnsi="Roboto"/>
            <w:sz w:val="22"/>
            <w:szCs w:val="22"/>
          </w:rPr>
          <w:t xml:space="preserve"> in these patients</w:t>
        </w:r>
      </w:ins>
      <w:ins w:id="130" w:author="Anna Axelsson Raja" w:date="2025-03-29T07:43:00Z">
        <w:r w:rsidR="00935B32">
          <w:rPr>
            <w:rFonts w:ascii="Roboto" w:hAnsi="Roboto"/>
            <w:sz w:val="22"/>
            <w:szCs w:val="22"/>
          </w:rPr>
          <w:t>.</w:t>
        </w:r>
      </w:ins>
      <w:del w:id="131" w:author="Anna Axelsson Raja" w:date="2025-03-29T07:43:00Z">
        <w:r w:rsidR="001852DF" w:rsidDel="00935B32">
          <w:rPr>
            <w:rFonts w:ascii="Roboto" w:hAnsi="Roboto"/>
            <w:sz w:val="22"/>
            <w:szCs w:val="22"/>
          </w:rPr>
          <w:delText xml:space="preserve"> and </w:delText>
        </w:r>
      </w:del>
      <w:del w:id="132" w:author="Anna Axelsson Raja" w:date="2025-03-29T07:42:00Z">
        <w:r w:rsidR="001852DF" w:rsidDel="00935B32">
          <w:rPr>
            <w:rFonts w:ascii="Roboto" w:hAnsi="Roboto"/>
            <w:sz w:val="22"/>
            <w:szCs w:val="22"/>
          </w:rPr>
          <w:delText>suggesting a potential causal link</w:delText>
        </w:r>
        <w:r w:rsidR="00696138" w:rsidDel="00935B32">
          <w:rPr>
            <w:rFonts w:ascii="Roboto" w:hAnsi="Roboto"/>
            <w:sz w:val="22"/>
            <w:szCs w:val="22"/>
          </w:rPr>
          <w:delText>.</w:delText>
        </w:r>
      </w:del>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40EC124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del w:id="133" w:author="Belinda Gray" w:date="2025-04-06T12:47:00Z" w16du:dateUtc="2025-04-06T08:47:00Z">
        <w:r w:rsidR="008B3566" w:rsidDel="00464E82">
          <w:rPr>
            <w:rFonts w:ascii="Roboto" w:hAnsi="Roboto"/>
            <w:sz w:val="22"/>
            <w:szCs w:val="22"/>
            <w:lang w:val="en-US"/>
          </w:rPr>
          <w:delText>defined</w:delText>
        </w:r>
        <w:r w:rsidR="008B3566" w:rsidRPr="00391E8B" w:rsidDel="00464E82">
          <w:rPr>
            <w:rFonts w:ascii="Roboto" w:hAnsi="Roboto"/>
            <w:sz w:val="22"/>
            <w:szCs w:val="22"/>
            <w:lang w:val="en-US"/>
          </w:rPr>
          <w:delText xml:space="preserve"> </w:delText>
        </w:r>
      </w:del>
      <w:proofErr w:type="spellStart"/>
      <w:ins w:id="134" w:author="Belinda Gray" w:date="2025-04-06T12:47:00Z" w16du:dateUtc="2025-04-06T08:47:00Z">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ins>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ins w:id="135" w:author="Lampert, Rachel" w:date="2025-04-03T09:04:00Z" w16du:dateUtc="2025-04-03T13:04:00Z">
        <w:r w:rsidR="00822DD1">
          <w:rPr>
            <w:rFonts w:ascii="Roboto" w:hAnsi="Roboto"/>
            <w:sz w:val="22"/>
            <w:szCs w:val="22"/>
          </w:rPr>
          <w:t xml:space="preserve">, but </w:t>
        </w:r>
        <w:del w:id="136" w:author="Belinda Gray" w:date="2025-04-06T12:47:00Z" w16du:dateUtc="2025-04-06T08:47:00Z">
          <w:r w:rsidR="00822DD1" w:rsidDel="00464E82">
            <w:rPr>
              <w:rFonts w:ascii="Roboto" w:hAnsi="Roboto"/>
              <w:sz w:val="22"/>
              <w:szCs w:val="22"/>
            </w:rPr>
            <w:delText>the</w:delText>
          </w:r>
        </w:del>
      </w:ins>
      <w:ins w:id="137" w:author="Belinda Gray" w:date="2025-04-06T12:47:00Z" w16du:dateUtc="2025-04-06T08:47:00Z">
        <w:r w:rsidR="00464E82">
          <w:rPr>
            <w:rFonts w:ascii="Roboto" w:hAnsi="Roboto"/>
            <w:sz w:val="22"/>
            <w:szCs w:val="22"/>
          </w:rPr>
          <w:t xml:space="preserve">a </w:t>
        </w:r>
        <w:proofErr w:type="spellStart"/>
        <w:r w:rsidR="00464E82">
          <w:rPr>
            <w:rFonts w:ascii="Roboto" w:hAnsi="Roboto"/>
            <w:sz w:val="22"/>
            <w:szCs w:val="22"/>
          </w:rPr>
          <w:t>signficant</w:t>
        </w:r>
      </w:ins>
      <w:proofErr w:type="spellEnd"/>
      <w:ins w:id="138" w:author="Lampert, Rachel" w:date="2025-04-03T09:04:00Z" w16du:dateUtc="2025-04-03T13:04:00Z">
        <w:r w:rsidR="00822DD1">
          <w:rPr>
            <w:rFonts w:ascii="Roboto" w:hAnsi="Roboto"/>
            <w:sz w:val="22"/>
            <w:szCs w:val="22"/>
          </w:rPr>
          <w:t xml:space="preserve"> </w:t>
        </w:r>
        <w:del w:id="139" w:author="Belinda Gray" w:date="2025-04-06T12:47:00Z" w16du:dateUtc="2025-04-06T08:47:00Z">
          <w:r w:rsidR="00822DD1" w:rsidDel="00464E82">
            <w:rPr>
              <w:rFonts w:ascii="Roboto" w:hAnsi="Roboto"/>
              <w:sz w:val="22"/>
              <w:szCs w:val="22"/>
            </w:rPr>
            <w:delText>majority</w:delText>
          </w:r>
        </w:del>
      </w:ins>
      <w:ins w:id="140" w:author="Belinda Gray" w:date="2025-04-06T12:47:00Z" w16du:dateUtc="2025-04-06T08:47:00Z">
        <w:r w:rsidR="00464E82">
          <w:rPr>
            <w:rFonts w:ascii="Roboto" w:hAnsi="Roboto"/>
            <w:sz w:val="22"/>
            <w:szCs w:val="22"/>
          </w:rPr>
          <w:t>proportion</w:t>
        </w:r>
      </w:ins>
      <w:ins w:id="141" w:author="Lampert, Rachel" w:date="2025-04-03T09:04:00Z" w16du:dateUtc="2025-04-03T13:04:00Z">
        <w:r w:rsidR="00822DD1">
          <w:rPr>
            <w:rFonts w:ascii="Roboto" w:hAnsi="Roboto"/>
            <w:sz w:val="22"/>
            <w:szCs w:val="22"/>
          </w:rPr>
          <w:t xml:space="preserve"> of HCM patients do not</w:t>
        </w:r>
      </w:ins>
      <w:ins w:id="142" w:author="Belinda Gray" w:date="2025-04-06T12:47:00Z" w16du:dateUtc="2025-04-06T08:47:00Z">
        <w:r w:rsidR="00464E82">
          <w:rPr>
            <w:rFonts w:ascii="Roboto" w:hAnsi="Roboto"/>
            <w:sz w:val="22"/>
            <w:szCs w:val="22"/>
          </w:rPr>
          <w:t xml:space="preserve"> have</w:t>
        </w:r>
      </w:ins>
      <w:ins w:id="143" w:author="Lampert, Rachel" w:date="2025-04-03T09:04:00Z" w16du:dateUtc="2025-04-03T13:04:00Z">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ins>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w:t>
      </w:r>
      <w:commentRangeStart w:id="144"/>
      <w:r w:rsidR="00A76EE4">
        <w:rPr>
          <w:rFonts w:ascii="Roboto" w:hAnsi="Roboto"/>
          <w:sz w:val="22"/>
          <w:szCs w:val="22"/>
          <w:lang w:val="en-US"/>
        </w:rPr>
        <w:t>higher</w:t>
      </w:r>
      <w:commentRangeEnd w:id="144"/>
      <w:r w:rsidR="009E4A4E">
        <w:rPr>
          <w:rStyle w:val="Kommentarhenvisning"/>
          <w:lang w:val="en-US" w:eastAsia="en-US"/>
        </w:rPr>
        <w:commentReference w:id="144"/>
      </w:r>
      <w:r w:rsidR="00A76EE4">
        <w:rPr>
          <w:rFonts w:ascii="Roboto" w:hAnsi="Roboto"/>
          <w:sz w:val="22"/>
          <w:szCs w:val="22"/>
          <w:lang w:val="en-US"/>
        </w:rPr>
        <w:t xml:space="preserve">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w:t>
      </w:r>
      <w:commentRangeStart w:id="145"/>
      <w:r w:rsidR="00A76EE4">
        <w:rPr>
          <w:rFonts w:ascii="Roboto" w:hAnsi="Roboto"/>
          <w:sz w:val="22"/>
          <w:szCs w:val="22"/>
          <w:lang w:val="en-US"/>
        </w:rPr>
        <w:t>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w:t>
      </w:r>
      <w:commentRangeEnd w:id="145"/>
      <w:r w:rsidR="009E4A4E">
        <w:rPr>
          <w:rStyle w:val="Kommentarhenvisning"/>
          <w:lang w:val="en-US" w:eastAsia="en-US"/>
        </w:rPr>
        <w:commentReference w:id="145"/>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del w:id="146" w:author="Lampert, Rachel" w:date="2025-04-03T09:04:00Z" w16du:dateUtc="2025-04-03T13:04:00Z">
        <w:r w:rsidR="00055DBA" w:rsidDel="00822DD1">
          <w:rPr>
            <w:rFonts w:ascii="Roboto" w:hAnsi="Roboto"/>
            <w:sz w:val="22"/>
            <w:szCs w:val="22"/>
            <w:lang w:val="en-US"/>
          </w:rPr>
          <w:delText>the majority of patients do not have a clear monogenic etiology. A</w:delText>
        </w:r>
        <w:r w:rsidR="004A1EC3" w:rsidDel="00822DD1">
          <w:rPr>
            <w:rFonts w:ascii="Roboto" w:hAnsi="Roboto"/>
            <w:sz w:val="22"/>
            <w:szCs w:val="22"/>
            <w:lang w:val="en-US"/>
          </w:rPr>
          <w:delText xml:space="preserve"> more granular understanding of the differences in cardiovascular outcomes, their temporal </w:delText>
        </w:r>
        <w:r w:rsidR="007E2C25" w:rsidDel="00822DD1">
          <w:rPr>
            <w:rFonts w:ascii="Roboto" w:hAnsi="Roboto"/>
            <w:sz w:val="22"/>
            <w:szCs w:val="22"/>
            <w:lang w:val="en-US"/>
          </w:rPr>
          <w:delText>relationship</w:delText>
        </w:r>
        <w:r w:rsidR="004A1EC3" w:rsidDel="00822DD1">
          <w:rPr>
            <w:rFonts w:ascii="Roboto" w:hAnsi="Roboto"/>
            <w:sz w:val="22"/>
            <w:szCs w:val="22"/>
            <w:lang w:val="en-US"/>
          </w:rPr>
          <w:delText>, and the impact of</w:delText>
        </w:r>
      </w:del>
      <w:ins w:id="147" w:author="Lampert, Rachel" w:date="2025-04-03T09:04:00Z" w16du:dateUtc="2025-04-03T13:04:00Z">
        <w:r w:rsidR="00822DD1">
          <w:rPr>
            <w:rFonts w:ascii="Roboto" w:hAnsi="Roboto"/>
            <w:sz w:val="22"/>
            <w:szCs w:val="22"/>
            <w:lang w:val="en-US"/>
          </w:rPr>
          <w:t>how</w:t>
        </w:r>
      </w:ins>
      <w:r w:rsidR="004A1EC3">
        <w:rPr>
          <w:rFonts w:ascii="Roboto" w:hAnsi="Roboto"/>
          <w:sz w:val="22"/>
          <w:szCs w:val="22"/>
          <w:lang w:val="en-US"/>
        </w:rPr>
        <w:t xml:space="preserve"> comorbidities</w:t>
      </w:r>
      <w:ins w:id="148" w:author="Lampert, Rachel" w:date="2025-04-03T09:05:00Z" w16du:dateUtc="2025-04-03T13:05:00Z">
        <w:r w:rsidR="00822DD1">
          <w:rPr>
            <w:rFonts w:ascii="Roboto" w:hAnsi="Roboto"/>
            <w:sz w:val="22"/>
            <w:szCs w:val="22"/>
            <w:lang w:val="en-US"/>
          </w:rPr>
          <w:t xml:space="preserve"> influence outcomes </w:t>
        </w:r>
      </w:ins>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ins w:id="149" w:author="Lampert, Rachel" w:date="2025-04-03T09:05:00Z" w16du:dateUtc="2025-04-03T13:05:00Z">
        <w:r w:rsidR="00822DD1">
          <w:rPr>
            <w:rFonts w:ascii="Roboto" w:hAnsi="Roboto"/>
            <w:sz w:val="22"/>
            <w:szCs w:val="22"/>
            <w:lang w:val="en-US"/>
          </w:rPr>
          <w:t xml:space="preserve"> less well understood and is</w:t>
        </w:r>
      </w:ins>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0DE8FB14" w:rsidR="000F7E82" w:rsidRPr="00391E8B" w:rsidRDefault="000E24D6" w:rsidP="00DA67FA">
      <w:pPr>
        <w:spacing w:line="480" w:lineRule="auto"/>
        <w:rPr>
          <w:rFonts w:ascii="Roboto" w:hAnsi="Roboto"/>
          <w:sz w:val="22"/>
          <w:szCs w:val="22"/>
          <w:lang w:val="en-US"/>
        </w:rPr>
      </w:pPr>
      <w:del w:id="150" w:author="Christoffer Vissing" w:date="2025-04-12T07:52:00Z" w16du:dateUtc="2025-04-12T05:52:00Z">
        <w:r w:rsidRPr="00391E8B" w:rsidDel="009E4A4E">
          <w:rPr>
            <w:rFonts w:ascii="Roboto" w:hAnsi="Roboto"/>
            <w:sz w:val="22"/>
            <w:szCs w:val="22"/>
            <w:lang w:val="en-US"/>
          </w:rPr>
          <w:delText>This</w:delText>
        </w:r>
        <w:r w:rsidR="000F7E82" w:rsidRPr="00391E8B" w:rsidDel="009E4A4E">
          <w:rPr>
            <w:rFonts w:ascii="Roboto" w:hAnsi="Roboto"/>
            <w:sz w:val="22"/>
            <w:szCs w:val="22"/>
            <w:lang w:val="en-US"/>
          </w:rPr>
          <w:delText xml:space="preserve"> study</w:delText>
        </w:r>
      </w:del>
      <w:ins w:id="151" w:author="Christoffer Vissing" w:date="2025-04-12T07:52:00Z" w16du:dateUtc="2025-04-12T05:52:00Z">
        <w:r w:rsidR="009E4A4E">
          <w:rPr>
            <w:rFonts w:ascii="Roboto" w:hAnsi="Roboto"/>
            <w:sz w:val="22"/>
            <w:szCs w:val="22"/>
            <w:lang w:val="en-US"/>
          </w:rPr>
          <w:t>We</w:t>
        </w:r>
      </w:ins>
      <w:r w:rsidR="000F7E82" w:rsidRPr="00391E8B">
        <w:rPr>
          <w:rFonts w:ascii="Roboto" w:hAnsi="Roboto"/>
          <w:sz w:val="22"/>
          <w:szCs w:val="22"/>
          <w:lang w:val="en-US"/>
        </w:rPr>
        <w:t xml:space="preserve"> aim</w:t>
      </w:r>
      <w:del w:id="152" w:author="Christoffer Vissing" w:date="2025-04-12T07:52:00Z" w16du:dateUtc="2025-04-12T05:52:00Z">
        <w:r w:rsidR="000F7E82" w:rsidRPr="00391E8B" w:rsidDel="009E4A4E">
          <w:rPr>
            <w:rFonts w:ascii="Roboto" w:hAnsi="Roboto"/>
            <w:sz w:val="22"/>
            <w:szCs w:val="22"/>
            <w:lang w:val="en-US"/>
          </w:rPr>
          <w:delText>s</w:delText>
        </w:r>
      </w:del>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del w:id="153" w:author="Lampert, Rachel" w:date="2025-04-03T09:05:00Z" w16du:dateUtc="2025-04-03T13:05:00Z">
        <w:r w:rsidR="006231BB" w:rsidDel="00822DD1">
          <w:rPr>
            <w:rFonts w:ascii="Roboto" w:hAnsi="Roboto"/>
            <w:sz w:val="22"/>
            <w:szCs w:val="22"/>
            <w:lang w:val="en-US"/>
          </w:rPr>
          <w:delText>and</w:delText>
        </w:r>
        <w:r w:rsidR="000F7E82" w:rsidRPr="00391E8B" w:rsidDel="00822DD1">
          <w:rPr>
            <w:rFonts w:ascii="Roboto" w:hAnsi="Roboto"/>
            <w:sz w:val="22"/>
            <w:szCs w:val="22"/>
            <w:lang w:val="en-US"/>
          </w:rPr>
          <w:delText xml:space="preserve"> </w:delText>
        </w:r>
        <w:r w:rsidR="00CA4258" w:rsidRPr="00391E8B" w:rsidDel="00822DD1">
          <w:rPr>
            <w:rFonts w:ascii="Roboto" w:hAnsi="Roboto"/>
            <w:sz w:val="22"/>
            <w:szCs w:val="22"/>
            <w:lang w:val="en-US"/>
          </w:rPr>
          <w:delText>characterizing</w:delText>
        </w:r>
      </w:del>
      <w:ins w:id="154" w:author="Lampert, Rachel" w:date="2025-04-03T09:05:00Z" w16du:dateUtc="2025-04-03T13:05:00Z">
        <w:r w:rsidR="00822DD1">
          <w:rPr>
            <w:rFonts w:ascii="Roboto" w:hAnsi="Roboto"/>
            <w:sz w:val="22"/>
            <w:szCs w:val="22"/>
            <w:lang w:val="en-US"/>
          </w:rPr>
          <w:t>on</w:t>
        </w:r>
      </w:ins>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w:t>
      </w:r>
      <w:commentRangeStart w:id="155"/>
      <w:commentRangeStart w:id="156"/>
      <w:del w:id="157" w:author="iacopo olivotto" w:date="2025-04-02T21:39:00Z">
        <w:r w:rsidR="000F7E82" w:rsidRPr="00391E8B" w:rsidDel="004929D2">
          <w:rPr>
            <w:rFonts w:ascii="Roboto" w:hAnsi="Roboto"/>
            <w:sz w:val="22"/>
            <w:szCs w:val="22"/>
            <w:lang w:val="en-US"/>
          </w:rPr>
          <w:delText>patients</w:delText>
        </w:r>
      </w:del>
      <w:ins w:id="158" w:author="iacopo olivotto" w:date="2025-04-02T21:39:00Z">
        <w:r w:rsidR="004929D2">
          <w:rPr>
            <w:rFonts w:ascii="Roboto" w:hAnsi="Roboto"/>
            <w:sz w:val="22"/>
            <w:szCs w:val="22"/>
            <w:lang w:val="en-US"/>
          </w:rPr>
          <w:t xml:space="preserve">children </w:t>
        </w:r>
        <w:commentRangeEnd w:id="155"/>
        <w:r w:rsidR="004929D2">
          <w:rPr>
            <w:rStyle w:val="Kommentarhenvisning"/>
            <w:lang w:val="en-US" w:eastAsia="en-US"/>
          </w:rPr>
          <w:commentReference w:id="155"/>
        </w:r>
      </w:ins>
      <w:commentRangeEnd w:id="156"/>
      <w:r w:rsidR="00822DD1">
        <w:rPr>
          <w:rStyle w:val="Kommentarhenvisning"/>
          <w:lang w:val="en-US" w:eastAsia="en-US"/>
        </w:rPr>
        <w:commentReference w:id="156"/>
      </w:r>
      <w:ins w:id="159" w:author="iacopo olivotto" w:date="2025-04-02T21:39:00Z">
        <w:r w:rsidR="004929D2">
          <w:rPr>
            <w:rFonts w:ascii="Roboto" w:hAnsi="Roboto"/>
            <w:sz w:val="22"/>
            <w:szCs w:val="22"/>
            <w:lang w:val="en-US"/>
          </w:rPr>
          <w:t>and adults</w:t>
        </w:r>
      </w:ins>
      <w:r w:rsidR="000F7E82" w:rsidRPr="00391E8B">
        <w:rPr>
          <w:rFonts w:ascii="Roboto" w:hAnsi="Roboto"/>
          <w:sz w:val="22"/>
          <w:szCs w:val="22"/>
          <w:lang w:val="en-US"/>
        </w:rPr>
        <w:t xml:space="preserve">, we seek to uncover patterns </w:t>
      </w:r>
      <w:del w:id="160" w:author="Lampert, Rachel" w:date="2025-04-03T09:06:00Z" w16du:dateUtc="2025-04-03T13:06:00Z">
        <w:r w:rsidR="000F7E82" w:rsidRPr="00391E8B" w:rsidDel="00822DD1">
          <w:rPr>
            <w:rFonts w:ascii="Roboto" w:hAnsi="Roboto"/>
            <w:sz w:val="22"/>
            <w:szCs w:val="22"/>
            <w:lang w:val="en-US"/>
          </w:rPr>
          <w:delText xml:space="preserve">that may </w:delText>
        </w:r>
        <w:r w:rsidR="007E2C25" w:rsidDel="00822DD1">
          <w:rPr>
            <w:rFonts w:ascii="Roboto" w:hAnsi="Roboto"/>
            <w:sz w:val="22"/>
            <w:szCs w:val="22"/>
            <w:lang w:val="en-US"/>
          </w:rPr>
          <w:delText>inform</w:delText>
        </w:r>
      </w:del>
      <w:ins w:id="161" w:author="Lampert, Rachel" w:date="2025-04-03T09:06:00Z" w16du:dateUtc="2025-04-03T13:06:00Z">
        <w:r w:rsidR="00822DD1">
          <w:rPr>
            <w:rFonts w:ascii="Roboto" w:hAnsi="Roboto"/>
            <w:sz w:val="22"/>
            <w:szCs w:val="22"/>
            <w:lang w:val="en-US"/>
          </w:rPr>
          <w:t>influencing</w:t>
        </w:r>
      </w:ins>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59CE2953"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commentRangeStart w:id="162"/>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w:t>
      </w:r>
      <w:del w:id="163" w:author="Christoffer Vissing" w:date="2025-04-08T15:32:00Z" w16du:dateUtc="2025-04-08T13:32:00Z">
        <w:r w:rsidR="00B427B6" w:rsidDel="00D81999">
          <w:rPr>
            <w:rFonts w:ascii="Roboto" w:hAnsi="Roboto"/>
            <w:sz w:val="22"/>
            <w:szCs w:val="22"/>
            <w:lang w:val="en-US"/>
          </w:rPr>
          <w:delText>sarcomere</w:delText>
        </w:r>
        <w:r w:rsidRPr="00391E8B" w:rsidDel="00D81999">
          <w:rPr>
            <w:rFonts w:ascii="Roboto" w:hAnsi="Roboto"/>
            <w:sz w:val="22"/>
            <w:szCs w:val="22"/>
            <w:lang w:val="en-US"/>
          </w:rPr>
          <w:delText xml:space="preserve"> </w:delText>
        </w:r>
      </w:del>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commentRangeEnd w:id="162"/>
      <w:r w:rsidR="00861776">
        <w:rPr>
          <w:rStyle w:val="Kommentarhenvisning"/>
          <w:lang w:val="en-US" w:eastAsia="en-US"/>
        </w:rPr>
        <w:commentReference w:id="162"/>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64"/>
      <w:commentRangeStart w:id="165"/>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64"/>
      <w:r w:rsidR="00A4078D">
        <w:rPr>
          <w:rStyle w:val="Kommentarhenvisning"/>
          <w:lang w:val="en-US" w:eastAsia="en-US"/>
        </w:rPr>
        <w:commentReference w:id="164"/>
      </w:r>
      <w:commentRangeEnd w:id="165"/>
      <w:r w:rsidR="007D6E9F">
        <w:rPr>
          <w:rStyle w:val="Kommentarhenvisning"/>
          <w:lang w:val="en-US" w:eastAsia="en-US"/>
        </w:rPr>
        <w:commentReference w:id="165"/>
      </w:r>
    </w:p>
    <w:p w14:paraId="092474A9" w14:textId="390F5E5F"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w:t>
      </w:r>
      <w:ins w:id="166" w:author="Lampert, Rachel" w:date="2025-04-03T09:07:00Z" w16du:dateUtc="2025-04-03T13:07:00Z">
        <w:r w:rsidR="00822DD1">
          <w:rPr>
            <w:rFonts w:ascii="Roboto" w:hAnsi="Roboto"/>
            <w:sz w:val="22"/>
            <w:szCs w:val="22"/>
            <w:lang w:val="en-US"/>
          </w:rPr>
          <w:t xml:space="preserve">potential </w:t>
        </w:r>
      </w:ins>
      <w:r w:rsidR="005B164B" w:rsidRPr="00391E8B">
        <w:rPr>
          <w:rFonts w:ascii="Roboto" w:hAnsi="Roboto"/>
          <w:sz w:val="22"/>
          <w:szCs w:val="22"/>
          <w:lang w:val="en-US"/>
        </w:rPr>
        <w:t xml:space="preserve">clinical relevance and </w:t>
      </w:r>
      <w:del w:id="167" w:author="Lampert, Rachel" w:date="2025-04-03T09:08:00Z" w16du:dateUtc="2025-04-03T13:08:00Z">
        <w:r w:rsidR="005B164B" w:rsidRPr="00391E8B" w:rsidDel="00822DD1">
          <w:rPr>
            <w:rFonts w:ascii="Roboto" w:hAnsi="Roboto"/>
            <w:sz w:val="22"/>
            <w:szCs w:val="22"/>
            <w:lang w:val="en-US"/>
          </w:rPr>
          <w:delText xml:space="preserve">potential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028CCD48"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w:t>
      </w:r>
      <w:del w:id="168" w:author="Lampert, Rachel" w:date="2025-04-03T09:09:00Z" w16du:dateUtc="2025-04-03T13:09:00Z">
        <w:r w:rsidRPr="00391E8B" w:rsidDel="007D6E9F">
          <w:rPr>
            <w:rFonts w:ascii="Roboto" w:hAnsi="Roboto"/>
            <w:sz w:val="22"/>
            <w:szCs w:val="22"/>
            <w:lang w:val="en-US"/>
          </w:rPr>
          <w:delText xml:space="preserve"> and overall prognosis</w:delText>
        </w:r>
      </w:del>
      <w:r w:rsidRPr="00391E8B">
        <w:rPr>
          <w:rFonts w:ascii="Roboto" w:hAnsi="Roboto"/>
          <w:sz w:val="22"/>
          <w:szCs w:val="22"/>
          <w:lang w:val="en-US"/>
        </w:rPr>
        <w:t xml:space="preserv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commentRangeStart w:id="169"/>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ventricular arrhythmias, stroke, cardiac transplantation, all-cause death).</w:t>
      </w:r>
      <w:commentRangeEnd w:id="169"/>
      <w:r w:rsidR="00AA4BBF">
        <w:rPr>
          <w:rStyle w:val="Kommentarhenvisning"/>
          <w:lang w:val="en-US" w:eastAsia="en-US"/>
        </w:rPr>
        <w:commentReference w:id="169"/>
      </w:r>
      <w:r w:rsidRPr="00431AEB">
        <w:rPr>
          <w:rFonts w:ascii="Roboto" w:hAnsi="Roboto"/>
          <w:sz w:val="22"/>
          <w:szCs w:val="22"/>
          <w:lang w:val="en-US"/>
        </w:rPr>
        <w:t xml:space="preserve">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70"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commentRangeStart w:id="171"/>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t>
      </w:r>
      <w:commentRangeEnd w:id="171"/>
      <w:r w:rsidR="00AA4BBF">
        <w:rPr>
          <w:rStyle w:val="Kommentarhenvisning"/>
          <w:lang w:val="en-US" w:eastAsia="en-US"/>
        </w:rPr>
        <w:commentReference w:id="171"/>
      </w:r>
      <w:r w:rsidRPr="00040F1C">
        <w:rPr>
          <w:rFonts w:ascii="Roboto" w:hAnsi="Roboto"/>
          <w:sz w:val="22"/>
          <w:szCs w:val="22"/>
          <w:lang w:val="en-US"/>
        </w:rPr>
        <w:t xml:space="preserve">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70"/>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394C75B" w:rsidR="00317FF7" w:rsidRPr="008B3566" w:rsidRDefault="00CD6850" w:rsidP="001D711A">
      <w:pPr>
        <w:spacing w:line="480" w:lineRule="auto"/>
        <w:rPr>
          <w:rFonts w:ascii="Roboto" w:hAnsi="Roboto"/>
          <w:sz w:val="22"/>
          <w:szCs w:val="22"/>
          <w:lang w:val="en-US"/>
        </w:rPr>
      </w:pPr>
      <w:del w:id="172" w:author="Lampert, Rachel" w:date="2025-04-03T09:10:00Z" w16du:dateUtc="2025-04-03T13:10:00Z">
        <w:r w:rsidDel="007D6E9F">
          <w:rPr>
            <w:rFonts w:ascii="Roboto" w:hAnsi="Roboto"/>
            <w:sz w:val="22"/>
            <w:szCs w:val="22"/>
            <w:lang w:val="en-US"/>
          </w:rPr>
          <w:delText>We evaluated</w:delText>
        </w:r>
      </w:del>
      <w:ins w:id="173" w:author="Lampert, Rachel" w:date="2025-04-03T09:10:00Z" w16du:dateUtc="2025-04-03T13:10:00Z">
        <w:r w:rsidR="007D6E9F">
          <w:rPr>
            <w:rFonts w:ascii="Roboto" w:hAnsi="Roboto"/>
            <w:sz w:val="22"/>
            <w:szCs w:val="22"/>
            <w:lang w:val="en-US"/>
          </w:rPr>
          <w:t>Among the</w:t>
        </w:r>
      </w:ins>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ins w:id="174" w:author="Lampert, Rachel" w:date="2025-04-03T09:10:00Z" w16du:dateUtc="2025-04-03T13:10:00Z">
        <w:r w:rsidR="007D6E9F">
          <w:rPr>
            <w:rFonts w:ascii="Roboto" w:hAnsi="Roboto"/>
            <w:sz w:val="22"/>
            <w:szCs w:val="22"/>
            <w:lang w:val="en-US"/>
          </w:rPr>
          <w:t xml:space="preserve"> in the SHARE registry,</w:t>
        </w:r>
      </w:ins>
      <w:r w:rsidR="0004497C">
        <w:rPr>
          <w:rFonts w:ascii="Roboto" w:hAnsi="Roboto"/>
          <w:sz w:val="22"/>
          <w:szCs w:val="22"/>
          <w:lang w:val="en-US"/>
        </w:rPr>
        <w:t xml:space="preserve"> </w:t>
      </w:r>
      <w:ins w:id="175" w:author="Christoffer Vissing" w:date="2025-04-08T15:33:00Z" w16du:dateUtc="2025-04-08T13:33:00Z">
        <w:r w:rsidR="00D81999">
          <w:rPr>
            <w:rFonts w:ascii="Roboto" w:hAnsi="Roboto"/>
            <w:sz w:val="22"/>
            <w:szCs w:val="22"/>
            <w:lang w:val="en-US"/>
          </w:rPr>
          <w:t xml:space="preserve">we included </w:t>
        </w:r>
      </w:ins>
      <w:del w:id="176" w:author="Lampert, Rachel" w:date="2025-04-03T09:10:00Z" w16du:dateUtc="2025-04-03T13:10:00Z">
        <w:r w:rsidDel="007D6E9F">
          <w:rPr>
            <w:rFonts w:ascii="Roboto" w:hAnsi="Roboto"/>
            <w:sz w:val="22"/>
            <w:szCs w:val="22"/>
            <w:lang w:val="en-US"/>
          </w:rPr>
          <w:delText xml:space="preserve">and </w:delText>
        </w:r>
        <w:r w:rsidR="00856846" w:rsidDel="007D6E9F">
          <w:rPr>
            <w:rFonts w:ascii="Roboto" w:hAnsi="Roboto"/>
            <w:sz w:val="22"/>
            <w:szCs w:val="22"/>
            <w:lang w:val="en-US"/>
          </w:rPr>
          <w:delText>analyzed</w:delText>
        </w:r>
        <w:r w:rsidR="001D711A" w:rsidRPr="00040F1C" w:rsidDel="007D6E9F">
          <w:rPr>
            <w:rFonts w:ascii="Roboto" w:hAnsi="Roboto"/>
            <w:sz w:val="22"/>
            <w:szCs w:val="22"/>
            <w:lang w:val="en-US"/>
          </w:rPr>
          <w:delText xml:space="preserve"> </w:delText>
        </w:r>
      </w:del>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77"/>
      <w:r w:rsidR="00290C27">
        <w:rPr>
          <w:rFonts w:ascii="Roboto" w:hAnsi="Roboto"/>
          <w:sz w:val="22"/>
          <w:szCs w:val="22"/>
          <w:lang w:val="en-US"/>
        </w:rPr>
        <w:t xml:space="preserve">children </w:t>
      </w:r>
      <w:commentRangeEnd w:id="177"/>
      <w:r w:rsidR="00BA2B72">
        <w:rPr>
          <w:rStyle w:val="Kommentarhenvisning"/>
          <w:lang w:val="en-US" w:eastAsia="en-US"/>
        </w:rPr>
        <w:commentReference w:id="177"/>
      </w:r>
      <w:ins w:id="178" w:author="Lampert, Rachel" w:date="2025-04-03T09:10:00Z" w16du:dateUtc="2025-04-03T13:10:00Z">
        <w:r w:rsidR="007D6E9F">
          <w:rPr>
            <w:rFonts w:ascii="Roboto" w:hAnsi="Roboto"/>
            <w:sz w:val="22"/>
            <w:szCs w:val="22"/>
            <w:lang w:val="en-US"/>
          </w:rPr>
          <w:t xml:space="preserve"> (N = x)</w:t>
        </w:r>
      </w:ins>
      <w:ins w:id="179" w:author="Lampert, Rachel" w:date="2025-04-03T09:11:00Z" w16du:dateUtc="2025-04-03T13:11:00Z">
        <w:r w:rsidR="007D6E9F">
          <w:rPr>
            <w:rFonts w:ascii="Roboto" w:hAnsi="Roboto"/>
            <w:sz w:val="22"/>
            <w:szCs w:val="22"/>
            <w:lang w:val="en-US"/>
          </w:rPr>
          <w:t xml:space="preserve"> </w:t>
        </w:r>
      </w:ins>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ins w:id="180" w:author="Lampert, Rachel" w:date="2025-04-03T09:11:00Z" w16du:dateUtc="2025-04-03T13:11:00Z">
        <w:r w:rsidR="007D6E9F">
          <w:rPr>
            <w:rFonts w:ascii="Roboto" w:hAnsi="Roboto"/>
            <w:sz w:val="22"/>
            <w:szCs w:val="22"/>
            <w:lang w:val="en-US"/>
          </w:rPr>
          <w:t xml:space="preserve"> overall </w:t>
        </w:r>
      </w:ins>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ins w:id="181" w:author="Belinda Gray" w:date="2025-04-06T12:53:00Z" w16du:dateUtc="2025-04-06T08:53:00Z">
        <w:r w:rsidR="00964632">
          <w:rPr>
            <w:rFonts w:ascii="Roboto" w:hAnsi="Roboto"/>
            <w:sz w:val="22"/>
            <w:szCs w:val="22"/>
            <w:lang w:val="en-US"/>
          </w:rPr>
          <w:t>)</w:t>
        </w:r>
      </w:ins>
      <w:r w:rsidR="001D711A" w:rsidRPr="00040F1C">
        <w:rPr>
          <w:rFonts w:ascii="Roboto" w:hAnsi="Roboto"/>
          <w:sz w:val="22"/>
          <w:szCs w:val="22"/>
          <w:lang w:val="en-US"/>
        </w:rPr>
        <w:t>.</w:t>
      </w:r>
      <w:r w:rsidR="00DA50F5" w:rsidRPr="00040F1C">
        <w:rPr>
          <w:rFonts w:ascii="Roboto" w:hAnsi="Roboto"/>
          <w:sz w:val="22"/>
          <w:szCs w:val="22"/>
          <w:lang w:val="en-US"/>
        </w:rPr>
        <w:t xml:space="preserve"> </w:t>
      </w:r>
      <w:commentRangeStart w:id="182"/>
      <w:r w:rsidR="00DA50F5" w:rsidRPr="00040F1C">
        <w:rPr>
          <w:rFonts w:ascii="Roboto" w:hAnsi="Roboto"/>
          <w:sz w:val="22"/>
          <w:szCs w:val="22"/>
          <w:lang w:val="en-US"/>
        </w:rPr>
        <w:t>Median</w:t>
      </w:r>
      <w:commentRangeEnd w:id="182"/>
      <w:r w:rsidR="004929D2">
        <w:rPr>
          <w:rStyle w:val="Kommentarhenvisning"/>
          <w:lang w:val="en-US" w:eastAsia="en-US"/>
        </w:rPr>
        <w:commentReference w:id="182"/>
      </w:r>
      <w:r w:rsidR="00DA50F5" w:rsidRPr="00040F1C">
        <w:rPr>
          <w:rFonts w:ascii="Roboto" w:hAnsi="Roboto"/>
          <w:sz w:val="22"/>
          <w:szCs w:val="22"/>
          <w:lang w:val="en-US"/>
        </w:rPr>
        <w:t xml:space="preserve">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183"/>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commentRangeEnd w:id="183"/>
      <w:r w:rsidR="00D81999">
        <w:rPr>
          <w:rStyle w:val="Kommentarhenvisning"/>
          <w:lang w:val="en-US" w:eastAsia="en-US"/>
        </w:rPr>
        <w:commentReference w:id="183"/>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commentRangeStart w:id="184"/>
      <w:r w:rsidR="003157B8" w:rsidRPr="008B3566">
        <w:rPr>
          <w:rFonts w:ascii="Roboto" w:hAnsi="Roboto"/>
          <w:sz w:val="22"/>
          <w:szCs w:val="22"/>
          <w:lang w:val="en-US"/>
        </w:rPr>
        <w:t>.</w:t>
      </w:r>
      <w:commentRangeEnd w:id="184"/>
      <w:r w:rsidR="00BA2B72">
        <w:rPr>
          <w:rStyle w:val="Kommentarhenvisning"/>
          <w:lang w:val="en-US" w:eastAsia="en-US"/>
        </w:rPr>
        <w:commentReference w:id="184"/>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46A2D91"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ins w:id="185" w:author="Anna Axelsson Raja" w:date="2025-03-29T23:01:00Z">
        <w:r w:rsidR="00F87F9D">
          <w:rPr>
            <w:rFonts w:ascii="Roboto" w:hAnsi="Roboto"/>
            <w:sz w:val="22"/>
            <w:szCs w:val="22"/>
            <w:lang w:val="en-US"/>
          </w:rPr>
          <w:t xml:space="preserve"> </w:t>
        </w:r>
        <w:commentRangeStart w:id="186"/>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ins>
      <w:r w:rsidRPr="008B3566">
        <w:rPr>
          <w:rFonts w:ascii="Roboto" w:hAnsi="Roboto"/>
          <w:sz w:val="22"/>
          <w:szCs w:val="22"/>
          <w:lang w:val="en-US"/>
        </w:rPr>
        <w:t xml:space="preserve"> </w:t>
      </w:r>
      <w:commentRangeEnd w:id="186"/>
      <w:r w:rsidR="00F87F9D">
        <w:rPr>
          <w:rStyle w:val="Kommentarhenvisning"/>
          <w:lang w:val="en-US" w:eastAsia="en-US"/>
        </w:rPr>
        <w:commentReference w:id="186"/>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w:t>
      </w:r>
      <w:commentRangeStart w:id="187"/>
      <w:r w:rsidR="00F826AF" w:rsidRPr="008B3566">
        <w:rPr>
          <w:rFonts w:ascii="Roboto" w:hAnsi="Roboto"/>
          <w:sz w:val="22"/>
          <w:szCs w:val="22"/>
          <w:lang w:val="en-US"/>
        </w:rPr>
        <w:t>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commentRangeEnd w:id="187"/>
      <w:r w:rsidR="00A4078D">
        <w:rPr>
          <w:rStyle w:val="Kommentarhenvisning"/>
          <w:lang w:val="en-US" w:eastAsia="en-US"/>
        </w:rPr>
        <w:commentReference w:id="187"/>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xml:space="preserve">, </w:t>
      </w:r>
      <w:commentRangeStart w:id="188"/>
      <w:r w:rsidR="00E17DAA">
        <w:rPr>
          <w:rFonts w:ascii="Roboto" w:hAnsi="Roboto"/>
          <w:sz w:val="22"/>
          <w:szCs w:val="22"/>
          <w:lang w:val="en-US"/>
        </w:rPr>
        <w:t xml:space="preserve">more likely to be diagnosed with HCM in childhood </w:t>
      </w:r>
      <w:commentRangeEnd w:id="188"/>
      <w:r w:rsidR="00D81999">
        <w:rPr>
          <w:rStyle w:val="Kommentarhenvisning"/>
          <w:lang w:val="en-US" w:eastAsia="en-US"/>
        </w:rPr>
        <w:commentReference w:id="188"/>
      </w:r>
      <w:r w:rsidR="00E17DAA">
        <w:rPr>
          <w:rFonts w:ascii="Roboto" w:hAnsi="Roboto"/>
          <w:sz w:val="22"/>
          <w:szCs w:val="22"/>
          <w:lang w:val="en-US"/>
        </w:rPr>
        <w:t>(</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ins w:id="189" w:author="iacopo olivotto" w:date="2025-04-02T21:41:00Z">
        <w:r w:rsidR="004929D2">
          <w:rPr>
            <w:rFonts w:ascii="Roboto" w:hAnsi="Roboto"/>
            <w:sz w:val="22"/>
            <w:szCs w:val="22"/>
            <w:lang w:val="en-US"/>
          </w:rPr>
          <w:t xml:space="preserve">slightly </w:t>
        </w:r>
      </w:ins>
      <w:r w:rsidR="00842AF6" w:rsidRPr="008B3566">
        <w:rPr>
          <w:rFonts w:ascii="Roboto" w:hAnsi="Roboto"/>
          <w:sz w:val="22"/>
          <w:szCs w:val="22"/>
          <w:lang w:val="en-US"/>
        </w:rPr>
        <w:t>higher</w:t>
      </w:r>
      <w:del w:id="190" w:author="iacopo olivotto" w:date="2025-04-02T21:41:00Z">
        <w:r w:rsidR="008B3566" w:rsidDel="004929D2">
          <w:rPr>
            <w:rFonts w:ascii="Roboto" w:hAnsi="Roboto"/>
            <w:sz w:val="22"/>
            <w:szCs w:val="22"/>
            <w:lang w:val="en-US"/>
          </w:rPr>
          <w:delText>, but still low,</w:delText>
        </w:r>
        <w:r w:rsidR="00842AF6" w:rsidRPr="008B3566" w:rsidDel="004929D2">
          <w:rPr>
            <w:rFonts w:ascii="Roboto" w:hAnsi="Roboto"/>
            <w:sz w:val="22"/>
            <w:szCs w:val="22"/>
            <w:lang w:val="en-US"/>
          </w:rPr>
          <w:delText xml:space="preserve"> </w:delText>
        </w:r>
      </w:del>
      <w:ins w:id="191" w:author="iacopo olivotto" w:date="2025-04-02T21:41:00Z">
        <w:r w:rsidR="004929D2">
          <w:rPr>
            <w:rFonts w:ascii="Roboto" w:hAnsi="Roboto"/>
            <w:sz w:val="22"/>
            <w:szCs w:val="22"/>
            <w:lang w:val="en-US"/>
          </w:rPr>
          <w:t xml:space="preserve"> </w:t>
        </w:r>
      </w:ins>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192" w:author="iacopo olivotto" w:date="2025-04-02T21:41:00Z">
        <w:r w:rsidR="004929D2">
          <w:rPr>
            <w:rFonts w:ascii="Roboto" w:hAnsi="Roboto"/>
            <w:sz w:val="22"/>
            <w:szCs w:val="22"/>
            <w:lang w:val="en-US"/>
          </w:rPr>
          <w:t xml:space="preserve">which was however low for both in absolute terms: </w:t>
        </w:r>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commentRangeStart w:id="193"/>
      <w:commentRangeStart w:id="194"/>
      <w:commentRangeStart w:id="195"/>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w:t>
      </w:r>
      <w:commentRangeEnd w:id="193"/>
      <w:r w:rsidR="00F87F9D">
        <w:rPr>
          <w:rStyle w:val="Kommentarhenvisning"/>
          <w:lang w:val="en-US" w:eastAsia="en-US"/>
        </w:rPr>
        <w:commentReference w:id="193"/>
      </w:r>
      <w:commentRangeEnd w:id="194"/>
      <w:r w:rsidR="00964632">
        <w:rPr>
          <w:rStyle w:val="Kommentarhenvisning"/>
          <w:lang w:val="en-US" w:eastAsia="en-US"/>
        </w:rPr>
        <w:commentReference w:id="194"/>
      </w:r>
      <w:commentRangeEnd w:id="195"/>
      <w:r w:rsidR="000F4019">
        <w:rPr>
          <w:rStyle w:val="Kommentarhenvisning"/>
          <w:lang w:val="en-US" w:eastAsia="en-US"/>
        </w:rPr>
        <w:commentReference w:id="195"/>
      </w:r>
      <w:r w:rsidR="000F4274">
        <w:rPr>
          <w:rFonts w:ascii="Roboto" w:hAnsi="Roboto"/>
          <w:sz w:val="22"/>
          <w:szCs w:val="22"/>
          <w:lang w:val="en-US"/>
        </w:rPr>
        <w:t>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commentRangeStart w:id="196"/>
      <w:commentRangeStart w:id="197"/>
      <w:r w:rsidR="00DF5A0F" w:rsidRPr="00391E8B">
        <w:rPr>
          <w:rFonts w:ascii="Roboto" w:hAnsi="Roboto"/>
          <w:sz w:val="22"/>
          <w:szCs w:val="22"/>
          <w:lang w:val="en-US"/>
        </w:rPr>
        <w:t>gradient</w:t>
      </w:r>
      <w:commentRangeEnd w:id="196"/>
      <w:r w:rsidR="00BA2B72">
        <w:rPr>
          <w:rStyle w:val="Kommentarhenvisning"/>
          <w:lang w:val="en-US" w:eastAsia="en-US"/>
        </w:rPr>
        <w:commentReference w:id="196"/>
      </w:r>
      <w:commentRangeEnd w:id="197"/>
      <w:r w:rsidR="00964632">
        <w:rPr>
          <w:rStyle w:val="Kommentarhenvisning"/>
          <w:lang w:val="en-US" w:eastAsia="en-US"/>
        </w:rPr>
        <w:commentReference w:id="197"/>
      </w:r>
      <w:r w:rsidR="00DF5A0F" w:rsidRPr="00391E8B">
        <w:rPr>
          <w:rFonts w:ascii="Roboto" w:hAnsi="Roboto"/>
          <w:sz w:val="22"/>
          <w:szCs w:val="22"/>
          <w:lang w:val="en-US"/>
        </w:rPr>
        <w:t xml:space="preserve">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commentRangeStart w:id="198"/>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w:t>
      </w:r>
      <w:commentRangeEnd w:id="198"/>
      <w:r w:rsidR="00BA2B72">
        <w:rPr>
          <w:rStyle w:val="Kommentarhenvisning"/>
          <w:lang w:val="en-US" w:eastAsia="en-US"/>
        </w:rPr>
        <w:commentReference w:id="198"/>
      </w:r>
      <w:r w:rsidR="008A4E67" w:rsidRPr="00391E8B">
        <w:rPr>
          <w:rFonts w:ascii="Roboto" w:hAnsi="Roboto"/>
          <w:sz w:val="22"/>
          <w:szCs w:val="22"/>
          <w:lang w:val="en-US"/>
        </w:rPr>
        <w:t>[CI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199"/>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199"/>
      <w:r w:rsidR="00A4078D">
        <w:rPr>
          <w:rStyle w:val="Kommentarhenvisning"/>
          <w:lang w:val="en-US" w:eastAsia="en-US"/>
        </w:rPr>
        <w:commentReference w:id="199"/>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2A9AF988"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w:t>
      </w:r>
      <w:commentRangeStart w:id="200"/>
      <w:r w:rsidR="00CE073C">
        <w:rPr>
          <w:rFonts w:ascii="Roboto" w:hAnsi="Roboto"/>
          <w:sz w:val="22"/>
          <w:szCs w:val="22"/>
          <w:lang w:val="en-US"/>
        </w:rPr>
        <w:t xml:space="preserve">atrial fibrillation </w:t>
      </w:r>
      <w:commentRangeEnd w:id="200"/>
      <w:r w:rsidR="00A4078D">
        <w:rPr>
          <w:rStyle w:val="Kommentarhenvisning"/>
          <w:lang w:val="en-US" w:eastAsia="en-US"/>
        </w:rPr>
        <w:commentReference w:id="200"/>
      </w:r>
      <w:r w:rsidR="00CE073C">
        <w:rPr>
          <w:rFonts w:ascii="Roboto" w:hAnsi="Roboto"/>
          <w:sz w:val="22"/>
          <w:szCs w:val="22"/>
          <w:lang w:val="en-US"/>
        </w:rPr>
        <w:t>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commentRangeStart w:id="201"/>
      <w:r w:rsidR="00A175F9" w:rsidRPr="00040F1C">
        <w:rPr>
          <w:rFonts w:ascii="Roboto" w:hAnsi="Roboto"/>
          <w:sz w:val="22"/>
          <w:szCs w:val="22"/>
          <w:lang w:val="en-US"/>
        </w:rPr>
        <w:t xml:space="preserve">For atrial fibrillation the biggest relative differences </w:t>
      </w:r>
      <w:commentRangeEnd w:id="201"/>
      <w:r w:rsidR="00964632">
        <w:rPr>
          <w:rStyle w:val="Kommentarhenvisning"/>
          <w:lang w:val="en-US" w:eastAsia="en-US"/>
        </w:rPr>
        <w:commentReference w:id="201"/>
      </w:r>
      <w:r w:rsidR="00A175F9" w:rsidRPr="00040F1C">
        <w:rPr>
          <w:rFonts w:ascii="Roboto" w:hAnsi="Roboto"/>
          <w:sz w:val="22"/>
          <w:szCs w:val="22"/>
          <w:lang w:val="en-US"/>
        </w:rPr>
        <w:t xml:space="preserve">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5697E7C"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w:t>
      </w:r>
      <w:r w:rsidRPr="00431AEB">
        <w:rPr>
          <w:rFonts w:ascii="Roboto" w:hAnsi="Roboto"/>
          <w:sz w:val="22"/>
          <w:szCs w:val="22"/>
          <w:lang w:val="en-US"/>
        </w:rPr>
        <w:lastRenderedPageBreak/>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 xml:space="preserve">for all-cause </w:t>
      </w:r>
      <w:commentRangeStart w:id="202"/>
      <w:r w:rsidRPr="00741F94">
        <w:rPr>
          <w:rFonts w:ascii="Roboto" w:hAnsi="Roboto"/>
          <w:sz w:val="22"/>
          <w:szCs w:val="22"/>
          <w:lang w:val="en-US"/>
        </w:rPr>
        <w:t>mortality</w:t>
      </w:r>
      <w:commentRangeEnd w:id="202"/>
      <w:r w:rsidR="007D6E9F">
        <w:rPr>
          <w:rStyle w:val="Kommentarhenvisning"/>
          <w:lang w:val="en-US" w:eastAsia="en-US"/>
        </w:rPr>
        <w:commentReference w:id="202"/>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w:t>
      </w:r>
      <w:commentRangeStart w:id="203"/>
      <w:commentRangeStart w:id="204"/>
      <w:r w:rsidRPr="00DF613E">
        <w:rPr>
          <w:rFonts w:ascii="Roboto" w:hAnsi="Roboto"/>
          <w:sz w:val="22"/>
          <w:szCs w:val="22"/>
          <w:lang w:val="en-US"/>
        </w:rPr>
        <w:t>Patients</w:t>
      </w:r>
      <w:commentRangeEnd w:id="203"/>
      <w:r w:rsidR="00535359">
        <w:rPr>
          <w:rStyle w:val="Kommentarhenvisning"/>
          <w:lang w:val="en-US" w:eastAsia="en-US"/>
        </w:rPr>
        <w:commentReference w:id="203"/>
      </w:r>
      <w:commentRangeEnd w:id="204"/>
      <w:r w:rsidR="0074716C">
        <w:rPr>
          <w:rStyle w:val="Kommentarhenvisning"/>
          <w:lang w:val="en-US" w:eastAsia="en-US"/>
        </w:rPr>
        <w:commentReference w:id="204"/>
      </w:r>
      <w:r w:rsidRPr="00DF613E">
        <w:rPr>
          <w:rFonts w:ascii="Roboto" w:hAnsi="Roboto"/>
          <w:sz w:val="22"/>
          <w:szCs w:val="22"/>
          <w:lang w:val="en-US"/>
        </w:rPr>
        <w:t xml:space="preserve">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205"/>
      <w:r w:rsidRPr="00DF613E">
        <w:rPr>
          <w:rFonts w:ascii="Roboto" w:hAnsi="Roboto"/>
          <w:sz w:val="22"/>
          <w:szCs w:val="22"/>
          <w:lang w:val="en-US"/>
        </w:rPr>
        <w:t>HCM</w:t>
      </w:r>
      <w:commentRangeEnd w:id="205"/>
      <w:r w:rsidR="00535359">
        <w:rPr>
          <w:rStyle w:val="Kommentarhenvisning"/>
          <w:lang w:val="en-US" w:eastAsia="en-US"/>
        </w:rPr>
        <w:commentReference w:id="205"/>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0DA99D"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206"/>
      <w:r>
        <w:rPr>
          <w:rFonts w:ascii="Roboto" w:hAnsi="Roboto"/>
          <w:sz w:val="22"/>
          <w:szCs w:val="22"/>
          <w:lang w:val="en-US"/>
        </w:rPr>
        <w:t>LV obstruction, atrial fibrillation</w:t>
      </w:r>
      <w:commentRangeEnd w:id="206"/>
      <w:r w:rsidR="00535359">
        <w:rPr>
          <w:rStyle w:val="Kommentarhenvisning"/>
          <w:lang w:val="en-US" w:eastAsia="en-US"/>
        </w:rPr>
        <w:commentReference w:id="206"/>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w:t>
      </w:r>
      <w:r w:rsidR="00D52FCA" w:rsidRPr="00431AEB">
        <w:rPr>
          <w:rFonts w:ascii="Roboto" w:hAnsi="Roboto"/>
          <w:sz w:val="22"/>
          <w:szCs w:val="22"/>
          <w:lang w:val="en-US"/>
        </w:rPr>
        <w:lastRenderedPageBreak/>
        <w:t xml:space="preserve">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1D136084" w:rsidR="003C33E1" w:rsidRDefault="003C33E1" w:rsidP="00D51E41">
      <w:pPr>
        <w:spacing w:line="480" w:lineRule="auto"/>
        <w:rPr>
          <w:rFonts w:ascii="Roboto" w:hAnsi="Roboto"/>
          <w:sz w:val="22"/>
          <w:szCs w:val="22"/>
          <w:lang w:val="en-US"/>
        </w:rPr>
      </w:pPr>
      <w:del w:id="207" w:author="Lampert, Rachel" w:date="2025-04-03T09:21:00Z" w16du:dateUtc="2025-04-03T13:21:00Z">
        <w:r w:rsidDel="000D4738">
          <w:rPr>
            <w:rFonts w:ascii="Roboto" w:hAnsi="Roboto"/>
            <w:sz w:val="22"/>
            <w:szCs w:val="22"/>
            <w:lang w:val="en-US"/>
          </w:rPr>
          <w:delText>An i</w:delText>
        </w:r>
      </w:del>
      <w:ins w:id="208" w:author="Lampert, Rachel" w:date="2025-04-03T09:21:00Z" w16du:dateUtc="2025-04-03T13:21:00Z">
        <w:r w:rsidR="000D4738">
          <w:rPr>
            <w:rFonts w:ascii="Roboto" w:hAnsi="Roboto"/>
            <w:sz w:val="22"/>
            <w:szCs w:val="22"/>
            <w:lang w:val="en-US"/>
          </w:rPr>
          <w:t>I</w:t>
        </w:r>
      </w:ins>
      <w:r w:rsidR="00461927" w:rsidRPr="00431AEB">
        <w:rPr>
          <w:rFonts w:ascii="Roboto" w:hAnsi="Roboto"/>
          <w:sz w:val="22"/>
          <w:szCs w:val="22"/>
          <w:lang w:val="en-US"/>
        </w:rPr>
        <w:t xml:space="preserve">nteraction </w:t>
      </w:r>
      <w:proofErr w:type="gramStart"/>
      <w:r w:rsidR="00461927" w:rsidRPr="00431AEB">
        <w:rPr>
          <w:rFonts w:ascii="Roboto" w:hAnsi="Roboto"/>
          <w:sz w:val="22"/>
          <w:szCs w:val="22"/>
          <w:lang w:val="en-US"/>
        </w:rPr>
        <w:t>analys</w:t>
      </w:r>
      <w:ins w:id="209" w:author="Lampert, Rachel" w:date="2025-04-03T09:21:00Z" w16du:dateUtc="2025-04-03T13:21:00Z">
        <w:r w:rsidR="000D4738">
          <w:rPr>
            <w:rFonts w:ascii="Roboto" w:hAnsi="Roboto"/>
            <w:sz w:val="22"/>
            <w:szCs w:val="22"/>
            <w:lang w:val="en-US"/>
          </w:rPr>
          <w:t>e</w:t>
        </w:r>
      </w:ins>
      <w:proofErr w:type="gramEnd"/>
      <w:del w:id="210" w:author="Lampert, Rachel" w:date="2025-04-03T09:21:00Z" w16du:dateUtc="2025-04-03T13:21:00Z">
        <w:r w:rsidR="00461927" w:rsidRPr="00431AEB" w:rsidDel="000D4738">
          <w:rPr>
            <w:rFonts w:ascii="Roboto" w:hAnsi="Roboto"/>
            <w:sz w:val="22"/>
            <w:szCs w:val="22"/>
            <w:lang w:val="en-US"/>
          </w:rPr>
          <w:delText>i</w:delText>
        </w:r>
      </w:del>
      <w:r w:rsidR="00461927" w:rsidRPr="00431AEB">
        <w:rPr>
          <w:rFonts w:ascii="Roboto" w:hAnsi="Roboto"/>
          <w:sz w:val="22"/>
          <w:szCs w:val="22"/>
          <w:lang w:val="en-US"/>
        </w:rPr>
        <w:t>s</w:t>
      </w:r>
      <w:r w:rsidR="00934456">
        <w:rPr>
          <w:rFonts w:ascii="Roboto" w:hAnsi="Roboto"/>
          <w:sz w:val="22"/>
          <w:szCs w:val="22"/>
          <w:lang w:val="en-US"/>
        </w:rPr>
        <w:t xml:space="preserve"> </w:t>
      </w:r>
      <w:del w:id="211" w:author="Lampert, Rachel" w:date="2025-04-03T09:22:00Z" w16du:dateUtc="2025-04-03T13:22:00Z">
        <w:r w:rsidR="00934456" w:rsidDel="000D4738">
          <w:rPr>
            <w:rFonts w:ascii="Roboto" w:hAnsi="Roboto"/>
            <w:sz w:val="22"/>
            <w:szCs w:val="22"/>
            <w:lang w:val="en-US"/>
          </w:rPr>
          <w:delText xml:space="preserve">was </w:delText>
        </w:r>
      </w:del>
      <w:ins w:id="212" w:author="Lampert, Rachel" w:date="2025-04-03T09:22:00Z" w16du:dateUtc="2025-04-03T13:22:00Z">
        <w:r w:rsidR="000D4738">
          <w:rPr>
            <w:rFonts w:ascii="Roboto" w:hAnsi="Roboto"/>
            <w:sz w:val="22"/>
            <w:szCs w:val="22"/>
            <w:lang w:val="en-US"/>
          </w:rPr>
          <w:t xml:space="preserve">were </w:t>
        </w:r>
      </w:ins>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Pr>
          <w:rFonts w:ascii="Roboto" w:hAnsi="Roboto"/>
          <w:sz w:val="22"/>
          <w:szCs w:val="22"/>
          <w:lang w:val="en-US"/>
        </w:rPr>
        <w:t xml:space="preserve">disease modifiers on </w:t>
      </w:r>
      <w:r w:rsidR="00554798" w:rsidRPr="00040F1C">
        <w:rPr>
          <w:rFonts w:ascii="Roboto" w:hAnsi="Roboto"/>
          <w:sz w:val="22"/>
          <w:szCs w:val="22"/>
          <w:lang w:val="en-US"/>
        </w:rPr>
        <w:t>outcome</w:t>
      </w:r>
      <w:r>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Pr>
          <w:rFonts w:ascii="Roboto" w:hAnsi="Roboto"/>
          <w:sz w:val="22"/>
          <w:szCs w:val="22"/>
          <w:lang w:val="en-US"/>
        </w:rPr>
        <w:t xml:space="preserve"> ar</w:t>
      </w:r>
      <w:r w:rsidR="00BA5910">
        <w:rPr>
          <w:rFonts w:ascii="Roboto" w:hAnsi="Roboto"/>
          <w:sz w:val="22"/>
          <w:szCs w:val="22"/>
          <w:lang w:val="en-US"/>
        </w:rPr>
        <w:t>e</w:t>
      </w:r>
      <w:r>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Pr="003C33E1">
        <w:rPr>
          <w:rFonts w:ascii="Roboto" w:hAnsi="Roboto"/>
          <w:sz w:val="22"/>
          <w:szCs w:val="22"/>
          <w:lang w:val="en-US"/>
        </w:rPr>
        <w:t xml:space="preserve"> exposure </w:t>
      </w:r>
      <w:r w:rsidR="003B3617">
        <w:rPr>
          <w:rFonts w:ascii="Roboto" w:hAnsi="Roboto"/>
          <w:sz w:val="22"/>
          <w:szCs w:val="22"/>
          <w:lang w:val="en-US"/>
        </w:rPr>
        <w:t>for</w:t>
      </w:r>
      <w:r w:rsidRPr="003C33E1">
        <w:rPr>
          <w:rFonts w:ascii="Roboto" w:hAnsi="Roboto"/>
          <w:sz w:val="22"/>
          <w:szCs w:val="22"/>
          <w:lang w:val="en-US"/>
        </w:rPr>
        <w:t xml:space="preserve">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r w:rsidR="003B3617">
        <w:rPr>
          <w:rFonts w:ascii="Roboto" w:hAnsi="Roboto"/>
          <w:sz w:val="22"/>
          <w:szCs w:val="22"/>
          <w:lang w:val="en-US"/>
        </w:rPr>
        <w:t>versus</w:t>
      </w:r>
      <w:r w:rsidRPr="003C33E1">
        <w:rPr>
          <w:rFonts w:ascii="Roboto" w:hAnsi="Roboto"/>
          <w:sz w:val="22"/>
          <w:szCs w:val="22"/>
          <w:lang w:val="en-US"/>
        </w:rPr>
        <w:t xml:space="preserve">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p>
    <w:p w14:paraId="460283A7" w14:textId="06FFEC8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del w:id="213" w:author="Belinda Gray" w:date="2025-04-06T13:01:00Z" w16du:dateUtc="2025-04-06T09:01:00Z">
        <w:r w:rsidR="006E30BF" w:rsidDel="0074716C">
          <w:rPr>
            <w:rFonts w:ascii="Roboto" w:hAnsi="Roboto"/>
            <w:sz w:val="22"/>
            <w:szCs w:val="22"/>
            <w:lang w:val="en-US"/>
          </w:rPr>
          <w:delText>the</w:delText>
        </w:r>
        <w:r w:rsidR="00215F74" w:rsidRPr="00431AEB" w:rsidDel="0074716C">
          <w:rPr>
            <w:rFonts w:ascii="Roboto" w:hAnsi="Roboto"/>
            <w:sz w:val="22"/>
            <w:szCs w:val="22"/>
            <w:lang w:val="en-US"/>
          </w:rPr>
          <w:delText xml:space="preserve"> </w:delText>
        </w:r>
      </w:del>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del w:id="214" w:author="Belinda Gray" w:date="2025-04-06T13:01:00Z" w16du:dateUtc="2025-04-06T09:01:00Z">
        <w:r w:rsidR="006E30BF" w:rsidDel="0074716C">
          <w:rPr>
            <w:rFonts w:ascii="Roboto" w:hAnsi="Roboto"/>
            <w:sz w:val="22"/>
            <w:szCs w:val="22"/>
            <w:lang w:val="en-US"/>
          </w:rPr>
          <w:delText>outcomes</w:delText>
        </w:r>
        <w:r w:rsidDel="0074716C">
          <w:rPr>
            <w:rFonts w:ascii="Roboto" w:hAnsi="Roboto"/>
            <w:sz w:val="22"/>
            <w:szCs w:val="22"/>
            <w:lang w:val="en-US"/>
          </w:rPr>
          <w:delText xml:space="preserve"> </w:delText>
        </w:r>
      </w:del>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21FCD499" w:rsidR="00E20586" w:rsidRPr="00DF613E" w:rsidRDefault="00234D5E" w:rsidP="001D711A">
      <w:pPr>
        <w:spacing w:line="480" w:lineRule="auto"/>
        <w:rPr>
          <w:rFonts w:ascii="Roboto" w:hAnsi="Roboto"/>
          <w:sz w:val="22"/>
          <w:szCs w:val="22"/>
          <w:lang w:val="en-US"/>
        </w:rPr>
      </w:pPr>
      <w:del w:id="215" w:author="Christoffer Vissing" w:date="2025-04-12T07:53:00Z" w16du:dateUtc="2025-04-12T05:53:00Z">
        <w:r w:rsidRPr="00DF613E" w:rsidDel="009E4A4E">
          <w:rPr>
            <w:rFonts w:ascii="Roboto" w:hAnsi="Roboto"/>
            <w:sz w:val="22"/>
            <w:szCs w:val="22"/>
            <w:lang w:val="en-US"/>
          </w:rPr>
          <w:delText>In this study</w:delText>
        </w:r>
        <w:r w:rsidR="00941C96" w:rsidRPr="00DF613E" w:rsidDel="009E4A4E">
          <w:rPr>
            <w:rFonts w:ascii="Roboto" w:hAnsi="Roboto"/>
            <w:sz w:val="22"/>
            <w:szCs w:val="22"/>
            <w:lang w:val="en-US"/>
          </w:rPr>
          <w:delText>,</w:delText>
        </w:r>
        <w:r w:rsidRPr="00DF613E" w:rsidDel="009E4A4E">
          <w:rPr>
            <w:rFonts w:ascii="Roboto" w:hAnsi="Roboto"/>
            <w:sz w:val="22"/>
            <w:szCs w:val="22"/>
            <w:lang w:val="en-US"/>
          </w:rPr>
          <w:delText xml:space="preserve"> w</w:delText>
        </w:r>
      </w:del>
      <w:ins w:id="216" w:author="Christoffer Vissing" w:date="2025-04-12T07:53:00Z" w16du:dateUtc="2025-04-12T05:53:00Z">
        <w:r w:rsidR="009E4A4E">
          <w:rPr>
            <w:rFonts w:ascii="Roboto" w:hAnsi="Roboto"/>
            <w:sz w:val="22"/>
            <w:szCs w:val="22"/>
            <w:lang w:val="en-US"/>
          </w:rPr>
          <w:t>W</w:t>
        </w:r>
      </w:ins>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217"/>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ins w:id="218" w:author="Anna Axelsson Raja" w:date="2025-03-29T23:09:00Z">
        <w:r w:rsidR="00F87F9D">
          <w:rPr>
            <w:rFonts w:ascii="Roboto" w:hAnsi="Roboto"/>
            <w:sz w:val="22"/>
            <w:szCs w:val="22"/>
            <w:lang w:val="en-US"/>
          </w:rPr>
          <w:t>a</w:t>
        </w:r>
      </w:ins>
      <w:ins w:id="219" w:author="Anna Axelsson Raja" w:date="2025-03-29T23:10:00Z">
        <w:r w:rsidR="00F87F9D">
          <w:rPr>
            <w:rFonts w:ascii="Roboto" w:hAnsi="Roboto"/>
            <w:sz w:val="22"/>
            <w:szCs w:val="22"/>
            <w:lang w:val="en-US"/>
          </w:rPr>
          <w:t xml:space="preserve">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ins>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217"/>
      <w:r w:rsidR="00C00F0C">
        <w:rPr>
          <w:rStyle w:val="Kommentarhenvisning"/>
          <w:lang w:val="en-US" w:eastAsia="en-US"/>
        </w:rPr>
        <w:commentReference w:id="217"/>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220"/>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220"/>
      <w:r w:rsidR="00C00F0C">
        <w:rPr>
          <w:rStyle w:val="Kommentarhenvisning"/>
          <w:lang w:val="en-US" w:eastAsia="en-US"/>
        </w:rPr>
        <w:commentReference w:id="220"/>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ins w:id="221" w:author="Lampert, Rachel" w:date="2025-04-03T09:24:00Z" w16du:dateUtc="2025-04-03T13:24:00Z">
        <w:r w:rsidR="000D4738">
          <w:rPr>
            <w:rFonts w:ascii="Roboto" w:hAnsi="Roboto"/>
            <w:sz w:val="22"/>
            <w:szCs w:val="22"/>
            <w:lang w:val="en-US"/>
          </w:rPr>
          <w:t>, leading to</w:t>
        </w:r>
      </w:ins>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08C41AD"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222"/>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commentRangeEnd w:id="222"/>
      <w:r w:rsidR="000B5DA3">
        <w:rPr>
          <w:rStyle w:val="Kommentarhenvisning"/>
          <w:lang w:val="en-US" w:eastAsia="en-US"/>
        </w:rPr>
        <w:commentReference w:id="222"/>
      </w:r>
      <w:r w:rsidR="00523C29">
        <w:rPr>
          <w:rFonts w:ascii="Roboto" w:hAnsi="Roboto"/>
          <w:sz w:val="22"/>
          <w:szCs w:val="22"/>
          <w:lang w:val="en-US"/>
        </w:rPr>
        <w:tab/>
      </w:r>
    </w:p>
    <w:p w14:paraId="49917606" w14:textId="2CF6AAA5"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ins w:id="223" w:author="Anna Axelsson Raja" w:date="2025-03-29T23:11:00Z">
        <w:r w:rsidR="00A81610">
          <w:rPr>
            <w:rFonts w:ascii="Roboto" w:hAnsi="Roboto"/>
            <w:sz w:val="22"/>
            <w:szCs w:val="22"/>
            <w:lang w:val="en-US"/>
          </w:rPr>
          <w:t>s</w:t>
        </w:r>
      </w:ins>
      <w:del w:id="224" w:author="Anna Axelsson Raja" w:date="2025-03-29T23:11:00Z">
        <w:r w:rsidR="00CE171D" w:rsidDel="00A81610">
          <w:rPr>
            <w:rFonts w:ascii="Roboto" w:hAnsi="Roboto"/>
            <w:sz w:val="22"/>
            <w:szCs w:val="22"/>
            <w:lang w:val="en-US"/>
          </w:rPr>
          <w:delText>ve</w:delText>
        </w:r>
      </w:del>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commentRangeStart w:id="225"/>
      <w:proofErr w:type="spellStart"/>
      <w:r w:rsidR="00581BBC">
        <w:rPr>
          <w:rFonts w:ascii="Roboto" w:hAnsi="Roboto"/>
          <w:sz w:val="22"/>
          <w:szCs w:val="22"/>
          <w:lang w:val="en-US"/>
        </w:rPr>
        <w:t>b</w:t>
      </w:r>
      <w:ins w:id="226" w:author="Christoffer Vissing" w:date="2025-04-08T15:47:00Z" w16du:dateUtc="2025-04-08T13:47:00Z">
        <w:r w:rsidR="007F0426">
          <w:rPr>
            <w:rFonts w:ascii="Roboto" w:hAnsi="Roboto"/>
            <w:sz w:val="22"/>
            <w:szCs w:val="22"/>
            <w:lang w:val="en-US"/>
          </w:rPr>
          <w:t>may</w:t>
        </w:r>
        <w:proofErr w:type="spellEnd"/>
        <w:r w:rsidR="007F0426">
          <w:rPr>
            <w:rFonts w:ascii="Roboto" w:hAnsi="Roboto"/>
            <w:sz w:val="22"/>
            <w:szCs w:val="22"/>
            <w:lang w:val="en-US"/>
          </w:rPr>
          <w:t xml:space="preserve"> contribute to the pathology of</w:t>
        </w:r>
      </w:ins>
      <w:del w:id="227" w:author="Christoffer Vissing" w:date="2025-04-08T15:47:00Z" w16du:dateUtc="2025-04-08T13:47:00Z">
        <w:r w:rsidR="00581BBC" w:rsidDel="007F0426">
          <w:rPr>
            <w:rFonts w:ascii="Roboto" w:hAnsi="Roboto"/>
            <w:sz w:val="22"/>
            <w:szCs w:val="22"/>
            <w:lang w:val="en-US"/>
          </w:rPr>
          <w:delText>e in causal pathway</w:delText>
        </w:r>
        <w:r w:rsidR="00DD117D" w:rsidDel="007F0426">
          <w:rPr>
            <w:rFonts w:ascii="Roboto" w:hAnsi="Roboto"/>
            <w:sz w:val="22"/>
            <w:szCs w:val="22"/>
            <w:lang w:val="en-US"/>
          </w:rPr>
          <w:delText>s</w:delText>
        </w:r>
        <w:r w:rsidR="00581BBC" w:rsidDel="007F0426">
          <w:rPr>
            <w:rFonts w:ascii="Roboto" w:hAnsi="Roboto"/>
            <w:sz w:val="22"/>
            <w:szCs w:val="22"/>
            <w:lang w:val="en-US"/>
          </w:rPr>
          <w:delText xml:space="preserve"> that lead to developing</w:delText>
        </w:r>
      </w:del>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228"/>
      <w:r w:rsidR="00581BBC">
        <w:rPr>
          <w:rFonts w:ascii="Roboto" w:hAnsi="Roboto"/>
          <w:sz w:val="22"/>
          <w:szCs w:val="22"/>
          <w:lang w:val="en-US"/>
        </w:rPr>
        <w:t>HCM</w:t>
      </w:r>
      <w:commentRangeEnd w:id="228"/>
      <w:r w:rsidR="00C00F0C">
        <w:rPr>
          <w:rStyle w:val="Kommentarhenvisning"/>
          <w:lang w:val="en-US" w:eastAsia="en-US"/>
        </w:rPr>
        <w:commentReference w:id="228"/>
      </w:r>
      <w:r w:rsidR="00581BBC">
        <w:rPr>
          <w:rFonts w:ascii="Roboto" w:hAnsi="Roboto"/>
          <w:sz w:val="22"/>
          <w:szCs w:val="22"/>
          <w:lang w:val="en-US"/>
        </w:rPr>
        <w:t xml:space="preserve">. </w:t>
      </w:r>
      <w:commentRangeEnd w:id="225"/>
      <w:r w:rsidR="007F0426">
        <w:rPr>
          <w:rStyle w:val="Kommentarhenvisning"/>
          <w:lang w:val="en-US" w:eastAsia="en-US"/>
        </w:rPr>
        <w:commentReference w:id="225"/>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2BD8DF1" w:rsidR="00D8701C" w:rsidRPr="00DF613E" w:rsidRDefault="000D4738" w:rsidP="00D8701C">
      <w:pPr>
        <w:spacing w:line="480" w:lineRule="auto"/>
        <w:rPr>
          <w:rFonts w:ascii="Roboto" w:hAnsi="Roboto"/>
          <w:sz w:val="22"/>
          <w:szCs w:val="22"/>
          <w:lang w:val="en-US"/>
        </w:rPr>
      </w:pPr>
      <w:ins w:id="229" w:author="Lampert, Rachel" w:date="2025-04-03T09:27:00Z" w16du:dateUtc="2025-04-03T13:27:00Z">
        <w:r>
          <w:rPr>
            <w:rFonts w:ascii="Roboto" w:hAnsi="Roboto"/>
            <w:sz w:val="22"/>
            <w:szCs w:val="22"/>
            <w:lang w:val="en-US"/>
          </w:rPr>
          <w:lastRenderedPageBreak/>
          <w:t>Adding to these prior data, we found that</w:t>
        </w:r>
      </w:ins>
      <w:del w:id="230" w:author="Lampert, Rachel" w:date="2025-04-03T09:28:00Z" w16du:dateUtc="2025-04-03T13:28:00Z">
        <w:r w:rsidR="00850C14" w:rsidRPr="00DF613E" w:rsidDel="000D4738">
          <w:rPr>
            <w:rFonts w:ascii="Roboto" w:hAnsi="Roboto"/>
            <w:sz w:val="22"/>
            <w:szCs w:val="22"/>
            <w:lang w:val="en-US"/>
          </w:rPr>
          <w:delText>After performing age-specific analyses to account for the older age of</w:delText>
        </w:r>
        <w:r w:rsidR="00DD117D" w:rsidDel="000D4738">
          <w:rPr>
            <w:rFonts w:ascii="Roboto" w:hAnsi="Roboto"/>
            <w:sz w:val="22"/>
            <w:szCs w:val="22"/>
            <w:lang w:val="en-US"/>
          </w:rPr>
          <w:delText xml:space="preserve"> patients with</w:delText>
        </w:r>
        <w:r w:rsidR="00850C14" w:rsidRPr="00DF613E" w:rsidDel="000D4738">
          <w:rPr>
            <w:rFonts w:ascii="Roboto" w:hAnsi="Roboto"/>
            <w:sz w:val="22"/>
            <w:szCs w:val="22"/>
            <w:lang w:val="en-US"/>
          </w:rPr>
          <w:delText xml:space="preserve"> non-sarcomeric HCM</w:delText>
        </w:r>
      </w:del>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231" w:author="Lampert, Rachel" w:date="2025-04-03T09:28:00Z" w16du:dateUtc="2025-04-03T13:28:00Z">
        <w:r>
          <w:rPr>
            <w:rFonts w:ascii="Roboto" w:hAnsi="Roboto"/>
            <w:sz w:val="22"/>
            <w:szCs w:val="22"/>
            <w:lang w:val="en-US"/>
          </w:rPr>
          <w:t>, even af</w:t>
        </w:r>
        <w:del w:id="232" w:author="Christoffer Vissing" w:date="2025-04-08T15:35:00Z" w16du:dateUtc="2025-04-08T13:35:00Z">
          <w:r w:rsidRPr="00DF613E" w:rsidDel="00D81999">
            <w:rPr>
              <w:rFonts w:ascii="Roboto" w:hAnsi="Roboto"/>
              <w:sz w:val="22"/>
              <w:szCs w:val="22"/>
              <w:lang w:val="en-US"/>
            </w:rPr>
            <w:delText>f</w:delText>
          </w:r>
        </w:del>
        <w:r w:rsidRPr="00DF613E">
          <w:rPr>
            <w:rFonts w:ascii="Roboto" w:hAnsi="Roboto"/>
            <w:sz w:val="22"/>
            <w:szCs w:val="22"/>
            <w:lang w:val="en-US"/>
          </w:rPr>
          <w:t>ter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233"/>
      <w:r w:rsidR="00636ED5">
        <w:rPr>
          <w:rFonts w:ascii="Roboto" w:hAnsi="Roboto"/>
          <w:sz w:val="22"/>
          <w:szCs w:val="22"/>
          <w:lang w:val="en-US"/>
        </w:rPr>
        <w:t xml:space="preserve">ventricular arrhythmias seemed </w:t>
      </w:r>
      <w:commentRangeStart w:id="234"/>
      <w:ins w:id="235" w:author="Anna Axelsson Raja" w:date="2025-03-29T23:14:00Z">
        <w:r w:rsidR="00A81610">
          <w:rPr>
            <w:rFonts w:ascii="Roboto" w:hAnsi="Roboto"/>
            <w:sz w:val="22"/>
            <w:szCs w:val="22"/>
            <w:lang w:val="en-US"/>
          </w:rPr>
          <w:t xml:space="preserve">be equal at younger ages but </w:t>
        </w:r>
      </w:ins>
      <w:del w:id="236" w:author="Anna Axelsson Raja" w:date="2025-03-29T23:14:00Z">
        <w:r w:rsidR="00636ED5" w:rsidDel="00A81610">
          <w:rPr>
            <w:rFonts w:ascii="Roboto" w:hAnsi="Roboto"/>
            <w:sz w:val="22"/>
            <w:szCs w:val="22"/>
            <w:lang w:val="en-US"/>
          </w:rPr>
          <w:delText>to</w:delText>
        </w:r>
      </w:del>
      <w:r w:rsidR="00636ED5">
        <w:rPr>
          <w:rFonts w:ascii="Roboto" w:hAnsi="Roboto"/>
          <w:sz w:val="22"/>
          <w:szCs w:val="22"/>
          <w:lang w:val="en-US"/>
        </w:rPr>
        <w:t xml:space="preserve"> </w:t>
      </w:r>
      <w:commentRangeEnd w:id="234"/>
      <w:r w:rsidR="00A81610">
        <w:rPr>
          <w:rStyle w:val="Kommentarhenvisning"/>
          <w:lang w:val="en-US" w:eastAsia="en-US"/>
        </w:rPr>
        <w:commentReference w:id="234"/>
      </w:r>
      <w:commentRangeStart w:id="237"/>
      <w:r w:rsidR="00636ED5">
        <w:rPr>
          <w:rFonts w:ascii="Roboto" w:hAnsi="Roboto"/>
          <w:sz w:val="22"/>
          <w:szCs w:val="22"/>
          <w:lang w:val="en-US"/>
        </w:rPr>
        <w:t xml:space="preserve">persist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commentRangeEnd w:id="237"/>
      <w:r w:rsidR="005E2ED0">
        <w:rPr>
          <w:rStyle w:val="Kommentarhenvisning"/>
          <w:lang w:val="en-US" w:eastAsia="en-US"/>
        </w:rPr>
        <w:commentReference w:id="237"/>
      </w:r>
      <w:r w:rsidR="00636ED5">
        <w:rPr>
          <w:rFonts w:ascii="Roboto" w:hAnsi="Roboto"/>
          <w:sz w:val="22"/>
          <w:szCs w:val="22"/>
          <w:lang w:val="en-US"/>
        </w:rPr>
        <w:t>.</w:t>
      </w:r>
      <w:r w:rsidR="00D54922">
        <w:rPr>
          <w:rFonts w:ascii="Roboto" w:hAnsi="Roboto"/>
          <w:sz w:val="22"/>
          <w:szCs w:val="22"/>
          <w:lang w:val="en-US"/>
        </w:rPr>
        <w:t xml:space="preserve"> </w:t>
      </w:r>
      <w:commentRangeEnd w:id="233"/>
      <w:r w:rsidR="00D0466C">
        <w:rPr>
          <w:rStyle w:val="Kommentarhenvisning"/>
          <w:lang w:val="en-US" w:eastAsia="en-US"/>
        </w:rPr>
        <w:commentReference w:id="233"/>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commentRangeStart w:id="238"/>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239"/>
      <w:commentRangeStart w:id="240"/>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238"/>
      <w:r w:rsidR="00A81610">
        <w:rPr>
          <w:rStyle w:val="Kommentarhenvisning"/>
          <w:lang w:val="en-US" w:eastAsia="en-US"/>
        </w:rPr>
        <w:commentReference w:id="238"/>
      </w:r>
      <w:commentRangeEnd w:id="239"/>
      <w:r w:rsidR="00D0466C">
        <w:rPr>
          <w:rStyle w:val="Kommentarhenvisning"/>
          <w:lang w:val="en-US" w:eastAsia="en-US"/>
        </w:rPr>
        <w:commentReference w:id="239"/>
      </w:r>
      <w:commentRangeEnd w:id="240"/>
      <w:r w:rsidR="009E4A4E">
        <w:rPr>
          <w:rStyle w:val="Kommentarhenvisning"/>
          <w:lang w:val="en-US" w:eastAsia="en-US"/>
        </w:rPr>
        <w:commentReference w:id="240"/>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38D540FA"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lastRenderedPageBreak/>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ins w:id="241" w:author="Lampert, Rachel" w:date="2025-04-03T09:35:00Z" w16du:dateUtc="2025-04-03T13:35:00Z">
        <w:r w:rsidR="00D0466C">
          <w:rPr>
            <w:rFonts w:ascii="Roboto" w:hAnsi="Roboto"/>
            <w:sz w:val="22"/>
            <w:szCs w:val="22"/>
            <w:lang w:val="en-US"/>
          </w:rPr>
          <w:t xml:space="preserve"> Whether AF </w:t>
        </w:r>
      </w:ins>
      <w:ins w:id="242" w:author="Lampert, Rachel" w:date="2025-04-03T09:36:00Z" w16du:dateUtc="2025-04-03T13:36:00Z">
        <w:r w:rsidR="00D0466C">
          <w:rPr>
            <w:rFonts w:ascii="Roboto" w:hAnsi="Roboto"/>
            <w:sz w:val="22"/>
            <w:szCs w:val="22"/>
            <w:lang w:val="en-US"/>
          </w:rPr>
          <w:t xml:space="preserve">represents a marker of worsening disease, or contributes directly to worse outcome, </w:t>
        </w:r>
      </w:ins>
      <w:ins w:id="243" w:author="Lampert, Rachel" w:date="2025-04-03T09:44:00Z" w16du:dateUtc="2025-04-03T13:44:00Z">
        <w:r w:rsidR="006B67A4">
          <w:rPr>
            <w:rFonts w:ascii="Roboto" w:hAnsi="Roboto"/>
            <w:sz w:val="22"/>
            <w:szCs w:val="22"/>
            <w:lang w:val="en-US"/>
          </w:rPr>
          <w:t>implying that maintenance of sinus rhythm may be beneficial, is an important avenue of further research.</w:t>
        </w:r>
      </w:ins>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CF6B8C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commentRangeStart w:id="244"/>
      <w:commentRangeStart w:id="245"/>
      <w:commentRangeStart w:id="246"/>
      <w:commentRangeStart w:id="247"/>
      <w:r w:rsidR="005664EA">
        <w:rPr>
          <w:rFonts w:ascii="Roboto" w:hAnsi="Roboto"/>
          <w:sz w:val="22"/>
          <w:szCs w:val="22"/>
          <w:lang w:val="en-US"/>
        </w:rPr>
        <w:t>Risk</w:t>
      </w:r>
      <w:commentRangeEnd w:id="244"/>
      <w:r w:rsidR="005E2ED0">
        <w:rPr>
          <w:rStyle w:val="Kommentarhenvisning"/>
          <w:lang w:val="en-US" w:eastAsia="en-US"/>
        </w:rPr>
        <w:commentReference w:id="244"/>
      </w:r>
      <w:commentRangeEnd w:id="245"/>
      <w:r w:rsidR="00746DF7">
        <w:rPr>
          <w:rStyle w:val="Kommentarhenvisning"/>
          <w:lang w:val="en-US" w:eastAsia="en-US"/>
        </w:rPr>
        <w:commentReference w:id="245"/>
      </w:r>
      <w:commentRangeEnd w:id="246"/>
      <w:r w:rsidR="009E4A4E">
        <w:rPr>
          <w:rStyle w:val="Kommentarhenvisning"/>
          <w:lang w:val="en-US" w:eastAsia="en-US"/>
        </w:rPr>
        <w:commentReference w:id="246"/>
      </w:r>
      <w:commentRangeEnd w:id="247"/>
      <w:r w:rsidR="009E4A4E">
        <w:rPr>
          <w:rStyle w:val="Kommentarhenvisning"/>
          <w:lang w:val="en-US" w:eastAsia="en-US"/>
        </w:rPr>
        <w:commentReference w:id="247"/>
      </w:r>
      <w:r w:rsidR="005664EA">
        <w:rPr>
          <w:rFonts w:ascii="Roboto" w:hAnsi="Roboto"/>
          <w:sz w:val="22"/>
          <w:szCs w:val="22"/>
          <w:lang w:val="en-US"/>
        </w:rPr>
        <w:t xml:space="preserve">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w:t>
      </w:r>
      <w:ins w:id="248" w:author="Anna Axelsson Raja" w:date="2025-03-29T23:22:00Z">
        <w:r w:rsidR="008E2093">
          <w:rPr>
            <w:rFonts w:ascii="Roboto" w:hAnsi="Roboto"/>
            <w:sz w:val="22"/>
            <w:szCs w:val="22"/>
            <w:lang w:val="en-US"/>
          </w:rPr>
          <w:t xml:space="preserve">whereas continuing </w:t>
        </w:r>
      </w:ins>
      <w:r w:rsidR="005664EA">
        <w:rPr>
          <w:rFonts w:ascii="Roboto" w:hAnsi="Roboto"/>
          <w:sz w:val="22"/>
          <w:szCs w:val="22"/>
          <w:lang w:val="en-US"/>
        </w:rPr>
        <w:t xml:space="preserve">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2F28692A"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ins w:id="249" w:author="Lampert, Rachel" w:date="2025-04-03T09:44:00Z" w16du:dateUtc="2025-04-03T13:44:00Z">
        <w:r w:rsidR="006B67A4">
          <w:rPr>
            <w:rFonts w:ascii="Roboto" w:hAnsi="Roboto"/>
            <w:sz w:val="22"/>
            <w:szCs w:val="22"/>
            <w:lang w:val="en-US"/>
          </w:rPr>
          <w:t>those followed in community</w:t>
        </w:r>
        <w:del w:id="250" w:author="Belinda Gray" w:date="2025-04-06T13:09:00Z" w16du:dateUtc="2025-04-06T09:09:00Z">
          <w:r w:rsidR="006B67A4" w:rsidDel="00746DF7">
            <w:rPr>
              <w:rFonts w:ascii="Roboto" w:hAnsi="Roboto"/>
              <w:sz w:val="22"/>
              <w:szCs w:val="22"/>
              <w:lang w:val="en-US"/>
            </w:rPr>
            <w:delText>e</w:delText>
          </w:r>
        </w:del>
        <w:r w:rsidR="006B67A4">
          <w:rPr>
            <w:rFonts w:ascii="Roboto" w:hAnsi="Roboto"/>
            <w:sz w:val="22"/>
            <w:szCs w:val="22"/>
            <w:lang w:val="en-US"/>
          </w:rPr>
          <w:t xml:space="preserve"> setting or to </w:t>
        </w:r>
      </w:ins>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xml:space="preserve">, there may be </w:t>
      </w:r>
      <w:r w:rsidRPr="00DF613E">
        <w:rPr>
          <w:rFonts w:ascii="Roboto" w:hAnsi="Roboto"/>
          <w:sz w:val="22"/>
          <w:szCs w:val="22"/>
          <w:lang w:val="en-US"/>
        </w:rPr>
        <w:lastRenderedPageBreak/>
        <w:t>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49D89301" w:rsidR="005559AF" w:rsidRPr="00DF613E" w:rsidRDefault="007C0B1A" w:rsidP="002E48E9">
      <w:pPr>
        <w:spacing w:line="480" w:lineRule="auto"/>
        <w:rPr>
          <w:rFonts w:ascii="Roboto" w:hAnsi="Roboto"/>
          <w:sz w:val="22"/>
          <w:szCs w:val="22"/>
          <w:lang w:val="en-US"/>
        </w:rPr>
      </w:pPr>
      <w:commentRangeStart w:id="251"/>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del w:id="252" w:author="Lampert, Rachel" w:date="2025-04-03T09:45:00Z" w16du:dateUtc="2025-04-03T13:45:00Z">
        <w:r w:rsidR="00CF1786" w:rsidDel="00652B2A">
          <w:rPr>
            <w:rFonts w:ascii="Roboto" w:hAnsi="Roboto"/>
            <w:sz w:val="22"/>
            <w:szCs w:val="22"/>
            <w:lang w:val="en-US"/>
          </w:rPr>
          <w:delText>along with</w:delText>
        </w:r>
      </w:del>
      <w:ins w:id="253" w:author="Lampert, Rachel" w:date="2025-04-03T09:45:00Z" w16du:dateUtc="2025-04-03T13:45:00Z">
        <w:r w:rsidR="00652B2A">
          <w:rPr>
            <w:rFonts w:ascii="Roboto" w:hAnsi="Roboto"/>
            <w:sz w:val="22"/>
            <w:szCs w:val="22"/>
            <w:lang w:val="en-US"/>
          </w:rPr>
          <w:t>likely in combination with</w:t>
        </w:r>
      </w:ins>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commentRangeStart w:id="254"/>
      <w:r w:rsidR="00444074" w:rsidRPr="00DF613E">
        <w:rPr>
          <w:rFonts w:ascii="Roboto" w:hAnsi="Roboto"/>
          <w:sz w:val="22"/>
          <w:szCs w:val="22"/>
          <w:lang w:val="en-US"/>
        </w:rPr>
        <w:t xml:space="preserve">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 xml:space="preserve">personalized approaches to </w:t>
      </w:r>
      <w:r w:rsidR="00CF1786">
        <w:rPr>
          <w:rFonts w:ascii="Roboto" w:hAnsi="Roboto"/>
          <w:sz w:val="22"/>
          <w:szCs w:val="22"/>
          <w:lang w:val="en-US"/>
        </w:rPr>
        <w:t>the management of patients and families</w:t>
      </w:r>
      <w:r w:rsidR="00444074" w:rsidRPr="00DF613E">
        <w:rPr>
          <w:rFonts w:ascii="Roboto" w:hAnsi="Roboto"/>
          <w:sz w:val="22"/>
          <w:szCs w:val="22"/>
          <w:lang w:val="en-US"/>
        </w:rPr>
        <w:t>.</w:t>
      </w:r>
      <w:r w:rsidR="005559AF" w:rsidRPr="00DF613E">
        <w:rPr>
          <w:rFonts w:ascii="Roboto" w:hAnsi="Roboto"/>
          <w:sz w:val="22"/>
          <w:szCs w:val="22"/>
          <w:lang w:val="en-US"/>
        </w:rPr>
        <w:t xml:space="preserve"> </w:t>
      </w:r>
      <w:commentRangeEnd w:id="251"/>
      <w:r w:rsidR="00AB003F">
        <w:rPr>
          <w:rStyle w:val="Kommentarhenvisning"/>
          <w:lang w:val="en-US" w:eastAsia="en-US"/>
        </w:rPr>
        <w:commentReference w:id="251"/>
      </w:r>
      <w:commentRangeEnd w:id="254"/>
      <w:r w:rsidR="00652B2A">
        <w:rPr>
          <w:rStyle w:val="Kommentarhenvisning"/>
          <w:lang w:val="en-US" w:eastAsia="en-US"/>
        </w:rPr>
        <w:commentReference w:id="254"/>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445B77B0" w:rsidR="001D711A" w:rsidRPr="000B5DA3" w:rsidDel="000B5DA3" w:rsidRDefault="001D711A" w:rsidP="006630D4">
      <w:pPr>
        <w:suppressLineNumbers/>
        <w:spacing w:line="480" w:lineRule="auto"/>
        <w:rPr>
          <w:del w:id="255" w:author="Christoffer Vissing" w:date="2025-04-08T15:37:00Z" w16du:dateUtc="2025-04-08T13:37:00Z"/>
          <w:rFonts w:ascii="Roboto" w:hAnsi="Roboto"/>
          <w:bCs/>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ins w:id="256" w:author="Christoffer Vissing" w:date="2025-04-08T15:37:00Z" w16du:dateUtc="2025-04-08T13:37:00Z">
        <w:r w:rsidR="000B5DA3">
          <w:rPr>
            <w:rFonts w:ascii="Roboto" w:hAnsi="Roboto"/>
            <w:sz w:val="22"/>
            <w:szCs w:val="22"/>
            <w:lang w:val="en-GB"/>
          </w:rPr>
          <w:t>.</w:t>
        </w:r>
      </w:ins>
      <w:r w:rsidR="00580470" w:rsidRPr="00DB6D77">
        <w:rPr>
          <w:rFonts w:ascii="Roboto" w:hAnsi="Roboto"/>
          <w:sz w:val="22"/>
          <w:szCs w:val="22"/>
          <w:lang w:val="en-GB"/>
        </w:rPr>
        <w:t xml:space="preserve"> </w:t>
      </w:r>
    </w:p>
    <w:p w14:paraId="5061852D" w14:textId="2D099776" w:rsidR="001D711A" w:rsidRPr="00CC498B" w:rsidRDefault="00746DF7" w:rsidP="006630D4">
      <w:pPr>
        <w:suppressLineNumbers/>
        <w:spacing w:line="480" w:lineRule="auto"/>
        <w:rPr>
          <w:rFonts w:ascii="Roboto" w:hAnsi="Roboto"/>
          <w:b/>
          <w:sz w:val="22"/>
          <w:szCs w:val="22"/>
          <w:lang w:val="en-US"/>
        </w:rPr>
      </w:pPr>
      <w:ins w:id="257" w:author="Belinda Gray" w:date="2025-04-06T13:11:00Z" w16du:dateUtc="2025-04-06T09:11:00Z">
        <w:r w:rsidRPr="000B5DA3">
          <w:rPr>
            <w:rFonts w:ascii="Roboto" w:hAnsi="Roboto"/>
            <w:bCs/>
            <w:sz w:val="22"/>
            <w:szCs w:val="22"/>
            <w:lang w:val="en-US"/>
            <w:rPrChange w:id="258" w:author="Christoffer Vissing" w:date="2025-04-08T15:37:00Z" w16du:dateUtc="2025-04-08T13:37:00Z">
              <w:rPr>
                <w:rFonts w:ascii="Roboto" w:hAnsi="Roboto"/>
                <w:b/>
                <w:sz w:val="22"/>
                <w:szCs w:val="22"/>
                <w:lang w:val="en-US"/>
              </w:rPr>
            </w:rPrChange>
          </w:rPr>
          <w:t>BG is the recipient of a Heart Foundation Future Leader Fellowship (#107244)</w:t>
        </w:r>
      </w:ins>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5B70980E" w:rsidR="00625F3A" w:rsidRPr="000B5DA3" w:rsidDel="00D81999" w:rsidRDefault="001D711A" w:rsidP="00625F3A">
      <w:pPr>
        <w:pStyle w:val="Ingenafstand"/>
        <w:suppressLineNumbers/>
        <w:rPr>
          <w:del w:id="259" w:author="Christoffer Vissing" w:date="2025-04-08T15:36:00Z" w16du:dateUtc="2025-04-08T13:36:00Z"/>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w:t>
      </w:r>
      <w:r w:rsidRPr="000B5DA3">
        <w:rPr>
          <w:rFonts w:ascii="Roboto" w:hAnsi="Roboto" w:cs="Times New Roman"/>
        </w:rPr>
        <w:t xml:space="preserve">consultant </w:t>
      </w:r>
      <w:ins w:id="260" w:author="Christoffer Vissing" w:date="2025-04-12T07:48:00Z" w16du:dateUtc="2025-04-12T05:48:00Z">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m</w:t>
        </w:r>
        <w:r w:rsidR="00803FC0">
          <w:rPr>
            <w:rFonts w:ascii="Roboto" w:hAnsi="Roboto" w:cs="Times New Roman"/>
          </w:rPr>
          <w:t xml:space="preserve">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ins>
      <w:proofErr w:type="spellEnd"/>
      <w:ins w:id="261" w:author="Christoffer Vissing" w:date="2025-04-12T07:49:00Z" w16du:dateUtc="2025-04-12T05:49:00Z">
        <w:r w:rsidR="00803FC0">
          <w:rPr>
            <w:rFonts w:ascii="Roboto" w:hAnsi="Roboto" w:cs="Times New Roman"/>
          </w:rPr>
          <w:t xml:space="preserve"> and</w:t>
        </w:r>
      </w:ins>
      <w:ins w:id="262" w:author="Christoffer Vissing" w:date="2025-04-12T07:48:00Z" w16du:dateUtc="2025-04-12T05:48:00Z">
        <w:r w:rsidR="00803FC0">
          <w:rPr>
            <w:rFonts w:ascii="Roboto" w:hAnsi="Roboto" w:cs="Times New Roman"/>
          </w:rPr>
          <w:t xml:space="preserve"> Sanofi</w:t>
        </w:r>
      </w:ins>
      <w:del w:id="263" w:author="Christoffer Vissing" w:date="2025-04-12T07:49:00Z" w16du:dateUtc="2025-04-12T05:49:00Z">
        <w:r w:rsidRPr="000B5DA3" w:rsidDel="00803FC0">
          <w:rPr>
            <w:rFonts w:ascii="Roboto" w:hAnsi="Roboto" w:cs="Times New Roman"/>
          </w:rPr>
          <w:delText>for Bristol Myers Squibb and Cytokinetics</w:delText>
        </w:r>
      </w:del>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p>
    <w:p w14:paraId="7D501822" w14:textId="6309007A" w:rsidR="001D711A" w:rsidRPr="000B5DA3" w:rsidDel="00D81999" w:rsidRDefault="001D711A" w:rsidP="006630D4">
      <w:pPr>
        <w:pStyle w:val="Ingenafstand"/>
        <w:suppressLineNumbers/>
        <w:rPr>
          <w:del w:id="264" w:author="Christoffer Vissing" w:date="2025-04-08T15:36:00Z" w16du:dateUtc="2025-04-08T13:36:00Z"/>
          <w:rFonts w:ascii="Roboto" w:hAnsi="Roboto" w:cs="Times New Roman"/>
        </w:rPr>
      </w:pPr>
    </w:p>
    <w:p w14:paraId="04BACB3D" w14:textId="4B880F39" w:rsidR="001D711A" w:rsidRPr="000B5DA3" w:rsidRDefault="00746DF7" w:rsidP="006630D4">
      <w:pPr>
        <w:pStyle w:val="Ingenafstand"/>
        <w:suppressLineNumbers/>
        <w:rPr>
          <w:rFonts w:ascii="Roboto" w:hAnsi="Roboto"/>
          <w:rPrChange w:id="265" w:author="Christoffer Vissing" w:date="2025-04-08T15:38:00Z" w16du:dateUtc="2025-04-08T13:38:00Z">
            <w:rPr>
              <w:rFonts w:ascii="Roboto" w:hAnsi="Roboto"/>
              <w:sz w:val="24"/>
            </w:rPr>
          </w:rPrChange>
        </w:rPr>
      </w:pPr>
      <w:ins w:id="266" w:author="Belinda Gray" w:date="2025-04-06T13:10:00Z" w16du:dateUtc="2025-04-06T09:10:00Z">
        <w:r w:rsidRPr="000B5DA3">
          <w:rPr>
            <w:rFonts w:ascii="Roboto" w:hAnsi="Roboto"/>
            <w:rPrChange w:id="267" w:author="Christoffer Vissing" w:date="2025-04-08T15:38:00Z" w16du:dateUtc="2025-04-08T13:38:00Z">
              <w:rPr>
                <w:rFonts w:ascii="Roboto" w:hAnsi="Roboto"/>
                <w:sz w:val="24"/>
              </w:rPr>
            </w:rPrChange>
          </w:rPr>
          <w:t>BG has received honoraria from BMS for advisory board and edu</w:t>
        </w:r>
      </w:ins>
      <w:ins w:id="268" w:author="Belinda Gray" w:date="2025-04-06T13:11:00Z" w16du:dateUtc="2025-04-06T09:11:00Z">
        <w:r w:rsidRPr="000B5DA3">
          <w:rPr>
            <w:rFonts w:ascii="Roboto" w:hAnsi="Roboto"/>
            <w:rPrChange w:id="269" w:author="Christoffer Vissing" w:date="2025-04-08T15:38:00Z" w16du:dateUtc="2025-04-08T13:38:00Z">
              <w:rPr>
                <w:rFonts w:ascii="Roboto" w:hAnsi="Roboto"/>
                <w:sz w:val="24"/>
              </w:rPr>
            </w:rPrChange>
          </w:rPr>
          <w:t xml:space="preserve">cation. </w:t>
        </w:r>
      </w:ins>
      <w:ins w:id="270" w:author="Christoffer Vissing" w:date="2025-04-08T15:36:00Z" w16du:dateUtc="2025-04-08T13:36:00Z">
        <w:r w:rsidR="00D81999" w:rsidRPr="000B5DA3">
          <w:rPr>
            <w:rFonts w:ascii="Roboto" w:hAnsi="Roboto" w:cs="Times New Roman"/>
          </w:rPr>
          <w:t>LC has consulted for Bristol Myers Squibb.</w:t>
        </w:r>
      </w:ins>
    </w:p>
    <w:p w14:paraId="0D139271" w14:textId="77777777" w:rsidR="00DB6D77" w:rsidRPr="000B5DA3" w:rsidRDefault="001D711A" w:rsidP="006630D4">
      <w:pPr>
        <w:suppressLineNumbers/>
        <w:rPr>
          <w:rFonts w:ascii="Roboto" w:hAnsi="Roboto"/>
          <w:sz w:val="22"/>
          <w:szCs w:val="22"/>
          <w:lang w:val="en-US"/>
          <w:rPrChange w:id="271" w:author="Christoffer Vissing" w:date="2025-04-08T15:38:00Z" w16du:dateUtc="2025-04-08T13:38:00Z">
            <w:rPr>
              <w:rFonts w:ascii="Roboto" w:hAnsi="Roboto"/>
              <w:lang w:val="en-US"/>
            </w:rPr>
          </w:rPrChange>
        </w:rPr>
      </w:pPr>
      <w:r w:rsidRPr="000B5DA3">
        <w:rPr>
          <w:rFonts w:ascii="Roboto" w:hAnsi="Roboto"/>
          <w:b/>
          <w:bCs/>
          <w:sz w:val="22"/>
          <w:szCs w:val="22"/>
          <w:lang w:val="en-US"/>
          <w:rPrChange w:id="272" w:author="Christoffer Vissing" w:date="2025-04-08T15:38:00Z" w16du:dateUtc="2025-04-08T13:38:00Z">
            <w:rPr>
              <w:rFonts w:ascii="Roboto" w:hAnsi="Roboto"/>
              <w:b/>
              <w:bCs/>
              <w:lang w:val="en-US"/>
            </w:rPr>
          </w:rPrChange>
        </w:rPr>
        <w:br w:type="page"/>
      </w:r>
    </w:p>
    <w:p w14:paraId="42E5C421" w14:textId="77777777" w:rsidR="00DB6D77" w:rsidRPr="00907D0E" w:rsidRDefault="00DB6D77" w:rsidP="006630D4">
      <w:pPr>
        <w:suppressLineNumbers/>
        <w:rPr>
          <w:rFonts w:ascii="Roboto" w:hAnsi="Roboto"/>
          <w:b/>
          <w:bCs/>
          <w:sz w:val="28"/>
          <w:szCs w:val="32"/>
          <w:lang w:val="en-US"/>
        </w:rPr>
      </w:pPr>
      <w:commentRangeStart w:id="273"/>
      <w:r w:rsidRPr="00907D0E">
        <w:rPr>
          <w:rFonts w:ascii="Roboto" w:hAnsi="Roboto"/>
          <w:b/>
          <w:bCs/>
          <w:sz w:val="28"/>
          <w:szCs w:val="32"/>
          <w:lang w:val="en-US"/>
        </w:rPr>
        <w:lastRenderedPageBreak/>
        <w:t>References</w:t>
      </w:r>
      <w:commentRangeEnd w:id="273"/>
      <w:r w:rsidR="00746DF7">
        <w:rPr>
          <w:rStyle w:val="Kommentarhenvisning"/>
          <w:lang w:val="en-US" w:eastAsia="en-US"/>
        </w:rPr>
        <w:commentReference w:id="273"/>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217F3A" w:rsidRDefault="00830E6F" w:rsidP="00830E6F">
      <w:pPr>
        <w:widowControl w:val="0"/>
        <w:autoSpaceDE w:val="0"/>
        <w:autoSpaceDN w:val="0"/>
        <w:adjustRightInd w:val="0"/>
        <w:rPr>
          <w:rFonts w:ascii="Roboto" w:hAnsi="Roboto"/>
          <w:sz w:val="20"/>
          <w:lang w:val="it-IT"/>
          <w:rPrChange w:id="274" w:author="iacopo olivotto" w:date="2025-03-31T08:55:00Z">
            <w:rPr>
              <w:rFonts w:ascii="Roboto" w:hAnsi="Roboto"/>
              <w:sz w:val="20"/>
              <w:lang w:val="en-US"/>
            </w:rPr>
          </w:rPrChange>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217F3A">
        <w:rPr>
          <w:rFonts w:ascii="Roboto" w:hAnsi="Roboto"/>
          <w:i/>
          <w:iCs/>
          <w:sz w:val="20"/>
          <w:lang w:val="it-IT"/>
          <w:rPrChange w:id="275" w:author="iacopo olivotto" w:date="2025-03-31T08:55:00Z">
            <w:rPr>
              <w:rFonts w:ascii="Roboto" w:hAnsi="Roboto"/>
              <w:i/>
              <w:iCs/>
              <w:sz w:val="20"/>
              <w:lang w:val="en-US"/>
            </w:rPr>
          </w:rPrChange>
        </w:rPr>
        <w:t>JAMA Cardiol.</w:t>
      </w:r>
      <w:r w:rsidRPr="00217F3A">
        <w:rPr>
          <w:rFonts w:ascii="Roboto" w:hAnsi="Roboto"/>
          <w:sz w:val="20"/>
          <w:lang w:val="it-IT"/>
          <w:rPrChange w:id="276" w:author="iacopo olivotto" w:date="2025-03-31T08:55:00Z">
            <w:rPr>
              <w:rFonts w:ascii="Roboto" w:hAnsi="Roboto"/>
              <w:sz w:val="20"/>
              <w:lang w:val="en-US"/>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217F3A">
        <w:rPr>
          <w:rFonts w:ascii="Roboto" w:hAnsi="Roboto"/>
          <w:sz w:val="20"/>
          <w:lang w:val="it-IT"/>
          <w:rPrChange w:id="277" w:author="iacopo olivotto" w:date="2025-03-31T08:55:00Z">
            <w:rPr>
              <w:rFonts w:ascii="Roboto" w:hAnsi="Roboto"/>
              <w:sz w:val="20"/>
              <w:lang w:val="en-US"/>
            </w:rPr>
          </w:rPrChange>
        </w:rPr>
        <w:t xml:space="preserve">13. </w:t>
      </w:r>
      <w:r w:rsidRPr="00217F3A">
        <w:rPr>
          <w:rFonts w:ascii="Roboto" w:hAnsi="Roboto"/>
          <w:sz w:val="20"/>
          <w:lang w:val="it-IT"/>
          <w:rPrChange w:id="278" w:author="iacopo olivotto" w:date="2025-03-31T08:55:00Z">
            <w:rPr>
              <w:rFonts w:ascii="Roboto" w:hAnsi="Roboto"/>
              <w:sz w:val="20"/>
              <w:lang w:val="en-US"/>
            </w:rPr>
          </w:rPrChange>
        </w:rPr>
        <w:tab/>
        <w:t xml:space="preserve">Maron MS, Olivotto I, Betocchi S, Casey SA, Lesser JR, Losi MA, Cecchi F, Maron BJ. </w:t>
      </w:r>
      <w:r w:rsidRPr="00337E0B">
        <w:rPr>
          <w:rFonts w:ascii="Roboto" w:hAnsi="Roboto"/>
          <w:sz w:val="20"/>
          <w:lang w:val="en-US"/>
        </w:rPr>
        <w:t xml:space="preserve">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79"/>
            <w:r w:rsidRPr="007C4859">
              <w:rPr>
                <w:rFonts w:ascii="Roboto" w:hAnsi="Roboto" w:cs="Segoe UI"/>
                <w:color w:val="333333"/>
                <w:lang w:val="en-US"/>
              </w:rPr>
              <w:t>specific</w:t>
            </w:r>
            <w:commentRangeEnd w:id="279"/>
            <w:r w:rsidR="00535359">
              <w:rPr>
                <w:rStyle w:val="Kommentarhenvisning"/>
                <w:lang w:val="en-US" w:eastAsia="en-US"/>
              </w:rPr>
              <w:commentReference w:id="279"/>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935B32" w:rsidRDefault="00D5141C" w:rsidP="00CE073C">
      <w:pPr>
        <w:suppressLineNumbers/>
        <w:spacing w:after="160" w:line="259" w:lineRule="auto"/>
        <w:rPr>
          <w:rFonts w:ascii="Roboto" w:hAnsi="Roboto"/>
          <w:b/>
          <w:bCs/>
          <w:lang w:val="en-GB"/>
          <w:rPrChange w:id="280" w:author="Anna Axelsson Raja" w:date="2025-03-29T07:23:00Z">
            <w:rPr>
              <w:rFonts w:ascii="Roboto" w:hAnsi="Roboto"/>
              <w:b/>
              <w:bCs/>
            </w:rPr>
          </w:rPrChange>
        </w:rPr>
      </w:pPr>
      <w:commentRangeStart w:id="281"/>
      <w:r w:rsidRPr="00935B32">
        <w:rPr>
          <w:rFonts w:ascii="Roboto" w:hAnsi="Roboto"/>
          <w:b/>
          <w:bCs/>
          <w:lang w:val="en-GB"/>
          <w:rPrChange w:id="282" w:author="Anna Axelsson Raja" w:date="2025-03-29T07:23:00Z">
            <w:rPr>
              <w:rFonts w:ascii="Roboto" w:hAnsi="Roboto"/>
              <w:b/>
              <w:bCs/>
            </w:rPr>
          </w:rPrChange>
        </w:rPr>
        <w:lastRenderedPageBreak/>
        <w:t>Figure</w:t>
      </w:r>
      <w:commentRangeEnd w:id="281"/>
      <w:r w:rsidR="00CE4003">
        <w:rPr>
          <w:rStyle w:val="Kommentarhenvisning"/>
          <w:lang w:val="en-US" w:eastAsia="en-US"/>
        </w:rPr>
        <w:commentReference w:id="281"/>
      </w:r>
      <w:r w:rsidRPr="00935B32">
        <w:rPr>
          <w:rFonts w:ascii="Roboto" w:hAnsi="Roboto"/>
          <w:b/>
          <w:bCs/>
          <w:lang w:val="en-GB"/>
          <w:rPrChange w:id="283" w:author="Anna Axelsson Raja" w:date="2025-03-29T07:23:00Z">
            <w:rPr>
              <w:rFonts w:ascii="Roboto" w:hAnsi="Roboto"/>
              <w:b/>
              <w:bCs/>
            </w:rPr>
          </w:rPrChange>
        </w:rPr>
        <w:t xml:space="preserve"> </w:t>
      </w:r>
      <w:r w:rsidR="004754E7" w:rsidRPr="00935B32">
        <w:rPr>
          <w:rFonts w:ascii="Roboto" w:hAnsi="Roboto"/>
          <w:b/>
          <w:bCs/>
          <w:lang w:val="en-GB"/>
          <w:rPrChange w:id="284" w:author="Anna Axelsson Raja" w:date="2025-03-29T07:23:00Z">
            <w:rPr>
              <w:rFonts w:ascii="Roboto" w:hAnsi="Roboto"/>
              <w:b/>
              <w:bCs/>
            </w:rPr>
          </w:rPrChange>
        </w:rPr>
        <w:t>2</w:t>
      </w:r>
      <w:r w:rsidRPr="00935B32">
        <w:rPr>
          <w:rFonts w:ascii="Roboto" w:hAnsi="Roboto"/>
          <w:lang w:val="en-GB"/>
          <w:rPrChange w:id="285" w:author="Anna Axelsson Raja" w:date="2025-03-29T07:23:00Z">
            <w:rPr>
              <w:rFonts w:ascii="Roboto" w:hAnsi="Roboto"/>
            </w:rPr>
          </w:rPrChange>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86"/>
      <w:r w:rsidRPr="001529A1">
        <w:rPr>
          <w:rFonts w:ascii="Roboto" w:hAnsi="Roboto"/>
          <w:sz w:val="22"/>
          <w:szCs w:val="22"/>
          <w:lang w:val="en-US"/>
        </w:rPr>
        <w:t>Overall, the largest difference in incidence of this outcome occurs in the group of patients older than 65 years</w:t>
      </w:r>
      <w:commentRangeEnd w:id="286"/>
      <w:r w:rsidR="008F22DF">
        <w:rPr>
          <w:rStyle w:val="Kommentarhenvisning"/>
          <w:lang w:val="en-US" w:eastAsia="en-US"/>
        </w:rPr>
        <w:commentReference w:id="286"/>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5AAB2048"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8" w:author="Ho, Carolyn Y.,MD" w:date="2025-03-23T10:56:00Z" w:initials="HCY">
    <w:p w14:paraId="70FFE005" w14:textId="25B5EC31" w:rsidR="00357D74" w:rsidRDefault="00357D74" w:rsidP="00357D74">
      <w:pPr>
        <w:pStyle w:val="Kommentartekst"/>
      </w:pPr>
      <w:r>
        <w:rPr>
          <w:rStyle w:val="Kommentarhenvisning"/>
        </w:rPr>
        <w:annotationRef/>
      </w:r>
      <w:r>
        <w:t>@LIA CROTTI</w:t>
      </w:r>
      <w:r>
        <w:cr/>
        <w:t>Please check your name and add your institution</w:t>
      </w:r>
    </w:p>
  </w:comment>
  <w:comment w:id="48"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64"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57" w:author="Anna Axelsson Raja" w:date="2025-03-29T07:33:00Z" w:initials="AAX">
    <w:p w14:paraId="51F01D34" w14:textId="4C805434" w:rsidR="00935B32" w:rsidRDefault="00935B32" w:rsidP="00935B32">
      <w:r>
        <w:rPr>
          <w:rStyle w:val="Kommentarhenvisning"/>
        </w:rPr>
        <w:annotationRef/>
      </w:r>
      <w:r>
        <w:rPr>
          <w:color w:val="000000"/>
          <w:sz w:val="20"/>
          <w:szCs w:val="20"/>
          <w:lang w:val="en-US" w:eastAsia="en-US"/>
        </w:rPr>
        <w:t>I am not sure about this sentence: Granular stuy regarding….. is unexplored</w:t>
      </w:r>
    </w:p>
    <w:p w14:paraId="18429EB8" w14:textId="77777777" w:rsidR="00935B32" w:rsidRDefault="00935B32" w:rsidP="00935B32">
      <w:r>
        <w:rPr>
          <w:color w:val="000000"/>
          <w:sz w:val="20"/>
          <w:szCs w:val="20"/>
          <w:lang w:val="en-US" w:eastAsia="en-US"/>
        </w:rPr>
        <w:t>?</w:t>
      </w:r>
    </w:p>
  </w:comment>
  <w:comment w:id="58" w:author="Lampert, Rachel" w:date="2025-04-03T08:52:00Z" w:initials="RL">
    <w:p w14:paraId="338B88FD" w14:textId="77777777" w:rsidR="00E55540" w:rsidRDefault="00E55540" w:rsidP="00E55540">
      <w:pPr>
        <w:pStyle w:val="Kommentartekst"/>
      </w:pPr>
      <w:r>
        <w:rPr>
          <w:rStyle w:val="Kommentarhenvisning"/>
        </w:rPr>
        <w:annotationRef/>
      </w:r>
      <w:r>
        <w:t>Agree sentence does not work.  How about “...however, the role of comorbidities in influencing the trajectories of sarcomeric versus nonsarc HCM has not been delineated</w:t>
      </w:r>
    </w:p>
  </w:comment>
  <w:comment w:id="59" w:author="Belinda Gray" w:date="2025-04-06T12:33:00Z" w:initials="BD">
    <w:p w14:paraId="5965AD84" w14:textId="77777777" w:rsidR="003B7FA4" w:rsidRDefault="003B7FA4" w:rsidP="003B7FA4">
      <w:r>
        <w:rPr>
          <w:rStyle w:val="Kommentarhenvisning"/>
        </w:rPr>
        <w:annotationRef/>
      </w:r>
      <w:r>
        <w:rPr>
          <w:color w:val="000000"/>
          <w:sz w:val="20"/>
          <w:szCs w:val="20"/>
          <w:lang w:val="en-US" w:eastAsia="en-US"/>
        </w:rPr>
        <w:t>I like Rachel’s suggestion</w:t>
      </w:r>
    </w:p>
  </w:comment>
  <w:comment w:id="72" w:author="Christoffer Vissing" w:date="2025-04-08T15:43:00Z" w:initials="CRV">
    <w:p w14:paraId="3F977D08" w14:textId="77777777" w:rsidR="000B5DA3" w:rsidRDefault="000B5DA3" w:rsidP="000B5DA3">
      <w:r>
        <w:rPr>
          <w:rStyle w:val="Kommentarhenvisning"/>
        </w:rPr>
        <w:annotationRef/>
      </w:r>
      <w:r>
        <w:rPr>
          <w:sz w:val="20"/>
          <w:szCs w:val="20"/>
          <w:lang w:val="en-US" w:eastAsia="en-US"/>
        </w:rPr>
        <w:t xml:space="preserve">From VP </w:t>
      </w:r>
    </w:p>
    <w:p w14:paraId="6808E12B" w14:textId="77777777" w:rsidR="000B5DA3" w:rsidRDefault="000B5DA3" w:rsidP="000B5DA3">
      <w:r>
        <w:rPr>
          <w:sz w:val="20"/>
          <w:szCs w:val="20"/>
          <w:lang w:val="en-US" w:eastAsia="en-US"/>
        </w:rPr>
        <w:t>You may already do this, but would make sure in methods that we state that VUS fall into this category and that pathogenic variants for HCM mimics (eg amyloid, fabry) are excluded</w:t>
      </w:r>
    </w:p>
  </w:comment>
  <w:comment w:id="76" w:author="Henning Bundgaard" w:date="2025-03-25T13:02:00Z" w:initials="HB">
    <w:p w14:paraId="563CF726" w14:textId="0D7C8F9B" w:rsidR="005534C8" w:rsidRDefault="005534C8" w:rsidP="00217F3A">
      <w:pPr>
        <w:pStyle w:val="Kommentartekst"/>
      </w:pPr>
      <w:r>
        <w:rPr>
          <w:rStyle w:val="Kommentarhenvisning"/>
        </w:rPr>
        <w:annotationRef/>
      </w:r>
      <w:r>
        <w:t>impressive</w:t>
      </w:r>
    </w:p>
  </w:comment>
  <w:comment w:id="82"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83"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84"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85" w:author="Christoffer Vissing" w:date="2025-04-12T07:59:00Z" w:initials="CRV">
    <w:p w14:paraId="15FC81D7" w14:textId="77777777" w:rsidR="009E4A4E" w:rsidRDefault="009E4A4E" w:rsidP="009E4A4E">
      <w:r>
        <w:rPr>
          <w:rStyle w:val="Kommentarhenvisning"/>
        </w:rPr>
        <w:annotationRef/>
      </w:r>
      <w:r>
        <w:rPr>
          <w:sz w:val="20"/>
          <w:szCs w:val="20"/>
          <w:lang w:val="en-US" w:eastAsia="en-US"/>
        </w:rPr>
        <w:t>VP</w:t>
      </w:r>
    </w:p>
    <w:p w14:paraId="293C3FAC" w14:textId="77777777" w:rsidR="009E4A4E" w:rsidRDefault="009E4A4E" w:rsidP="009E4A4E">
      <w:r>
        <w:rPr>
          <w:sz w:val="20"/>
          <w:szCs w:val="20"/>
          <w:lang w:val="en-US" w:eastAsia="en-US"/>
        </w:rPr>
        <w:t>I would vote for delete. This is known and it’s why you’re doing the study.</w:t>
      </w:r>
    </w:p>
  </w:comment>
  <w:comment w:id="86" w:author="Christoffer Vissing" w:date="2025-04-12T08:00:00Z" w:initials="CRV">
    <w:p w14:paraId="42C6E181" w14:textId="77777777" w:rsidR="009E4A4E" w:rsidRDefault="009E4A4E" w:rsidP="009E4A4E">
      <w:r>
        <w:rPr>
          <w:rStyle w:val="Kommentarhenvisning"/>
        </w:rPr>
        <w:annotationRef/>
      </w:r>
      <w:r>
        <w:rPr>
          <w:sz w:val="20"/>
          <w:szCs w:val="20"/>
          <w:lang w:val="en-US" w:eastAsia="en-US"/>
        </w:rPr>
        <w:t>VP 2</w:t>
      </w:r>
    </w:p>
    <w:p w14:paraId="41A079A7" w14:textId="77777777" w:rsidR="009E4A4E" w:rsidRDefault="009E4A4E" w:rsidP="009E4A4E">
      <w:r>
        <w:rPr>
          <w:sz w:val="20"/>
          <w:szCs w:val="20"/>
          <w:lang w:val="en-US" w:eastAsia="en-US"/>
        </w:rPr>
        <w:t>instead would name these known comorbidities as the specific ones you tested BECAUSE of SHaRe’s prior work in the intro/methods</w:t>
      </w:r>
    </w:p>
  </w:comment>
  <w:comment w:id="79" w:author="Anna Axelsson Raja" w:date="2025-03-29T07:37:00Z" w:initials="AAX">
    <w:p w14:paraId="75A01FF6" w14:textId="5B32C99E"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87" w:author="Lampert, Rachel" w:date="2025-04-03T08:55:00Z" w:initials="RL">
    <w:p w14:paraId="64ACB7EA" w14:textId="77777777" w:rsidR="00E55540" w:rsidRDefault="00E55540" w:rsidP="00E55540">
      <w:pPr>
        <w:pStyle w:val="Kommentartekst"/>
      </w:pPr>
      <w:r>
        <w:rPr>
          <w:rStyle w:val="Kommentarhenvisning"/>
        </w:rPr>
        <w:annotationRef/>
      </w:r>
      <w:r>
        <w:t>Wouldnt this be entirely driven by either SCD or HF? Would remove “largely” unless I am missing something here</w:t>
      </w:r>
    </w:p>
  </w:comment>
  <w:comment w:id="90" w:author="Henning Bundgaard" w:date="2025-03-25T13:08:00Z" w:initials="HB">
    <w:p w14:paraId="4E126053" w14:textId="7D6AD1B7" w:rsidR="008455B8" w:rsidRDefault="008455B8" w:rsidP="00217F3A">
      <w:pPr>
        <w:pStyle w:val="Kommentartekst"/>
      </w:pPr>
      <w:r>
        <w:rPr>
          <w:rStyle w:val="Kommentarhenvisning"/>
        </w:rPr>
        <w:annotationRef/>
      </w:r>
      <w:r>
        <w:t>Delete?</w:t>
      </w:r>
    </w:p>
  </w:comment>
  <w:comment w:id="93"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04" w:author="Christoffer Vissing" w:date="2025-04-08T15:44:00Z" w:initials="CRV">
    <w:p w14:paraId="2D97641C" w14:textId="77777777" w:rsidR="000B5DA3" w:rsidRDefault="000B5DA3" w:rsidP="000B5DA3">
      <w:r>
        <w:rPr>
          <w:rStyle w:val="Kommentarhenvisning"/>
        </w:rPr>
        <w:annotationRef/>
      </w:r>
      <w:r>
        <w:rPr>
          <w:sz w:val="20"/>
          <w:szCs w:val="20"/>
          <w:lang w:val="en-US" w:eastAsia="en-US"/>
        </w:rPr>
        <w:t>From VP</w:t>
      </w:r>
    </w:p>
    <w:p w14:paraId="31F403A6" w14:textId="77777777" w:rsidR="000B5DA3" w:rsidRDefault="000B5DA3" w:rsidP="000B5DA3">
      <w:r>
        <w:rPr>
          <w:sz w:val="20"/>
          <w:szCs w:val="20"/>
          <w:lang w:val="en-US" w:eastAsia="en-US"/>
        </w:rPr>
        <w:t>I wouldn’t add this here since you didn’t test it. Instead i would put a discussion of how prior PRS might modify your findings in future applications.</w:t>
      </w:r>
    </w:p>
  </w:comment>
  <w:comment w:id="110" w:author="Anna Axelsson Raja" w:date="2025-03-29T07:42:00Z" w:initials="AAX">
    <w:p w14:paraId="2A2F656A" w14:textId="2495A651" w:rsidR="00935B32" w:rsidRDefault="00935B32" w:rsidP="00935B32">
      <w:r>
        <w:rPr>
          <w:rStyle w:val="Kommentarhenvisning"/>
        </w:rPr>
        <w:annotationRef/>
      </w:r>
      <w:r>
        <w:rPr>
          <w:color w:val="000000"/>
          <w:sz w:val="20"/>
          <w:szCs w:val="20"/>
          <w:lang w:val="en-US" w:eastAsia="en-US"/>
        </w:rPr>
        <w:t>particularly in OR with a stronger association in patients with SARC.</w:t>
      </w:r>
    </w:p>
    <w:p w14:paraId="189BAB06" w14:textId="77777777" w:rsidR="00935B32" w:rsidRDefault="00935B32" w:rsidP="00935B32">
      <w:r>
        <w:rPr>
          <w:color w:val="000000"/>
          <w:sz w:val="20"/>
          <w:szCs w:val="20"/>
          <w:lang w:val="en-US" w:eastAsia="en-US"/>
        </w:rPr>
        <w:t>‘Significantly greater burden’ does not seen to explain that this refers to the interaction with genetics.</w:t>
      </w:r>
    </w:p>
  </w:comment>
  <w:comment w:id="111" w:author="Belinda Gray" w:date="2025-04-06T12:40:00Z" w:initials="BD">
    <w:p w14:paraId="3564950A" w14:textId="77777777" w:rsidR="00464E82" w:rsidRDefault="00464E82" w:rsidP="00464E82">
      <w:r>
        <w:rPr>
          <w:rStyle w:val="Kommentarhenvisning"/>
        </w:rPr>
        <w:annotationRef/>
      </w:r>
      <w:r>
        <w:rPr>
          <w:color w:val="000000"/>
          <w:sz w:val="20"/>
          <w:szCs w:val="20"/>
          <w:lang w:val="en-US" w:eastAsia="en-US"/>
        </w:rPr>
        <w:t>I like particularly in</w:t>
      </w:r>
    </w:p>
  </w:comment>
  <w:comment w:id="123" w:author="Belinda Gray" w:date="2025-04-06T12:46:00Z" w:initials="BD">
    <w:p w14:paraId="2495B4CE" w14:textId="77777777" w:rsidR="00464E82" w:rsidRDefault="00464E82" w:rsidP="00464E82">
      <w:r>
        <w:rPr>
          <w:rStyle w:val="Kommentarhenvisning"/>
        </w:rPr>
        <w:annotationRef/>
      </w:r>
      <w:r>
        <w:rPr>
          <w:color w:val="000000"/>
          <w:sz w:val="20"/>
          <w:szCs w:val="20"/>
          <w:lang w:val="en-US" w:eastAsia="en-US"/>
        </w:rPr>
        <w:t>Perhaps “suggesting important influence on phenotype” rather than causal link?</w:t>
      </w:r>
    </w:p>
  </w:comment>
  <w:comment w:id="144" w:author="Christoffer Vissing" w:date="2025-04-12T07:52:00Z" w:initials="CRV">
    <w:p w14:paraId="220F4C04" w14:textId="77777777" w:rsidR="009E4A4E" w:rsidRDefault="009E4A4E" w:rsidP="009E4A4E">
      <w:r>
        <w:rPr>
          <w:rStyle w:val="Kommentarhenvisning"/>
        </w:rPr>
        <w:annotationRef/>
      </w:r>
      <w:r>
        <w:rPr>
          <w:sz w:val="20"/>
          <w:szCs w:val="20"/>
          <w:lang w:val="en-US" w:eastAsia="en-US"/>
        </w:rPr>
        <w:t>JI suggestede female sex… look into that</w:t>
      </w:r>
    </w:p>
  </w:comment>
  <w:comment w:id="145" w:author="Christoffer Vissing" w:date="2025-04-12T07:52:00Z" w:initials="CRV">
    <w:p w14:paraId="1C5C21F5" w14:textId="5B92CD9B" w:rsidR="009E4A4E" w:rsidRDefault="009E4A4E" w:rsidP="009E4A4E">
      <w:r>
        <w:rPr>
          <w:rStyle w:val="Kommentarhenvisning"/>
        </w:rPr>
        <w:annotationRef/>
      </w:r>
      <w:r>
        <w:rPr>
          <w:sz w:val="20"/>
          <w:szCs w:val="20"/>
          <w:lang w:val="en-US" w:eastAsia="en-US"/>
        </w:rPr>
        <w:t>JI</w:t>
      </w:r>
    </w:p>
    <w:p w14:paraId="0FB6D92C" w14:textId="77777777" w:rsidR="009E4A4E" w:rsidRDefault="009E4A4E" w:rsidP="009E4A4E">
      <w:r>
        <w:rPr>
          <w:sz w:val="20"/>
          <w:szCs w:val="20"/>
          <w:lang w:val="en-US" w:eastAsia="en-US"/>
        </w:rPr>
        <w:t>Also suggest referencing Sharlene and my teams papers</w:t>
      </w:r>
      <w:r>
        <w:rPr>
          <w:sz w:val="20"/>
          <w:szCs w:val="20"/>
          <w:lang w:val="en-US" w:eastAsia="en-US"/>
        </w:rPr>
        <w:br/>
        <w:t>https://pubmed.ncbi.nlm.nih.gov/28640247/</w:t>
      </w:r>
      <w:r>
        <w:rPr>
          <w:sz w:val="20"/>
          <w:szCs w:val="20"/>
          <w:lang w:val="en-US" w:eastAsia="en-US"/>
        </w:rPr>
        <w:br/>
        <w:t>https://pubmed.ncbi.nlm.nih.gov/28408708/</w:t>
      </w:r>
    </w:p>
  </w:comment>
  <w:comment w:id="155" w:author="iacopo olivotto" w:date="2025-04-02T21:39:00Z" w:initials="io">
    <w:p w14:paraId="2AD0603F" w14:textId="3A3F62D2" w:rsidR="004929D2" w:rsidRDefault="004929D2" w:rsidP="004929D2">
      <w:pPr>
        <w:pStyle w:val="Kommentartekst"/>
      </w:pPr>
      <w:r>
        <w:rPr>
          <w:rStyle w:val="Kommentarhenvisning"/>
        </w:rPr>
        <w:annotationRef/>
      </w:r>
      <w:r>
        <w:t>Enhances novelty</w:t>
      </w:r>
    </w:p>
  </w:comment>
  <w:comment w:id="156"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62" w:author="iacopo olivotto" w:date="2025-04-02T21:31:00Z" w:initials="io">
    <w:p w14:paraId="507478C4" w14:textId="14F7DD63" w:rsidR="00861776" w:rsidRDefault="00861776" w:rsidP="00861776">
      <w:pPr>
        <w:pStyle w:val="Kommentartekst"/>
      </w:pPr>
      <w:r>
        <w:rPr>
          <w:rStyle w:val="Kommentarhenvisning"/>
        </w:rPr>
        <w:annotationRef/>
      </w:r>
      <w:r>
        <w:t>Excluding VUS is painful, because that is a lot of patients.. Reviewers will comment. But I agree with the choice, for the specific aim of the paper. VUS patients sit in between the 2 groups and hence dilute findings.</w:t>
      </w:r>
    </w:p>
  </w:comment>
  <w:comment w:id="164" w:author="iacopo olivotto" w:date="2025-04-02T21:50:00Z" w:initials="io">
    <w:p w14:paraId="214EDFEF" w14:textId="77777777"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65"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69" w:author="Anna Axelsson Raja" w:date="2025-03-29T22:37:00Z" w:initials="AAX">
    <w:p w14:paraId="1B782C4B" w14:textId="47795A98" w:rsidR="00A81610" w:rsidRDefault="00AA4BBF" w:rsidP="00A81610">
      <w:r>
        <w:rPr>
          <w:rStyle w:val="Kommentarhenvisning"/>
        </w:rPr>
        <w:annotationRef/>
      </w:r>
      <w:r w:rsidR="00A81610">
        <w:rPr>
          <w:sz w:val="20"/>
          <w:szCs w:val="20"/>
          <w:lang w:val="en-US" w:eastAsia="en-US"/>
        </w:rPr>
        <w:t xml:space="preserve">I suppose the covariate (AF, LV dysfunction) in cox proportional hazard modellng is not the outcome at the same time? </w:t>
      </w:r>
    </w:p>
    <w:p w14:paraId="6AAD8663" w14:textId="77777777" w:rsidR="00A81610" w:rsidRDefault="00A81610" w:rsidP="00A81610">
      <w:r>
        <w:rPr>
          <w:sz w:val="20"/>
          <w:szCs w:val="20"/>
          <w:lang w:val="en-US" w:eastAsia="en-US"/>
        </w:rPr>
        <w:t>Different analyses? Does it need specification maybe?</w:t>
      </w:r>
      <w:r>
        <w:rPr>
          <w:sz w:val="20"/>
          <w:szCs w:val="20"/>
          <w:lang w:val="en-US" w:eastAsia="en-US"/>
        </w:rPr>
        <w:cr/>
      </w:r>
    </w:p>
  </w:comment>
  <w:comment w:id="171" w:author="Anna Axelsson Raja" w:date="2025-03-29T22:38:00Z" w:initials="AAX">
    <w:p w14:paraId="5685FAF1" w14:textId="1DD2CC92" w:rsidR="00AA4BBF" w:rsidRDefault="00AA4BBF" w:rsidP="00AA4BBF">
      <w:r>
        <w:rPr>
          <w:rStyle w:val="Kommentarhenvisning"/>
        </w:rPr>
        <w:annotationRef/>
      </w:r>
      <w:r>
        <w:rPr>
          <w:color w:val="000000"/>
          <w:sz w:val="20"/>
          <w:szCs w:val="20"/>
          <w:lang w:val="en-US" w:eastAsia="en-US"/>
        </w:rPr>
        <w:t>see comment above</w:t>
      </w:r>
    </w:p>
  </w:comment>
  <w:comment w:id="177"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82" w:author="iacopo olivotto" w:date="2025-04-02T21:40:00Z" w:initials="io">
    <w:p w14:paraId="11B035F1" w14:textId="77777777" w:rsidR="004929D2" w:rsidRDefault="004929D2" w:rsidP="004929D2">
      <w:pPr>
        <w:pStyle w:val="Kommentartekst"/>
      </w:pPr>
      <w:r>
        <w:rPr>
          <w:rStyle w:val="Kommentarhenvisning"/>
        </w:rPr>
        <w:annotationRef/>
      </w:r>
      <w:r>
        <w:t>Should we say how many with VUS were excluded?</w:t>
      </w:r>
    </w:p>
  </w:comment>
  <w:comment w:id="183" w:author="Christoffer Vissing" w:date="2025-04-08T15:34:00Z" w:initials="CRV">
    <w:p w14:paraId="588BB3FE" w14:textId="77777777" w:rsidR="00D81999" w:rsidRDefault="00D81999" w:rsidP="00D81999">
      <w:r>
        <w:rPr>
          <w:rStyle w:val="Kommentarhenvisning"/>
        </w:rPr>
        <w:annotationRef/>
      </w:r>
      <w:r>
        <w:rPr>
          <w:sz w:val="20"/>
          <w:szCs w:val="20"/>
          <w:lang w:val="en-US" w:eastAsia="en-US"/>
        </w:rPr>
        <w:t>From LC</w:t>
      </w:r>
    </w:p>
    <w:p w14:paraId="7CEEAACF" w14:textId="77777777" w:rsidR="00D81999" w:rsidRDefault="00D81999" w:rsidP="00D81999">
      <w:r>
        <w:rPr>
          <w:sz w:val="20"/>
          <w:szCs w:val="20"/>
          <w:lang w:val="en-US" w:eastAsia="en-US"/>
        </w:rPr>
        <w:t xml:space="preserve">But the diagnosis was done for family/genetic screening or for clinical manifestation of the disease? </w:t>
      </w:r>
    </w:p>
  </w:comment>
  <w:comment w:id="184" w:author="Henning Bundgaard" w:date="2025-03-25T13:37:00Z" w:initials="HB">
    <w:p w14:paraId="0E848C41" w14:textId="44AF0E57" w:rsidR="00BA2B72" w:rsidRDefault="00BA2B72" w:rsidP="00217F3A">
      <w:pPr>
        <w:pStyle w:val="Kommentartekst"/>
      </w:pPr>
      <w:r>
        <w:rPr>
          <w:rStyle w:val="Kommentarhenvisning"/>
        </w:rPr>
        <w:annotationRef/>
      </w:r>
      <w:r>
        <w:t>Follow-up duration`?</w:t>
      </w:r>
    </w:p>
  </w:comment>
  <w:comment w:id="186" w:author="Anna Axelsson Raja" w:date="2025-03-29T23:02:00Z" w:initials="AAX">
    <w:p w14:paraId="29AD774D" w14:textId="77777777" w:rsidR="00F87F9D" w:rsidRDefault="00F87F9D" w:rsidP="00F87F9D">
      <w:r>
        <w:rPr>
          <w:rStyle w:val="Kommentarhenvisning"/>
        </w:rPr>
        <w:annotationRef/>
      </w:r>
      <w:r>
        <w:rPr>
          <w:color w:val="000000"/>
          <w:sz w:val="20"/>
          <w:szCs w:val="20"/>
          <w:lang w:val="en-US" w:eastAsia="en-US"/>
        </w:rPr>
        <w:t>correct?</w:t>
      </w:r>
    </w:p>
  </w:comment>
  <w:comment w:id="187" w:author="iacopo olivotto" w:date="2025-04-02T21:55:00Z" w:initials="io">
    <w:p w14:paraId="2B52FEC3" w14:textId="77777777" w:rsidR="00A4078D" w:rsidRDefault="00A4078D" w:rsidP="00A4078D">
      <w:pPr>
        <w:pStyle w:val="Kommentartekst"/>
      </w:pPr>
      <w:r>
        <w:rPr>
          <w:rStyle w:val="Kommentarhenvisning"/>
        </w:rPr>
        <w:annotationRef/>
      </w:r>
      <w:r>
        <w:t xml:space="preserve">Some of these para begin with Sarc HCM, others with non-Sarc HCM; this makes them hard to read. I suggest to always put the same subgroup first , in this case Sarc HCM, to mirror the order in the Tables. Same below. </w:t>
      </w:r>
    </w:p>
  </w:comment>
  <w:comment w:id="188" w:author="Christoffer Vissing" w:date="2025-04-08T15:34:00Z" w:initials="CRV">
    <w:p w14:paraId="0FEC5B5A" w14:textId="77777777" w:rsidR="00D81999" w:rsidRDefault="00D81999" w:rsidP="00D81999">
      <w:r>
        <w:rPr>
          <w:rStyle w:val="Kommentarhenvisning"/>
        </w:rPr>
        <w:annotationRef/>
      </w:r>
      <w:r>
        <w:rPr>
          <w:sz w:val="20"/>
          <w:szCs w:val="20"/>
          <w:lang w:val="en-US" w:eastAsia="en-US"/>
        </w:rPr>
        <w:t>From LC</w:t>
      </w:r>
    </w:p>
    <w:p w14:paraId="5106E5F9" w14:textId="77777777" w:rsidR="00D81999" w:rsidRDefault="00D81999" w:rsidP="00D81999">
      <w:r>
        <w:rPr>
          <w:sz w:val="20"/>
          <w:szCs w:val="20"/>
          <w:lang w:val="en-US" w:eastAsia="en-US"/>
        </w:rPr>
        <w:t xml:space="preserve">See also my comment above. If genetype is positive in a family, you have higher probability to identified affected family members in childhood, different is if the diagnosis is done in childhood for clinical manifestation of the disease. I suppose you mean the second, but maybe we should specify this better. </w:t>
      </w:r>
    </w:p>
  </w:comment>
  <w:comment w:id="193" w:author="Anna Axelsson Raja" w:date="2025-03-29T23:03:00Z" w:initials="AAX">
    <w:p w14:paraId="47DCA6FE" w14:textId="3C4B2337" w:rsidR="00F87F9D" w:rsidRDefault="00F87F9D" w:rsidP="00F87F9D">
      <w:r>
        <w:rPr>
          <w:rStyle w:val="Kommentarhenvisning"/>
        </w:rPr>
        <w:annotationRef/>
      </w:r>
      <w:r>
        <w:rPr>
          <w:sz w:val="20"/>
          <w:szCs w:val="20"/>
          <w:lang w:val="en-US" w:eastAsia="en-US"/>
        </w:rPr>
        <w:t>Why complicate with double negative. Why not just ‘more likely to be male’ and sel-report as other than white?</w:t>
      </w:r>
    </w:p>
  </w:comment>
  <w:comment w:id="194" w:author="Belinda Gray" w:date="2025-04-06T12:55:00Z" w:initials="BD">
    <w:p w14:paraId="34D00CD6" w14:textId="77777777" w:rsidR="00964632" w:rsidRDefault="00964632" w:rsidP="00964632">
      <w:r>
        <w:rPr>
          <w:rStyle w:val="Kommentarhenvisning"/>
        </w:rPr>
        <w:annotationRef/>
      </w:r>
      <w:r>
        <w:rPr>
          <w:color w:val="000000"/>
          <w:sz w:val="20"/>
          <w:szCs w:val="20"/>
          <w:lang w:val="en-US" w:eastAsia="en-US"/>
        </w:rPr>
        <w:t xml:space="preserve">Agree </w:t>
      </w:r>
    </w:p>
  </w:comment>
  <w:comment w:id="195" w:author="Christoffer Vissing" w:date="2025-04-12T08:02:00Z" w:initials="CRV">
    <w:p w14:paraId="7CE28CA9" w14:textId="77777777" w:rsidR="000F4019" w:rsidRDefault="000F4019" w:rsidP="000F4019">
      <w:r>
        <w:rPr>
          <w:rStyle w:val="Kommentarhenvisning"/>
        </w:rPr>
        <w:annotationRef/>
      </w:r>
      <w:r>
        <w:rPr>
          <w:sz w:val="20"/>
          <w:szCs w:val="20"/>
          <w:lang w:val="en-US" w:eastAsia="en-US"/>
        </w:rPr>
        <w:t xml:space="preserve">MM </w:t>
      </w:r>
    </w:p>
    <w:p w14:paraId="2A4F0775" w14:textId="77777777" w:rsidR="000F4019" w:rsidRDefault="000F4019" w:rsidP="000F4019">
      <w:r>
        <w:rPr>
          <w:sz w:val="20"/>
          <w:szCs w:val="20"/>
          <w:lang w:val="en-US" w:eastAsia="en-US"/>
        </w:rPr>
        <w:t>Agree with Anna</w:t>
      </w:r>
    </w:p>
  </w:comment>
  <w:comment w:id="196" w:author="Henning Bundgaard" w:date="2025-03-25T13:38:00Z" w:initials="HB">
    <w:p w14:paraId="6156B094" w14:textId="6D21E0CB" w:rsidR="00BA2B72" w:rsidRDefault="00BA2B72" w:rsidP="00217F3A">
      <w:pPr>
        <w:pStyle w:val="Kommentartekst"/>
      </w:pPr>
      <w:r>
        <w:rPr>
          <w:rStyle w:val="Kommentarhenvisning"/>
        </w:rPr>
        <w:annotationRef/>
      </w:r>
      <w:r>
        <w:t>Rest and or Valsalva?</w:t>
      </w:r>
    </w:p>
  </w:comment>
  <w:comment w:id="197" w:author="Belinda Gray" w:date="2025-04-06T12:56:00Z" w:initials="BD">
    <w:p w14:paraId="0C2E0925" w14:textId="77777777" w:rsidR="00964632" w:rsidRDefault="00964632" w:rsidP="00964632">
      <w:r>
        <w:rPr>
          <w:rStyle w:val="Kommentarhenvisning"/>
        </w:rPr>
        <w:annotationRef/>
      </w:r>
      <w:r>
        <w:rPr>
          <w:color w:val="000000"/>
          <w:sz w:val="20"/>
          <w:szCs w:val="20"/>
          <w:lang w:val="en-US" w:eastAsia="en-US"/>
        </w:rPr>
        <w:t>I would define LVOTO in the methods and then not have the brackets here</w:t>
      </w:r>
    </w:p>
  </w:comment>
  <w:comment w:id="198" w:author="Henning Bundgaard" w:date="2025-03-25T13:39:00Z" w:initials="HB">
    <w:p w14:paraId="7AA14283" w14:textId="09FCFFB3" w:rsidR="00BA2B72" w:rsidRDefault="00BA2B72" w:rsidP="00217F3A">
      <w:pPr>
        <w:pStyle w:val="Kommentartekst"/>
      </w:pPr>
      <w:r>
        <w:rPr>
          <w:rStyle w:val="Kommentarhenvisning"/>
        </w:rPr>
        <w:annotationRef/>
      </w:r>
      <w:r>
        <w:t>Is there a diff between these two?</w:t>
      </w:r>
    </w:p>
  </w:comment>
  <w:comment w:id="199"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200" w:author="iacopo olivotto" w:date="2025-04-02T21:53:00Z" w:initials="io">
    <w:p w14:paraId="3FC2F49C" w14:textId="77777777" w:rsidR="00A4078D" w:rsidRDefault="00A4078D" w:rsidP="00A4078D">
      <w:pPr>
        <w:pStyle w:val="Kommentartekst"/>
      </w:pPr>
      <w:r>
        <w:rPr>
          <w:rStyle w:val="Kommentarhenvisning"/>
        </w:rPr>
        <w:annotationRef/>
      </w:r>
      <w:r>
        <w:t>Despite having less obstruction...</w:t>
      </w:r>
    </w:p>
  </w:comment>
  <w:comment w:id="201" w:author="Belinda Gray" w:date="2025-04-06T12:58:00Z" w:initials="BD">
    <w:p w14:paraId="30E1A926" w14:textId="77777777" w:rsidR="00964632" w:rsidRDefault="00964632" w:rsidP="00964632">
      <w:r>
        <w:rPr>
          <w:rStyle w:val="Kommentarhenvisning"/>
        </w:rPr>
        <w:annotationRef/>
      </w:r>
      <w:r>
        <w:rPr>
          <w:color w:val="000000"/>
          <w:sz w:val="20"/>
          <w:szCs w:val="20"/>
          <w:lang w:val="en-US" w:eastAsia="en-US"/>
        </w:rPr>
        <w:t>This is a bit clunky- would reword</w:t>
      </w:r>
    </w:p>
  </w:comment>
  <w:comment w:id="202" w:author="Lampert, Rachel" w:date="2025-04-03T09:18:00Z" w:initials="RL">
    <w:p w14:paraId="1EFA4179" w14:textId="6C8B2CF3" w:rsidR="007D6E9F" w:rsidRDefault="007D6E9F" w:rsidP="007D6E9F">
      <w:pPr>
        <w:pStyle w:val="Kommentartekst"/>
      </w:pPr>
      <w:r>
        <w:rPr>
          <w:rStyle w:val="Kommentarhenvisning"/>
        </w:rPr>
        <w:annotationRef/>
      </w:r>
      <w:r>
        <w:t>I find this confusing.  Would it be simpler to look at, and say, “Age-adjusted mortality was higher in sarcomeric”? I assume given the findings this would be true?</w:t>
      </w:r>
    </w:p>
  </w:comment>
  <w:comment w:id="203" w:author="iacopo olivotto" w:date="2025-04-02T22:01:00Z" w:initials="io">
    <w:p w14:paraId="3FF79F11" w14:textId="5E5700B8" w:rsidR="00535359" w:rsidRDefault="00535359" w:rsidP="00535359">
      <w:pPr>
        <w:pStyle w:val="Kommentartekst"/>
      </w:pPr>
      <w:r>
        <w:rPr>
          <w:rStyle w:val="Kommentarhenvisning"/>
        </w:rPr>
        <w:annotationRef/>
      </w:r>
      <w:r>
        <w:t>I think you need a sentence here to say that sarc HCM are more likely to die from cardiac causes that non Sarc HCM (and show %)</w:t>
      </w:r>
    </w:p>
  </w:comment>
  <w:comment w:id="204" w:author="Belinda Gray" w:date="2025-04-06T12:59:00Z" w:initials="BD">
    <w:p w14:paraId="68661E07" w14:textId="77777777" w:rsidR="0074716C" w:rsidRDefault="0074716C" w:rsidP="0074716C">
      <w:r>
        <w:rPr>
          <w:rStyle w:val="Kommentarhenvisning"/>
        </w:rPr>
        <w:annotationRef/>
      </w:r>
      <w:r>
        <w:rPr>
          <w:color w:val="000000"/>
          <w:sz w:val="20"/>
          <w:szCs w:val="20"/>
          <w:lang w:val="en-US" w:eastAsia="en-US"/>
        </w:rPr>
        <w:t>Yes agree, this is important</w:t>
      </w:r>
    </w:p>
  </w:comment>
  <w:comment w:id="205"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206"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217" w:author="iacopo olivotto" w:date="2025-04-02T22:16:00Z" w:initials="io">
    <w:p w14:paraId="035E4EF8" w14:textId="77777777"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220"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222" w:author="Christoffer Vissing" w:date="2025-04-08T15:46:00Z" w:initials="CRV">
    <w:p w14:paraId="7B9AA19F" w14:textId="77777777"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228" w:author="iacopo olivotto" w:date="2025-04-02T22:17:00Z" w:initials="io">
    <w:p w14:paraId="047E5FF7" w14:textId="0479E7B8" w:rsidR="00C00F0C" w:rsidRDefault="00C00F0C" w:rsidP="00C00F0C">
      <w:pPr>
        <w:pStyle w:val="Kommentartekst"/>
      </w:pPr>
      <w:r>
        <w:rPr>
          <w:rStyle w:val="Kommentarhenvisning"/>
        </w:rPr>
        <w:annotationRef/>
      </w:r>
      <w:r>
        <w:t>In the presence of a polygenic background?</w:t>
      </w:r>
    </w:p>
  </w:comment>
  <w:comment w:id="225" w:author="Christoffer Vissing" w:date="2025-04-08T15:47:00Z" w:initials="CRV">
    <w:p w14:paraId="0F879A00" w14:textId="77777777" w:rsidR="007F0426" w:rsidRDefault="007F0426" w:rsidP="007F0426">
      <w:r>
        <w:rPr>
          <w:rStyle w:val="Kommentarhenvisning"/>
        </w:rPr>
        <w:annotationRef/>
      </w:r>
      <w:r>
        <w:rPr>
          <w:sz w:val="20"/>
          <w:szCs w:val="20"/>
          <w:lang w:val="en-US" w:eastAsia="en-US"/>
        </w:rPr>
        <w:t xml:space="preserve">From VP </w:t>
      </w:r>
    </w:p>
    <w:p w14:paraId="580B6A49" w14:textId="77777777" w:rsidR="007F0426" w:rsidRDefault="007F0426" w:rsidP="007F0426">
      <w:r>
        <w:rPr>
          <w:sz w:val="20"/>
          <w:szCs w:val="20"/>
          <w:lang w:val="en-US" w:eastAsia="en-US"/>
        </w:rPr>
        <w:t>was this association with the diagnosis itself or also wall thickness?</w:t>
      </w:r>
    </w:p>
  </w:comment>
  <w:comment w:id="234" w:author="Anna Axelsson Raja" w:date="2025-03-29T23:14:00Z" w:initials="AAX">
    <w:p w14:paraId="6DCCB235" w14:textId="04FC708F" w:rsidR="00A81610" w:rsidRDefault="00A81610" w:rsidP="00A81610">
      <w:r>
        <w:rPr>
          <w:rStyle w:val="Kommentarhenvisning"/>
        </w:rPr>
        <w:annotationRef/>
      </w:r>
      <w:r>
        <w:rPr>
          <w:color w:val="000000"/>
          <w:sz w:val="20"/>
          <w:szCs w:val="20"/>
          <w:lang w:val="en-US" w:eastAsia="en-US"/>
        </w:rPr>
        <w:t>correct?</w:t>
      </w:r>
    </w:p>
  </w:comment>
  <w:comment w:id="237" w:author="iacopo olivotto" w:date="2025-04-02T22:18:00Z" w:initials="io">
    <w:p w14:paraId="1376A511" w14:textId="77777777" w:rsidR="005E2ED0" w:rsidRDefault="005E2ED0" w:rsidP="005E2ED0">
      <w:pPr>
        <w:pStyle w:val="Kommentartekst"/>
      </w:pPr>
      <w:r>
        <w:rPr>
          <w:rStyle w:val="Kommentarhenvisning"/>
        </w:rPr>
        <w:annotationRef/>
      </w:r>
      <w:r>
        <w:t>Interesting</w:t>
      </w:r>
    </w:p>
  </w:comment>
  <w:comment w:id="233"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238" w:author="Anna Axelsson Raja" w:date="2025-03-29T23:18:00Z" w:initials="AAX">
    <w:p w14:paraId="4F7F5990" w14:textId="7B303621" w:rsidR="00A81610" w:rsidRDefault="00A81610" w:rsidP="00A81610">
      <w:r>
        <w:rPr>
          <w:rStyle w:val="Kommentarhenvisning"/>
        </w:rPr>
        <w:annotationRef/>
      </w:r>
      <w:r>
        <w:rPr>
          <w:sz w:val="20"/>
          <w:szCs w:val="20"/>
          <w:lang w:val="en-US" w:eastAsia="en-US"/>
        </w:rPr>
        <w:t>Would add the 7.8 years shorter lifespan here. It is a large absolute difference</w:t>
      </w:r>
    </w:p>
  </w:comment>
  <w:comment w:id="239"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40"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244" w:author="iacopo olivotto" w:date="2025-04-02T22:19:00Z" w:initials="io">
    <w:p w14:paraId="00CDCE77" w14:textId="55F82164" w:rsidR="005E2ED0" w:rsidRDefault="005E2ED0" w:rsidP="005E2ED0">
      <w:pPr>
        <w:pStyle w:val="Kommentartekst"/>
      </w:pPr>
      <w:r>
        <w:rPr>
          <w:rStyle w:val="Kommentarhenvisning"/>
        </w:rPr>
        <w:annotationRef/>
      </w:r>
      <w:r>
        <w:t>But we have to say that simply lumping together all sarc HCM is gross in terms of risk stratification…. And we should get better at assessing individual risk also within the sarc+ group</w:t>
      </w:r>
    </w:p>
  </w:comment>
  <w:comment w:id="245" w:author="Belinda Gray" w:date="2025-04-06T13:09:00Z" w:initials="BD">
    <w:p w14:paraId="48125D79" w14:textId="77777777" w:rsidR="00746DF7" w:rsidRDefault="00746DF7" w:rsidP="00746DF7">
      <w:r>
        <w:rPr>
          <w:rStyle w:val="Kommentarhenvisning"/>
        </w:rPr>
        <w:annotationRef/>
      </w:r>
      <w:r>
        <w:rPr>
          <w:color w:val="000000"/>
          <w:sz w:val="20"/>
          <w:szCs w:val="20"/>
          <w:lang w:val="en-US" w:eastAsia="en-US"/>
        </w:rPr>
        <w:t>Agree- opportunity here to comment on era of personalised medicine</w:t>
      </w:r>
    </w:p>
  </w:comment>
  <w:comment w:id="246" w:author="Christoffer Vissing" w:date="2025-04-12T07:55:00Z" w:initials="CRV">
    <w:p w14:paraId="74FEA067" w14:textId="77777777" w:rsidR="009E4A4E" w:rsidRDefault="009E4A4E" w:rsidP="009E4A4E">
      <w:r>
        <w:rPr>
          <w:rStyle w:val="Kommentarhenvisning"/>
        </w:rPr>
        <w:annotationRef/>
      </w:r>
      <w:r>
        <w:rPr>
          <w:sz w:val="20"/>
          <w:szCs w:val="20"/>
          <w:lang w:val="en-US" w:eastAsia="en-US"/>
        </w:rPr>
        <w:t xml:space="preserve">VP </w:t>
      </w:r>
    </w:p>
    <w:p w14:paraId="67856C07" w14:textId="77777777" w:rsidR="009E4A4E" w:rsidRDefault="009E4A4E" w:rsidP="009E4A4E">
      <w:r>
        <w:rPr>
          <w:sz w:val="20"/>
          <w:szCs w:val="20"/>
          <w:lang w:val="en-US" w:eastAsia="en-US"/>
        </w:rPr>
        <w:t>Agreed - perhaps this sentence could say something like “ while our data suggests that risk stratification might be relaxed in non-sarcomeric HCM, it also points to the heterogeneity of HCM patients overall. This underscores the need for personalized risk assessment. It may also suggest that some of the etiologic fraction of sudden death not explained by currently available risk stratification tools can be accounted for in polygenic or mendelian risk.</w:t>
      </w:r>
    </w:p>
  </w:comment>
  <w:comment w:id="247" w:author="Christoffer Vissing" w:date="2025-04-12T07:55:00Z" w:initials="CRV">
    <w:p w14:paraId="3DF79867" w14:textId="77777777" w:rsidR="009E4A4E" w:rsidRDefault="009E4A4E" w:rsidP="009E4A4E">
      <w:r>
        <w:rPr>
          <w:rStyle w:val="Kommentarhenvisning"/>
        </w:rPr>
        <w:annotationRef/>
      </w:r>
      <w:r>
        <w:rPr>
          <w:sz w:val="20"/>
          <w:szCs w:val="20"/>
          <w:lang w:val="en-US" w:eastAsia="en-US"/>
        </w:rPr>
        <w:t>JI</w:t>
      </w:r>
      <w:r>
        <w:rPr>
          <w:sz w:val="20"/>
          <w:szCs w:val="20"/>
          <w:lang w:val="en-US" w:eastAsia="en-US"/>
        </w:rPr>
        <w:cr/>
        <w:t>Ohh I like!</w:t>
      </w:r>
    </w:p>
  </w:comment>
  <w:comment w:id="251" w:author="Anna Axelsson Raja" w:date="2025-03-29T23:25:00Z" w:initials="AAX">
    <w:p w14:paraId="0EC2D6A1" w14:textId="66929C49" w:rsidR="00AB003F" w:rsidRDefault="00AB003F" w:rsidP="00AB003F">
      <w:r>
        <w:rPr>
          <w:rStyle w:val="Kommentarhenvisning"/>
        </w:rPr>
        <w:annotationRef/>
      </w:r>
      <w:r>
        <w:rPr>
          <w:color w:val="000000"/>
          <w:sz w:val="20"/>
          <w:szCs w:val="20"/>
          <w:lang w:val="en-US" w:eastAsia="en-US"/>
        </w:rPr>
        <w:t xml:space="preserve">I think I would mention the absolute 7.8 years here as well. </w:t>
      </w:r>
    </w:p>
  </w:comment>
  <w:comment w:id="254" w:author="Lampert, Rachel" w:date="2025-04-03T09:46:00Z" w:initials="RL">
    <w:p w14:paraId="2FFE676D" w14:textId="77777777" w:rsidR="00652B2A" w:rsidRDefault="00652B2A" w:rsidP="00652B2A">
      <w:pPr>
        <w:pStyle w:val="Kommentartekst"/>
      </w:pPr>
      <w:r>
        <w:rPr>
          <w:rStyle w:val="Kommentarhenvisning"/>
        </w:rPr>
        <w:annotationRef/>
      </w:r>
      <w:r>
        <w:t>Consider deleting last sentence—too vague to be meaningful.  Stronger ending on prior</w:t>
      </w:r>
    </w:p>
  </w:comment>
  <w:comment w:id="273" w:author="Belinda Gray" w:date="2025-04-06T13:17:00Z" w:initials="BD">
    <w:p w14:paraId="518725DF" w14:textId="77777777" w:rsidR="00746DF7" w:rsidRDefault="00746DF7" w:rsidP="00746DF7">
      <w:r>
        <w:rPr>
          <w:rStyle w:val="Kommentarhenvisning"/>
        </w:rPr>
        <w:annotationRef/>
      </w:r>
      <w:r>
        <w:rPr>
          <w:color w:val="000000"/>
          <w:sz w:val="20"/>
          <w:szCs w:val="20"/>
          <w:lang w:val="en-US" w:eastAsia="en-US"/>
        </w:rPr>
        <w:t>Need to reference Ingles et al non familial  HCM 2017 PMID 28408708</w:t>
      </w:r>
    </w:p>
  </w:comment>
  <w:comment w:id="279"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81" w:author="Henning Bundgaard" w:date="2025-03-25T13:49:00Z" w:initials="HB">
    <w:p w14:paraId="0390267E" w14:textId="62D88705" w:rsidR="00CE4003" w:rsidRDefault="00CE4003" w:rsidP="00217F3A">
      <w:pPr>
        <w:pStyle w:val="Kommentartekst"/>
      </w:pPr>
      <w:r>
        <w:rPr>
          <w:rStyle w:val="Kommentarhenvisning"/>
        </w:rPr>
        <w:annotationRef/>
      </w:r>
      <w:r>
        <w:t>This is very interesting. Might it be worth to make a "composite outcomes"  with age - to see if outcomes peak a some stage - or if it just continues - justifying life-ong follow-up at same intensity?</w:t>
      </w:r>
    </w:p>
  </w:comment>
  <w:comment w:id="286" w:author="Belinda Gray" w:date="2025-04-06T13:23:00Z" w:initials="BD">
    <w:p w14:paraId="3B014873" w14:textId="77777777"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70FFE005" w15:done="0"/>
  <w15:commentEx w15:paraId="018300A7" w15:done="0"/>
  <w15:commentEx w15:paraId="3A783F63" w15:done="0"/>
  <w15:commentEx w15:paraId="18429EB8" w15:done="0"/>
  <w15:commentEx w15:paraId="338B88FD" w15:paraIdParent="18429EB8" w15:done="0"/>
  <w15:commentEx w15:paraId="5965AD84" w15:paraIdParent="18429EB8" w15:done="0"/>
  <w15:commentEx w15:paraId="6808E12B" w15:done="0"/>
  <w15:commentEx w15:paraId="563CF726" w15:done="0"/>
  <w15:commentEx w15:paraId="6BA51AA3" w15:done="0"/>
  <w15:commentEx w15:paraId="699C5B79" w15:paraIdParent="6BA51AA3" w15:done="0"/>
  <w15:commentEx w15:paraId="3B84B4F4" w15:paraIdParent="6BA51AA3" w15:done="0"/>
  <w15:commentEx w15:paraId="293C3FAC" w15:paraIdParent="6BA51AA3" w15:done="0"/>
  <w15:commentEx w15:paraId="41A079A7" w15:paraIdParent="6BA51AA3" w15:done="0"/>
  <w15:commentEx w15:paraId="75A01FF6" w15:done="0"/>
  <w15:commentEx w15:paraId="64ACB7EA" w15:done="0"/>
  <w15:commentEx w15:paraId="4E126053" w15:done="0"/>
  <w15:commentEx w15:paraId="5DFE2DE0" w15:done="0"/>
  <w15:commentEx w15:paraId="31F403A6" w15:done="0"/>
  <w15:commentEx w15:paraId="189BAB06" w15:done="0"/>
  <w15:commentEx w15:paraId="3564950A" w15:paraIdParent="189BAB06" w15:done="0"/>
  <w15:commentEx w15:paraId="2495B4CE" w15:done="0"/>
  <w15:commentEx w15:paraId="220F4C04" w15:done="0"/>
  <w15:commentEx w15:paraId="0FB6D92C" w15:done="0"/>
  <w15:commentEx w15:paraId="2AD0603F" w15:done="0"/>
  <w15:commentEx w15:paraId="5A78DD1A" w15:paraIdParent="2AD0603F" w15:done="0"/>
  <w15:commentEx w15:paraId="507478C4" w15:done="0"/>
  <w15:commentEx w15:paraId="214EDFEF" w15:done="0"/>
  <w15:commentEx w15:paraId="271FB3B8" w15:paraIdParent="214EDFEF" w15:done="0"/>
  <w15:commentEx w15:paraId="6AAD8663" w15:done="0"/>
  <w15:commentEx w15:paraId="5685FAF1" w15:done="0"/>
  <w15:commentEx w15:paraId="6A06ACBE" w15:done="0"/>
  <w15:commentEx w15:paraId="11B035F1" w15:done="0"/>
  <w15:commentEx w15:paraId="7CEEAACF" w15:done="0"/>
  <w15:commentEx w15:paraId="0E848C41" w15:done="0"/>
  <w15:commentEx w15:paraId="29AD774D" w15:done="0"/>
  <w15:commentEx w15:paraId="2B52FEC3" w15:done="0"/>
  <w15:commentEx w15:paraId="5106E5F9" w15:done="0"/>
  <w15:commentEx w15:paraId="47DCA6FE" w15:done="0"/>
  <w15:commentEx w15:paraId="34D00CD6" w15:paraIdParent="47DCA6FE" w15:done="0"/>
  <w15:commentEx w15:paraId="2A4F0775" w15:paraIdParent="47DCA6FE" w15:done="0"/>
  <w15:commentEx w15:paraId="6156B094" w15:done="0"/>
  <w15:commentEx w15:paraId="0C2E0925" w15:paraIdParent="6156B094" w15:done="0"/>
  <w15:commentEx w15:paraId="7AA14283" w15:done="0"/>
  <w15:commentEx w15:paraId="35AAD2BA" w15:done="0"/>
  <w15:commentEx w15:paraId="3FC2F49C" w15:done="0"/>
  <w15:commentEx w15:paraId="30E1A926" w15:done="0"/>
  <w15:commentEx w15:paraId="1EFA4179" w15:done="0"/>
  <w15:commentEx w15:paraId="3FF79F11" w15:done="0"/>
  <w15:commentEx w15:paraId="68661E07" w15:paraIdParent="3FF79F11" w15:done="0"/>
  <w15:commentEx w15:paraId="7A9D02E3" w15:done="0"/>
  <w15:commentEx w15:paraId="19E887B4" w15:done="0"/>
  <w15:commentEx w15:paraId="035E4EF8" w15:done="0"/>
  <w15:commentEx w15:paraId="6ECC33F8" w15:done="0"/>
  <w15:commentEx w15:paraId="7B9AA19F" w15:done="0"/>
  <w15:commentEx w15:paraId="047E5FF7" w15:done="0"/>
  <w15:commentEx w15:paraId="580B6A49" w15:done="0"/>
  <w15:commentEx w15:paraId="6DCCB235" w15:done="0"/>
  <w15:commentEx w15:paraId="1376A511" w15:done="0"/>
  <w15:commentEx w15:paraId="10BAF42C" w15:done="0"/>
  <w15:commentEx w15:paraId="4F7F5990" w15:done="0"/>
  <w15:commentEx w15:paraId="74EDCE0A" w15:done="0"/>
  <w15:commentEx w15:paraId="3D4C90F9" w15:paraIdParent="74EDCE0A" w15:done="0"/>
  <w15:commentEx w15:paraId="00CDCE77" w15:done="0"/>
  <w15:commentEx w15:paraId="48125D79" w15:paraIdParent="00CDCE77" w15:done="0"/>
  <w15:commentEx w15:paraId="67856C07" w15:paraIdParent="00CDCE77" w15:done="0"/>
  <w15:commentEx w15:paraId="3DF79867" w15:paraIdParent="00CDCE77" w15:done="0"/>
  <w15:commentEx w15:paraId="0EC2D6A1" w15:done="0"/>
  <w15:commentEx w15:paraId="2FFE676D" w15:done="0"/>
  <w15:commentEx w15:paraId="518725DF" w15:done="0"/>
  <w15:commentEx w15:paraId="7A29D09C" w15:done="0"/>
  <w15:commentEx w15:paraId="0390267E"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B8A6760" w16cex:dateUtc="2025-03-23T14:56:00Z"/>
  <w16cex:commentExtensible w16cex:durableId="2FDB474C" w16cex:dateUtc="2025-04-06T08:32:00Z"/>
  <w16cex:commentExtensible w16cex:durableId="73744C20" w16cex:dateUtc="2025-04-08T13:43:00Z"/>
  <w16cex:commentExtensible w16cex:durableId="43B6B83B" w16cex:dateUtc="2025-03-29T06:33:00Z"/>
  <w16cex:commentExtensible w16cex:durableId="7FDB5112" w16cex:dateUtc="2025-04-03T12:52:00Z"/>
  <w16cex:commentExtensible w16cex:durableId="355DB1DE" w16cex:dateUtc="2025-04-06T08:33:00Z"/>
  <w16cex:commentExtensible w16cex:durableId="33ACE284" w16cex:dateUtc="2025-04-08T13:43:00Z"/>
  <w16cex:commentExtensible w16cex:durableId="2B8D27F5" w16cex:dateUtc="2025-03-25T12:02:00Z"/>
  <w16cex:commentExtensible w16cex:durableId="2B5357BA" w16cex:dateUtc="2025-02-09T21:35:00Z"/>
  <w16cex:commentExtensible w16cex:durableId="30F0F75C" w16cex:dateUtc="2025-03-13T14:42:00Z"/>
  <w16cex:commentExtensible w16cex:durableId="06F07DF2" w16cex:dateUtc="2025-04-03T12:54:00Z"/>
  <w16cex:commentExtensible w16cex:durableId="7B27D7DC" w16cex:dateUtc="2025-04-12T05:59:00Z"/>
  <w16cex:commentExtensible w16cex:durableId="1E8C67BC" w16cex:dateUtc="2025-04-12T06:00:00Z"/>
  <w16cex:commentExtensible w16cex:durableId="61F81323" w16cex:dateUtc="2025-03-29T06:37:00Z"/>
  <w16cex:commentExtensible w16cex:durableId="54A50146" w16cex:dateUtc="2025-04-03T12:55:00Z"/>
  <w16cex:commentExtensible w16cex:durableId="2B8D2969" w16cex:dateUtc="2025-03-25T12:08:00Z"/>
  <w16cex:commentExtensible w16cex:durableId="088A4E06" w16cex:dateUtc="2025-04-08T13:43:00Z"/>
  <w16cex:commentExtensible w16cex:durableId="0DB6BDEA" w16cex:dateUtc="2025-04-08T13:44:00Z"/>
  <w16cex:commentExtensible w16cex:durableId="2491F863" w16cex:dateUtc="2025-03-29T06:42:00Z"/>
  <w16cex:commentExtensible w16cex:durableId="718E579E" w16cex:dateUtc="2025-04-06T08:40:00Z"/>
  <w16cex:commentExtensible w16cex:durableId="7D4B435F" w16cex:dateUtc="2025-04-06T08:46:00Z"/>
  <w16cex:commentExtensible w16cex:durableId="6404012F" w16cex:dateUtc="2025-04-12T05:52:00Z"/>
  <w16cex:commentExtensible w16cex:durableId="5B0667E2" w16cex:dateUtc="2025-04-12T05:52:00Z"/>
  <w16cex:commentExtensible w16cex:durableId="2B982D0B" w16cex:dateUtc="2025-04-02T19:39:00Z"/>
  <w16cex:commentExtensible w16cex:durableId="2307086C" w16cex:dateUtc="2025-04-03T13:06:00Z"/>
  <w16cex:commentExtensible w16cex:durableId="2B982B1C" w16cex:dateUtc="2025-04-02T19:31:00Z"/>
  <w16cex:commentExtensible w16cex:durableId="2B982FA0" w16cex:dateUtc="2025-04-02T19:50:00Z"/>
  <w16cex:commentExtensible w16cex:durableId="724F9B2D" w16cex:dateUtc="2025-04-03T13:09:00Z"/>
  <w16cex:commentExtensible w16cex:durableId="62DE3590" w16cex:dateUtc="2025-03-29T21:37:00Z"/>
  <w16cex:commentExtensible w16cex:durableId="392A5230" w16cex:dateUtc="2025-03-29T21:38:00Z"/>
  <w16cex:commentExtensible w16cex:durableId="2B8D2F71" w16cex:dateUtc="2025-03-25T12:34:00Z"/>
  <w16cex:commentExtensible w16cex:durableId="2B982D41" w16cex:dateUtc="2025-04-02T19:40:00Z"/>
  <w16cex:commentExtensible w16cex:durableId="123468B1" w16cex:dateUtc="2025-04-08T13:34:00Z"/>
  <w16cex:commentExtensible w16cex:durableId="2B8D3011" w16cex:dateUtc="2025-03-25T12:37:00Z"/>
  <w16cex:commentExtensible w16cex:durableId="561D90DF" w16cex:dateUtc="2025-03-29T22:02:00Z"/>
  <w16cex:commentExtensible w16cex:durableId="2B9830DE" w16cex:dateUtc="2025-04-02T19:55:00Z"/>
  <w16cex:commentExtensible w16cex:durableId="507340DC" w16cex:dateUtc="2025-04-08T13:34:00Z"/>
  <w16cex:commentExtensible w16cex:durableId="0AAB04C2" w16cex:dateUtc="2025-03-29T22:03:00Z"/>
  <w16cex:commentExtensible w16cex:durableId="56BB6DE4" w16cex:dateUtc="2025-04-06T08:55:00Z"/>
  <w16cex:commentExtensible w16cex:durableId="2948B88D" w16cex:dateUtc="2025-04-12T06:02:00Z"/>
  <w16cex:commentExtensible w16cex:durableId="2B8D3055" w16cex:dateUtc="2025-03-25T12:38:00Z"/>
  <w16cex:commentExtensible w16cex:durableId="2339BCC2" w16cex:dateUtc="2025-04-06T08:56:00Z"/>
  <w16cex:commentExtensible w16cex:durableId="2B8D3081" w16cex:dateUtc="2025-03-25T12:39:00Z"/>
  <w16cex:commentExtensible w16cex:durableId="2B982F59" w16cex:dateUtc="2025-04-02T19:49:00Z"/>
  <w16cex:commentExtensible w16cex:durableId="2B983048" w16cex:dateUtc="2025-04-02T19:53:00Z"/>
  <w16cex:commentExtensible w16cex:durableId="3324E296" w16cex:dateUtc="2025-04-06T08:58:00Z"/>
  <w16cex:commentExtensible w16cex:durableId="21583D49" w16cex:dateUtc="2025-04-03T13:18:00Z"/>
  <w16cex:commentExtensible w16cex:durableId="2B98324A" w16cex:dateUtc="2025-04-02T20:01:00Z"/>
  <w16cex:commentExtensible w16cex:durableId="0335DEBA" w16cex:dateUtc="2025-04-06T08:59:00Z"/>
  <w16cex:commentExtensible w16cex:durableId="2B9832B3" w16cex:dateUtc="2025-04-02T20:03:00Z"/>
  <w16cex:commentExtensible w16cex:durableId="2B98332C" w16cex:dateUtc="2025-04-02T20:05:00Z"/>
  <w16cex:commentExtensible w16cex:durableId="2B9835A3" w16cex:dateUtc="2025-04-02T20:16:00Z"/>
  <w16cex:commentExtensible w16cex:durableId="2B9835BB" w16cex:dateUtc="2025-04-02T20:16:00Z"/>
  <w16cex:commentExtensible w16cex:durableId="226DBAF7" w16cex:dateUtc="2025-04-08T13:46:00Z"/>
  <w16cex:commentExtensible w16cex:durableId="2B9835F2" w16cex:dateUtc="2025-04-02T20:17:00Z"/>
  <w16cex:commentExtensible w16cex:durableId="6DB88FA5" w16cex:dateUtc="2025-04-08T13:47:00Z"/>
  <w16cex:commentExtensible w16cex:durableId="7C842BF5" w16cex:dateUtc="2025-03-29T22:14:00Z"/>
  <w16cex:commentExtensible w16cex:durableId="2B983619" w16cex:dateUtc="2025-04-02T20:18:00Z"/>
  <w16cex:commentExtensible w16cex:durableId="2125A33C" w16cex:dateUtc="2025-04-03T13:30:00Z"/>
  <w16cex:commentExtensible w16cex:durableId="2FFF42BD" w16cex:dateUtc="2025-03-29T22:18:00Z"/>
  <w16cex:commentExtensible w16cex:durableId="5DB8530B" w16cex:dateUtc="2025-04-03T13:32:00Z"/>
  <w16cex:commentExtensible w16cex:durableId="60574AE1" w16cex:dateUtc="2025-04-12T05:56:00Z"/>
  <w16cex:commentExtensible w16cex:durableId="2B983678" w16cex:dateUtc="2025-04-02T20:19:00Z"/>
  <w16cex:commentExtensible w16cex:durableId="0883E523" w16cex:dateUtc="2025-04-06T09:09:00Z"/>
  <w16cex:commentExtensible w16cex:durableId="1731587E" w16cex:dateUtc="2025-04-12T05:55:00Z"/>
  <w16cex:commentExtensible w16cex:durableId="0FBED388" w16cex:dateUtc="2025-04-12T05:55:00Z"/>
  <w16cex:commentExtensible w16cex:durableId="3801E491" w16cex:dateUtc="2025-03-29T22:25:00Z"/>
  <w16cex:commentExtensible w16cex:durableId="7E530104" w16cex:dateUtc="2025-04-03T13:46:00Z"/>
  <w16cex:commentExtensible w16cex:durableId="241F483A" w16cex:dateUtc="2025-04-06T09:17:00Z"/>
  <w16cex:commentExtensible w16cex:durableId="2B9831F0" w16cex:dateUtc="2025-04-02T20:00:00Z"/>
  <w16cex:commentExtensible w16cex:durableId="2B8D32D1" w16cex:dateUtc="2025-03-25T12:49: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70FFE005" w16cid:durableId="2B8A6760"/>
  <w16cid:commentId w16cid:paraId="018300A7" w16cid:durableId="2FDB474C"/>
  <w16cid:commentId w16cid:paraId="3A783F63" w16cid:durableId="73744C20"/>
  <w16cid:commentId w16cid:paraId="18429EB8" w16cid:durableId="43B6B83B"/>
  <w16cid:commentId w16cid:paraId="338B88FD" w16cid:durableId="7FDB5112"/>
  <w16cid:commentId w16cid:paraId="5965AD84" w16cid:durableId="355DB1DE"/>
  <w16cid:commentId w16cid:paraId="6808E12B" w16cid:durableId="33ACE284"/>
  <w16cid:commentId w16cid:paraId="563CF726" w16cid:durableId="2B8D27F5"/>
  <w16cid:commentId w16cid:paraId="6BA51AA3" w16cid:durableId="2B5357BA"/>
  <w16cid:commentId w16cid:paraId="699C5B79" w16cid:durableId="30F0F75C"/>
  <w16cid:commentId w16cid:paraId="3B84B4F4" w16cid:durableId="06F07DF2"/>
  <w16cid:commentId w16cid:paraId="293C3FAC" w16cid:durableId="7B27D7DC"/>
  <w16cid:commentId w16cid:paraId="41A079A7" w16cid:durableId="1E8C67BC"/>
  <w16cid:commentId w16cid:paraId="75A01FF6" w16cid:durableId="61F81323"/>
  <w16cid:commentId w16cid:paraId="64ACB7EA" w16cid:durableId="54A50146"/>
  <w16cid:commentId w16cid:paraId="4E126053" w16cid:durableId="2B8D2969"/>
  <w16cid:commentId w16cid:paraId="5DFE2DE0" w16cid:durableId="088A4E06"/>
  <w16cid:commentId w16cid:paraId="31F403A6" w16cid:durableId="0DB6BDEA"/>
  <w16cid:commentId w16cid:paraId="189BAB06" w16cid:durableId="2491F863"/>
  <w16cid:commentId w16cid:paraId="3564950A" w16cid:durableId="718E579E"/>
  <w16cid:commentId w16cid:paraId="2495B4CE" w16cid:durableId="7D4B435F"/>
  <w16cid:commentId w16cid:paraId="220F4C04" w16cid:durableId="6404012F"/>
  <w16cid:commentId w16cid:paraId="0FB6D92C" w16cid:durableId="5B0667E2"/>
  <w16cid:commentId w16cid:paraId="2AD0603F" w16cid:durableId="2B982D0B"/>
  <w16cid:commentId w16cid:paraId="5A78DD1A" w16cid:durableId="2307086C"/>
  <w16cid:commentId w16cid:paraId="507478C4" w16cid:durableId="2B982B1C"/>
  <w16cid:commentId w16cid:paraId="214EDFEF" w16cid:durableId="2B982FA0"/>
  <w16cid:commentId w16cid:paraId="271FB3B8" w16cid:durableId="724F9B2D"/>
  <w16cid:commentId w16cid:paraId="6AAD8663" w16cid:durableId="62DE3590"/>
  <w16cid:commentId w16cid:paraId="5685FAF1" w16cid:durableId="392A5230"/>
  <w16cid:commentId w16cid:paraId="6A06ACBE" w16cid:durableId="2B8D2F71"/>
  <w16cid:commentId w16cid:paraId="11B035F1" w16cid:durableId="2B982D41"/>
  <w16cid:commentId w16cid:paraId="7CEEAACF" w16cid:durableId="123468B1"/>
  <w16cid:commentId w16cid:paraId="0E848C41" w16cid:durableId="2B8D3011"/>
  <w16cid:commentId w16cid:paraId="29AD774D" w16cid:durableId="561D90DF"/>
  <w16cid:commentId w16cid:paraId="2B52FEC3" w16cid:durableId="2B9830DE"/>
  <w16cid:commentId w16cid:paraId="5106E5F9" w16cid:durableId="507340DC"/>
  <w16cid:commentId w16cid:paraId="47DCA6FE" w16cid:durableId="0AAB04C2"/>
  <w16cid:commentId w16cid:paraId="34D00CD6" w16cid:durableId="56BB6DE4"/>
  <w16cid:commentId w16cid:paraId="2A4F0775" w16cid:durableId="2948B88D"/>
  <w16cid:commentId w16cid:paraId="6156B094" w16cid:durableId="2B8D3055"/>
  <w16cid:commentId w16cid:paraId="0C2E0925" w16cid:durableId="2339BCC2"/>
  <w16cid:commentId w16cid:paraId="7AA14283" w16cid:durableId="2B8D3081"/>
  <w16cid:commentId w16cid:paraId="35AAD2BA" w16cid:durableId="2B982F59"/>
  <w16cid:commentId w16cid:paraId="3FC2F49C" w16cid:durableId="2B983048"/>
  <w16cid:commentId w16cid:paraId="30E1A926" w16cid:durableId="3324E296"/>
  <w16cid:commentId w16cid:paraId="1EFA4179" w16cid:durableId="21583D49"/>
  <w16cid:commentId w16cid:paraId="3FF79F11" w16cid:durableId="2B98324A"/>
  <w16cid:commentId w16cid:paraId="68661E07" w16cid:durableId="0335DEBA"/>
  <w16cid:commentId w16cid:paraId="7A9D02E3" w16cid:durableId="2B9832B3"/>
  <w16cid:commentId w16cid:paraId="19E887B4" w16cid:durableId="2B98332C"/>
  <w16cid:commentId w16cid:paraId="035E4EF8" w16cid:durableId="2B9835A3"/>
  <w16cid:commentId w16cid:paraId="6ECC33F8" w16cid:durableId="2B9835BB"/>
  <w16cid:commentId w16cid:paraId="7B9AA19F" w16cid:durableId="226DBAF7"/>
  <w16cid:commentId w16cid:paraId="047E5FF7" w16cid:durableId="2B9835F2"/>
  <w16cid:commentId w16cid:paraId="580B6A49" w16cid:durableId="6DB88FA5"/>
  <w16cid:commentId w16cid:paraId="6DCCB235" w16cid:durableId="7C842BF5"/>
  <w16cid:commentId w16cid:paraId="1376A511" w16cid:durableId="2B983619"/>
  <w16cid:commentId w16cid:paraId="10BAF42C" w16cid:durableId="2125A33C"/>
  <w16cid:commentId w16cid:paraId="4F7F5990" w16cid:durableId="2FFF42BD"/>
  <w16cid:commentId w16cid:paraId="74EDCE0A" w16cid:durableId="5DB8530B"/>
  <w16cid:commentId w16cid:paraId="3D4C90F9" w16cid:durableId="60574AE1"/>
  <w16cid:commentId w16cid:paraId="00CDCE77" w16cid:durableId="2B983678"/>
  <w16cid:commentId w16cid:paraId="48125D79" w16cid:durableId="0883E523"/>
  <w16cid:commentId w16cid:paraId="67856C07" w16cid:durableId="1731587E"/>
  <w16cid:commentId w16cid:paraId="3DF79867" w16cid:durableId="0FBED388"/>
  <w16cid:commentId w16cid:paraId="0EC2D6A1" w16cid:durableId="3801E491"/>
  <w16cid:commentId w16cid:paraId="2FFE676D" w16cid:durableId="7E530104"/>
  <w16cid:commentId w16cid:paraId="518725DF" w16cid:durableId="241F483A"/>
  <w16cid:commentId w16cid:paraId="7A29D09C" w16cid:durableId="2B9831F0"/>
  <w16cid:commentId w16cid:paraId="0390267E" w16cid:durableId="2B8D32D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975FF" w14:textId="77777777" w:rsidR="00C015AE" w:rsidRDefault="00C015AE">
      <w:r>
        <w:separator/>
      </w:r>
    </w:p>
  </w:endnote>
  <w:endnote w:type="continuationSeparator" w:id="0">
    <w:p w14:paraId="0C22560E" w14:textId="77777777" w:rsidR="00C015AE" w:rsidRDefault="00C01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C5ACB8" w14:textId="77777777" w:rsidR="00C015AE" w:rsidRDefault="00C015AE">
      <w:r>
        <w:separator/>
      </w:r>
    </w:p>
  </w:footnote>
  <w:footnote w:type="continuationSeparator" w:id="0">
    <w:p w14:paraId="7218CDBE" w14:textId="77777777" w:rsidR="00C015AE" w:rsidRDefault="00C015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5DA3"/>
    <w:rsid w:val="000B753D"/>
    <w:rsid w:val="000B76C9"/>
    <w:rsid w:val="000C157F"/>
    <w:rsid w:val="000C5E36"/>
    <w:rsid w:val="000C5F50"/>
    <w:rsid w:val="000C6486"/>
    <w:rsid w:val="000C64C0"/>
    <w:rsid w:val="000D0076"/>
    <w:rsid w:val="000D3354"/>
    <w:rsid w:val="000D4738"/>
    <w:rsid w:val="000E24D6"/>
    <w:rsid w:val="000E33AA"/>
    <w:rsid w:val="000E3A07"/>
    <w:rsid w:val="000E754A"/>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4A03"/>
    <w:rsid w:val="0016572F"/>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4478"/>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0426"/>
    <w:rsid w:val="007F100A"/>
    <w:rsid w:val="007F1BAE"/>
    <w:rsid w:val="007F51E8"/>
    <w:rsid w:val="007F62AC"/>
    <w:rsid w:val="007F67CF"/>
    <w:rsid w:val="0080039F"/>
    <w:rsid w:val="00800A37"/>
    <w:rsid w:val="00801D10"/>
    <w:rsid w:val="00802A2D"/>
    <w:rsid w:val="00803FC0"/>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4CA0"/>
    <w:rsid w:val="00957565"/>
    <w:rsid w:val="009577E5"/>
    <w:rsid w:val="00960A37"/>
    <w:rsid w:val="0096305C"/>
    <w:rsid w:val="00964632"/>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5AE"/>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footer" Target="footer4.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18220</Words>
  <Characters>111144</Characters>
  <Application>Microsoft Office Word</Application>
  <DocSecurity>0</DocSecurity>
  <Lines>926</Lines>
  <Paragraphs>258</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129106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2025-04-12T06:05:00Z</dcterms:created>
  <dcterms:modified xsi:type="dcterms:W3CDTF">2025-04-12T06:05:00Z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