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Sarcomeric and Non-Sarcomeric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 xml:space="preserve">Iacopo </w:t>
      </w:r>
      <w:proofErr w:type="spellStart"/>
      <w:r w:rsidR="002F3B21" w:rsidRPr="00DB6D77">
        <w:rPr>
          <w:rFonts w:ascii="Roboto" w:hAnsi="Roboto" w:cs="Times"/>
          <w:sz w:val="18"/>
          <w:szCs w:val="18"/>
        </w:rPr>
        <w:t>Olivotto</w:t>
      </w:r>
      <w:proofErr w:type="spellEnd"/>
      <w:r w:rsidR="002F3B21" w:rsidRPr="00DB6D77">
        <w:rPr>
          <w:rFonts w:ascii="Roboto" w:hAnsi="Roboto" w:cs="Times"/>
          <w:sz w:val="18"/>
          <w:szCs w:val="18"/>
        </w:rPr>
        <w:t>,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r w:rsidR="005559AF">
        <w:rPr>
          <w:rFonts w:ascii="Roboto" w:hAnsi="Roboto" w:cs="Times New Roman"/>
          <w:sz w:val="18"/>
          <w:szCs w:val="18"/>
        </w:rPr>
        <w:t xml:space="preserve">Sarcomeric and </w:t>
      </w:r>
      <w:r w:rsidR="002C3C6B">
        <w:rPr>
          <w:rFonts w:ascii="Roboto" w:hAnsi="Roboto" w:cs="Times New Roman"/>
          <w:sz w:val="18"/>
          <w:szCs w:val="18"/>
        </w:rPr>
        <w:t>N</w:t>
      </w:r>
      <w:r w:rsidR="005559AF">
        <w:rPr>
          <w:rFonts w:ascii="Roboto" w:hAnsi="Roboto" w:cs="Times New Roman"/>
          <w:sz w:val="18"/>
          <w:szCs w:val="18"/>
        </w:rPr>
        <w:t>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33B7736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351</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FD2742F"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w:t>
      </w:r>
      <w:r w:rsidR="00557FA0">
        <w:rPr>
          <w:rFonts w:ascii="Roboto" w:hAnsi="Roboto"/>
          <w:sz w:val="18"/>
          <w:szCs w:val="18"/>
          <w:lang w:val="en-US"/>
        </w:rPr>
        <w:t>28</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5106C5E4"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1609EF">
        <w:rPr>
          <w:rFonts w:ascii="Roboto" w:hAnsi="Roboto"/>
          <w:sz w:val="22"/>
          <w:szCs w:val="22"/>
          <w:lang w:val="en-US"/>
        </w:rPr>
        <w:t>role</w:t>
      </w:r>
      <w:r w:rsidR="009204E4">
        <w:rPr>
          <w:rFonts w:ascii="Roboto" w:hAnsi="Roboto"/>
          <w:sz w:val="22"/>
          <w:szCs w:val="22"/>
          <w:lang w:val="en-US"/>
        </w:rPr>
        <w:t xml:space="preserve"> 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1609EF">
        <w:rPr>
          <w:rFonts w:ascii="Roboto" w:hAnsi="Roboto"/>
          <w:sz w:val="22"/>
          <w:szCs w:val="22"/>
          <w:lang w:val="en-US"/>
        </w:rPr>
        <w:t>in influencing</w:t>
      </w:r>
      <w:r w:rsidR="009204E4">
        <w:rPr>
          <w:rFonts w:ascii="Roboto" w:hAnsi="Roboto"/>
          <w:sz w:val="22"/>
          <w:szCs w:val="22"/>
          <w:lang w:val="en-US"/>
        </w:rPr>
        <w:t xml:space="preserve"> clinical</w:t>
      </w:r>
      <w:r w:rsidR="00E8033B" w:rsidRPr="00E8033B">
        <w:rPr>
          <w:rFonts w:ascii="Roboto" w:hAnsi="Roboto"/>
          <w:sz w:val="22"/>
          <w:szCs w:val="22"/>
          <w:lang w:val="en-US"/>
        </w:rPr>
        <w:t xml:space="preserve"> </w:t>
      </w:r>
      <w:proofErr w:type="gramStart"/>
      <w:r w:rsidR="00E8033B" w:rsidRPr="00E8033B">
        <w:rPr>
          <w:rFonts w:ascii="Roboto" w:hAnsi="Roboto"/>
          <w:sz w:val="22"/>
          <w:szCs w:val="22"/>
          <w:lang w:val="en-US"/>
        </w:rPr>
        <w:t>trajectories</w:t>
      </w:r>
      <w:proofErr w:type="gramEnd"/>
      <w:r w:rsidR="00E8033B" w:rsidRPr="00E8033B">
        <w:rPr>
          <w:rFonts w:ascii="Roboto" w:hAnsi="Roboto"/>
          <w:sz w:val="22"/>
          <w:szCs w:val="22"/>
          <w:lang w:val="en-US"/>
        </w:rPr>
        <w:t xml:space="preserve"> and the timing of key clinical events</w:t>
      </w:r>
      <w:r w:rsidR="001609EF">
        <w:rPr>
          <w:rFonts w:ascii="Roboto" w:hAnsi="Roboto"/>
          <w:sz w:val="22"/>
          <w:szCs w:val="22"/>
          <w:lang w:val="en-US"/>
        </w:rPr>
        <w:t xml:space="preserve"> differ in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versus 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9866F74"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in the Sarcomeric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5F637AD1"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r w:rsidR="005E3EFD" w:rsidRPr="008E1D94">
        <w:rPr>
          <w:rFonts w:ascii="Roboto" w:hAnsi="Roboto"/>
          <w:sz w:val="22"/>
          <w:szCs w:val="22"/>
          <w:lang w:val="en-US"/>
        </w:rPr>
        <w:t>sarcomeric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r w:rsidR="008065FD">
        <w:rPr>
          <w:rFonts w:ascii="Roboto" w:hAnsi="Roboto"/>
          <w:sz w:val="22"/>
          <w:szCs w:val="22"/>
          <w:lang w:val="en-US"/>
        </w:rPr>
        <w:t>s</w:t>
      </w:r>
      <w:r w:rsidR="00B14D85">
        <w:rPr>
          <w:rFonts w:ascii="Roboto" w:hAnsi="Roboto"/>
          <w:sz w:val="22"/>
          <w:szCs w:val="22"/>
          <w:lang w:val="en-US"/>
        </w:rPr>
        <w:t>arcomeric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254F372E"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7.8 years </w:t>
      </w:r>
      <w:r w:rsidR="00B63985">
        <w:rPr>
          <w:rFonts w:ascii="Roboto" w:hAnsi="Roboto"/>
          <w:sz w:val="22"/>
          <w:szCs w:val="22"/>
          <w:lang w:val="en-US"/>
        </w:rPr>
        <w:t>younger</w:t>
      </w:r>
      <w:r w:rsidR="00036093">
        <w:rPr>
          <w:rFonts w:ascii="Roboto" w:hAnsi="Roboto"/>
          <w:sz w:val="22"/>
          <w:szCs w:val="22"/>
          <w:lang w:val="en-US"/>
        </w:rPr>
        <w:t>, p&lt;0.001</w:t>
      </w:r>
      <w:r w:rsidR="003D3D16" w:rsidRPr="00B14D85">
        <w:rPr>
          <w:rFonts w:ascii="Roboto" w:hAnsi="Roboto"/>
          <w:sz w:val="22"/>
          <w:szCs w:val="22"/>
          <w:lang w:val="en-US"/>
        </w:rPr>
        <w:t>) and</w:t>
      </w:r>
      <w:r w:rsidR="00011CEB">
        <w:rPr>
          <w:rFonts w:ascii="Roboto" w:hAnsi="Roboto"/>
          <w:sz w:val="22"/>
          <w:szCs w:val="22"/>
          <w:lang w:val="en-US"/>
        </w:rPr>
        <w:t xml:space="preserve"> had</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5225CB75"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BB2803">
        <w:rPr>
          <w:rFonts w:ascii="Roboto" w:hAnsi="Roboto"/>
          <w:sz w:val="22"/>
          <w:szCs w:val="22"/>
          <w:lang w:val="en-US"/>
        </w:rPr>
        <w:t>subsequent</w:t>
      </w:r>
      <w:r w:rsidR="002D5151">
        <w:rPr>
          <w:rFonts w:ascii="Roboto" w:hAnsi="Roboto"/>
          <w:sz w:val="22"/>
          <w:szCs w:val="22"/>
          <w:lang w:val="en-US"/>
        </w:rPr>
        <w:t xml:space="preserve"> </w:t>
      </w:r>
      <w:r w:rsidRPr="00B14D85">
        <w:rPr>
          <w:rFonts w:ascii="Roboto" w:hAnsi="Roboto"/>
          <w:sz w:val="22"/>
          <w:szCs w:val="22"/>
          <w:lang w:val="en-US"/>
        </w:rPr>
        <w:t xml:space="preserve">adverse </w:t>
      </w:r>
      <w:proofErr w:type="gramStart"/>
      <w:r w:rsidRPr="00B14D85">
        <w:rPr>
          <w:rFonts w:ascii="Roboto" w:hAnsi="Roboto"/>
          <w:sz w:val="22"/>
          <w:szCs w:val="22"/>
          <w:lang w:val="en-US"/>
        </w:rPr>
        <w:t xml:space="preserve">outcomes,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in sarcomeric HCM</w:t>
      </w:r>
      <w:r w:rsidRPr="00B14D85">
        <w:rPr>
          <w:rFonts w:ascii="Roboto" w:hAnsi="Roboto"/>
          <w:sz w:val="22"/>
          <w:szCs w:val="22"/>
          <w:lang w:val="en-US"/>
        </w:rPr>
        <w:t xml:space="preserve"> on adverse outcomes,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1A4104CE"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r w:rsidR="002D5151">
        <w:rPr>
          <w:rFonts w:ascii="Roboto" w:hAnsi="Roboto"/>
          <w:sz w:val="22"/>
          <w:szCs w:val="22"/>
          <w:lang w:val="en-US"/>
        </w:rPr>
        <w:t>Patients with</w:t>
      </w:r>
      <w:r w:rsidR="00403684">
        <w:rPr>
          <w:rFonts w:ascii="Roboto" w:hAnsi="Roboto"/>
          <w:sz w:val="22"/>
          <w:szCs w:val="22"/>
          <w:lang w:val="en-US"/>
        </w:rPr>
        <w:t xml:space="preserve"> </w:t>
      </w:r>
      <w:bookmarkStart w:id="2" w:name="_Hlk177378457"/>
      <w:bookmarkEnd w:id="1"/>
      <w:r w:rsidR="001741B2">
        <w:rPr>
          <w:rFonts w:ascii="Roboto" w:hAnsi="Roboto"/>
          <w:sz w:val="22"/>
          <w:szCs w:val="22"/>
          <w:lang w:val="en-US"/>
        </w:rPr>
        <w:t xml:space="preserve">non-sarcomeric HCM </w:t>
      </w:r>
      <w:r w:rsidR="00403684">
        <w:rPr>
          <w:rFonts w:ascii="Roboto" w:hAnsi="Roboto"/>
          <w:sz w:val="22"/>
          <w:szCs w:val="22"/>
          <w:lang w:val="en-US"/>
        </w:rPr>
        <w:t xml:space="preserve">should </w:t>
      </w:r>
      <w:r w:rsidR="002D5151">
        <w:rPr>
          <w:rFonts w:ascii="Roboto" w:hAnsi="Roboto"/>
          <w:sz w:val="22"/>
          <w:szCs w:val="22"/>
          <w:lang w:val="en-US"/>
        </w:rPr>
        <w:t>undergo</w:t>
      </w:r>
      <w:r w:rsidR="00403684">
        <w:rPr>
          <w:rFonts w:ascii="Roboto" w:hAnsi="Roboto"/>
          <w:sz w:val="22"/>
          <w:szCs w:val="22"/>
          <w:lang w:val="en-US"/>
        </w:rPr>
        <w:t xml:space="preserve"> aggressive management of </w:t>
      </w:r>
      <w:r w:rsidR="0003374F">
        <w:rPr>
          <w:rFonts w:ascii="Roboto" w:hAnsi="Roboto"/>
          <w:sz w:val="22"/>
          <w:szCs w:val="22"/>
          <w:lang w:val="en-US"/>
        </w:rPr>
        <w:t>comorbidities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D5151">
        <w:rPr>
          <w:rFonts w:ascii="Roboto" w:hAnsi="Roboto"/>
          <w:sz w:val="22"/>
          <w:szCs w:val="22"/>
          <w:lang w:val="en-US"/>
        </w:rPr>
        <w:t>as</w:t>
      </w:r>
      <w:r w:rsidR="00403684">
        <w:rPr>
          <w:rFonts w:ascii="Roboto" w:hAnsi="Roboto"/>
          <w:sz w:val="22"/>
          <w:szCs w:val="22"/>
          <w:lang w:val="en-US"/>
        </w:rPr>
        <w:t xml:space="preserve"> </w:t>
      </w:r>
      <w:r w:rsidR="008B7F71">
        <w:rPr>
          <w:rFonts w:ascii="Roboto" w:hAnsi="Roboto"/>
          <w:sz w:val="22"/>
          <w:szCs w:val="22"/>
          <w:lang w:val="en-US"/>
        </w:rPr>
        <w:t xml:space="preserve">potential </w:t>
      </w:r>
      <w:r w:rsidR="0003374F">
        <w:rPr>
          <w:rFonts w:ascii="Roboto" w:hAnsi="Roboto"/>
          <w:sz w:val="22"/>
          <w:szCs w:val="22"/>
          <w:lang w:val="en-US"/>
        </w:rPr>
        <w:t>modifiable risk factors</w:t>
      </w:r>
      <w:bookmarkEnd w:id="2"/>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Non-sarcomeric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7DEB554A"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1–3</w:t>
      </w:r>
      <w:r w:rsidRPr="00DB6D77">
        <w:rPr>
          <w:rFonts w:ascii="Roboto" w:hAnsi="Roboto"/>
          <w:sz w:val="22"/>
          <w:szCs w:val="22"/>
        </w:rPr>
        <w:fldChar w:fldCharType="end"/>
      </w:r>
      <w:r w:rsidR="00822DD1">
        <w:rPr>
          <w:rFonts w:ascii="Roboto" w:hAnsi="Roboto"/>
          <w:sz w:val="22"/>
          <w:szCs w:val="22"/>
        </w:rPr>
        <w:t xml:space="preserve">, but </w:t>
      </w:r>
      <w:r w:rsidR="00567B0F">
        <w:rPr>
          <w:rFonts w:ascii="Roboto" w:hAnsi="Roboto"/>
          <w:sz w:val="22"/>
          <w:szCs w:val="22"/>
        </w:rPr>
        <w:t xml:space="preserve">at </w:t>
      </w:r>
      <w:proofErr w:type="spellStart"/>
      <w:r w:rsidR="00567B0F">
        <w:rPr>
          <w:rFonts w:ascii="Roboto" w:hAnsi="Roboto"/>
          <w:sz w:val="22"/>
          <w:szCs w:val="22"/>
        </w:rPr>
        <w:t>least</w:t>
      </w:r>
      <w:proofErr w:type="spellEnd"/>
      <w:r w:rsidR="00E70B7D">
        <w:rPr>
          <w:rFonts w:ascii="Roboto" w:hAnsi="Roboto"/>
          <w:sz w:val="22"/>
          <w:szCs w:val="22"/>
        </w:rPr>
        <w:t xml:space="preserve"> </w:t>
      </w:r>
      <w:proofErr w:type="spellStart"/>
      <w:r w:rsidR="00E70B7D">
        <w:rPr>
          <w:rFonts w:ascii="Roboto" w:hAnsi="Roboto"/>
          <w:sz w:val="22"/>
          <w:szCs w:val="22"/>
        </w:rPr>
        <w:t>half</w:t>
      </w:r>
      <w:proofErr w:type="spellEnd"/>
      <w:r w:rsidR="00E70B7D">
        <w:rPr>
          <w:rFonts w:ascii="Roboto" w:hAnsi="Roboto"/>
          <w:sz w:val="22"/>
          <w:szCs w:val="22"/>
        </w:rPr>
        <w:t xml:space="preserve"> </w:t>
      </w:r>
      <w:r w:rsidR="00822DD1">
        <w:rPr>
          <w:rFonts w:ascii="Roboto" w:hAnsi="Roboto"/>
          <w:sz w:val="22"/>
          <w:szCs w:val="22"/>
        </w:rPr>
        <w:t>of HCM patients do not</w:t>
      </w:r>
      <w:r w:rsidR="00464E82">
        <w:rPr>
          <w:rFonts w:ascii="Roboto" w:hAnsi="Roboto"/>
          <w:sz w:val="22"/>
          <w:szCs w:val="22"/>
        </w:rPr>
        <w:t xml:space="preserve"> have</w:t>
      </w:r>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(non-sarcomeric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0F1D08">
        <w:rPr>
          <w:rFonts w:ascii="Roboto" w:hAnsi="Roboto"/>
          <w:sz w:val="22"/>
          <w:vertAlign w:val="superscript"/>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7F28F6F2" w14:textId="0AECDABF" w:rsidR="003B5B90" w:rsidRDefault="00C11D6C" w:rsidP="001D711A">
      <w:pPr>
        <w:spacing w:line="480" w:lineRule="auto"/>
        <w:rPr>
          <w:ins w:id="4" w:author="Christoffer Vissing" w:date="2025-05-29T01:02:00Z" w16du:dateUtc="2025-05-28T23:02:00Z"/>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ins w:id="5" w:author="Christoffer Vissing" w:date="2025-05-29T00:58:00Z" w16du:dateUtc="2025-05-28T22:58:00Z">
        <w:r w:rsidR="003B5B90" w:rsidRPr="003B5B90">
          <w:t xml:space="preserve"> </w:t>
        </w:r>
        <w:r w:rsidR="003B5B90">
          <w:rPr>
            <w:rFonts w:ascii="Roboto" w:hAnsi="Roboto"/>
            <w:sz w:val="22"/>
            <w:szCs w:val="22"/>
            <w:lang w:val="en-GB"/>
          </w:rPr>
          <w:t xml:space="preserve">To quantify the </w:t>
        </w:r>
      </w:ins>
      <w:ins w:id="6" w:author="Christoffer Vissing" w:date="2025-05-29T00:59:00Z" w16du:dateUtc="2025-05-28T22:59:00Z">
        <w:r w:rsidR="003B5B90" w:rsidRPr="003B5B90">
          <w:rPr>
            <w:rFonts w:ascii="Roboto" w:hAnsi="Roboto"/>
            <w:sz w:val="22"/>
            <w:szCs w:val="22"/>
            <w:lang w:val="en-GB"/>
          </w:rPr>
          <w:t>difference</w:t>
        </w:r>
        <w:r w:rsidR="003B5B90">
          <w:rPr>
            <w:rFonts w:ascii="Roboto" w:hAnsi="Roboto"/>
            <w:sz w:val="22"/>
            <w:szCs w:val="22"/>
            <w:lang w:val="en-GB"/>
          </w:rPr>
          <w:t xml:space="preserve"> in survival, we </w:t>
        </w:r>
      </w:ins>
      <w:ins w:id="7" w:author="Christoffer Vissing" w:date="2025-05-29T01:00:00Z" w16du:dateUtc="2025-05-28T23:00:00Z">
        <w:r w:rsidR="003B5B90" w:rsidRPr="003B5B90">
          <w:rPr>
            <w:rFonts w:ascii="Roboto" w:hAnsi="Roboto"/>
            <w:sz w:val="22"/>
            <w:szCs w:val="22"/>
            <w:lang w:val="en-GB"/>
          </w:rPr>
          <w:t xml:space="preserve">calculated the restricted mean survival time (RMST) </w:t>
        </w:r>
        <w:r w:rsidR="003B5B90">
          <w:rPr>
            <w:rFonts w:ascii="Roboto" w:hAnsi="Roboto"/>
            <w:sz w:val="22"/>
            <w:szCs w:val="22"/>
            <w:lang w:val="en-GB"/>
          </w:rPr>
          <w:t xml:space="preserve">from </w:t>
        </w:r>
      </w:ins>
      <w:ins w:id="8" w:author="Christoffer Vissing" w:date="2025-05-29T01:01:00Z" w16du:dateUtc="2025-05-28T23:01:00Z">
        <w:r w:rsidR="003B5B90">
          <w:rPr>
            <w:rFonts w:ascii="Roboto" w:hAnsi="Roboto"/>
            <w:sz w:val="22"/>
            <w:szCs w:val="22"/>
            <w:lang w:val="en-GB"/>
          </w:rPr>
          <w:t xml:space="preserve">the mean age of diagnosis of HCM to the last time at which </w:t>
        </w:r>
      </w:ins>
      <w:ins w:id="9" w:author="Christoffer Vissing" w:date="2025-05-29T01:02:00Z" w16du:dateUtc="2025-05-28T23:02:00Z">
        <w:r w:rsidR="003B5B90">
          <w:rPr>
            <w:rFonts w:ascii="Roboto" w:hAnsi="Roboto"/>
            <w:sz w:val="22"/>
            <w:szCs w:val="22"/>
            <w:lang w:val="en-GB"/>
          </w:rPr>
          <w:t xml:space="preserve">at least 100 individuals remained under observation. </w:t>
        </w:r>
      </w:ins>
      <w:ins w:id="10" w:author="Christoffer Vissing" w:date="2025-05-29T01:04:00Z" w16du:dateUtc="2025-05-28T23:04:00Z">
        <w:r w:rsidR="003B5B90" w:rsidRPr="003B5B90">
          <w:rPr>
            <w:rFonts w:ascii="Roboto" w:hAnsi="Roboto"/>
            <w:sz w:val="22"/>
            <w:szCs w:val="22"/>
            <w:lang w:val="en-GB"/>
          </w:rPr>
          <w:t>RMST was defined as the area under the survival curve within this age interval</w:t>
        </w:r>
      </w:ins>
      <w:ins w:id="11" w:author="Christoffer Vissing" w:date="2025-05-29T01:05:00Z" w16du:dateUtc="2025-05-28T23:05:00Z">
        <w:r w:rsidR="003B5B90">
          <w:rPr>
            <w:rFonts w:ascii="Roboto" w:hAnsi="Roboto"/>
            <w:sz w:val="22"/>
            <w:szCs w:val="22"/>
            <w:lang w:val="en-GB"/>
          </w:rPr>
          <w:t>,</w:t>
        </w:r>
      </w:ins>
      <w:ins w:id="12" w:author="Christoffer Vissing" w:date="2025-05-29T01:04:00Z" w16du:dateUtc="2025-05-28T23:04:00Z">
        <w:r w:rsidR="003B5B90" w:rsidRPr="003B5B90">
          <w:rPr>
            <w:rFonts w:ascii="Roboto" w:hAnsi="Roboto"/>
            <w:sz w:val="22"/>
            <w:szCs w:val="22"/>
            <w:lang w:val="en-GB"/>
          </w:rPr>
          <w:t xml:space="preserve"> represent</w:t>
        </w:r>
      </w:ins>
      <w:ins w:id="13" w:author="Christoffer Vissing" w:date="2025-05-29T01:05:00Z" w16du:dateUtc="2025-05-28T23:05:00Z">
        <w:r w:rsidR="003B5B90">
          <w:rPr>
            <w:rFonts w:ascii="Roboto" w:hAnsi="Roboto"/>
            <w:sz w:val="22"/>
            <w:szCs w:val="22"/>
            <w:lang w:val="en-GB"/>
          </w:rPr>
          <w:t>ing</w:t>
        </w:r>
      </w:ins>
      <w:ins w:id="14" w:author="Christoffer Vissing" w:date="2025-05-29T01:04:00Z" w16du:dateUtc="2025-05-28T23:04:00Z">
        <w:r w:rsidR="003B5B90" w:rsidRPr="003B5B90">
          <w:rPr>
            <w:rFonts w:ascii="Roboto" w:hAnsi="Roboto"/>
            <w:sz w:val="22"/>
            <w:szCs w:val="22"/>
            <w:lang w:val="en-GB"/>
          </w:rPr>
          <w:t xml:space="preserve"> the average number of life-years lived</w:t>
        </w:r>
      </w:ins>
      <w:ins w:id="15" w:author="Christoffer Vissing" w:date="2025-05-29T01:05:00Z" w16du:dateUtc="2025-05-28T23:05:00Z">
        <w:r w:rsidR="003B5B90">
          <w:rPr>
            <w:rFonts w:ascii="Roboto" w:hAnsi="Roboto"/>
            <w:sz w:val="22"/>
            <w:szCs w:val="22"/>
            <w:lang w:val="en-GB"/>
          </w:rPr>
          <w:t xml:space="preserve"> and</w:t>
        </w:r>
      </w:ins>
      <w:ins w:id="16" w:author="Christoffer Vissing" w:date="2025-05-29T01:03:00Z" w16du:dateUtc="2025-05-28T23:03:00Z">
        <w:r w:rsidR="003B5B90">
          <w:rPr>
            <w:rFonts w:ascii="Roboto" w:hAnsi="Roboto"/>
            <w:sz w:val="22"/>
            <w:szCs w:val="22"/>
            <w:lang w:val="en-GB"/>
          </w:rPr>
          <w:t xml:space="preserve"> was </w:t>
        </w:r>
        <w:r w:rsidR="003B5B90" w:rsidRPr="003B5B90">
          <w:rPr>
            <w:rFonts w:ascii="Roboto" w:hAnsi="Roboto"/>
            <w:sz w:val="22"/>
            <w:szCs w:val="22"/>
            <w:lang w:val="en-GB"/>
          </w:rPr>
          <w:t>computed non-parametrically from Kaplan–Meier estimates</w:t>
        </w:r>
      </w:ins>
      <w:ins w:id="17" w:author="Christoffer Vissing" w:date="2025-05-29T01:06:00Z" w16du:dateUtc="2025-05-28T23:06:00Z">
        <w:r w:rsidR="003B5B90">
          <w:rPr>
            <w:rFonts w:ascii="Roboto" w:hAnsi="Roboto"/>
            <w:sz w:val="22"/>
            <w:szCs w:val="22"/>
            <w:lang w:val="en-GB"/>
          </w:rPr>
          <w:t>. T</w:t>
        </w:r>
      </w:ins>
      <w:ins w:id="18" w:author="Christoffer Vissing" w:date="2025-05-29T01:03:00Z" w16du:dateUtc="2025-05-28T23:03:00Z">
        <w:r w:rsidR="003B5B90" w:rsidRPr="003B5B90">
          <w:rPr>
            <w:rFonts w:ascii="Roboto" w:hAnsi="Roboto"/>
            <w:sz w:val="22"/>
            <w:szCs w:val="22"/>
            <w:lang w:val="en-GB"/>
          </w:rPr>
          <w:t>he difference in RMST between groups was estimated along with 95% confidence intervals using bootstrap resampling (1000 iterations)</w:t>
        </w:r>
      </w:ins>
    </w:p>
    <w:p w14:paraId="4404720E" w14:textId="52E35341" w:rsidR="00C11D6C" w:rsidRPr="009E16F1" w:rsidDel="003B5B90" w:rsidRDefault="00C11D6C" w:rsidP="001D711A">
      <w:pPr>
        <w:spacing w:line="480" w:lineRule="auto"/>
        <w:rPr>
          <w:del w:id="19" w:author="Christoffer Vissing" w:date="2025-05-29T01:06:00Z" w16du:dateUtc="2025-05-28T23:06:00Z"/>
          <w:rFonts w:ascii="Roboto" w:hAnsi="Roboto"/>
          <w:sz w:val="22"/>
          <w:szCs w:val="22"/>
          <w:lang w:val="en-GB"/>
        </w:rPr>
      </w:pPr>
    </w:p>
    <w:p w14:paraId="6FBE2C6F" w14:textId="4601556C"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0F1D08">
        <w:rPr>
          <w:rFonts w:ascii="Roboto" w:hAnsi="Roboto"/>
          <w:sz w:val="22"/>
          <w:vertAlign w:val="superscript"/>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1CE61951" w14:textId="156BB9B9" w:rsidR="00A8104F" w:rsidRPr="00A8104F" w:rsidDel="00765BB7" w:rsidRDefault="00AC1A8D" w:rsidP="004C619B">
      <w:pPr>
        <w:spacing w:line="480" w:lineRule="auto"/>
        <w:rPr>
          <w:del w:id="20" w:author="Christoffer Vissing" w:date="2025-05-21T13:21:00Z" w16du:dateUtc="2025-05-21T11:21:00Z"/>
          <w:rFonts w:ascii="Roboto" w:hAnsi="Roboto"/>
          <w:b/>
          <w:bCs/>
          <w:sz w:val="22"/>
          <w:szCs w:val="22"/>
          <w:lang w:val="en-US"/>
          <w:rPrChange w:id="21" w:author="Christoffer Vissing" w:date="2025-05-21T12:08:00Z" w16du:dateUtc="2025-05-21T10:08:00Z">
            <w:rPr>
              <w:del w:id="22" w:author="Christoffer Vissing" w:date="2025-05-21T13:21:00Z" w16du:dateUtc="2025-05-21T11:21:00Z"/>
              <w:rFonts w:ascii="Roboto" w:hAnsi="Roboto"/>
              <w:sz w:val="22"/>
              <w:szCs w:val="22"/>
              <w:lang w:val="en-US"/>
            </w:rPr>
          </w:rPrChange>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r w:rsidR="00006F6B">
        <w:rPr>
          <w:rFonts w:ascii="Roboto" w:hAnsi="Roboto"/>
          <w:sz w:val="22"/>
          <w:szCs w:val="22"/>
          <w:lang w:val="en-US"/>
        </w:rPr>
        <w:t xml:space="preserve"> </w:t>
      </w:r>
      <w:r w:rsidR="00CF58BC">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lastRenderedPageBreak/>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commentRangeStart w:id="23"/>
      <w:ins w:id="24" w:author="Christoffer Vissing" w:date="2025-05-21T13:24:00Z" w16du:dateUtc="2025-05-21T11:24:00Z">
        <w:r w:rsidR="00765BB7">
          <w:rPr>
            <w:rFonts w:ascii="Roboto" w:hAnsi="Roboto"/>
            <w:sz w:val="22"/>
            <w:szCs w:val="22"/>
            <w:lang w:val="en-US"/>
          </w:rPr>
          <w:t xml:space="preserve">Since obstructive physiology is </w:t>
        </w:r>
      </w:ins>
      <w:ins w:id="25" w:author="Christoffer Vissing" w:date="2025-05-21T13:28:00Z" w16du:dateUtc="2025-05-21T11:28:00Z">
        <w:r w:rsidR="00765BB7">
          <w:rPr>
            <w:rFonts w:ascii="Roboto" w:hAnsi="Roboto"/>
            <w:sz w:val="22"/>
            <w:szCs w:val="22"/>
            <w:lang w:val="en-US"/>
          </w:rPr>
          <w:t xml:space="preserve">known to associate with </w:t>
        </w:r>
      </w:ins>
      <w:ins w:id="26" w:author="Christoffer Vissing" w:date="2025-05-21T13:29:00Z" w16du:dateUtc="2025-05-21T11:29:00Z">
        <w:r w:rsidR="002B3119">
          <w:rPr>
            <w:rFonts w:ascii="Roboto" w:hAnsi="Roboto"/>
            <w:sz w:val="22"/>
            <w:szCs w:val="22"/>
            <w:lang w:val="en-US"/>
          </w:rPr>
          <w:t>demographic features and comorbidities, we investigated whet</w:t>
        </w:r>
      </w:ins>
      <w:ins w:id="27" w:author="Christoffer Vissing" w:date="2025-05-21T13:30:00Z" w16du:dateUtc="2025-05-21T11:30:00Z">
        <w:r w:rsidR="002B3119">
          <w:rPr>
            <w:rFonts w:ascii="Roboto" w:hAnsi="Roboto"/>
            <w:sz w:val="22"/>
            <w:szCs w:val="22"/>
            <w:lang w:val="en-US"/>
          </w:rPr>
          <w:t xml:space="preserve">her the association between sarcomere variant status and </w:t>
        </w:r>
      </w:ins>
      <w:ins w:id="28" w:author="Christoffer Vissing" w:date="2025-05-21T13:31:00Z" w16du:dateUtc="2025-05-21T11:31:00Z">
        <w:r w:rsidR="002B3119">
          <w:rPr>
            <w:rFonts w:ascii="Roboto" w:hAnsi="Roboto"/>
            <w:sz w:val="22"/>
            <w:szCs w:val="22"/>
            <w:lang w:val="en-US"/>
          </w:rPr>
          <w:t xml:space="preserve">obstructive physiology remained after correction for these factors. </w:t>
        </w:r>
      </w:ins>
    </w:p>
    <w:p w14:paraId="2AB47CDC" w14:textId="5D6F03F4" w:rsidR="00D20861" w:rsidRDefault="00A8104F" w:rsidP="00DB6D77">
      <w:pPr>
        <w:spacing w:line="480" w:lineRule="auto"/>
        <w:rPr>
          <w:ins w:id="29" w:author="Christoffer Vissing" w:date="2025-05-21T12:25:00Z" w16du:dateUtc="2025-05-21T10:25:00Z"/>
          <w:rFonts w:ascii="Roboto" w:hAnsi="Roboto"/>
          <w:sz w:val="22"/>
          <w:szCs w:val="22"/>
          <w:lang w:val="en-US"/>
        </w:rPr>
      </w:pPr>
      <w:ins w:id="30" w:author="Christoffer Vissing" w:date="2025-05-21T12:09:00Z" w16du:dateUtc="2025-05-21T10:09:00Z">
        <w:r>
          <w:rPr>
            <w:rFonts w:ascii="Roboto" w:hAnsi="Roboto"/>
            <w:sz w:val="22"/>
            <w:szCs w:val="22"/>
            <w:lang w:val="en-US"/>
          </w:rPr>
          <w:t xml:space="preserve">Obstructive physiology was positively associated with obesity (OR 1.92 [CI, 1.71-2.16]), hypertension (OR 1.47 [CI, 1-31-1.65]), female sex (OR 1.22 [CI, 1.09-1.36]), older age at HCM diagnosis (OR 1.10 per 10 years [CI, 1.07-1.47]) and being a proband (OR 2.18 [CI, 1.85-2.58]), all with p&lt;0.001. In multivariate logistic regression correcting for these factors,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remained less likely to have obstructive physiology (OR 0.54 [CI, 0.47-0.61], p&lt;0.001).</w:t>
        </w:r>
      </w:ins>
      <w:commentRangeEnd w:id="23"/>
      <w:ins w:id="31" w:author="Christoffer Vissing" w:date="2025-05-21T13:31:00Z" w16du:dateUtc="2025-05-21T11:31:00Z">
        <w:r w:rsidR="002B3119">
          <w:rPr>
            <w:rStyle w:val="Kommentarhenvisning"/>
            <w:lang w:val="en-US" w:eastAsia="en-US"/>
          </w:rPr>
          <w:commentReference w:id="23"/>
        </w:r>
      </w:ins>
    </w:p>
    <w:p w14:paraId="4882730A" w14:textId="4B8260E7" w:rsidR="00285DBF" w:rsidRPr="003A41F5" w:rsidDel="00765BB7" w:rsidRDefault="00285DBF" w:rsidP="00DB6D77">
      <w:pPr>
        <w:spacing w:line="480" w:lineRule="auto"/>
        <w:rPr>
          <w:del w:id="32" w:author="Christoffer Vissing" w:date="2025-05-21T13:22:00Z" w16du:dateUtc="2025-05-21T11:22:00Z"/>
          <w:rFonts w:ascii="Roboto" w:hAnsi="Roboto"/>
          <w:b/>
          <w:bCs/>
          <w:sz w:val="22"/>
          <w:szCs w:val="22"/>
          <w:lang w:val="en-US"/>
        </w:rPr>
      </w:pPr>
    </w:p>
    <w:p w14:paraId="3377D77A" w14:textId="77777777" w:rsidR="00A8104F" w:rsidRDefault="00A8104F" w:rsidP="00D12475">
      <w:pPr>
        <w:spacing w:line="480" w:lineRule="auto"/>
        <w:rPr>
          <w:ins w:id="33" w:author="Christoffer Vissing" w:date="2025-05-21T12:09:00Z" w16du:dateUtc="2025-05-21T10:09:00Z"/>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2D5EC28B" w14:textId="1CBE58B5" w:rsidR="00D12475"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6F579E11" w14:textId="3DAC7510" w:rsidR="003B5B90" w:rsidRDefault="00D35FAB" w:rsidP="00D35FAB">
      <w:pPr>
        <w:spacing w:line="480" w:lineRule="auto"/>
        <w:rPr>
          <w:ins w:id="34" w:author="Christoffer Vissing" w:date="2025-05-28T13:56:00Z" w16du:dateUtc="2025-05-28T11:56:00Z"/>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 xml:space="preserve">). </w:t>
      </w:r>
      <w:r w:rsidRPr="003A41F5">
        <w:rPr>
          <w:rFonts w:ascii="Roboto" w:hAnsi="Roboto"/>
          <w:sz w:val="22"/>
          <w:szCs w:val="22"/>
          <w:lang w:val="en-US"/>
        </w:rPr>
        <w:lastRenderedPageBreak/>
        <w:t>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r w:rsidR="004614A4">
        <w:rPr>
          <w:rFonts w:ascii="Roboto" w:hAnsi="Roboto"/>
          <w:sz w:val="22"/>
          <w:szCs w:val="22"/>
          <w:lang w:val="en-US"/>
        </w:rPr>
        <w:t>younger</w:t>
      </w:r>
      <w:r w:rsidR="004614A4" w:rsidRPr="00431AEB">
        <w:rPr>
          <w:rFonts w:ascii="Roboto" w:hAnsi="Roboto"/>
          <w:sz w:val="22"/>
          <w:szCs w:val="22"/>
          <w:lang w:val="en-US"/>
        </w:rPr>
        <w:t xml:space="preserve"> </w:t>
      </w:r>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sarcomeric HCM</w:t>
      </w:r>
      <w:r w:rsidRPr="00431AEB">
        <w:rPr>
          <w:rFonts w:ascii="Roboto" w:hAnsi="Roboto"/>
          <w:sz w:val="22"/>
          <w:szCs w:val="22"/>
          <w:lang w:val="en-US"/>
        </w:rPr>
        <w:t xml:space="preserve">, </w:t>
      </w:r>
      <w:r w:rsidR="0016021D">
        <w:rPr>
          <w:rFonts w:ascii="Roboto" w:hAnsi="Roboto"/>
          <w:sz w:val="22"/>
          <w:szCs w:val="22"/>
          <w:lang w:val="en-US"/>
        </w:rPr>
        <w:t>and age-adjusted mortality</w:t>
      </w:r>
      <w:r w:rsidR="00273F2D">
        <w:rPr>
          <w:rFonts w:ascii="Roboto" w:hAnsi="Roboto"/>
          <w:sz w:val="22"/>
          <w:szCs w:val="22"/>
          <w:lang w:val="en-US"/>
        </w:rPr>
        <w:t xml:space="preserve"> was 35% higher</w:t>
      </w:r>
      <w:r w:rsidR="0016021D">
        <w:rPr>
          <w:rFonts w:ascii="Roboto" w:hAnsi="Roboto"/>
          <w:sz w:val="22"/>
          <w:szCs w:val="22"/>
          <w:lang w:val="en-US"/>
        </w:rPr>
        <w:t xml:space="preserve"> in sarcomeric HCM (</w:t>
      </w:r>
      <w:r w:rsidRPr="00431AEB">
        <w:rPr>
          <w:rFonts w:ascii="Roboto" w:hAnsi="Roboto"/>
          <w:sz w:val="22"/>
          <w:szCs w:val="22"/>
          <w:lang w:val="en-US"/>
        </w:rPr>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w:t>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00273F2D">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are summarized in </w:t>
      </w:r>
      <w:r w:rsidR="00273F2D">
        <w:rPr>
          <w:rFonts w:ascii="Roboto" w:hAnsi="Roboto"/>
          <w:b/>
          <w:bCs/>
          <w:sz w:val="22"/>
          <w:szCs w:val="22"/>
          <w:lang w:val="en-US"/>
        </w:rPr>
        <w:t>Table 2</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ardiovascular mortality was significantly higher in sarcomeric HCM (n= 162, 5.3%) compared to non-sarcomeric HCM (</w:t>
      </w:r>
      <w:r w:rsidR="00DA0C00">
        <w:rPr>
          <w:rFonts w:ascii="Roboto" w:hAnsi="Roboto"/>
          <w:sz w:val="22"/>
          <w:szCs w:val="22"/>
          <w:lang w:val="en-US"/>
        </w:rPr>
        <w:t>n= 67, 2.2</w:t>
      </w:r>
      <w:r w:rsidR="00273F2D">
        <w:rPr>
          <w:rFonts w:ascii="Roboto" w:hAnsi="Roboto"/>
          <w:sz w:val="22"/>
          <w:szCs w:val="22"/>
          <w:lang w:val="en-US"/>
        </w:rPr>
        <w:t>%</w:t>
      </w:r>
      <w:r w:rsidR="00DA0C00">
        <w:rPr>
          <w:rFonts w:ascii="Roboto" w:hAnsi="Roboto"/>
          <w:sz w:val="22"/>
          <w:szCs w:val="22"/>
          <w:lang w:val="en-US"/>
        </w:rPr>
        <w:t>) with cardiovascular mortality accounting for 51% and 22% of deaths in the two groups</w:t>
      </w:r>
      <w:r w:rsidR="00273F2D">
        <w:rPr>
          <w:rFonts w:ascii="Roboto" w:hAnsi="Roboto"/>
          <w:sz w:val="22"/>
          <w:szCs w:val="22"/>
          <w:lang w:val="en-US"/>
        </w:rPr>
        <w:t>,</w:t>
      </w:r>
      <w:r w:rsidR="00DA0C00">
        <w:rPr>
          <w:rFonts w:ascii="Roboto" w:hAnsi="Roboto"/>
          <w:sz w:val="22"/>
          <w:szCs w:val="22"/>
          <w:lang w:val="en-US"/>
        </w:rPr>
        <w:t xml:space="preserve"> respectively.</w:t>
      </w:r>
      <w:r w:rsidRPr="00DF613E">
        <w:rPr>
          <w:rFonts w:ascii="Roboto" w:hAnsi="Roboto"/>
          <w:sz w:val="22"/>
          <w:szCs w:val="22"/>
          <w:lang w:val="en-US"/>
        </w:rPr>
        <w:t xml:space="preserve"> Patients with sarcomeric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xml:space="preserve">). Overall, </w:t>
      </w:r>
      <w:r w:rsidR="00EF2CA0">
        <w:rPr>
          <w:rFonts w:ascii="Roboto" w:hAnsi="Roboto"/>
          <w:sz w:val="22"/>
          <w:szCs w:val="22"/>
          <w:lang w:val="en-US"/>
        </w:rPr>
        <w:t>patients with sarcomeric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p&lt;0.001) of dying of either heart failure or sudden cardiac death</w:t>
      </w:r>
      <w:r w:rsidR="001F1694">
        <w:rPr>
          <w:rFonts w:ascii="Roboto" w:hAnsi="Roboto"/>
          <w:sz w:val="22"/>
          <w:szCs w:val="22"/>
          <w:lang w:val="en-US"/>
        </w:rPr>
        <w:t>, compared with patients with non-sarcomeric HCM</w:t>
      </w:r>
      <w:r w:rsidRPr="00DF613E">
        <w:rPr>
          <w:rFonts w:ascii="Roboto" w:hAnsi="Roboto"/>
          <w:sz w:val="22"/>
          <w:szCs w:val="22"/>
          <w:lang w:val="en-US"/>
        </w:rPr>
        <w:t xml:space="preserve">.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1F1694">
        <w:rPr>
          <w:rFonts w:ascii="Roboto" w:hAnsi="Roboto"/>
          <w:sz w:val="22"/>
          <w:szCs w:val="22"/>
          <w:lang w:val="en-US"/>
        </w:rPr>
        <w:t xml:space="preserve"> </w:t>
      </w:r>
      <w:ins w:id="35" w:author="Christoffer Vissing" w:date="2025-05-28T13:57:00Z" w16du:dateUtc="2025-05-28T11:57:00Z">
        <w:r w:rsidR="003B5B90" w:rsidRPr="003B5B90">
          <w:rPr>
            <w:rFonts w:ascii="Roboto" w:hAnsi="Roboto"/>
            <w:sz w:val="22"/>
            <w:szCs w:val="22"/>
            <w:lang w:val="en-US"/>
          </w:rPr>
          <w:t>To quantify the impact of</w:t>
        </w:r>
      </w:ins>
      <w:ins w:id="36" w:author="Christoffer Vissing" w:date="2025-05-28T23:34:00Z" w16du:dateUtc="2025-05-28T21:34:00Z">
        <w:r w:rsidR="003B5B90">
          <w:rPr>
            <w:rFonts w:ascii="Roboto" w:hAnsi="Roboto"/>
            <w:sz w:val="22"/>
            <w:szCs w:val="22"/>
            <w:lang w:val="en-US"/>
          </w:rPr>
          <w:t xml:space="preserve"> genotype</w:t>
        </w:r>
      </w:ins>
      <w:ins w:id="37" w:author="Christoffer Vissing" w:date="2025-05-28T13:57:00Z" w16du:dateUtc="2025-05-28T11:57:00Z">
        <w:r w:rsidR="003B5B90" w:rsidRPr="003B5B90">
          <w:rPr>
            <w:rFonts w:ascii="Roboto" w:hAnsi="Roboto"/>
            <w:sz w:val="22"/>
            <w:szCs w:val="22"/>
            <w:lang w:val="en-US"/>
          </w:rPr>
          <w:t xml:space="preserve">, we estimated the restricted mean survival time (RMST) from </w:t>
        </w:r>
      </w:ins>
      <w:ins w:id="38" w:author="Christoffer Vissing" w:date="2025-05-28T23:35:00Z" w16du:dateUtc="2025-05-28T21:35:00Z">
        <w:r w:rsidR="003B5B90">
          <w:rPr>
            <w:rFonts w:ascii="Roboto" w:hAnsi="Roboto"/>
            <w:sz w:val="22"/>
            <w:szCs w:val="22"/>
            <w:lang w:val="en-US"/>
          </w:rPr>
          <w:t xml:space="preserve">44 years of age (mean age at HCM diagnosis) to </w:t>
        </w:r>
      </w:ins>
      <w:ins w:id="39" w:author="Christoffer Vissing" w:date="2025-05-29T00:04:00Z" w16du:dateUtc="2025-05-28T22:04:00Z">
        <w:r w:rsidR="003B5B90">
          <w:rPr>
            <w:rFonts w:ascii="Roboto" w:hAnsi="Roboto"/>
            <w:sz w:val="22"/>
            <w:szCs w:val="22"/>
            <w:lang w:val="en-US"/>
          </w:rPr>
          <w:t>85</w:t>
        </w:r>
      </w:ins>
      <w:ins w:id="40" w:author="Christoffer Vissing" w:date="2025-05-28T23:35:00Z" w16du:dateUtc="2025-05-28T21:35:00Z">
        <w:r w:rsidR="003B5B90">
          <w:rPr>
            <w:rFonts w:ascii="Roboto" w:hAnsi="Roboto"/>
            <w:sz w:val="22"/>
            <w:szCs w:val="22"/>
            <w:lang w:val="en-US"/>
          </w:rPr>
          <w:t xml:space="preserve"> years of age (oldest </w:t>
        </w:r>
      </w:ins>
      <w:ins w:id="41" w:author="Christoffer Vissing" w:date="2025-05-29T00:05:00Z" w16du:dateUtc="2025-05-28T22:05:00Z">
        <w:r w:rsidR="003B5B90">
          <w:rPr>
            <w:rFonts w:ascii="Roboto" w:hAnsi="Roboto"/>
            <w:sz w:val="22"/>
            <w:szCs w:val="22"/>
            <w:lang w:val="en-US"/>
          </w:rPr>
          <w:t>age at which at least 100 persons remained under observation</w:t>
        </w:r>
      </w:ins>
      <w:ins w:id="42" w:author="Christoffer Vissing" w:date="2025-05-28T23:36:00Z" w16du:dateUtc="2025-05-28T21:36:00Z">
        <w:r w:rsidR="003B5B90">
          <w:rPr>
            <w:rFonts w:ascii="Roboto" w:hAnsi="Roboto"/>
            <w:sz w:val="22"/>
            <w:szCs w:val="22"/>
            <w:lang w:val="en-US"/>
          </w:rPr>
          <w:t>)</w:t>
        </w:r>
      </w:ins>
      <w:ins w:id="43" w:author="Christoffer Vissing" w:date="2025-05-28T13:57:00Z" w16du:dateUtc="2025-05-28T11:57:00Z">
        <w:r w:rsidR="003B5B90" w:rsidRPr="003B5B90">
          <w:rPr>
            <w:rFonts w:ascii="Roboto" w:hAnsi="Roboto"/>
            <w:sz w:val="22"/>
            <w:szCs w:val="22"/>
            <w:lang w:val="en-US"/>
          </w:rPr>
          <w:t xml:space="preserve">. Patients with </w:t>
        </w:r>
        <w:proofErr w:type="spellStart"/>
        <w:r w:rsidR="003B5B90" w:rsidRPr="003B5B90">
          <w:rPr>
            <w:rFonts w:ascii="Roboto" w:hAnsi="Roboto"/>
            <w:sz w:val="22"/>
            <w:szCs w:val="22"/>
            <w:lang w:val="en-US"/>
          </w:rPr>
          <w:t>sarcomeric</w:t>
        </w:r>
        <w:proofErr w:type="spellEnd"/>
        <w:r w:rsidR="003B5B90" w:rsidRPr="003B5B90">
          <w:rPr>
            <w:rFonts w:ascii="Roboto" w:hAnsi="Roboto"/>
            <w:sz w:val="22"/>
            <w:szCs w:val="22"/>
            <w:lang w:val="en-US"/>
          </w:rPr>
          <w:t xml:space="preserve"> HCM had an average of </w:t>
        </w:r>
      </w:ins>
      <w:ins w:id="44" w:author="Christoffer Vissing" w:date="2025-05-29T00:06:00Z" w16du:dateUtc="2025-05-28T22:06:00Z">
        <w:r w:rsidR="003B5B90">
          <w:rPr>
            <w:rFonts w:ascii="Roboto" w:hAnsi="Roboto"/>
            <w:sz w:val="22"/>
            <w:szCs w:val="22"/>
            <w:lang w:val="en-US"/>
          </w:rPr>
          <w:t>3</w:t>
        </w:r>
      </w:ins>
      <w:ins w:id="45" w:author="Christoffer Vissing" w:date="2025-05-28T23:36:00Z" w16du:dateUtc="2025-05-28T21:36:00Z">
        <w:r w:rsidR="003B5B90">
          <w:rPr>
            <w:rFonts w:ascii="Roboto" w:hAnsi="Roboto"/>
            <w:sz w:val="22"/>
            <w:szCs w:val="22"/>
            <w:lang w:val="en-US"/>
          </w:rPr>
          <w:t>.</w:t>
        </w:r>
      </w:ins>
      <w:ins w:id="46" w:author="Christoffer Vissing" w:date="2025-05-29T00:06:00Z" w16du:dateUtc="2025-05-28T22:06:00Z">
        <w:r w:rsidR="003B5B90">
          <w:rPr>
            <w:rFonts w:ascii="Roboto" w:hAnsi="Roboto"/>
            <w:sz w:val="22"/>
            <w:szCs w:val="22"/>
            <w:lang w:val="en-US"/>
          </w:rPr>
          <w:t>5</w:t>
        </w:r>
      </w:ins>
      <w:ins w:id="47" w:author="Christoffer Vissing" w:date="2025-05-28T13:57:00Z" w16du:dateUtc="2025-05-28T11:57:00Z">
        <w:r w:rsidR="003B5B90" w:rsidRPr="003B5B90">
          <w:rPr>
            <w:rFonts w:ascii="Roboto" w:hAnsi="Roboto"/>
            <w:sz w:val="22"/>
            <w:szCs w:val="22"/>
            <w:lang w:val="en-US"/>
          </w:rPr>
          <w:t xml:space="preserve"> life-years lost in this age interval compared with those with non-</w:t>
        </w:r>
        <w:proofErr w:type="spellStart"/>
        <w:r w:rsidR="003B5B90" w:rsidRPr="003B5B90">
          <w:rPr>
            <w:rFonts w:ascii="Roboto" w:hAnsi="Roboto"/>
            <w:sz w:val="22"/>
            <w:szCs w:val="22"/>
            <w:lang w:val="en-US"/>
          </w:rPr>
          <w:t>sarcomeric</w:t>
        </w:r>
        <w:proofErr w:type="spellEnd"/>
        <w:r w:rsidR="003B5B90" w:rsidRPr="003B5B90">
          <w:rPr>
            <w:rFonts w:ascii="Roboto" w:hAnsi="Roboto"/>
            <w:sz w:val="22"/>
            <w:szCs w:val="22"/>
            <w:lang w:val="en-US"/>
          </w:rPr>
          <w:t xml:space="preserve"> HCM (RMST: </w:t>
        </w:r>
      </w:ins>
      <w:ins w:id="48" w:author="Christoffer Vissing" w:date="2025-05-29T00:06:00Z" w16du:dateUtc="2025-05-28T22:06:00Z">
        <w:r w:rsidR="003B5B90">
          <w:rPr>
            <w:rFonts w:ascii="Roboto" w:hAnsi="Roboto"/>
            <w:sz w:val="22"/>
            <w:szCs w:val="22"/>
            <w:lang w:val="en-US"/>
          </w:rPr>
          <w:t>28.8</w:t>
        </w:r>
      </w:ins>
      <w:ins w:id="49" w:author="Christoffer Vissing" w:date="2025-05-28T13:57:00Z" w16du:dateUtc="2025-05-28T11:57:00Z">
        <w:r w:rsidR="003B5B90" w:rsidRPr="003B5B90">
          <w:rPr>
            <w:rFonts w:ascii="Roboto" w:hAnsi="Roboto"/>
            <w:sz w:val="22"/>
            <w:szCs w:val="22"/>
            <w:lang w:val="en-US"/>
          </w:rPr>
          <w:t xml:space="preserve"> vs. 3</w:t>
        </w:r>
      </w:ins>
      <w:ins w:id="50" w:author="Christoffer Vissing" w:date="2025-05-29T00:06:00Z" w16du:dateUtc="2025-05-28T22:06:00Z">
        <w:r w:rsidR="003B5B90">
          <w:rPr>
            <w:rFonts w:ascii="Roboto" w:hAnsi="Roboto"/>
            <w:sz w:val="22"/>
            <w:szCs w:val="22"/>
            <w:lang w:val="en-US"/>
          </w:rPr>
          <w:t>2</w:t>
        </w:r>
      </w:ins>
      <w:ins w:id="51" w:author="Christoffer Vissing" w:date="2025-05-28T13:57:00Z" w16du:dateUtc="2025-05-28T11:57:00Z">
        <w:r w:rsidR="003B5B90" w:rsidRPr="003B5B90">
          <w:rPr>
            <w:rFonts w:ascii="Roboto" w:hAnsi="Roboto"/>
            <w:sz w:val="22"/>
            <w:szCs w:val="22"/>
            <w:lang w:val="en-US"/>
          </w:rPr>
          <w:t>.</w:t>
        </w:r>
      </w:ins>
      <w:ins w:id="52" w:author="Christoffer Vissing" w:date="2025-05-29T00:06:00Z" w16du:dateUtc="2025-05-28T22:06:00Z">
        <w:r w:rsidR="003B5B90">
          <w:rPr>
            <w:rFonts w:ascii="Roboto" w:hAnsi="Roboto"/>
            <w:sz w:val="22"/>
            <w:szCs w:val="22"/>
            <w:lang w:val="en-US"/>
          </w:rPr>
          <w:t>4</w:t>
        </w:r>
      </w:ins>
      <w:ins w:id="53" w:author="Christoffer Vissing" w:date="2025-05-28T13:57:00Z" w16du:dateUtc="2025-05-28T11:57:00Z">
        <w:r w:rsidR="003B5B90" w:rsidRPr="003B5B90">
          <w:rPr>
            <w:rFonts w:ascii="Roboto" w:hAnsi="Roboto"/>
            <w:sz w:val="22"/>
            <w:szCs w:val="22"/>
            <w:lang w:val="en-US"/>
          </w:rPr>
          <w:t xml:space="preserve"> years; difference </w:t>
        </w:r>
      </w:ins>
      <w:ins w:id="54" w:author="Christoffer Vissing" w:date="2025-05-29T00:06:00Z" w16du:dateUtc="2025-05-28T22:06:00Z">
        <w:r w:rsidR="003B5B90">
          <w:rPr>
            <w:rFonts w:ascii="Roboto" w:hAnsi="Roboto"/>
            <w:sz w:val="22"/>
            <w:szCs w:val="22"/>
            <w:lang w:val="en-US"/>
          </w:rPr>
          <w:t>3</w:t>
        </w:r>
      </w:ins>
      <w:ins w:id="55" w:author="Christoffer Vissing" w:date="2025-05-28T13:57:00Z" w16du:dateUtc="2025-05-28T11:57:00Z">
        <w:r w:rsidR="003B5B90" w:rsidRPr="003B5B90">
          <w:rPr>
            <w:rFonts w:ascii="Roboto" w:hAnsi="Roboto"/>
            <w:sz w:val="22"/>
            <w:szCs w:val="22"/>
            <w:lang w:val="en-US"/>
          </w:rPr>
          <w:t>.</w:t>
        </w:r>
      </w:ins>
      <w:ins w:id="56" w:author="Christoffer Vissing" w:date="2025-05-29T00:06:00Z" w16du:dateUtc="2025-05-28T22:06:00Z">
        <w:r w:rsidR="003B5B90">
          <w:rPr>
            <w:rFonts w:ascii="Roboto" w:hAnsi="Roboto"/>
            <w:sz w:val="22"/>
            <w:szCs w:val="22"/>
            <w:lang w:val="en-US"/>
          </w:rPr>
          <w:t>51</w:t>
        </w:r>
      </w:ins>
      <w:ins w:id="57" w:author="Christoffer Vissing" w:date="2025-05-28T13:57:00Z" w16du:dateUtc="2025-05-28T11:57:00Z">
        <w:r w:rsidR="003B5B90" w:rsidRPr="003B5B90">
          <w:rPr>
            <w:rFonts w:ascii="Roboto" w:hAnsi="Roboto"/>
            <w:sz w:val="22"/>
            <w:szCs w:val="22"/>
            <w:lang w:val="en-US"/>
          </w:rPr>
          <w:t xml:space="preserve"> years, 95% CI: </w:t>
        </w:r>
      </w:ins>
      <w:ins w:id="58" w:author="Christoffer Vissing" w:date="2025-05-29T00:06:00Z" w16du:dateUtc="2025-05-28T22:06:00Z">
        <w:r w:rsidR="003B5B90">
          <w:rPr>
            <w:rFonts w:ascii="Roboto" w:hAnsi="Roboto"/>
            <w:sz w:val="22"/>
            <w:szCs w:val="22"/>
            <w:lang w:val="en-US"/>
          </w:rPr>
          <w:t>1</w:t>
        </w:r>
      </w:ins>
      <w:ins w:id="59" w:author="Christoffer Vissing" w:date="2025-05-28T13:57:00Z" w16du:dateUtc="2025-05-28T11:57:00Z">
        <w:r w:rsidR="003B5B90" w:rsidRPr="003B5B90">
          <w:rPr>
            <w:rFonts w:ascii="Roboto" w:hAnsi="Roboto"/>
            <w:sz w:val="22"/>
            <w:szCs w:val="22"/>
            <w:lang w:val="en-US"/>
          </w:rPr>
          <w:t>.</w:t>
        </w:r>
      </w:ins>
      <w:ins w:id="60" w:author="Christoffer Vissing" w:date="2025-05-29T00:06:00Z" w16du:dateUtc="2025-05-28T22:06:00Z">
        <w:r w:rsidR="003B5B90">
          <w:rPr>
            <w:rFonts w:ascii="Roboto" w:hAnsi="Roboto"/>
            <w:sz w:val="22"/>
            <w:szCs w:val="22"/>
            <w:lang w:val="en-US"/>
          </w:rPr>
          <w:t>74</w:t>
        </w:r>
      </w:ins>
      <w:ins w:id="61" w:author="Christoffer Vissing" w:date="2025-05-28T13:57:00Z" w16du:dateUtc="2025-05-28T11:57:00Z">
        <w:r w:rsidR="003B5B90" w:rsidRPr="003B5B90">
          <w:rPr>
            <w:rFonts w:ascii="Roboto" w:hAnsi="Roboto"/>
            <w:sz w:val="22"/>
            <w:szCs w:val="22"/>
            <w:lang w:val="en-US"/>
          </w:rPr>
          <w:t xml:space="preserve"> to </w:t>
        </w:r>
      </w:ins>
      <w:ins w:id="62" w:author="Christoffer Vissing" w:date="2025-05-29T00:06:00Z" w16du:dateUtc="2025-05-28T22:06:00Z">
        <w:r w:rsidR="003B5B90">
          <w:rPr>
            <w:rFonts w:ascii="Roboto" w:hAnsi="Roboto"/>
            <w:sz w:val="22"/>
            <w:szCs w:val="22"/>
            <w:lang w:val="en-US"/>
          </w:rPr>
          <w:t>4</w:t>
        </w:r>
      </w:ins>
      <w:ins w:id="63" w:author="Christoffer Vissing" w:date="2025-05-28T13:57:00Z" w16du:dateUtc="2025-05-28T11:57:00Z">
        <w:r w:rsidR="003B5B90" w:rsidRPr="003B5B90">
          <w:rPr>
            <w:rFonts w:ascii="Roboto" w:hAnsi="Roboto"/>
            <w:sz w:val="22"/>
            <w:szCs w:val="22"/>
            <w:lang w:val="en-US"/>
          </w:rPr>
          <w:t>.</w:t>
        </w:r>
      </w:ins>
      <w:ins w:id="64" w:author="Christoffer Vissing" w:date="2025-05-29T00:06:00Z" w16du:dateUtc="2025-05-28T22:06:00Z">
        <w:r w:rsidR="003B5B90">
          <w:rPr>
            <w:rFonts w:ascii="Roboto" w:hAnsi="Roboto"/>
            <w:sz w:val="22"/>
            <w:szCs w:val="22"/>
            <w:lang w:val="en-US"/>
          </w:rPr>
          <w:t>84</w:t>
        </w:r>
      </w:ins>
      <w:ins w:id="65" w:author="Christoffer Vissing" w:date="2025-05-28T13:57:00Z" w16du:dateUtc="2025-05-28T11:57:00Z">
        <w:r w:rsidR="003B5B90" w:rsidRPr="003B5B90">
          <w:rPr>
            <w:rFonts w:ascii="Roboto" w:hAnsi="Roboto"/>
            <w:sz w:val="22"/>
            <w:szCs w:val="22"/>
            <w:lang w:val="en-US"/>
          </w:rPr>
          <w:t>)</w:t>
        </w:r>
      </w:ins>
      <w:ins w:id="66" w:author="Christoffer Vissing" w:date="2025-05-29T00:50:00Z" w16du:dateUtc="2025-05-28T22:50:00Z">
        <w:r w:rsidR="003B5B90">
          <w:rPr>
            <w:rFonts w:ascii="Roboto" w:hAnsi="Roboto"/>
            <w:sz w:val="22"/>
            <w:szCs w:val="22"/>
            <w:lang w:val="en-US"/>
          </w:rPr>
          <w:t xml:space="preserve"> (</w:t>
        </w:r>
      </w:ins>
      <w:ins w:id="67" w:author="Christoffer Vissing" w:date="2025-05-29T00:51:00Z" w16du:dateUtc="2025-05-28T22:51:00Z">
        <w:r w:rsidR="003B5B90">
          <w:rPr>
            <w:rFonts w:ascii="Roboto" w:hAnsi="Roboto"/>
            <w:b/>
            <w:bCs/>
            <w:sz w:val="22"/>
            <w:szCs w:val="22"/>
            <w:lang w:val="en-US"/>
          </w:rPr>
          <w:t>Figure 4</w:t>
        </w:r>
        <w:r w:rsidR="003B5B90">
          <w:rPr>
            <w:rFonts w:ascii="Roboto" w:hAnsi="Roboto"/>
            <w:sz w:val="22"/>
            <w:szCs w:val="22"/>
            <w:lang w:val="en-US"/>
          </w:rPr>
          <w:t>)</w:t>
        </w:r>
      </w:ins>
      <w:ins w:id="68" w:author="Christoffer Vissing" w:date="2025-05-28T13:57:00Z" w16du:dateUtc="2025-05-28T11:57:00Z">
        <w:r w:rsidR="003B5B90" w:rsidRPr="003B5B90">
          <w:rPr>
            <w:rFonts w:ascii="Roboto" w:hAnsi="Roboto"/>
            <w:sz w:val="22"/>
            <w:szCs w:val="22"/>
            <w:lang w:val="en-US"/>
          </w:rPr>
          <w:t>. Results remained consistent in sensitivity analyses including sex as a covariate.</w:t>
        </w:r>
      </w:ins>
    </w:p>
    <w:p w14:paraId="2E8FBDDA" w14:textId="0838350B" w:rsidR="003B5B90" w:rsidRDefault="00210BB7" w:rsidP="00D35FAB">
      <w:pPr>
        <w:spacing w:line="480" w:lineRule="auto"/>
        <w:rPr>
          <w:rFonts w:ascii="Roboto" w:hAnsi="Roboto"/>
          <w:sz w:val="22"/>
          <w:szCs w:val="22"/>
          <w:lang w:val="en-US"/>
        </w:rPr>
      </w:pPr>
      <w:r>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15F30E25"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lastRenderedPageBreak/>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del w:id="69" w:author="Christoffer Vissing" w:date="2025-05-29T00:51:00Z" w16du:dateUtc="2025-05-28T22:51:00Z">
        <w:r w:rsidR="00CE073C" w:rsidDel="003B5B90">
          <w:rPr>
            <w:rFonts w:ascii="Roboto" w:hAnsi="Roboto"/>
            <w:b/>
            <w:bCs/>
            <w:sz w:val="22"/>
            <w:szCs w:val="22"/>
            <w:lang w:val="en-US"/>
          </w:rPr>
          <w:delText>4</w:delText>
        </w:r>
      </w:del>
      <w:ins w:id="70" w:author="Christoffer Vissing" w:date="2025-05-29T00:51:00Z" w16du:dateUtc="2025-05-28T22:51:00Z">
        <w:r w:rsidR="003B5B90">
          <w:rPr>
            <w:rFonts w:ascii="Roboto" w:hAnsi="Roboto"/>
            <w:b/>
            <w:bCs/>
            <w:sz w:val="22"/>
            <w:szCs w:val="22"/>
            <w:lang w:val="en-US"/>
          </w:rPr>
          <w:t>5</w:t>
        </w:r>
      </w:ins>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r w:rsidR="00F406CB">
        <w:rPr>
          <w:rFonts w:ascii="Roboto" w:hAnsi="Roboto"/>
          <w:sz w:val="22"/>
          <w:szCs w:val="22"/>
          <w:lang w:val="en-US"/>
        </w:rPr>
        <w:t>sarcomeric and non-sarcomeric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695597C8"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del w:id="71" w:author="Christoffer Vissing" w:date="2025-05-29T00:51:00Z" w16du:dateUtc="2025-05-28T22:51:00Z">
        <w:r w:rsidR="00CE073C" w:rsidDel="003B5B90">
          <w:rPr>
            <w:rFonts w:ascii="Roboto" w:hAnsi="Roboto"/>
            <w:b/>
            <w:bCs/>
            <w:sz w:val="22"/>
            <w:szCs w:val="22"/>
            <w:lang w:val="en-US"/>
          </w:rPr>
          <w:delText>5</w:delText>
        </w:r>
      </w:del>
      <w:ins w:id="72" w:author="Christoffer Vissing" w:date="2025-05-29T00:51:00Z" w16du:dateUtc="2025-05-28T22:51:00Z">
        <w:r w:rsidR="003B5B90">
          <w:rPr>
            <w:rFonts w:ascii="Roboto" w:hAnsi="Roboto"/>
            <w:b/>
            <w:bCs/>
            <w:sz w:val="22"/>
            <w:szCs w:val="22"/>
            <w:lang w:val="en-US"/>
          </w:rPr>
          <w:t>6</w:t>
        </w:r>
      </w:ins>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4A1863">
        <w:rPr>
          <w:rFonts w:ascii="Roboto" w:hAnsi="Roboto"/>
          <w:sz w:val="22"/>
          <w:szCs w:val="22"/>
          <w:lang w:val="en-US"/>
        </w:rPr>
        <w:t xml:space="preserve"> compared with non-sarcomeric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 xml:space="preserve">LV systolic </w:t>
      </w:r>
      <w:r w:rsidR="0054323F" w:rsidRPr="00431AEB">
        <w:rPr>
          <w:rFonts w:ascii="Roboto" w:hAnsi="Roboto"/>
          <w:sz w:val="22"/>
          <w:szCs w:val="22"/>
          <w:lang w:val="en-US"/>
        </w:rPr>
        <w:lastRenderedPageBreak/>
        <w:t>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0F1D08">
        <w:rPr>
          <w:rFonts w:ascii="Roboto" w:hAnsi="Roboto"/>
          <w:sz w:val="22"/>
          <w:vertAlign w:val="superscript"/>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0F1D08">
        <w:rPr>
          <w:rFonts w:ascii="Roboto" w:hAnsi="Roboto"/>
          <w:sz w:val="22"/>
          <w:vertAlign w:val="superscript"/>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0F1D08">
        <w:rPr>
          <w:rFonts w:ascii="Roboto" w:hAnsi="Roboto"/>
          <w:sz w:val="22"/>
          <w:vertAlign w:val="superscript"/>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319EF29F" w:rsidR="008A2E9A" w:rsidRPr="00DF613E" w:rsidRDefault="004532AC" w:rsidP="008A2E9A">
      <w:pPr>
        <w:spacing w:line="480" w:lineRule="auto"/>
        <w:rPr>
          <w:rFonts w:ascii="Roboto" w:hAnsi="Roboto"/>
          <w:b/>
          <w:bCs/>
          <w:sz w:val="22"/>
          <w:szCs w:val="22"/>
          <w:lang w:val="en-US"/>
        </w:rPr>
      </w:pPr>
      <w:r>
        <w:rPr>
          <w:rFonts w:ascii="Roboto" w:hAnsi="Roboto"/>
          <w:b/>
          <w:bCs/>
          <w:sz w:val="22"/>
          <w:szCs w:val="22"/>
          <w:lang w:val="en-US"/>
        </w:rPr>
        <w:t xml:space="preserve">Sarcomeric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12BE9A73" w14:textId="7A43726A" w:rsidR="00D8701C" w:rsidRPr="000A552B" w:rsidRDefault="00805EB6" w:rsidP="00D8701C">
      <w:pPr>
        <w:spacing w:line="480" w:lineRule="auto"/>
        <w:rPr>
          <w:rFonts w:ascii="Roboto" w:hAnsi="Roboto"/>
          <w:sz w:val="22"/>
          <w:szCs w:val="22"/>
          <w:lang w:val="en-US"/>
        </w:rPr>
      </w:pPr>
      <w:r>
        <w:rPr>
          <w:rFonts w:ascii="Roboto" w:hAnsi="Roboto"/>
          <w:sz w:val="22"/>
          <w:szCs w:val="22"/>
          <w:lang w:val="en-US"/>
        </w:rPr>
        <w:lastRenderedPageBreak/>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sarcomeric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Pr>
          <w:rFonts w:ascii="Roboto" w:hAnsi="Roboto"/>
          <w:sz w:val="22"/>
          <w:szCs w:val="22"/>
          <w:lang w:val="en-US"/>
        </w:rPr>
        <w:t xml:space="preserve"> in sarcomeric HCM</w:t>
      </w:r>
      <w:r w:rsidR="00C42F04" w:rsidRPr="00DF613E">
        <w:rPr>
          <w:rFonts w:ascii="Roboto" w:hAnsi="Roboto"/>
          <w:sz w:val="22"/>
          <w:szCs w:val="22"/>
          <w:lang w:val="en-US"/>
        </w:rPr>
        <w:t xml:space="preserve">. </w:t>
      </w:r>
      <w:r>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patients with sarcomeric</w:t>
      </w:r>
      <w:r w:rsidR="00A2067F">
        <w:rPr>
          <w:rFonts w:ascii="Roboto" w:hAnsi="Roboto"/>
          <w:sz w:val="22"/>
          <w:szCs w:val="22"/>
          <w:lang w:val="en-US"/>
        </w:rPr>
        <w:t xml:space="preserve"> </w:t>
      </w:r>
      <w:r w:rsidR="00A4312D">
        <w:rPr>
          <w:rFonts w:ascii="Roboto" w:hAnsi="Roboto"/>
          <w:sz w:val="22"/>
          <w:szCs w:val="22"/>
          <w:lang w:val="en-US"/>
        </w:rPr>
        <w:t xml:space="preserve">compared to </w:t>
      </w:r>
      <w:r w:rsidR="00A2067F">
        <w:rPr>
          <w:rFonts w:ascii="Roboto" w:hAnsi="Roboto"/>
          <w:sz w:val="22"/>
          <w:szCs w:val="22"/>
          <w:lang w:val="en-US"/>
        </w:rPr>
        <w:t>non-sarcomeric</w:t>
      </w:r>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2444C032" w:rsidR="002045AA" w:rsidRDefault="005C4292" w:rsidP="000F6E5D">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472A7" w:rsidRPr="000A552B">
        <w:rPr>
          <w:rFonts w:ascii="Roboto" w:hAnsi="Roboto"/>
          <w:sz w:val="22"/>
          <w:szCs w:val="22"/>
          <w:lang w:val="en-US"/>
        </w:rPr>
        <w:t xml:space="preserve">, </w:t>
      </w:r>
      <w:r w:rsidR="000A552B" w:rsidRPr="000A552B">
        <w:rPr>
          <w:rFonts w:ascii="Roboto" w:hAnsi="Roboto"/>
          <w:sz w:val="22"/>
          <w:szCs w:val="22"/>
          <w:lang w:val="en-US"/>
        </w:rPr>
        <w:t>and</w:t>
      </w:r>
      <w:r w:rsidR="000472A7" w:rsidRPr="000A552B">
        <w:rPr>
          <w:rFonts w:ascii="Roboto" w:hAnsi="Roboto"/>
          <w:sz w:val="22"/>
          <w:szCs w:val="22"/>
          <w:lang w:val="en-US"/>
        </w:rPr>
        <w:t xml:space="preserve"> a</w:t>
      </w:r>
      <w:r w:rsidR="00F0589F">
        <w:rPr>
          <w:rFonts w:ascii="Roboto" w:hAnsi="Roboto"/>
          <w:sz w:val="22"/>
          <w:szCs w:val="22"/>
          <w:lang w:val="en-US"/>
        </w:rPr>
        <w:t>n overall</w:t>
      </w:r>
      <w:r w:rsidR="000472A7" w:rsidRPr="000A552B">
        <w:rPr>
          <w:rFonts w:ascii="Roboto" w:hAnsi="Roboto"/>
          <w:sz w:val="22"/>
          <w:szCs w:val="22"/>
          <w:lang w:val="en-US"/>
        </w:rPr>
        <w:t xml:space="preserve"> 7.8</w:t>
      </w:r>
      <w:r w:rsidR="00344AA0">
        <w:rPr>
          <w:rFonts w:ascii="Roboto" w:hAnsi="Roboto"/>
          <w:sz w:val="22"/>
          <w:szCs w:val="22"/>
          <w:lang w:val="en-US"/>
        </w:rPr>
        <w:t>-</w:t>
      </w:r>
      <w:r w:rsidR="000472A7" w:rsidRPr="000A552B">
        <w:rPr>
          <w:rFonts w:ascii="Roboto" w:hAnsi="Roboto"/>
          <w:sz w:val="22"/>
          <w:szCs w:val="22"/>
          <w:lang w:val="en-US"/>
        </w:rPr>
        <w:t>year shorter lifespan</w:t>
      </w:r>
      <w:r w:rsidR="000A552B">
        <w:rPr>
          <w:rFonts w:ascii="Roboto" w:hAnsi="Roboto"/>
          <w:sz w:val="22"/>
          <w:szCs w:val="22"/>
          <w:lang w:val="en-US"/>
        </w:rPr>
        <w:t xml:space="preserve">. HCM-related mortality </w:t>
      </w:r>
      <w:proofErr w:type="spellStart"/>
      <w:r w:rsidR="000A552B" w:rsidRPr="00431AB1">
        <w:rPr>
          <w:rFonts w:ascii="Roboto" w:hAnsi="Roboto"/>
          <w:sz w:val="22"/>
          <w:szCs w:val="22"/>
        </w:rPr>
        <w:t>diverg</w:t>
      </w:r>
      <w:r w:rsidR="000A552B">
        <w:rPr>
          <w:rFonts w:ascii="Roboto" w:hAnsi="Roboto"/>
          <w:sz w:val="22"/>
          <w:szCs w:val="22"/>
        </w:rPr>
        <w:t>ed</w:t>
      </w:r>
      <w:proofErr w:type="spellEnd"/>
      <w:r w:rsidR="000A552B" w:rsidRPr="00431AB1">
        <w:rPr>
          <w:rFonts w:ascii="Roboto" w:hAnsi="Roboto"/>
          <w:sz w:val="22"/>
          <w:szCs w:val="22"/>
        </w:rPr>
        <w:t xml:space="preserve"> from age 45</w:t>
      </w:r>
      <w:r w:rsidR="00344AA0">
        <w:rPr>
          <w:rFonts w:ascii="Roboto" w:hAnsi="Roboto"/>
          <w:sz w:val="22"/>
          <w:szCs w:val="22"/>
        </w:rPr>
        <w:t xml:space="preserve"> </w:t>
      </w:r>
      <w:proofErr w:type="spellStart"/>
      <w:r w:rsidR="00344AA0">
        <w:rPr>
          <w:rFonts w:ascii="Roboto" w:hAnsi="Roboto"/>
          <w:sz w:val="22"/>
          <w:szCs w:val="22"/>
        </w:rPr>
        <w:t>onward</w:t>
      </w:r>
      <w:proofErr w:type="spellEnd"/>
      <w:r w:rsidR="000A552B">
        <w:rPr>
          <w:rFonts w:ascii="Roboto" w:hAnsi="Roboto"/>
          <w:sz w:val="22"/>
          <w:szCs w:val="22"/>
        </w:rPr>
        <w:t>,</w:t>
      </w:r>
      <w:r w:rsidR="000A552B" w:rsidRPr="00431AB1">
        <w:rPr>
          <w:rFonts w:ascii="Roboto" w:hAnsi="Roboto"/>
          <w:sz w:val="22"/>
          <w:szCs w:val="22"/>
        </w:rPr>
        <w:t xml:space="preserve"> and a </w:t>
      </w:r>
      <w:proofErr w:type="spellStart"/>
      <w:r w:rsidR="000A552B" w:rsidRPr="00431AB1">
        <w:rPr>
          <w:rFonts w:ascii="Roboto" w:hAnsi="Roboto"/>
          <w:sz w:val="22"/>
          <w:szCs w:val="22"/>
        </w:rPr>
        <w:t>four</w:t>
      </w:r>
      <w:proofErr w:type="spellEnd"/>
      <w:r w:rsidR="000A552B" w:rsidRPr="00431AB1">
        <w:rPr>
          <w:rFonts w:ascii="Roboto" w:hAnsi="Roboto"/>
          <w:sz w:val="22"/>
          <w:szCs w:val="22"/>
        </w:rPr>
        <w:t xml:space="preserve">-fold </w:t>
      </w:r>
      <w:proofErr w:type="spellStart"/>
      <w:r w:rsidR="000A552B" w:rsidRPr="00431AB1">
        <w:rPr>
          <w:rFonts w:ascii="Roboto" w:hAnsi="Roboto"/>
          <w:sz w:val="22"/>
          <w:szCs w:val="22"/>
        </w:rPr>
        <w:t>excess</w:t>
      </w:r>
      <w:proofErr w:type="spellEnd"/>
      <w:r w:rsidR="000A552B" w:rsidRPr="00431AB1">
        <w:rPr>
          <w:rFonts w:ascii="Roboto" w:hAnsi="Roboto"/>
          <w:sz w:val="22"/>
          <w:szCs w:val="22"/>
        </w:rPr>
        <w:t xml:space="preserve"> </w:t>
      </w:r>
      <w:proofErr w:type="spellStart"/>
      <w:r w:rsidR="000A552B" w:rsidRPr="00431AB1">
        <w:rPr>
          <w:rFonts w:ascii="Roboto" w:hAnsi="Roboto"/>
          <w:sz w:val="22"/>
          <w:szCs w:val="22"/>
        </w:rPr>
        <w:t>mortality</w:t>
      </w:r>
      <w:proofErr w:type="spellEnd"/>
      <w:r w:rsidR="000A552B">
        <w:rPr>
          <w:rFonts w:ascii="Roboto" w:hAnsi="Roboto"/>
          <w:sz w:val="22"/>
          <w:szCs w:val="22"/>
        </w:rPr>
        <w:t xml:space="preserve"> </w:t>
      </w:r>
      <w:proofErr w:type="spellStart"/>
      <w:r w:rsidR="000A552B">
        <w:rPr>
          <w:rFonts w:ascii="Roboto" w:hAnsi="Roboto"/>
          <w:sz w:val="22"/>
          <w:szCs w:val="22"/>
        </w:rPr>
        <w:t>was</w:t>
      </w:r>
      <w:proofErr w:type="spellEnd"/>
      <w:r w:rsidR="000A552B">
        <w:rPr>
          <w:rFonts w:ascii="Roboto" w:hAnsi="Roboto"/>
          <w:sz w:val="22"/>
          <w:szCs w:val="22"/>
        </w:rPr>
        <w:t xml:space="preserve"> </w:t>
      </w:r>
      <w:proofErr w:type="spellStart"/>
      <w:r w:rsidR="000A552B">
        <w:rPr>
          <w:rFonts w:ascii="Roboto" w:hAnsi="Roboto"/>
          <w:sz w:val="22"/>
          <w:szCs w:val="22"/>
        </w:rPr>
        <w:t>found</w:t>
      </w:r>
      <w:proofErr w:type="spellEnd"/>
      <w:r w:rsidR="000A552B" w:rsidRPr="00431AB1">
        <w:rPr>
          <w:rFonts w:ascii="Roboto" w:hAnsi="Roboto"/>
          <w:sz w:val="22"/>
          <w:szCs w:val="22"/>
        </w:rPr>
        <w:t xml:space="preserve"> </w:t>
      </w:r>
      <w:proofErr w:type="spellStart"/>
      <w:r w:rsidR="000A552B" w:rsidRPr="00431AB1">
        <w:rPr>
          <w:rFonts w:ascii="Roboto" w:hAnsi="Roboto"/>
          <w:sz w:val="22"/>
          <w:szCs w:val="22"/>
        </w:rPr>
        <w:t>between</w:t>
      </w:r>
      <w:proofErr w:type="spellEnd"/>
      <w:r w:rsidR="000A552B" w:rsidRPr="00431AB1">
        <w:rPr>
          <w:rFonts w:ascii="Roboto" w:hAnsi="Roboto"/>
          <w:sz w:val="22"/>
          <w:szCs w:val="22"/>
        </w:rPr>
        <w:t xml:space="preserve"> ages 46–5</w:t>
      </w:r>
      <w:r w:rsidR="000A552B">
        <w:rPr>
          <w:rFonts w:ascii="Roboto" w:hAnsi="Roboto"/>
          <w:sz w:val="22"/>
          <w:szCs w:val="22"/>
        </w:rPr>
        <w:t>5</w:t>
      </w:r>
      <w:r w:rsidR="000F6E5D" w:rsidRPr="00DF613E">
        <w:rPr>
          <w:rFonts w:ascii="Roboto" w:hAnsi="Roboto"/>
          <w:sz w:val="22"/>
          <w:szCs w:val="22"/>
          <w:lang w:val="en-US"/>
        </w:rPr>
        <w:t>.</w:t>
      </w:r>
      <w:r w:rsidR="006D62AB">
        <w:rPr>
          <w:rFonts w:ascii="Roboto" w:hAnsi="Roboto"/>
          <w:sz w:val="22"/>
          <w:szCs w:val="22"/>
          <w:lang w:val="en-US"/>
        </w:rPr>
        <w:t xml:space="preserve"> Previous studies have identified sarcomeric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0F1D08">
        <w:rPr>
          <w:rFonts w:ascii="Roboto" w:hAnsi="Roboto"/>
          <w:sz w:val="22"/>
          <w:vertAlign w:val="superscript"/>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of follow-up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and analy</w:t>
      </w:r>
      <w:r w:rsidR="000D3595">
        <w:rPr>
          <w:rFonts w:ascii="Roboto" w:hAnsi="Roboto"/>
          <w:sz w:val="22"/>
          <w:szCs w:val="22"/>
          <w:lang w:val="en-US"/>
        </w:rPr>
        <w:t>z</w:t>
      </w:r>
      <w:r w:rsidR="00EB19D3">
        <w:rPr>
          <w:rFonts w:ascii="Roboto" w:hAnsi="Roboto"/>
          <w:sz w:val="22"/>
          <w:szCs w:val="22"/>
          <w:lang w:val="en-US"/>
        </w:rPr>
        <w:t xml:space="preserve">ing age-specific incidence,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t>
      </w:r>
      <w:r w:rsidR="00DB6D77" w:rsidRPr="00DF613E">
        <w:rPr>
          <w:rFonts w:ascii="Roboto" w:hAnsi="Roboto"/>
          <w:sz w:val="22"/>
          <w:szCs w:val="22"/>
          <w:lang w:val="en-US"/>
        </w:rPr>
        <w:lastRenderedPageBreak/>
        <w:t xml:space="preserve">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sarcomeric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0F1D08">
        <w:rPr>
          <w:rFonts w:ascii="Roboto" w:hAnsi="Roboto"/>
          <w:sz w:val="22"/>
          <w:vertAlign w:val="superscript"/>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77EAA8F0"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w:t>
      </w:r>
      <w:proofErr w:type="gramStart"/>
      <w:r w:rsidR="00FF6532">
        <w:rPr>
          <w:rFonts w:ascii="Roboto" w:hAnsi="Roboto"/>
          <w:sz w:val="22"/>
          <w:szCs w:val="22"/>
          <w:lang w:val="en-US"/>
        </w:rPr>
        <w:t>lifespan</w:t>
      </w:r>
      <w:r w:rsidR="00DA0C00">
        <w:rPr>
          <w:rFonts w:ascii="Roboto" w:hAnsi="Roboto"/>
          <w:sz w:val="22"/>
          <w:szCs w:val="22"/>
          <w:lang w:val="en-US"/>
        </w:rPr>
        <w:t xml:space="preserve"> </w:t>
      </w:r>
      <w:r w:rsidR="00CC498B">
        <w:rPr>
          <w:rFonts w:ascii="Roboto" w:hAnsi="Roboto"/>
          <w:sz w:val="22"/>
          <w:szCs w:val="22"/>
          <w:lang w:val="en-US"/>
        </w:rPr>
        <w:t>.</w:t>
      </w:r>
      <w:proofErr w:type="gramEnd"/>
      <w:r>
        <w:rPr>
          <w:rFonts w:ascii="Roboto" w:hAnsi="Roboto"/>
          <w:sz w:val="22"/>
          <w:szCs w:val="22"/>
          <w:lang w:val="en-US"/>
        </w:rPr>
        <w:t xml:space="preserve"> </w:t>
      </w:r>
      <w:r w:rsidR="00CF1786">
        <w:rPr>
          <w:rFonts w:ascii="Roboto" w:hAnsi="Roboto"/>
          <w:sz w:val="22"/>
          <w:szCs w:val="22"/>
          <w:lang w:val="en-US"/>
        </w:rPr>
        <w:t xml:space="preserve">Non-sarcomeric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non-sarcomeric HCM</w:t>
      </w:r>
      <w:r w:rsidR="00210BB7">
        <w:rPr>
          <w:rFonts w:ascii="Roboto" w:hAnsi="Roboto"/>
          <w:sz w:val="22"/>
          <w:szCs w:val="22"/>
          <w:lang w:val="en-US"/>
        </w:rPr>
        <w:t>.</w:t>
      </w:r>
    </w:p>
    <w:p w14:paraId="23FC7FD6" w14:textId="77777777" w:rsidR="007F07C1" w:rsidRDefault="007F07C1">
      <w: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0F1D08" w:rsidRDefault="00DB6D77" w:rsidP="000F1D08">
      <w:pPr>
        <w:widowControl w:val="0"/>
        <w:autoSpaceDE w:val="0"/>
        <w:autoSpaceDN w:val="0"/>
        <w:adjustRightInd w:val="0"/>
        <w:rPr>
          <w:rFonts w:ascii="Roboto" w:hAnsi="Roboto"/>
          <w:sz w:val="20"/>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0F1D08">
        <w:rPr>
          <w:rFonts w:ascii="Roboto" w:hAnsi="Roboto"/>
          <w:sz w:val="20"/>
        </w:rPr>
        <w:t xml:space="preserve">1. </w:t>
      </w:r>
      <w:r w:rsidR="000F1D08" w:rsidRPr="000F1D08">
        <w:rPr>
          <w:rFonts w:ascii="Roboto" w:hAnsi="Roboto"/>
          <w:sz w:val="20"/>
        </w:rPr>
        <w:tab/>
        <w:t xml:space="preserve">Ho CY, Charron P, Richard P, Girolami F, Van Spaendonck-Zwarts KY, Pinto Y. Genetic advances in sarcomeric cardiomyopathies: state of the art. </w:t>
      </w:r>
      <w:r w:rsidR="000F1D08" w:rsidRPr="000F1D08">
        <w:rPr>
          <w:rFonts w:ascii="Roboto" w:hAnsi="Roboto"/>
          <w:i/>
          <w:iCs/>
          <w:sz w:val="20"/>
        </w:rPr>
        <w:t>Cardiovasc. Res.</w:t>
      </w:r>
      <w:r w:rsidR="000F1D08" w:rsidRPr="000F1D08">
        <w:rPr>
          <w:rFonts w:ascii="Roboto" w:hAnsi="Roboto"/>
          <w:sz w:val="20"/>
        </w:rPr>
        <w:t xml:space="preserve"> 2015;105:397–408. </w:t>
      </w:r>
    </w:p>
    <w:p w14:paraId="7B8532E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 </w:t>
      </w:r>
      <w:r w:rsidRPr="000F1D08">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0F1D08">
        <w:rPr>
          <w:rFonts w:ascii="Roboto" w:hAnsi="Roboto"/>
          <w:i/>
          <w:iCs/>
          <w:sz w:val="20"/>
        </w:rPr>
        <w:t>JAMA Cardiol.</w:t>
      </w:r>
      <w:r w:rsidRPr="000F1D08">
        <w:rPr>
          <w:rFonts w:ascii="Roboto" w:hAnsi="Roboto"/>
          <w:sz w:val="20"/>
        </w:rPr>
        <w:t xml:space="preserve"> 2022;7:715–722. </w:t>
      </w:r>
    </w:p>
    <w:p w14:paraId="3FFF7EA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3. </w:t>
      </w:r>
      <w:r w:rsidRPr="000F1D08">
        <w:rPr>
          <w:rFonts w:ascii="Roboto" w:hAnsi="Roboto"/>
          <w:sz w:val="20"/>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0F1D08">
        <w:rPr>
          <w:rFonts w:ascii="Roboto" w:hAnsi="Roboto"/>
          <w:i/>
          <w:iCs/>
          <w:sz w:val="20"/>
        </w:rPr>
        <w:t>J. Am. Coll. Cardiol.</w:t>
      </w:r>
      <w:r w:rsidRPr="000F1D08">
        <w:rPr>
          <w:rFonts w:ascii="Roboto" w:hAnsi="Roboto"/>
          <w:sz w:val="20"/>
        </w:rPr>
        <w:t xml:space="preserve"> 2024;84:1854–1865. </w:t>
      </w:r>
    </w:p>
    <w:p w14:paraId="47AA63F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4. </w:t>
      </w:r>
      <w:r w:rsidRPr="000F1D08">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0F1D08">
        <w:rPr>
          <w:rFonts w:ascii="Roboto" w:hAnsi="Roboto"/>
          <w:i/>
          <w:iCs/>
          <w:sz w:val="20"/>
        </w:rPr>
        <w:t>Circulation</w:t>
      </w:r>
      <w:r w:rsidRPr="000F1D08">
        <w:rPr>
          <w:rFonts w:ascii="Roboto" w:hAnsi="Roboto"/>
          <w:sz w:val="20"/>
        </w:rPr>
        <w:t xml:space="preserve">. 2018;138:1387–1398. </w:t>
      </w:r>
    </w:p>
    <w:p w14:paraId="6ECA0DBD"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5. </w:t>
      </w:r>
      <w:r w:rsidRPr="000F1D08">
        <w:rPr>
          <w:rFonts w:ascii="Roboto" w:hAnsi="Roboto"/>
          <w:sz w:val="20"/>
        </w:rPr>
        <w:tab/>
        <w:t xml:space="preserve">Li Q, Gruner C, Chan RH, Care M, Siminovitch K, Williams L, Woo A, Rakowski H. Genotype-positive status in patients with hypertrophic cardiomyopathy is associated with higher rates of heart failure events. </w:t>
      </w:r>
      <w:r w:rsidRPr="000F1D08">
        <w:rPr>
          <w:rFonts w:ascii="Roboto" w:hAnsi="Roboto"/>
          <w:i/>
          <w:iCs/>
          <w:sz w:val="20"/>
        </w:rPr>
        <w:t>Circ. Cardiovasc. Genet.</w:t>
      </w:r>
      <w:r w:rsidRPr="000F1D08">
        <w:rPr>
          <w:rFonts w:ascii="Roboto" w:hAnsi="Roboto"/>
          <w:sz w:val="20"/>
        </w:rPr>
        <w:t xml:space="preserve"> 2014;7:416–422. </w:t>
      </w:r>
    </w:p>
    <w:p w14:paraId="587DF4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6. </w:t>
      </w:r>
      <w:r w:rsidRPr="000F1D08">
        <w:rPr>
          <w:rFonts w:ascii="Roboto" w:hAnsi="Roboto"/>
          <w:sz w:val="20"/>
        </w:rPr>
        <w:tab/>
        <w:t xml:space="preserve">Curran L, de Marvao A, Inglese P, McGurk KA, Schiratti P-R, Clement A, Zheng SL, Li S, Pua CJ, Shah M, et al. Genotype-Phenotype Taxonomy of Hypertrophic Cardiomyopathy. </w:t>
      </w:r>
      <w:r w:rsidRPr="000F1D08">
        <w:rPr>
          <w:rFonts w:ascii="Roboto" w:hAnsi="Roboto"/>
          <w:i/>
          <w:iCs/>
          <w:sz w:val="20"/>
        </w:rPr>
        <w:t>Circ. Genomic Precis. Med.</w:t>
      </w:r>
      <w:r w:rsidRPr="000F1D08">
        <w:rPr>
          <w:rFonts w:ascii="Roboto" w:hAnsi="Roboto"/>
          <w:sz w:val="20"/>
        </w:rPr>
        <w:t xml:space="preserve"> 0:e004200. </w:t>
      </w:r>
    </w:p>
    <w:p w14:paraId="7307D82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7. </w:t>
      </w:r>
      <w:r w:rsidRPr="000F1D08">
        <w:rPr>
          <w:rFonts w:ascii="Roboto" w:hAnsi="Roboto"/>
          <w:sz w:val="20"/>
        </w:rPr>
        <w:tab/>
        <w:t xml:space="preserve">Ko C, Arscott P, Concannon M, Saberi S, Day SM, Yashar BM, Helms AS. Genetic testing impacts the utility of prospective familial screening in hypertrophic cardiomyopathy through identification of a nonfamilial subgroup. </w:t>
      </w:r>
      <w:r w:rsidRPr="000F1D08">
        <w:rPr>
          <w:rFonts w:ascii="Roboto" w:hAnsi="Roboto"/>
          <w:i/>
          <w:iCs/>
          <w:sz w:val="20"/>
        </w:rPr>
        <w:t>Genet. Med. Off. J. Am. Coll. Med. Genet.</w:t>
      </w:r>
      <w:r w:rsidRPr="000F1D08">
        <w:rPr>
          <w:rFonts w:ascii="Roboto" w:hAnsi="Roboto"/>
          <w:sz w:val="20"/>
        </w:rPr>
        <w:t xml:space="preserve"> 2018;20:69–75. </w:t>
      </w:r>
    </w:p>
    <w:p w14:paraId="0EFC5D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8. </w:t>
      </w:r>
      <w:r w:rsidRPr="000F1D08">
        <w:rPr>
          <w:rFonts w:ascii="Roboto" w:hAnsi="Roboto"/>
          <w:sz w:val="20"/>
        </w:rPr>
        <w:tab/>
        <w:t xml:space="preserve">Ingles J, Burns C, Bagnall RD, Lam L, Yeates L, Sarina T, Puranik R, Briffa T, Atherton JJ, Driscoll T, et al. Nonfamilial Hypertrophic Cardiomyopathy: Prevalence, Natural History, and Clinical Implications. </w:t>
      </w:r>
      <w:r w:rsidRPr="000F1D08">
        <w:rPr>
          <w:rFonts w:ascii="Roboto" w:hAnsi="Roboto"/>
          <w:i/>
          <w:iCs/>
          <w:sz w:val="20"/>
        </w:rPr>
        <w:t>Circ. Cardiovasc. Genet.</w:t>
      </w:r>
      <w:r w:rsidRPr="000F1D08">
        <w:rPr>
          <w:rFonts w:ascii="Roboto" w:hAnsi="Roboto"/>
          <w:sz w:val="20"/>
        </w:rPr>
        <w:t xml:space="preserve"> 2017;10:e001620. </w:t>
      </w:r>
    </w:p>
    <w:p w14:paraId="0289E85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9. </w:t>
      </w:r>
      <w:r w:rsidRPr="000F1D08">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0F1D08">
        <w:rPr>
          <w:rFonts w:ascii="Roboto" w:hAnsi="Roboto"/>
          <w:i/>
          <w:iCs/>
          <w:sz w:val="20"/>
        </w:rPr>
        <w:t>Genet. Med.</w:t>
      </w:r>
      <w:r w:rsidRPr="000F1D08">
        <w:rPr>
          <w:rFonts w:ascii="Roboto" w:hAnsi="Roboto"/>
          <w:sz w:val="20"/>
        </w:rPr>
        <w:t xml:space="preserve"> 2015;17:405–423. </w:t>
      </w:r>
    </w:p>
    <w:p w14:paraId="7FA2B1F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10. </w:t>
      </w:r>
      <w:r w:rsidRPr="000F1D08">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0F1D08">
        <w:rPr>
          <w:rFonts w:ascii="Roboto" w:hAnsi="Roboto"/>
          <w:i/>
          <w:iCs/>
          <w:sz w:val="20"/>
        </w:rPr>
        <w:t>Genet. Med.</w:t>
      </w:r>
      <w:r w:rsidRPr="000F1D08">
        <w:rPr>
          <w:rFonts w:ascii="Roboto" w:hAnsi="Roboto"/>
          <w:sz w:val="20"/>
        </w:rPr>
        <w:t xml:space="preserve"> 2018;20:899–909. </w:t>
      </w:r>
    </w:p>
    <w:p w14:paraId="1F92F7BA"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11. </w:t>
      </w:r>
      <w:r w:rsidRPr="000F1D08">
        <w:rPr>
          <w:rFonts w:ascii="Roboto" w:hAnsi="Roboto"/>
          <w:sz w:val="20"/>
        </w:rPr>
        <w:tab/>
        <w:t>Vissing CR. Comparing Clinical Course of Hypertrophic Cardiomyopathy in Sarcomere Variant Carriers and Non-Carriers [Internet]. 2023;Available from: https://github.com/christoffervi/sarc_nonsarc</w:t>
      </w:r>
    </w:p>
    <w:p w14:paraId="6436699E"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12. </w:t>
      </w:r>
      <w:r w:rsidRPr="000F1D08">
        <w:rPr>
          <w:rFonts w:ascii="Roboto" w:hAnsi="Roboto"/>
          <w:sz w:val="20"/>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0F1D08">
        <w:rPr>
          <w:rFonts w:ascii="Roboto" w:hAnsi="Roboto"/>
          <w:i/>
          <w:iCs/>
          <w:sz w:val="20"/>
        </w:rPr>
        <w:t>Heart Br. Card. Soc.</w:t>
      </w:r>
      <w:r w:rsidRPr="000F1D08">
        <w:rPr>
          <w:rFonts w:ascii="Roboto" w:hAnsi="Roboto"/>
          <w:sz w:val="20"/>
        </w:rPr>
        <w:t xml:space="preserve"> 2015;101:294–301. </w:t>
      </w:r>
    </w:p>
    <w:p w14:paraId="167EC471"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13. </w:t>
      </w:r>
      <w:r w:rsidRPr="000F1D08">
        <w:rPr>
          <w:rFonts w:ascii="Roboto" w:hAnsi="Roboto"/>
          <w:sz w:val="20"/>
        </w:rPr>
        <w:tab/>
        <w:t xml:space="preserve">Lopes LR, Rahman MS, Elliott PM. A systematic review and meta-analysis of genotype-phenotype associations in patients with hypertrophic cardiomyopathy caused by sarcomeric protein mutations. </w:t>
      </w:r>
      <w:r w:rsidRPr="000F1D08">
        <w:rPr>
          <w:rFonts w:ascii="Roboto" w:hAnsi="Roboto"/>
          <w:i/>
          <w:iCs/>
          <w:sz w:val="20"/>
        </w:rPr>
        <w:t>Heart Br. Card. Soc.</w:t>
      </w:r>
      <w:r w:rsidRPr="000F1D08">
        <w:rPr>
          <w:rFonts w:ascii="Roboto" w:hAnsi="Roboto"/>
          <w:sz w:val="20"/>
        </w:rPr>
        <w:t xml:space="preserve"> 2013;99:1800–1811. </w:t>
      </w:r>
    </w:p>
    <w:p w14:paraId="1842E810"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14. </w:t>
      </w:r>
      <w:r w:rsidRPr="000F1D08">
        <w:rPr>
          <w:rFonts w:ascii="Roboto" w:hAnsi="Roboto"/>
          <w:sz w:val="20"/>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15. </w:t>
      </w:r>
      <w:r w:rsidRPr="000F1D08">
        <w:rPr>
          <w:rFonts w:ascii="Roboto" w:hAnsi="Roboto"/>
          <w:sz w:val="20"/>
        </w:rPr>
        <w:tab/>
        <w:t xml:space="preserve">Fumagalli C, Maurizi N, Day SM, Ashley EA, Michels M, Colan SD, Jacoby D, Marchionni N, Vincent-Tompkins J, Ho CY, et al. Association of Obesity With Adverse Long-term Outcomes in Hypertrophic Cardiomyopathy. </w:t>
      </w:r>
      <w:r w:rsidRPr="000F1D08">
        <w:rPr>
          <w:rFonts w:ascii="Roboto" w:hAnsi="Roboto"/>
          <w:i/>
          <w:iCs/>
          <w:sz w:val="20"/>
        </w:rPr>
        <w:t>JAMA Cardiol.</w:t>
      </w:r>
      <w:r w:rsidRPr="000F1D08">
        <w:rPr>
          <w:rFonts w:ascii="Roboto" w:hAnsi="Roboto"/>
          <w:sz w:val="20"/>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16. </w:t>
      </w:r>
      <w:r w:rsidRPr="000F1D08">
        <w:rPr>
          <w:rFonts w:ascii="Roboto" w:hAnsi="Roboto"/>
          <w:sz w:val="20"/>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0F1D08">
        <w:rPr>
          <w:rFonts w:ascii="Roboto" w:hAnsi="Roboto"/>
          <w:i/>
          <w:iCs/>
          <w:sz w:val="20"/>
        </w:rPr>
        <w:t>Nat. Genet.</w:t>
      </w:r>
      <w:r w:rsidRPr="000F1D08">
        <w:rPr>
          <w:rFonts w:ascii="Roboto" w:hAnsi="Roboto"/>
          <w:sz w:val="20"/>
        </w:rPr>
        <w:t xml:space="preserve"> 2021;53:135–142. </w:t>
      </w:r>
    </w:p>
    <w:p w14:paraId="1E9AA04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18. </w:t>
      </w:r>
      <w:r w:rsidRPr="000F1D08">
        <w:rPr>
          <w:rFonts w:ascii="Roboto" w:hAnsi="Roboto"/>
          <w:sz w:val="20"/>
        </w:rPr>
        <w:tab/>
        <w:t xml:space="preserve">de Marvao A, Dawes TJW, Shi W, Durighel G, Rueckert D, Cook SA, O’Regan DP. Precursors of </w:t>
      </w:r>
      <w:r w:rsidRPr="000F1D08">
        <w:rPr>
          <w:rFonts w:ascii="Roboto" w:hAnsi="Roboto"/>
          <w:sz w:val="20"/>
        </w:rPr>
        <w:lastRenderedPageBreak/>
        <w:t xml:space="preserve">Hypertensive Heart Phenotype Develop in Healthy Adults: A High-Resolution 3D MRI Study. </w:t>
      </w:r>
      <w:r w:rsidRPr="000F1D08">
        <w:rPr>
          <w:rFonts w:ascii="Roboto" w:hAnsi="Roboto"/>
          <w:i/>
          <w:iCs/>
          <w:sz w:val="20"/>
        </w:rPr>
        <w:t>JACC Cardiovasc. Imaging</w:t>
      </w:r>
      <w:r w:rsidRPr="000F1D08">
        <w:rPr>
          <w:rFonts w:ascii="Roboto" w:hAnsi="Roboto"/>
          <w:sz w:val="20"/>
        </w:rPr>
        <w:t xml:space="preserve">. 2015;8:1260–1269. </w:t>
      </w:r>
    </w:p>
    <w:p w14:paraId="2D02DC1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19. </w:t>
      </w:r>
      <w:r w:rsidRPr="000F1D08">
        <w:rPr>
          <w:rFonts w:ascii="Roboto" w:hAnsi="Roboto"/>
          <w:sz w:val="20"/>
        </w:rPr>
        <w:tab/>
        <w:t xml:space="preserve">Marstrand P, Han L, Day SM, Olivotto I, Ashley EA, Michels M, Pereira AC, Wittekind SG, Helms A, Saberi S, et al. Hypertrophic Cardiomyopathy With Left Ventricular Systolic Dysfunction: Insights From the SHaRe Registry. </w:t>
      </w:r>
      <w:r w:rsidRPr="000F1D08">
        <w:rPr>
          <w:rFonts w:ascii="Roboto" w:hAnsi="Roboto"/>
          <w:i/>
          <w:iCs/>
          <w:sz w:val="20"/>
        </w:rPr>
        <w:t>Circulation</w:t>
      </w:r>
      <w:r w:rsidRPr="000F1D08">
        <w:rPr>
          <w:rFonts w:ascii="Roboto" w:hAnsi="Roboto"/>
          <w:sz w:val="20"/>
        </w:rPr>
        <w:t xml:space="preserve">. 2020;141:1371–1383. </w:t>
      </w:r>
    </w:p>
    <w:p w14:paraId="61C24F92"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20. </w:t>
      </w:r>
      <w:r w:rsidRPr="000F1D08">
        <w:rPr>
          <w:rFonts w:ascii="Roboto" w:hAnsi="Roboto"/>
          <w:sz w:val="20"/>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0F1D08">
        <w:rPr>
          <w:rFonts w:ascii="Roboto" w:hAnsi="Roboto"/>
          <w:i/>
          <w:iCs/>
          <w:sz w:val="20"/>
        </w:rPr>
        <w:t>Circulation</w:t>
      </w:r>
      <w:r w:rsidRPr="000F1D08">
        <w:rPr>
          <w:rFonts w:ascii="Roboto" w:hAnsi="Roboto"/>
          <w:sz w:val="20"/>
        </w:rPr>
        <w:t>. 2023;</w:t>
      </w:r>
    </w:p>
    <w:p w14:paraId="76737F7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21. </w:t>
      </w:r>
      <w:r w:rsidRPr="000F1D08">
        <w:rPr>
          <w:rFonts w:ascii="Roboto" w:hAnsi="Roboto"/>
          <w:sz w:val="20"/>
        </w:rPr>
        <w:tab/>
        <w:t xml:space="preserve">Siontis KC, Geske JB, Ong K, Nishimura RA, Ommen SR, Gersh BJ. Atrial fibrillation in hypertrophic cardiomyopathy: prevalence, clinical correlations, and mortality in a large high-risk population. </w:t>
      </w:r>
      <w:r w:rsidRPr="000F1D08">
        <w:rPr>
          <w:rFonts w:ascii="Roboto" w:hAnsi="Roboto"/>
          <w:i/>
          <w:iCs/>
          <w:sz w:val="20"/>
        </w:rPr>
        <w:t>J. Am. Heart Assoc.</w:t>
      </w:r>
      <w:r w:rsidRPr="000F1D08">
        <w:rPr>
          <w:rFonts w:ascii="Roboto" w:hAnsi="Roboto"/>
          <w:sz w:val="20"/>
        </w:rPr>
        <w:t xml:space="preserve"> 2014;3:e001002. </w:t>
      </w:r>
    </w:p>
    <w:p w14:paraId="47EEA40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22. </w:t>
      </w:r>
      <w:r w:rsidRPr="000F1D08">
        <w:rPr>
          <w:rFonts w:ascii="Roboto" w:hAnsi="Roboto"/>
          <w:sz w:val="20"/>
        </w:rPr>
        <w:tab/>
        <w:t xml:space="preserve">O’Mahony C, Jichi F, Pavlou M, Monserrat L, Anastasakis A, Rapezzi C, Biagini E, Gimeno JR, Limongelli G, McKenna WJ, et al. A novel clinical risk prediction model for sudden cardiac death in hypertrophic cardiomyopathy (HCM Risk-SCD). </w:t>
      </w:r>
      <w:r w:rsidRPr="000F1D08">
        <w:rPr>
          <w:rFonts w:ascii="Roboto" w:hAnsi="Roboto"/>
          <w:i/>
          <w:iCs/>
          <w:sz w:val="20"/>
        </w:rPr>
        <w:t>Eur. Heart J.</w:t>
      </w:r>
      <w:r w:rsidRPr="000F1D08">
        <w:rPr>
          <w:rFonts w:ascii="Roboto" w:hAnsi="Roboto"/>
          <w:sz w:val="20"/>
        </w:rPr>
        <w:t xml:space="preserve"> 2014;35:2010–2020. </w:t>
      </w:r>
    </w:p>
    <w:p w14:paraId="291723E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23. </w:t>
      </w:r>
      <w:r w:rsidRPr="000F1D08">
        <w:rPr>
          <w:rFonts w:ascii="Roboto" w:hAnsi="Roboto"/>
          <w:sz w:val="20"/>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0F1D08">
        <w:rPr>
          <w:rFonts w:ascii="Roboto" w:hAnsi="Roboto"/>
          <w:i/>
          <w:iCs/>
          <w:sz w:val="20"/>
        </w:rPr>
        <w:t>Heart Br. Card. Soc.</w:t>
      </w:r>
      <w:r w:rsidRPr="000F1D08">
        <w:rPr>
          <w:rFonts w:ascii="Roboto" w:hAnsi="Roboto"/>
          <w:sz w:val="20"/>
        </w:rPr>
        <w:t xml:space="preserve"> 2019;105:623–631. </w:t>
      </w:r>
    </w:p>
    <w:p w14:paraId="77C9A88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24. </w:t>
      </w:r>
      <w:r w:rsidRPr="000F1D08">
        <w:rPr>
          <w:rFonts w:ascii="Roboto" w:hAnsi="Roboto"/>
          <w:sz w:val="20"/>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0F1D08">
        <w:rPr>
          <w:rFonts w:ascii="Roboto" w:hAnsi="Roboto"/>
          <w:i/>
          <w:iCs/>
          <w:sz w:val="20"/>
        </w:rPr>
        <w:t>Circulation</w:t>
      </w:r>
      <w:r w:rsidRPr="000F1D08">
        <w:rPr>
          <w:rFonts w:ascii="Roboto" w:hAnsi="Roboto"/>
          <w:sz w:val="20"/>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267"/>
        <w:gridCol w:w="2578"/>
        <w:gridCol w:w="258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2B3119">
        <w:trPr>
          <w:tblHeader/>
        </w:trPr>
        <w:tc>
          <w:tcPr>
            <w:tcW w:w="3276"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73"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78"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30750E" w14:paraId="6FE07F5A"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A2ABBF7" w14:textId="2E16B4FB" w:rsidR="0030750E" w:rsidRDefault="0030750E"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479AAEC" w14:textId="7B06E3C1" w:rsidR="0030750E" w:rsidRPr="007C4859" w:rsidRDefault="00CF0F13" w:rsidP="002B3119">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132 (4.3%)</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A9F28C6" w14:textId="03734FC7" w:rsidR="0030750E" w:rsidRPr="007C4859" w:rsidRDefault="00CF0F13" w:rsidP="00CF0F13">
            <w:pPr>
              <w:spacing w:line="360" w:lineRule="auto"/>
              <w:ind w:left="150" w:right="150"/>
              <w:jc w:val="center"/>
              <w:rPr>
                <w:rFonts w:ascii="Roboto" w:hAnsi="Roboto"/>
                <w:sz w:val="22"/>
                <w:szCs w:val="22"/>
              </w:rPr>
            </w:pPr>
            <w:r>
              <w:rPr>
                <w:rFonts w:ascii="Roboto" w:hAnsi="Roboto"/>
                <w:sz w:val="22"/>
                <w:szCs w:val="22"/>
              </w:rPr>
              <w:t>200 (6.6%)</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6EC3CAC" w14:textId="1C51458F" w:rsidR="0030750E" w:rsidRPr="007C4859" w:rsidRDefault="00CF0F13" w:rsidP="00CF0F13">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&lt;0.001</w:t>
            </w:r>
          </w:p>
        </w:tc>
      </w:tr>
      <w:tr w:rsidR="0030750E" w14:paraId="10A6170F"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5341BF74" w14:textId="76DE53BB" w:rsidR="0030750E" w:rsidRDefault="0030750E" w:rsidP="007C4859">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C5AADF8" w14:textId="7A880446" w:rsidR="0030750E" w:rsidRPr="007C4859" w:rsidRDefault="00CF0F13" w:rsidP="002B3119">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162 (5.3%)</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5DD0BAFD" w14:textId="5607B484" w:rsidR="0030750E" w:rsidRPr="007C4859" w:rsidRDefault="00CF0F13" w:rsidP="00CF0F13">
            <w:pPr>
              <w:spacing w:line="360" w:lineRule="auto"/>
              <w:ind w:left="150" w:right="150"/>
              <w:jc w:val="center"/>
              <w:rPr>
                <w:rFonts w:ascii="Roboto" w:hAnsi="Roboto"/>
                <w:sz w:val="22"/>
                <w:szCs w:val="22"/>
              </w:rPr>
            </w:pPr>
            <w:r>
              <w:rPr>
                <w:rFonts w:ascii="Roboto" w:hAnsi="Roboto"/>
                <w:sz w:val="22"/>
                <w:szCs w:val="22"/>
              </w:rPr>
              <w:t>67 (2.2%)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BA26915" w14:textId="64DC535C" w:rsidR="0030750E" w:rsidRPr="007C4859" w:rsidRDefault="00CF0F13" w:rsidP="00CF0F13">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&lt;0.001</w:t>
            </w:r>
          </w:p>
        </w:tc>
      </w:tr>
      <w:tr w:rsidR="0030750E" w14:paraId="4DC33611"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8995FB0" w14:textId="225BBABD" w:rsidR="0030750E" w:rsidRDefault="0030750E" w:rsidP="007C4859">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Unknown</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EF8ABFF" w14:textId="4D07025A" w:rsidR="0030750E" w:rsidRPr="007C4859" w:rsidRDefault="00CF0F13" w:rsidP="002B3119">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 xml:space="preserve">26 (0.8%) </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EB0CEF" w14:textId="0158EF67" w:rsidR="0030750E" w:rsidRPr="007C4859" w:rsidRDefault="00CF0F13" w:rsidP="00CF0F13">
            <w:pPr>
              <w:spacing w:line="360" w:lineRule="auto"/>
              <w:ind w:left="150" w:right="150"/>
              <w:jc w:val="center"/>
              <w:rPr>
                <w:rFonts w:ascii="Roboto" w:hAnsi="Roboto"/>
                <w:sz w:val="22"/>
                <w:szCs w:val="22"/>
              </w:rPr>
            </w:pPr>
            <w:r>
              <w:rPr>
                <w:rFonts w:ascii="Roboto" w:hAnsi="Roboto"/>
                <w:sz w:val="22"/>
                <w:szCs w:val="22"/>
              </w:rPr>
              <w:t>18 (0.6%)</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85C089D" w14:textId="57DB85E5" w:rsidR="0030750E" w:rsidRPr="007C4859" w:rsidRDefault="00CF0F13" w:rsidP="00CF0F13">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14:paraId="2D7B369D"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24A0DE25" w:rsidR="006A6C59" w:rsidRPr="007C4859" w:rsidRDefault="006A6C59" w:rsidP="007C4859">
            <w:pPr>
              <w:spacing w:line="360" w:lineRule="auto"/>
              <w:ind w:left="150" w:right="150"/>
              <w:rPr>
                <w:rFonts w:ascii="Roboto" w:hAnsi="Roboto" w:cs="Segoe UI"/>
                <w:color w:val="333333"/>
                <w:sz w:val="22"/>
                <w:szCs w:val="22"/>
              </w:rPr>
            </w:pP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00DC643A">
              <w:rPr>
                <w:rFonts w:ascii="Roboto" w:hAnsi="Roboto" w:cs="Segoe UI"/>
                <w:i/>
                <w:iCs/>
                <w:color w:val="333333"/>
                <w:sz w:val="22"/>
                <w:szCs w:val="22"/>
              </w:rPr>
              <w:t>Other</w:t>
            </w:r>
            <w:proofErr w:type="spellEnd"/>
            <w:r w:rsidR="00DC643A">
              <w:rPr>
                <w:rFonts w:ascii="Roboto" w:hAnsi="Roboto" w:cs="Segoe UI"/>
                <w:i/>
                <w:iCs/>
                <w:color w:val="333333"/>
                <w:sz w:val="22"/>
                <w:szCs w:val="22"/>
              </w:rPr>
              <w:t xml:space="preserve"> n</w:t>
            </w:r>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0A46CB" w14:textId="7A27861C" w:rsidR="00A74DF5" w:rsidRPr="007C4859" w:rsidRDefault="00A74DF5" w:rsidP="000315ED">
            <w:pPr>
              <w:spacing w:line="360" w:lineRule="auto"/>
              <w:ind w:right="150"/>
              <w:rPr>
                <w:rFonts w:ascii="Roboto" w:hAnsi="Roboto" w:cs="Segoe UI"/>
                <w:i/>
                <w:iCs/>
                <w:color w:val="333333"/>
                <w:sz w:val="22"/>
                <w:szCs w:val="22"/>
              </w:rPr>
            </w:pPr>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B4AB4EF" w14:textId="6A1100A1" w:rsidR="00A74DF5" w:rsidRPr="00CC3CDB" w:rsidRDefault="00A74DF5" w:rsidP="00A74DF5">
            <w:pPr>
              <w:spacing w:line="360" w:lineRule="auto"/>
              <w:ind w:left="150" w:right="150"/>
              <w:jc w:val="center"/>
              <w:rPr>
                <w:rFonts w:ascii="Roboto" w:hAnsi="Roboto" w:cs="Segoe UI"/>
                <w:color w:val="333333"/>
                <w:sz w:val="22"/>
                <w:szCs w:val="22"/>
              </w:rPr>
            </w:pP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6C0C10D5" w14:textId="093644A6" w:rsidR="00A74DF5" w:rsidRPr="00CC3CDB" w:rsidRDefault="00A74DF5" w:rsidP="00A74DF5">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EEBDAE" w14:textId="3097971F"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30750E" w14:paraId="67076FC8" w14:textId="77777777" w:rsidTr="002B3119">
        <w:tc>
          <w:tcPr>
            <w:tcW w:w="327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30750E" w:rsidRPr="002B3119" w:rsidRDefault="0030750E" w:rsidP="0030750E">
            <w:pPr>
              <w:spacing w:line="360" w:lineRule="auto"/>
              <w:ind w:left="150" w:right="150"/>
              <w:rPr>
                <w:rFonts w:ascii="Roboto" w:hAnsi="Roboto" w:cs="Segoe UI"/>
                <w:color w:val="333333"/>
                <w:sz w:val="22"/>
                <w:szCs w:val="22"/>
              </w:rPr>
            </w:pPr>
            <w:r w:rsidRPr="007C4859">
              <w:rPr>
                <w:rFonts w:ascii="Roboto" w:hAnsi="Roboto" w:cs="Segoe UI"/>
                <w:i/>
                <w:iCs/>
                <w:color w:val="333333"/>
                <w:sz w:val="22"/>
                <w:szCs w:val="22"/>
              </w:rPr>
              <w:t> </w:t>
            </w:r>
            <w:proofErr w:type="spellStart"/>
            <w:r w:rsidRPr="002B3119">
              <w:rPr>
                <w:rFonts w:ascii="Roboto" w:hAnsi="Roboto" w:cs="Segoe UI"/>
                <w:color w:val="333333"/>
                <w:sz w:val="22"/>
                <w:szCs w:val="22"/>
              </w:rPr>
              <w:t>Unknown</w:t>
            </w:r>
            <w:proofErr w:type="spellEnd"/>
          </w:p>
        </w:tc>
        <w:tc>
          <w:tcPr>
            <w:tcW w:w="257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491CB372" w:rsidR="0030750E" w:rsidRPr="007C4859" w:rsidRDefault="0030750E" w:rsidP="0030750E">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78"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D1D0B15" w:rsidR="0030750E" w:rsidRPr="007C4859" w:rsidRDefault="0030750E" w:rsidP="0030750E">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30750E" w:rsidRPr="007C4859" w:rsidRDefault="0030750E" w:rsidP="0030750E">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gramStart"/>
      <w:r w:rsidRPr="008346CE">
        <w:rPr>
          <w:rFonts w:ascii="Roboto" w:hAnsi="Roboto"/>
          <w:color w:val="000000"/>
          <w:sz w:val="22"/>
          <w:szCs w:val="22"/>
          <w:lang w:val="en-US"/>
        </w:rPr>
        <w:t>sarcomeric  and</w:t>
      </w:r>
      <w:proofErr w:type="gramEnd"/>
      <w:r w:rsidRPr="008346CE">
        <w:rPr>
          <w:rFonts w:ascii="Roboto" w:hAnsi="Roboto"/>
          <w:color w:val="000000"/>
          <w:sz w:val="22"/>
          <w:szCs w:val="22"/>
          <w:lang w:val="en-US"/>
        </w:rPr>
        <w:t xml:space="preserve"> non‐sarcomeric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proofErr w:type="spellStart"/>
      <w:r w:rsidRPr="0084459B">
        <w:rPr>
          <w:rFonts w:ascii="Roboto" w:hAnsi="Roboto"/>
          <w:b/>
          <w:bCs/>
        </w:rPr>
        <w:lastRenderedPageBreak/>
        <w:t>Figure</w:t>
      </w:r>
      <w:proofErr w:type="spellEnd"/>
      <w:r w:rsidRPr="0084459B">
        <w:rPr>
          <w:rFonts w:ascii="Roboto" w:hAnsi="Roboto"/>
          <w:b/>
          <w:bCs/>
        </w:rPr>
        <w:t xml:space="preserve"> </w:t>
      </w:r>
      <w:r w:rsidR="004754E7" w:rsidRPr="0084459B">
        <w:rPr>
          <w:rFonts w:ascii="Roboto" w:hAnsi="Roboto"/>
          <w:b/>
          <w:bCs/>
        </w:rPr>
        <w:t>2</w:t>
      </w:r>
      <w:r w:rsidRPr="0084459B">
        <w:rPr>
          <w:rFonts w:ascii="Roboto" w:hAnsi="Roboto"/>
        </w:rPr>
        <w:t xml:space="preserve"> </w:t>
      </w:r>
    </w:p>
    <w:p w14:paraId="471F7107" w14:textId="378DE9E1" w:rsidR="00CE073C" w:rsidRPr="0084459B" w:rsidRDefault="000F0482"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23892805" wp14:editId="1DA4F4C5">
            <wp:extent cx="6058535" cy="4440555"/>
            <wp:effectExtent l="0" t="0" r="0" b="4445"/>
            <wp:docPr id="1659022238" name="Billede 1"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2238" name="Billede 1" descr="Et billede, der indeholder tekst, skærmbillede, diagram, Kurve&#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xml:space="preserve">-,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proofErr w:type="spellStart"/>
      <w:r w:rsidRPr="008346CE">
        <w:rPr>
          <w:rFonts w:ascii="Roboto" w:hAnsi="Roboto"/>
          <w:b/>
          <w:bCs/>
        </w:rPr>
        <w:lastRenderedPageBreak/>
        <w:t>Figure</w:t>
      </w:r>
      <w:proofErr w:type="spellEnd"/>
      <w:r w:rsidRPr="008346CE">
        <w:rPr>
          <w:rFonts w:ascii="Roboto" w:hAnsi="Roboto"/>
          <w:b/>
          <w:bCs/>
        </w:rPr>
        <w:t xml:space="preserve"> 3</w:t>
      </w:r>
    </w:p>
    <w:p w14:paraId="7615BF38" w14:textId="5A32FDFD" w:rsidR="00EF599A" w:rsidRDefault="00A8104F" w:rsidP="0067560E">
      <w:pPr>
        <w:spacing w:line="276" w:lineRule="auto"/>
        <w:rPr>
          <w:rFonts w:ascii="Roboto" w:hAnsi="Roboto"/>
        </w:rPr>
      </w:pPr>
      <w:r>
        <w:rPr>
          <w:rFonts w:ascii="Roboto" w:hAnsi="Roboto"/>
          <w:noProof/>
          <w14:ligatures w14:val="standardContextual"/>
        </w:rPr>
        <w:drawing>
          <wp:inline distT="0" distB="0" distL="0" distR="0" wp14:anchorId="6F214396" wp14:editId="76EBA23E">
            <wp:extent cx="5158154" cy="7093885"/>
            <wp:effectExtent l="0" t="0" r="0" b="5715"/>
            <wp:docPr id="819512734"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2734" name="Billede 1" descr="Et billede, der indeholder tekst, skærmbillede, diagram, linje/række&#10;&#10;AI-genereret indhold kan være ukorrek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7468" cy="713420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6B2965C4" w:rsidR="003B5B90" w:rsidRDefault="005F2993" w:rsidP="001D711A">
      <w:pPr>
        <w:spacing w:line="480" w:lineRule="auto"/>
        <w:rPr>
          <w:ins w:id="73" w:author="Christoffer Vissing" w:date="2025-05-29T00:51:00Z" w16du:dateUtc="2025-05-28T22:51:00Z"/>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CE073C">
        <w:rPr>
          <w:rFonts w:ascii="Roboto" w:hAnsi="Roboto"/>
          <w:b/>
          <w:bCs/>
        </w:rPr>
        <w:t>4</w:t>
      </w:r>
      <w:r>
        <w:rPr>
          <w:rFonts w:ascii="Roboto" w:hAnsi="Roboto"/>
          <w:b/>
          <w:bCs/>
        </w:rPr>
        <w:t>:</w:t>
      </w:r>
    </w:p>
    <w:p w14:paraId="6D9EA674" w14:textId="0DF7DDD8" w:rsidR="003B5B90" w:rsidRDefault="003B5B90">
      <w:pPr>
        <w:rPr>
          <w:ins w:id="74" w:author="Christoffer Vissing" w:date="2025-05-29T00:52:00Z" w16du:dateUtc="2025-05-28T22:52:00Z"/>
          <w:rFonts w:ascii="Roboto" w:hAnsi="Roboto"/>
          <w:b/>
          <w:bCs/>
        </w:rPr>
      </w:pPr>
      <w:ins w:id="75" w:author="Christoffer Vissing" w:date="2025-05-29T00:52:00Z" w16du:dateUtc="2025-05-28T22:52:00Z">
        <w:r>
          <w:rPr>
            <w:rFonts w:ascii="Roboto" w:hAnsi="Roboto"/>
            <w:b/>
            <w:bCs/>
            <w:noProof/>
            <w14:ligatures w14:val="standardContextual"/>
          </w:rPr>
          <w:drawing>
            <wp:inline distT="0" distB="0" distL="0" distR="0" wp14:anchorId="79064D87" wp14:editId="6265D00E">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ins>
    </w:p>
    <w:p w14:paraId="28696ABA" w14:textId="360C3AB8" w:rsidR="003B5B90" w:rsidRPr="00EF6167" w:rsidRDefault="003B5B90" w:rsidP="003B5B90">
      <w:pPr>
        <w:rPr>
          <w:ins w:id="76" w:author="Christoffer Vissing" w:date="2025-05-29T00:52:00Z" w16du:dateUtc="2025-05-28T22:52:00Z"/>
          <w:rFonts w:ascii="Roboto" w:hAnsi="Roboto"/>
          <w:i/>
          <w:iCs/>
          <w:sz w:val="22"/>
          <w:szCs w:val="22"/>
          <w:lang w:val="en-US"/>
        </w:rPr>
      </w:pPr>
      <w:ins w:id="77" w:author="Christoffer Vissing" w:date="2025-05-29T00:52:00Z" w16du:dateUtc="2025-05-28T22:52:00Z">
        <w:r w:rsidRPr="007C4859">
          <w:rPr>
            <w:rFonts w:ascii="Roboto" w:hAnsi="Roboto"/>
            <w:b/>
            <w:bCs/>
            <w:sz w:val="22"/>
            <w:szCs w:val="22"/>
            <w:lang w:val="en-US"/>
          </w:rPr>
          <w:t>Legend:</w:t>
        </w:r>
        <w:r w:rsidRPr="007C4859">
          <w:rPr>
            <w:rFonts w:ascii="Roboto" w:hAnsi="Roboto"/>
            <w:sz w:val="22"/>
            <w:szCs w:val="22"/>
            <w:lang w:val="en-US"/>
          </w:rPr>
          <w:t xml:space="preserve"> </w:t>
        </w:r>
      </w:ins>
      <w:ins w:id="78" w:author="Christoffer Vissing" w:date="2025-05-29T00:53:00Z" w16du:dateUtc="2025-05-28T22:53:00Z">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ins>
      <w:ins w:id="79" w:author="Christoffer Vissing" w:date="2025-05-29T00:52:00Z" w16du:dateUtc="2025-05-28T22:52:00Z">
        <w:r w:rsidRPr="00EF6167">
          <w:rPr>
            <w:rFonts w:ascii="Roboto" w:hAnsi="Roboto"/>
            <w:b/>
            <w:bCs/>
            <w:lang w:val="en-US"/>
          </w:rPr>
          <w:br w:type="page"/>
        </w:r>
      </w:ins>
    </w:p>
    <w:p w14:paraId="51C7703B" w14:textId="3CE6CB96" w:rsidR="005F2993" w:rsidRDefault="003B5B90" w:rsidP="001D711A">
      <w:pPr>
        <w:spacing w:line="480" w:lineRule="auto"/>
        <w:rPr>
          <w:rFonts w:ascii="Roboto" w:hAnsi="Roboto"/>
          <w:b/>
          <w:bCs/>
        </w:rPr>
      </w:pPr>
      <w:proofErr w:type="spellStart"/>
      <w:ins w:id="80" w:author="Christoffer Vissing" w:date="2025-05-29T00:51:00Z" w16du:dateUtc="2025-05-28T22:51:00Z">
        <w:r>
          <w:rPr>
            <w:rFonts w:ascii="Roboto" w:hAnsi="Roboto"/>
            <w:b/>
            <w:bCs/>
          </w:rPr>
          <w:lastRenderedPageBreak/>
          <w:t>Figure</w:t>
        </w:r>
        <w:proofErr w:type="spellEnd"/>
        <w:r>
          <w:rPr>
            <w:rFonts w:ascii="Roboto" w:hAnsi="Roboto"/>
            <w:b/>
            <w:bCs/>
          </w:rPr>
          <w:t xml:space="preserve"> 5:</w:t>
        </w:r>
      </w:ins>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20"/>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47AA183"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ins w:id="81" w:author="Christoffer Vissing" w:date="2025-05-29T00:51:00Z" w16du:dateUtc="2025-05-28T22:51:00Z">
        <w:r w:rsidR="003B5B90">
          <w:rPr>
            <w:rFonts w:ascii="Roboto" w:hAnsi="Roboto"/>
            <w:b/>
            <w:bCs/>
            <w:lang w:val="en-US"/>
          </w:rPr>
          <w:t>6</w:t>
        </w:r>
      </w:ins>
      <w:del w:id="82" w:author="Christoffer Vissing" w:date="2025-05-29T00:51:00Z" w16du:dateUtc="2025-05-28T22:51:00Z">
        <w:r w:rsidR="00CE073C" w:rsidDel="003B5B90">
          <w:rPr>
            <w:rFonts w:ascii="Roboto" w:hAnsi="Roboto"/>
            <w:b/>
            <w:bCs/>
            <w:lang w:val="en-US"/>
          </w:rPr>
          <w:delText>5</w:delText>
        </w:r>
      </w:del>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1"/>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Christoffer Vissing" w:date="2025-05-21T13:31:00Z" w:initials="CRV">
    <w:p w14:paraId="03C19C83" w14:textId="77777777" w:rsidR="002B3119" w:rsidRDefault="002B3119" w:rsidP="002B3119">
      <w:r>
        <w:rPr>
          <w:rStyle w:val="Kommentarhenvisning"/>
        </w:rPr>
        <w:annotationRef/>
      </w:r>
      <w:r>
        <w:rPr>
          <w:sz w:val="20"/>
          <w:szCs w:val="20"/>
          <w:lang w:val="en-US" w:eastAsia="en-US"/>
        </w:rPr>
        <w:t>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C19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129318" w16cex:dateUtc="2025-05-21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C19C83" w16cid:durableId="29129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82D31" w14:textId="77777777" w:rsidR="00EA22AF" w:rsidRDefault="00EA22AF">
      <w:r>
        <w:separator/>
      </w:r>
    </w:p>
  </w:endnote>
  <w:endnote w:type="continuationSeparator" w:id="0">
    <w:p w14:paraId="142666F4" w14:textId="77777777" w:rsidR="00EA22AF" w:rsidRDefault="00EA2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45B9B" w14:textId="77777777" w:rsidR="00EA22AF" w:rsidRDefault="00EA22AF">
      <w:r>
        <w:separator/>
      </w:r>
    </w:p>
  </w:footnote>
  <w:footnote w:type="continuationSeparator" w:id="0">
    <w:p w14:paraId="59FD2F18" w14:textId="77777777" w:rsidR="00EA22AF" w:rsidRDefault="00EA2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A48"/>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E43B4"/>
    <w:rsid w:val="002E48E9"/>
    <w:rsid w:val="002E4BE9"/>
    <w:rsid w:val="002E513F"/>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B90"/>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641C"/>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782"/>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57FA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62103"/>
    <w:rsid w:val="007621F1"/>
    <w:rsid w:val="007625E0"/>
    <w:rsid w:val="00765BB7"/>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4859"/>
    <w:rsid w:val="007C6E46"/>
    <w:rsid w:val="007C7784"/>
    <w:rsid w:val="007D0157"/>
    <w:rsid w:val="007D0E1C"/>
    <w:rsid w:val="007D28C4"/>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39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3985"/>
    <w:rsid w:val="00B64860"/>
    <w:rsid w:val="00B6657A"/>
    <w:rsid w:val="00B709BF"/>
    <w:rsid w:val="00B70C24"/>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4050"/>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6EC0"/>
    <w:rsid w:val="00E8033B"/>
    <w:rsid w:val="00E835E2"/>
    <w:rsid w:val="00E845AD"/>
    <w:rsid w:val="00E85176"/>
    <w:rsid w:val="00E916D0"/>
    <w:rsid w:val="00E91741"/>
    <w:rsid w:val="00E92337"/>
    <w:rsid w:val="00E92720"/>
    <w:rsid w:val="00E9413B"/>
    <w:rsid w:val="00E9513A"/>
    <w:rsid w:val="00E963D9"/>
    <w:rsid w:val="00EA1AD0"/>
    <w:rsid w:val="00EA22AF"/>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1/relationships/commentsExtended" Target="commentsExtended.xml"/><Relationship Id="rId18" Type="http://schemas.openxmlformats.org/officeDocument/2006/relationships/image" Target="media/image3.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tiff"/><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microsoft.com/office/2016/09/relationships/commentsIds" Target="commentsIds.xml"/><Relationship Id="rId22" Type="http://schemas.openxmlformats.org/officeDocument/2006/relationships/header" Target="header1.xml"/><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30</Pages>
  <Words>19607</Words>
  <Characters>119605</Characters>
  <Application>Microsoft Office Word</Application>
  <DocSecurity>0</DocSecurity>
  <Lines>996</Lines>
  <Paragraphs>277</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138935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5</cp:revision>
  <dcterms:created xsi:type="dcterms:W3CDTF">2025-05-18T10:13:00Z</dcterms:created>
  <dcterms:modified xsi:type="dcterms:W3CDTF">2025-05-28T23:07:00Z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