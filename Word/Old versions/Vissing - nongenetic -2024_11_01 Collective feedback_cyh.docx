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9AF0E" w14:textId="77777777" w:rsidR="001E4447" w:rsidRDefault="001E4447" w:rsidP="00F35D8B">
      <w:pPr>
        <w:jc w:val="center"/>
        <w:rPr>
          <w:ins w:id="0" w:author="Christoffer Vissing" w:date="2024-10-10T16:05:00Z" w16du:dateUtc="2024-10-10T14:05:00Z"/>
          <w:rFonts w:ascii="Roboto" w:hAnsi="Roboto"/>
          <w:b/>
          <w:bCs/>
          <w:lang w:val="en-US"/>
        </w:rPr>
      </w:pPr>
      <w:bookmarkStart w:id="1" w:name="_Hlk113459061"/>
    </w:p>
    <w:p w14:paraId="3F3A6713" w14:textId="2DA75E4E" w:rsidR="001D711A" w:rsidRPr="00907D0E" w:rsidRDefault="00500C2A" w:rsidP="00F35D8B">
      <w:pPr>
        <w:jc w:val="center"/>
        <w:rPr>
          <w:rFonts w:ascii="Roboto" w:hAnsi="Roboto"/>
          <w:b/>
          <w:bCs/>
          <w:lang w:val="en-US"/>
        </w:rPr>
      </w:pPr>
      <w:r>
        <w:rPr>
          <w:rFonts w:ascii="Roboto" w:hAnsi="Roboto"/>
          <w:b/>
          <w:bCs/>
          <w:lang w:val="en-US"/>
        </w:rPr>
        <w:t>Disease Modifiers</w:t>
      </w:r>
      <w:r w:rsidR="00DD6616">
        <w:rPr>
          <w:rFonts w:ascii="Roboto" w:hAnsi="Roboto"/>
          <w:b/>
          <w:bCs/>
          <w:lang w:val="en-US"/>
        </w:rPr>
        <w:t xml:space="preserve"> and Outcomes</w:t>
      </w:r>
      <w:r w:rsidRPr="00500C2A">
        <w:rPr>
          <w:rFonts w:ascii="Roboto" w:hAnsi="Roboto"/>
          <w:b/>
          <w:bCs/>
          <w:lang w:val="en-US"/>
        </w:rPr>
        <w:t xml:space="preserve"> in Hypertrophic Cardiomyopathy</w:t>
      </w:r>
      <w:r>
        <w:rPr>
          <w:rFonts w:ascii="Roboto" w:hAnsi="Roboto"/>
          <w:b/>
          <w:bCs/>
          <w:lang w:val="en-US"/>
        </w:rPr>
        <w:t xml:space="preserve"> </w:t>
      </w:r>
      <w:proofErr w:type="gramStart"/>
      <w:r>
        <w:rPr>
          <w:rFonts w:ascii="Roboto" w:hAnsi="Roboto"/>
          <w:b/>
          <w:bCs/>
          <w:lang w:val="en-US"/>
        </w:rPr>
        <w:t>With</w:t>
      </w:r>
      <w:proofErr w:type="gramEnd"/>
      <w:r>
        <w:rPr>
          <w:rFonts w:ascii="Roboto" w:hAnsi="Roboto"/>
          <w:b/>
          <w:bCs/>
          <w:lang w:val="en-US"/>
        </w:rPr>
        <w:t xml:space="preserve"> and Without </w:t>
      </w:r>
      <w:r w:rsidRPr="00500C2A">
        <w:rPr>
          <w:rFonts w:ascii="Roboto" w:hAnsi="Roboto"/>
          <w:b/>
          <w:bCs/>
          <w:lang w:val="en-US"/>
        </w:rPr>
        <w:t>Sarcomer</w:t>
      </w:r>
      <w:r>
        <w:rPr>
          <w:rFonts w:ascii="Roboto" w:hAnsi="Roboto"/>
          <w:b/>
          <w:bCs/>
          <w:lang w:val="en-US"/>
        </w:rPr>
        <w:t>e Variants</w:t>
      </w:r>
      <w:r w:rsidR="00F35D8B" w:rsidRPr="00907D0E">
        <w:rPr>
          <w:rFonts w:ascii="Roboto" w:hAnsi="Roboto"/>
          <w:b/>
          <w:bCs/>
          <w:lang w:val="en-US"/>
        </w:rPr>
        <w:t xml:space="preserve"> </w:t>
      </w:r>
    </w:p>
    <w:p w14:paraId="5E548908" w14:textId="61379C44"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w:t>
      </w:r>
      <w:proofErr w:type="spellStart"/>
      <w:r w:rsidR="00285DBF">
        <w:rPr>
          <w:rFonts w:ascii="Roboto" w:hAnsi="Roboto" w:cs="Times"/>
          <w:sz w:val="18"/>
          <w:szCs w:val="18"/>
        </w:rPr>
        <w:t>Axelsson</w:t>
      </w:r>
      <w:proofErr w:type="spellEnd"/>
      <w:r w:rsidR="00285DBF">
        <w:rPr>
          <w:rFonts w:ascii="Roboto" w:hAnsi="Roboto" w:cs="Times"/>
          <w:sz w:val="18"/>
          <w:szCs w:val="18"/>
        </w:rPr>
        <w:t xml:space="preserve"> Raja, MD, PhD; </w:t>
      </w:r>
      <w:r w:rsidRPr="00DB6D77">
        <w:rPr>
          <w:rFonts w:ascii="Roboto" w:hAnsi="Roboto" w:cs="Times"/>
          <w:sz w:val="18"/>
          <w:szCs w:val="18"/>
        </w:rPr>
        <w:t>Victoria N. Parikh, MD; Adam S. Helms, MD; Jodie Ingles, PhD, MPH; Rachel Lampert, MD, 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w:t>
      </w:r>
      <w:r w:rsidR="004C6F6D" w:rsidRPr="00DB6D77">
        <w:rPr>
          <w:rFonts w:ascii="Roboto" w:hAnsi="Roboto" w:cs="Times"/>
          <w:sz w:val="18"/>
          <w:szCs w:val="18"/>
        </w:rPr>
        <w:t>Michelle Michels, MD, PhD</w:t>
      </w:r>
      <w:r w:rsidR="004C6F6D">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MD;</w:t>
      </w:r>
      <w:r w:rsidR="00823A13">
        <w:rPr>
          <w:rFonts w:ascii="Roboto" w:hAnsi="Roboto" w:cs="Times"/>
          <w:sz w:val="18"/>
          <w:szCs w:val="18"/>
        </w:rPr>
        <w:t xml:space="preserve"> </w:t>
      </w:r>
      <w:r w:rsidR="005D389F" w:rsidRPr="00DB6D77">
        <w:rPr>
          <w:rFonts w:ascii="Roboto" w:hAnsi="Roboto" w:cs="Times"/>
          <w:sz w:val="18"/>
          <w:szCs w:val="18"/>
        </w:rPr>
        <w:t>Neal K. Lakdawala, MD</w:t>
      </w:r>
      <w:r w:rsidR="00EF6167">
        <w:rPr>
          <w:rFonts w:ascii="Roboto" w:hAnsi="Roboto" w:cs="Times"/>
          <w:sz w:val="18"/>
          <w:szCs w:val="18"/>
        </w:rPr>
        <w:t>;</w:t>
      </w:r>
      <w:r w:rsidR="005D389F" w:rsidRPr="00DB6D77">
        <w:rPr>
          <w:rFonts w:ascii="Roboto" w:hAnsi="Roboto" w:cs="Times"/>
          <w:sz w:val="18"/>
          <w:szCs w:val="18"/>
        </w:rPr>
        <w:t xml:space="preserve"> </w:t>
      </w:r>
      <w:r w:rsidRPr="00DB6D77">
        <w:rPr>
          <w:rFonts w:ascii="Roboto" w:hAnsi="Roboto" w:cs="Times"/>
          <w:sz w:val="18"/>
          <w:szCs w:val="18"/>
        </w:rPr>
        <w:t>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643583A4"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Centre for Population Genomics, Garvan Institute of Medical Research and University of New South Wales, Sydney, Australia (J.I.)</w:t>
      </w:r>
    </w:p>
    <w:p w14:paraId="740822E9"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773039E7"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Agnes </w:t>
      </w:r>
      <w:proofErr w:type="spellStart"/>
      <w:r w:rsidRPr="00945228">
        <w:rPr>
          <w:rFonts w:ascii="Roboto" w:hAnsi="Roboto"/>
          <w:sz w:val="18"/>
          <w:szCs w:val="18"/>
          <w:lang w:val="en-US"/>
        </w:rPr>
        <w:t>Ginges</w:t>
      </w:r>
      <w:proofErr w:type="spellEnd"/>
      <w:r w:rsidRPr="00945228">
        <w:rPr>
          <w:rFonts w:ascii="Roboto" w:hAnsi="Roboto"/>
          <w:sz w:val="18"/>
          <w:szCs w:val="18"/>
          <w:lang w:val="en-US"/>
        </w:rPr>
        <w:t xml:space="preserve"> Centre for Molecular Cardiology at Centenary Institute, University of Sydney, Australia (C.S.).</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1"/>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830E6F" w:rsidRDefault="001D711A" w:rsidP="001D711A">
      <w:pPr>
        <w:pStyle w:val="Ingenafstand"/>
        <w:rPr>
          <w:rFonts w:ascii="Roboto" w:hAnsi="Roboto" w:cs="Times New Roman"/>
          <w:sz w:val="18"/>
          <w:szCs w:val="18"/>
          <w:lang w:val="da-DK"/>
          <w:rPrChange w:id="2" w:author="Christoffer Vissing" w:date="2024-11-13T14:02:00Z" w16du:dateUtc="2024-11-13T13:02:00Z">
            <w:rPr>
              <w:rFonts w:ascii="Roboto" w:hAnsi="Roboto" w:cs="Times New Roman"/>
              <w:sz w:val="18"/>
              <w:szCs w:val="18"/>
            </w:rPr>
          </w:rPrChange>
        </w:rPr>
      </w:pPr>
      <w:proofErr w:type="spellStart"/>
      <w:r w:rsidRPr="00830E6F">
        <w:rPr>
          <w:rFonts w:ascii="Roboto" w:hAnsi="Roboto" w:cs="Times New Roman"/>
          <w:sz w:val="18"/>
          <w:szCs w:val="18"/>
          <w:lang w:val="da-DK"/>
          <w:rPrChange w:id="3" w:author="Christoffer Vissing" w:date="2024-11-13T14:02:00Z" w16du:dateUtc="2024-11-13T13:02:00Z">
            <w:rPr>
              <w:rFonts w:ascii="Roboto" w:hAnsi="Roboto" w:cs="Times New Roman"/>
              <w:sz w:val="18"/>
              <w:szCs w:val="18"/>
            </w:rPr>
          </w:rPrChange>
        </w:rPr>
        <w:t>Email</w:t>
      </w:r>
      <w:proofErr w:type="spellEnd"/>
      <w:r w:rsidRPr="00830E6F">
        <w:rPr>
          <w:rFonts w:ascii="Roboto" w:hAnsi="Roboto" w:cs="Times New Roman"/>
          <w:sz w:val="18"/>
          <w:szCs w:val="18"/>
          <w:lang w:val="da-DK"/>
          <w:rPrChange w:id="4" w:author="Christoffer Vissing" w:date="2024-11-13T14:02:00Z" w16du:dateUtc="2024-11-13T13:02:00Z">
            <w:rPr>
              <w:rFonts w:ascii="Roboto" w:hAnsi="Roboto" w:cs="Times New Roman"/>
              <w:sz w:val="18"/>
              <w:szCs w:val="18"/>
            </w:rPr>
          </w:rPrChange>
        </w:rPr>
        <w:t xml:space="preserve">: </w:t>
      </w:r>
      <w:r w:rsidR="00EF6167">
        <w:fldChar w:fldCharType="begin"/>
      </w:r>
      <w:r w:rsidR="00EF6167" w:rsidRPr="00830E6F">
        <w:rPr>
          <w:lang w:val="da-DK"/>
          <w:rPrChange w:id="5" w:author="Christoffer Vissing" w:date="2024-11-13T14:02:00Z" w16du:dateUtc="2024-11-13T13:02:00Z">
            <w:rPr/>
          </w:rPrChange>
        </w:rPr>
        <w:instrText>HYPERLINK "mailto:christoffer.rasmus.vissing.01@regionh"</w:instrText>
      </w:r>
      <w:r w:rsidR="00EF6167">
        <w:fldChar w:fldCharType="separate"/>
      </w:r>
      <w:r w:rsidR="00EF6167" w:rsidRPr="00830E6F">
        <w:rPr>
          <w:rStyle w:val="Hyperlink"/>
          <w:rFonts w:ascii="Roboto" w:hAnsi="Roboto" w:cs="Times New Roman"/>
          <w:sz w:val="18"/>
          <w:szCs w:val="18"/>
          <w:lang w:val="da-DK"/>
          <w:rPrChange w:id="6" w:author="Christoffer Vissing" w:date="2024-11-13T14:02:00Z" w16du:dateUtc="2024-11-13T13:02:00Z">
            <w:rPr>
              <w:rStyle w:val="Hyperlink"/>
              <w:rFonts w:ascii="Roboto" w:hAnsi="Roboto" w:cs="Times New Roman"/>
              <w:sz w:val="18"/>
              <w:szCs w:val="18"/>
            </w:rPr>
          </w:rPrChange>
        </w:rPr>
        <w:t>christoffer.rasmus.vissing.01@regionh</w:t>
      </w:r>
      <w:r w:rsidR="00EF6167">
        <w:rPr>
          <w:rStyle w:val="Hyperlink"/>
          <w:rFonts w:ascii="Roboto" w:hAnsi="Roboto" w:cs="Times New Roman"/>
          <w:sz w:val="18"/>
          <w:szCs w:val="18"/>
        </w:rPr>
        <w:fldChar w:fldCharType="end"/>
      </w:r>
      <w:r w:rsidRPr="00830E6F">
        <w:rPr>
          <w:rFonts w:ascii="Roboto" w:hAnsi="Roboto" w:cs="Times New Roman"/>
          <w:sz w:val="18"/>
          <w:szCs w:val="18"/>
          <w:lang w:val="da-DK"/>
          <w:rPrChange w:id="7" w:author="Christoffer Vissing" w:date="2024-11-13T14:02:00Z" w16du:dateUtc="2024-11-13T13:02:00Z">
            <w:rPr>
              <w:rFonts w:ascii="Roboto" w:hAnsi="Roboto" w:cs="Times New Roman"/>
              <w:sz w:val="18"/>
              <w:szCs w:val="18"/>
            </w:rPr>
          </w:rPrChange>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9"/>
          <w:footerReference w:type="default" r:id="rId10"/>
          <w:pgSz w:w="12240" w:h="15840"/>
          <w:pgMar w:top="1440" w:right="1440" w:bottom="992" w:left="1259" w:header="720" w:footer="720" w:gutter="0"/>
          <w:cols w:space="720"/>
          <w:titlePg/>
          <w:docGrid w:linePitch="360"/>
        </w:sectPr>
      </w:pPr>
      <w:bookmarkStart w:id="8" w:name="_Hlk113459148"/>
    </w:p>
    <w:p w14:paraId="530D91CE" w14:textId="77777777" w:rsidR="001D711A" w:rsidRPr="00945228" w:rsidRDefault="001D711A" w:rsidP="001D711A">
      <w:pPr>
        <w:spacing w:line="259" w:lineRule="auto"/>
        <w:rPr>
          <w:rFonts w:ascii="Roboto" w:hAnsi="Roboto"/>
          <w:b/>
          <w:bCs/>
          <w:lang w:val="en-US"/>
        </w:rPr>
      </w:pPr>
      <w:r w:rsidRPr="00945228">
        <w:rPr>
          <w:rFonts w:ascii="Roboto" w:hAnsi="Roboto"/>
          <w:b/>
          <w:bCs/>
          <w:lang w:val="en-US"/>
        </w:rPr>
        <w:lastRenderedPageBreak/>
        <w:t>ABSTRACT:</w:t>
      </w:r>
    </w:p>
    <w:p w14:paraId="4A9F7ABB" w14:textId="77777777" w:rsidR="001D711A" w:rsidRPr="00945228" w:rsidRDefault="001D711A" w:rsidP="001D711A">
      <w:pPr>
        <w:spacing w:line="259" w:lineRule="auto"/>
        <w:rPr>
          <w:rFonts w:ascii="Roboto" w:hAnsi="Roboto"/>
          <w:b/>
          <w:bCs/>
          <w:i/>
          <w:iCs/>
          <w:lang w:val="en-US"/>
        </w:rPr>
      </w:pPr>
    </w:p>
    <w:p w14:paraId="63342B2D" w14:textId="7C1F2848"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variants in sarcomere genes </w:t>
      </w:r>
      <w:r w:rsidR="00B816F2">
        <w:rPr>
          <w:rFonts w:ascii="Roboto" w:hAnsi="Roboto"/>
          <w:sz w:val="22"/>
          <w:szCs w:val="22"/>
          <w:lang w:val="en-US"/>
        </w:rPr>
        <w:t>are an important</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r w:rsidR="00AE61C5" w:rsidRPr="00945228">
        <w:rPr>
          <w:rFonts w:ascii="Roboto" w:hAnsi="Roboto"/>
          <w:sz w:val="22"/>
          <w:szCs w:val="22"/>
          <w:lang w:val="en-US"/>
        </w:rPr>
        <w:t>C</w:t>
      </w:r>
      <w:r w:rsidR="004C6F6D" w:rsidRPr="00945228">
        <w:rPr>
          <w:rFonts w:ascii="Roboto" w:hAnsi="Roboto"/>
          <w:sz w:val="22"/>
          <w:szCs w:val="22"/>
          <w:lang w:val="en-US"/>
        </w:rPr>
        <w:t xml:space="preserve">linical </w:t>
      </w:r>
      <w:r w:rsidR="004636E0" w:rsidRPr="00945228">
        <w:rPr>
          <w:rFonts w:ascii="Roboto" w:hAnsi="Roboto"/>
          <w:sz w:val="22"/>
          <w:szCs w:val="22"/>
          <w:lang w:val="en-US"/>
        </w:rPr>
        <w:t xml:space="preserve">differences </w:t>
      </w:r>
      <w:r w:rsidR="002609A5" w:rsidRPr="00945228">
        <w:rPr>
          <w:rFonts w:ascii="Roboto" w:hAnsi="Roboto"/>
          <w:sz w:val="22"/>
          <w:szCs w:val="22"/>
          <w:lang w:val="en-US"/>
        </w:rPr>
        <w:t xml:space="preserve">based on </w:t>
      </w:r>
      <w:r w:rsidR="00AE61C5" w:rsidRPr="00945228">
        <w:rPr>
          <w:rFonts w:ascii="Roboto" w:hAnsi="Roboto"/>
          <w:sz w:val="22"/>
          <w:szCs w:val="22"/>
          <w:lang w:val="en-US"/>
        </w:rPr>
        <w:t>genetic</w:t>
      </w:r>
      <w:r w:rsidR="00B970ED">
        <w:rPr>
          <w:rFonts w:ascii="Roboto" w:hAnsi="Roboto"/>
          <w:sz w:val="22"/>
          <w:szCs w:val="22"/>
          <w:lang w:val="en-US"/>
        </w:rPr>
        <w:t xml:space="preserve"> </w:t>
      </w:r>
      <w:r w:rsidR="00473475">
        <w:rPr>
          <w:rFonts w:ascii="Roboto" w:hAnsi="Roboto"/>
          <w:sz w:val="22"/>
          <w:szCs w:val="22"/>
          <w:lang w:val="en-US"/>
        </w:rPr>
        <w:t>s</w:t>
      </w:r>
      <w:r w:rsidR="00B970ED">
        <w:rPr>
          <w:rFonts w:ascii="Roboto" w:hAnsi="Roboto"/>
          <w:sz w:val="22"/>
          <w:szCs w:val="22"/>
          <w:lang w:val="en-US"/>
        </w:rPr>
        <w:t>ubstrate</w:t>
      </w:r>
      <w:r w:rsidR="00AE61C5" w:rsidRPr="00945228">
        <w:rPr>
          <w:rFonts w:ascii="Roboto" w:hAnsi="Roboto"/>
          <w:sz w:val="22"/>
          <w:szCs w:val="22"/>
          <w:lang w:val="en-US"/>
        </w:rPr>
        <w:t xml:space="preserve"> have been identified</w:t>
      </w:r>
      <w:r w:rsidR="00317261">
        <w:rPr>
          <w:rFonts w:ascii="Roboto" w:hAnsi="Roboto"/>
          <w:sz w:val="22"/>
          <w:szCs w:val="22"/>
          <w:lang w:val="en-US"/>
        </w:rPr>
        <w:t xml:space="preserve"> </w:t>
      </w:r>
      <w:r w:rsidR="002609A5" w:rsidRPr="00945228">
        <w:rPr>
          <w:rFonts w:ascii="Roboto" w:hAnsi="Roboto"/>
          <w:sz w:val="22"/>
          <w:szCs w:val="22"/>
          <w:lang w:val="en-US"/>
        </w:rPr>
        <w:t>but</w:t>
      </w:r>
      <w:r w:rsidR="004636E0" w:rsidRPr="00945228">
        <w:rPr>
          <w:rFonts w:ascii="Roboto" w:hAnsi="Roboto"/>
          <w:sz w:val="22"/>
          <w:szCs w:val="22"/>
          <w:lang w:val="en-US"/>
        </w:rPr>
        <w:t xml:space="preserve"> </w:t>
      </w:r>
      <w:r w:rsidR="00317261">
        <w:rPr>
          <w:rFonts w:ascii="Roboto" w:hAnsi="Roboto"/>
          <w:sz w:val="22"/>
          <w:szCs w:val="22"/>
          <w:lang w:val="en-US"/>
        </w:rPr>
        <w:t xml:space="preserve">are underexplored, </w:t>
      </w:r>
      <w:r w:rsidR="008C0952">
        <w:rPr>
          <w:rFonts w:ascii="Roboto" w:hAnsi="Roboto"/>
          <w:sz w:val="22"/>
          <w:szCs w:val="22"/>
          <w:lang w:val="en-US"/>
        </w:rPr>
        <w:t>particularly</w:t>
      </w:r>
      <w:r w:rsidR="00B970ED">
        <w:rPr>
          <w:rFonts w:ascii="Roboto" w:hAnsi="Roboto"/>
          <w:sz w:val="22"/>
          <w:szCs w:val="22"/>
          <w:lang w:val="en-US"/>
        </w:rPr>
        <w:t xml:space="preserve"> </w:t>
      </w:r>
      <w:r w:rsidR="00754B2F">
        <w:rPr>
          <w:rFonts w:ascii="Roboto" w:hAnsi="Roboto"/>
          <w:sz w:val="22"/>
          <w:szCs w:val="22"/>
          <w:lang w:val="en-US"/>
        </w:rPr>
        <w:t>regarding</w:t>
      </w:r>
      <w:r w:rsidR="00797C2D">
        <w:rPr>
          <w:rFonts w:ascii="Roboto" w:hAnsi="Roboto"/>
          <w:sz w:val="22"/>
          <w:szCs w:val="22"/>
          <w:lang w:val="en-US"/>
        </w:rPr>
        <w:t xml:space="preserve"> </w:t>
      </w:r>
      <w:r w:rsidR="00317261">
        <w:rPr>
          <w:rFonts w:ascii="Roboto" w:hAnsi="Roboto"/>
          <w:sz w:val="22"/>
          <w:szCs w:val="22"/>
          <w:lang w:val="en-US"/>
        </w:rPr>
        <w:t xml:space="preserve">the </w:t>
      </w:r>
      <w:r w:rsidR="000C5E36">
        <w:rPr>
          <w:rFonts w:ascii="Roboto" w:hAnsi="Roboto"/>
          <w:sz w:val="22"/>
          <w:szCs w:val="22"/>
          <w:lang w:val="en-US"/>
        </w:rPr>
        <w:t xml:space="preserve">impact and sequence </w:t>
      </w:r>
      <w:r w:rsidR="008E1D94">
        <w:rPr>
          <w:rFonts w:ascii="Roboto" w:hAnsi="Roboto"/>
          <w:sz w:val="22"/>
          <w:szCs w:val="22"/>
          <w:lang w:val="en-US"/>
        </w:rPr>
        <w:t>of cardiovascular comorbidities</w:t>
      </w:r>
      <w:r w:rsidR="00B970ED">
        <w:rPr>
          <w:rFonts w:ascii="Roboto" w:hAnsi="Roboto"/>
          <w:sz w:val="22"/>
          <w:szCs w:val="22"/>
          <w:lang w:val="en-US"/>
        </w:rPr>
        <w:t xml:space="preserve"> </w:t>
      </w:r>
      <w:r w:rsidR="000C5E36">
        <w:rPr>
          <w:rFonts w:ascii="Roboto" w:hAnsi="Roboto"/>
          <w:sz w:val="22"/>
          <w:szCs w:val="22"/>
          <w:lang w:val="en-US"/>
        </w:rPr>
        <w:t xml:space="preserve">and </w:t>
      </w:r>
      <w:r w:rsidR="00B970ED" w:rsidRPr="0064335B">
        <w:rPr>
          <w:rFonts w:ascii="Roboto" w:hAnsi="Roboto"/>
          <w:sz w:val="22"/>
          <w:szCs w:val="22"/>
          <w:lang w:val="en-US"/>
        </w:rPr>
        <w:t>events</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FB02D41"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gene</w:t>
      </w:r>
      <w:r w:rsidR="00784843" w:rsidRPr="00907D0E">
        <w:rPr>
          <w:rFonts w:ascii="Roboto" w:hAnsi="Roboto"/>
          <w:sz w:val="22"/>
          <w:szCs w:val="22"/>
          <w:lang w:val="en-US"/>
        </w:rPr>
        <w:t xml:space="preserve"> variant present)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1C301A4B"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535BD8" w:rsidRPr="008E1D94">
        <w:rPr>
          <w:rFonts w:ascii="Roboto" w:hAnsi="Roboto"/>
          <w:sz w:val="22"/>
          <w:szCs w:val="22"/>
          <w:lang w:val="en-US"/>
        </w:rPr>
        <w:t xml:space="preserve">We </w:t>
      </w:r>
      <w:r w:rsidR="005E3EFD" w:rsidRPr="008E1D94">
        <w:rPr>
          <w:rFonts w:ascii="Roboto" w:hAnsi="Roboto"/>
          <w:sz w:val="22"/>
          <w:szCs w:val="22"/>
          <w:lang w:val="en-US"/>
        </w:rPr>
        <w:t xml:space="preserve">analyzed </w:t>
      </w:r>
      <w:ins w:id="9" w:author="Christoffer Vissing" w:date="2024-11-01T13:52:00Z" w16du:dateUtc="2024-11-01T12:52:00Z">
        <w:r w:rsidR="008E08FC">
          <w:rPr>
            <w:rFonts w:ascii="Roboto" w:hAnsi="Roboto"/>
            <w:sz w:val="22"/>
            <w:szCs w:val="22"/>
            <w:lang w:val="en-US"/>
          </w:rPr>
          <w:t>6</w:t>
        </w:r>
      </w:ins>
      <w:del w:id="10" w:author="Christoffer Vissing" w:date="2024-11-01T13:52:00Z" w16du:dateUtc="2024-11-01T12:52:00Z">
        <w:r w:rsidR="00535BD8" w:rsidRPr="008E1D94" w:rsidDel="008E08FC">
          <w:rPr>
            <w:rFonts w:ascii="Roboto" w:hAnsi="Roboto"/>
            <w:sz w:val="22"/>
            <w:szCs w:val="22"/>
            <w:lang w:val="en-US"/>
          </w:rPr>
          <w:delText>5</w:delText>
        </w:r>
      </w:del>
      <w:r w:rsidR="00535BD8" w:rsidRPr="008E1D94">
        <w:rPr>
          <w:rFonts w:ascii="Roboto" w:hAnsi="Roboto"/>
          <w:sz w:val="22"/>
          <w:szCs w:val="22"/>
          <w:lang w:val="en-US"/>
        </w:rPr>
        <w:t>,</w:t>
      </w:r>
      <w:ins w:id="11" w:author="Christoffer Vissing" w:date="2024-11-01T13:52:00Z" w16du:dateUtc="2024-11-01T12:52:00Z">
        <w:r w:rsidR="008E08FC">
          <w:rPr>
            <w:rFonts w:ascii="Roboto" w:hAnsi="Roboto"/>
            <w:sz w:val="22"/>
            <w:szCs w:val="22"/>
            <w:lang w:val="en-US"/>
          </w:rPr>
          <w:t>110</w:t>
        </w:r>
      </w:ins>
      <w:del w:id="12" w:author="Christoffer Vissing" w:date="2024-11-01T13:52:00Z" w16du:dateUtc="2024-11-01T12:52:00Z">
        <w:r w:rsidR="00FF4CC9" w:rsidDel="008E08FC">
          <w:rPr>
            <w:rFonts w:ascii="Roboto" w:hAnsi="Roboto"/>
            <w:sz w:val="22"/>
            <w:szCs w:val="22"/>
            <w:lang w:val="en-US"/>
          </w:rPr>
          <w:delText>9</w:delText>
        </w:r>
        <w:r w:rsidR="00535BD8" w:rsidRPr="008E1D94" w:rsidDel="008E08FC">
          <w:rPr>
            <w:rFonts w:ascii="Roboto" w:hAnsi="Roboto"/>
            <w:sz w:val="22"/>
            <w:szCs w:val="22"/>
            <w:lang w:val="en-US"/>
          </w:rPr>
          <w:delText>4</w:delText>
        </w:r>
        <w:r w:rsidR="00FF4CC9" w:rsidDel="008E08FC">
          <w:rPr>
            <w:rFonts w:ascii="Roboto" w:hAnsi="Roboto"/>
            <w:sz w:val="22"/>
            <w:szCs w:val="22"/>
            <w:lang w:val="en-US"/>
          </w:rPr>
          <w:delText>2</w:delText>
        </w:r>
      </w:del>
      <w:r w:rsidR="00535BD8" w:rsidRPr="008E1D94">
        <w:rPr>
          <w:rFonts w:ascii="Roboto" w:hAnsi="Roboto"/>
          <w:sz w:val="22"/>
          <w:szCs w:val="22"/>
          <w:lang w:val="en-US"/>
        </w:rPr>
        <w:t xml:space="preserve"> patients (</w:t>
      </w:r>
      <w:ins w:id="13" w:author="Christoffer Vissing" w:date="2024-11-01T13:52:00Z" w16du:dateUtc="2024-11-01T12:52:00Z">
        <w:r w:rsidR="008E08FC">
          <w:rPr>
            <w:rFonts w:ascii="Roboto" w:hAnsi="Roboto"/>
            <w:sz w:val="22"/>
            <w:szCs w:val="22"/>
            <w:lang w:val="en-US"/>
          </w:rPr>
          <w:t>40</w:t>
        </w:r>
      </w:ins>
      <w:del w:id="14" w:author="Christoffer Vissing" w:date="2024-11-01T13:52:00Z" w16du:dateUtc="2024-11-01T12:52:00Z">
        <w:r w:rsidR="00535BD8" w:rsidRPr="008E1D94" w:rsidDel="008E08FC">
          <w:rPr>
            <w:rFonts w:ascii="Roboto" w:hAnsi="Roboto"/>
            <w:sz w:val="22"/>
            <w:szCs w:val="22"/>
            <w:lang w:val="en-US"/>
          </w:rPr>
          <w:delText>3</w:delText>
        </w:r>
        <w:r w:rsidR="00FF4CC9" w:rsidDel="008E08FC">
          <w:rPr>
            <w:rFonts w:ascii="Roboto" w:hAnsi="Roboto"/>
            <w:sz w:val="22"/>
            <w:szCs w:val="22"/>
            <w:lang w:val="en-US"/>
          </w:rPr>
          <w:delText>9</w:delText>
        </w:r>
      </w:del>
      <w:r w:rsidR="00535BD8" w:rsidRPr="008E1D94">
        <w:rPr>
          <w:rFonts w:ascii="Roboto" w:hAnsi="Roboto"/>
          <w:sz w:val="22"/>
          <w:szCs w:val="22"/>
          <w:lang w:val="en-US"/>
        </w:rPr>
        <w:t>% female, 8</w:t>
      </w:r>
      <w:del w:id="15" w:author="Christoffer Vissing" w:date="2024-11-01T13:53:00Z" w16du:dateUtc="2024-11-01T12:53:00Z">
        <w:r w:rsidR="00535BD8" w:rsidRPr="008E1D94" w:rsidDel="008E08FC">
          <w:rPr>
            <w:rFonts w:ascii="Roboto" w:hAnsi="Roboto"/>
            <w:sz w:val="22"/>
            <w:szCs w:val="22"/>
            <w:lang w:val="en-US"/>
          </w:rPr>
          <w:delText>9</w:delText>
        </w:r>
      </w:del>
      <w:ins w:id="16" w:author="Christoffer Vissing" w:date="2024-11-01T13:53:00Z" w16du:dateUtc="2024-11-01T12:53:00Z">
        <w:r w:rsidR="008E08FC">
          <w:rPr>
            <w:rFonts w:ascii="Roboto" w:hAnsi="Roboto"/>
            <w:sz w:val="22"/>
            <w:szCs w:val="22"/>
            <w:lang w:val="en-US"/>
          </w:rPr>
          <w:t>7</w:t>
        </w:r>
      </w:ins>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 xml:space="preserve">). </w:t>
      </w:r>
      <w:r w:rsidR="000B140C" w:rsidRPr="008E1D94">
        <w:rPr>
          <w:rFonts w:ascii="Roboto" w:hAnsi="Roboto"/>
          <w:sz w:val="22"/>
          <w:szCs w:val="22"/>
          <w:lang w:val="en-US"/>
        </w:rPr>
        <w:t xml:space="preserve">Patients with </w:t>
      </w:r>
      <w:proofErr w:type="spellStart"/>
      <w:r w:rsidR="000B140C" w:rsidRPr="008E1D94">
        <w:rPr>
          <w:rFonts w:ascii="Roboto" w:hAnsi="Roboto"/>
          <w:sz w:val="22"/>
          <w:szCs w:val="22"/>
          <w:lang w:val="en-US"/>
        </w:rPr>
        <w:t>sarcomeric</w:t>
      </w:r>
      <w:proofErr w:type="spellEnd"/>
      <w:r w:rsidR="000B140C" w:rsidRPr="008E1D94">
        <w:rPr>
          <w:rFonts w:ascii="Roboto" w:hAnsi="Roboto"/>
          <w:sz w:val="22"/>
          <w:szCs w:val="22"/>
          <w:lang w:val="en-US"/>
        </w:rPr>
        <w:t xml:space="preserve"> HCM were younger at diagnosis (median age 3</w:t>
      </w:r>
      <w:ins w:id="17" w:author="Christoffer Vissing" w:date="2024-11-01T13:54:00Z" w16du:dateUtc="2024-11-01T12:54:00Z">
        <w:r w:rsidR="008E08FC">
          <w:rPr>
            <w:rFonts w:ascii="Roboto" w:hAnsi="Roboto"/>
            <w:sz w:val="22"/>
            <w:szCs w:val="22"/>
            <w:lang w:val="en-US"/>
          </w:rPr>
          <w:t>8</w:t>
        </w:r>
      </w:ins>
      <w:del w:id="18"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w:t>
      </w:r>
      <w:del w:id="19" w:author="Christoffer Vissing" w:date="2024-11-01T13:54:00Z" w16du:dateUtc="2024-11-01T12:54:00Z">
        <w:r w:rsidR="00FF4CC9" w:rsidDel="008E08FC">
          <w:rPr>
            <w:rFonts w:ascii="Roboto" w:hAnsi="Roboto"/>
            <w:sz w:val="22"/>
            <w:szCs w:val="22"/>
            <w:lang w:val="en-US"/>
          </w:rPr>
          <w:delText>8</w:delText>
        </w:r>
      </w:del>
      <w:ins w:id="20" w:author="Christoffer Vissing" w:date="2024-11-01T13:54:00Z" w16du:dateUtc="2024-11-01T12:54:00Z">
        <w:r w:rsidR="008E08FC">
          <w:rPr>
            <w:rFonts w:ascii="Roboto" w:hAnsi="Roboto"/>
            <w:sz w:val="22"/>
            <w:szCs w:val="22"/>
            <w:lang w:val="en-US"/>
          </w:rPr>
          <w:t>1</w:t>
        </w:r>
      </w:ins>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del w:id="21" w:author="Christoffer Vissing" w:date="2024-11-01T13:54:00Z" w16du:dateUtc="2024-11-01T12:54:00Z">
        <w:r w:rsidR="00FF4CC9" w:rsidDel="008E08FC">
          <w:rPr>
            <w:rFonts w:ascii="Roboto" w:hAnsi="Roboto"/>
            <w:sz w:val="22"/>
            <w:szCs w:val="22"/>
            <w:lang w:val="en-US"/>
          </w:rPr>
          <w:delText>3</w:delText>
        </w:r>
      </w:del>
      <w:ins w:id="22" w:author="Christoffer Vissing" w:date="2024-11-01T13:54:00Z" w16du:dateUtc="2024-11-01T12:54:00Z">
        <w:r w:rsidR="008E08FC">
          <w:rPr>
            <w:rFonts w:ascii="Roboto" w:hAnsi="Roboto"/>
            <w:sz w:val="22"/>
            <w:szCs w:val="22"/>
            <w:lang w:val="en-US"/>
          </w:rPr>
          <w:t>4</w:t>
        </w:r>
      </w:ins>
      <w:r w:rsidR="000B140C" w:rsidRPr="008E1D94">
        <w:rPr>
          <w:rFonts w:ascii="Roboto" w:hAnsi="Roboto"/>
          <w:sz w:val="22"/>
          <w:szCs w:val="22"/>
          <w:lang w:val="en-US"/>
        </w:rPr>
        <w:t>.</w:t>
      </w:r>
      <w:ins w:id="23" w:author="Christoffer Vissing" w:date="2024-11-01T13:54:00Z" w16du:dateUtc="2024-11-01T12:54:00Z">
        <w:r w:rsidR="008E08FC">
          <w:rPr>
            <w:rFonts w:ascii="Roboto" w:hAnsi="Roboto"/>
            <w:sz w:val="22"/>
            <w:szCs w:val="22"/>
            <w:lang w:val="en-US"/>
          </w:rPr>
          <w:t>3</w:t>
        </w:r>
      </w:ins>
      <w:del w:id="24"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F775AF" w:rsidRPr="008E1D94">
        <w:rPr>
          <w:rFonts w:ascii="Roboto" w:hAnsi="Roboto"/>
          <w:sz w:val="22"/>
          <w:szCs w:val="22"/>
          <w:lang w:val="en-US"/>
        </w:rPr>
        <w:t>had</w:t>
      </w:r>
      <w:r w:rsidR="007F67CF" w:rsidRPr="008E1D94">
        <w:rPr>
          <w:rFonts w:ascii="Roboto" w:hAnsi="Roboto"/>
          <w:sz w:val="22"/>
          <w:szCs w:val="22"/>
          <w:lang w:val="en-US"/>
        </w:rPr>
        <w:t xml:space="preserve"> a lower burden of obesity, hypertension</w:t>
      </w:r>
      <w:r w:rsidR="00F775AF" w:rsidRPr="008E1D94">
        <w:rPr>
          <w:rFonts w:ascii="Roboto" w:hAnsi="Roboto"/>
          <w:sz w:val="22"/>
          <w:szCs w:val="22"/>
          <w:lang w:val="en-US"/>
        </w:rPr>
        <w:t>,</w:t>
      </w:r>
      <w:r w:rsidR="00575910" w:rsidRPr="008E1D94">
        <w:rPr>
          <w:rFonts w:ascii="Roboto" w:hAnsi="Roboto"/>
          <w:sz w:val="22"/>
          <w:szCs w:val="22"/>
          <w:lang w:val="en-US"/>
        </w:rPr>
        <w:t xml:space="preserve"> and left ventricular (LV) obstruction</w:t>
      </w:r>
      <w:r w:rsidR="00F4254E" w:rsidRPr="008E1D94">
        <w:rPr>
          <w:rFonts w:ascii="Roboto" w:hAnsi="Roboto"/>
          <w:sz w:val="22"/>
          <w:szCs w:val="22"/>
          <w:lang w:val="en-US"/>
        </w:rPr>
        <w:t>, but</w:t>
      </w:r>
      <w:r w:rsidR="00575910" w:rsidRPr="008E1D94">
        <w:rPr>
          <w:rFonts w:ascii="Roboto" w:hAnsi="Roboto"/>
          <w:sz w:val="22"/>
          <w:szCs w:val="22"/>
          <w:lang w:val="en-US"/>
        </w:rPr>
        <w:t xml:space="preserve"> a higher </w:t>
      </w:r>
      <w:r w:rsidR="00DD6616">
        <w:rPr>
          <w:rFonts w:ascii="Roboto" w:hAnsi="Roboto"/>
          <w:sz w:val="22"/>
          <w:szCs w:val="22"/>
          <w:lang w:val="en-US"/>
        </w:rPr>
        <w:t xml:space="preserve">overall </w:t>
      </w:r>
      <w:r w:rsidR="00575910" w:rsidRPr="008E1D94">
        <w:rPr>
          <w:rFonts w:ascii="Roboto" w:hAnsi="Roboto"/>
          <w:sz w:val="22"/>
          <w:szCs w:val="22"/>
          <w:lang w:val="en-US"/>
        </w:rPr>
        <w:t>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del w:id="25" w:author="Christoffer Vissing" w:date="2024-11-01T14:54:00Z" w16du:dateUtc="2024-11-01T13:54:00Z">
        <w:r w:rsidR="00AE6F82" w:rsidRPr="001529A1" w:rsidDel="008229ED">
          <w:rPr>
            <w:rFonts w:ascii="Roboto" w:hAnsi="Roboto"/>
            <w:sz w:val="22"/>
            <w:szCs w:val="22"/>
            <w:lang w:val="en-US"/>
          </w:rPr>
          <w:delText>4</w:delText>
        </w:r>
      </w:del>
      <w:ins w:id="26" w:author="Christoffer Vissing" w:date="2024-11-01T14:54:00Z" w16du:dateUtc="2024-11-01T13:54:00Z">
        <w:r w:rsidR="008229ED">
          <w:rPr>
            <w:rFonts w:ascii="Roboto" w:hAnsi="Roboto"/>
            <w:sz w:val="22"/>
            <w:szCs w:val="22"/>
            <w:lang w:val="en-US"/>
          </w:rPr>
          <w:t>8</w:t>
        </w:r>
      </w:ins>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del w:id="27" w:author="Christoffer Vissing" w:date="2024-11-01T14:55:00Z" w16du:dateUtc="2024-11-01T13:55:00Z">
        <w:r w:rsidR="00AE6F82" w:rsidRPr="001529A1" w:rsidDel="008229ED">
          <w:rPr>
            <w:rFonts w:ascii="Roboto" w:hAnsi="Roboto"/>
            <w:sz w:val="22"/>
            <w:szCs w:val="22"/>
            <w:lang w:val="en-US"/>
          </w:rPr>
          <w:delText>3</w:delText>
        </w:r>
      </w:del>
      <w:ins w:id="28" w:author="Christoffer Vissing" w:date="2024-11-01T14:55:00Z" w16du:dateUtc="2024-11-01T13:55:00Z">
        <w:r w:rsidR="008229ED">
          <w:rPr>
            <w:rFonts w:ascii="Roboto" w:hAnsi="Roboto"/>
            <w:sz w:val="22"/>
            <w:szCs w:val="22"/>
            <w:lang w:val="en-US"/>
          </w:rPr>
          <w:t>6</w:t>
        </w:r>
      </w:ins>
      <w:r w:rsidR="00AE6F82">
        <w:rPr>
          <w:rFonts w:ascii="Roboto" w:hAnsi="Roboto"/>
          <w:sz w:val="22"/>
          <w:szCs w:val="22"/>
          <w:lang w:val="en-US"/>
        </w:rPr>
        <w:t>-</w:t>
      </w:r>
      <w:r w:rsidR="00AE6F82" w:rsidRPr="001529A1">
        <w:rPr>
          <w:rFonts w:ascii="Roboto" w:hAnsi="Roboto"/>
          <w:sz w:val="22"/>
          <w:szCs w:val="22"/>
          <w:lang w:val="en-US"/>
        </w:rPr>
        <w:t>1.</w:t>
      </w:r>
      <w:ins w:id="29" w:author="Christoffer Vissing" w:date="2024-11-01T14:55:00Z" w16du:dateUtc="2024-11-01T13:55:00Z">
        <w:r w:rsidR="008229ED">
          <w:rPr>
            <w:rFonts w:ascii="Roboto" w:hAnsi="Roboto"/>
            <w:sz w:val="22"/>
            <w:szCs w:val="22"/>
            <w:lang w:val="en-US"/>
          </w:rPr>
          <w:t>40</w:t>
        </w:r>
      </w:ins>
      <w:del w:id="30" w:author="Christoffer Vissing" w:date="2024-11-01T14:55:00Z" w16du:dateUtc="2024-11-01T13:55:00Z">
        <w:r w:rsidR="00AE6F82" w:rsidRPr="001529A1" w:rsidDel="008229ED">
          <w:rPr>
            <w:rFonts w:ascii="Roboto" w:hAnsi="Roboto"/>
            <w:sz w:val="22"/>
            <w:szCs w:val="22"/>
            <w:lang w:val="en-US"/>
          </w:rPr>
          <w:delText>37</w:delText>
        </w:r>
      </w:del>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ins w:id="31" w:author="Christoffer Vissing" w:date="2024-11-01T14:55:00Z" w16du:dateUtc="2024-11-01T13:55:00Z">
        <w:r w:rsidR="008229ED">
          <w:rPr>
            <w:rFonts w:ascii="Roboto" w:hAnsi="Roboto"/>
            <w:sz w:val="22"/>
            <w:szCs w:val="22"/>
            <w:lang w:val="en-US"/>
          </w:rPr>
          <w:t>31</w:t>
        </w:r>
      </w:ins>
      <w:del w:id="32" w:author="Christoffer Vissing" w:date="2024-11-01T14:55:00Z" w16du:dateUtc="2024-11-01T13:55:00Z">
        <w:r w:rsidR="00AE6F82" w:rsidDel="008229ED">
          <w:rPr>
            <w:rFonts w:ascii="Roboto" w:hAnsi="Roboto"/>
            <w:sz w:val="22"/>
            <w:szCs w:val="22"/>
            <w:lang w:val="en-US"/>
          </w:rPr>
          <w:delText>22</w:delText>
        </w:r>
      </w:del>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ins w:id="33" w:author="Christoffer Vissing" w:date="2024-11-01T14:56:00Z" w16du:dateUtc="2024-11-01T13:56:00Z">
        <w:r w:rsidR="008229ED">
          <w:rPr>
            <w:rFonts w:ascii="Roboto" w:hAnsi="Roboto"/>
            <w:sz w:val="22"/>
            <w:szCs w:val="22"/>
            <w:lang w:val="en-US"/>
          </w:rPr>
          <w:t>15</w:t>
        </w:r>
      </w:ins>
      <w:del w:id="34" w:author="Christoffer Vissing" w:date="2024-11-01T14:56:00Z" w16du:dateUtc="2024-11-01T13:56:00Z">
        <w:r w:rsidR="00AE6F82" w:rsidDel="008229ED">
          <w:rPr>
            <w:rFonts w:ascii="Roboto" w:hAnsi="Roboto"/>
            <w:sz w:val="22"/>
            <w:szCs w:val="22"/>
            <w:lang w:val="en-US"/>
          </w:rPr>
          <w:delText>0</w:delText>
        </w:r>
        <w:r w:rsidR="00AE6F82" w:rsidRPr="001529A1" w:rsidDel="008229ED">
          <w:rPr>
            <w:rFonts w:ascii="Roboto" w:hAnsi="Roboto"/>
            <w:sz w:val="22"/>
            <w:szCs w:val="22"/>
            <w:lang w:val="en-US"/>
          </w:rPr>
          <w:delText>7</w:delText>
        </w:r>
      </w:del>
      <w:r w:rsidR="00AE6F82">
        <w:rPr>
          <w:rFonts w:ascii="Roboto" w:hAnsi="Roboto"/>
          <w:sz w:val="22"/>
          <w:szCs w:val="22"/>
          <w:lang w:val="en-US"/>
        </w:rPr>
        <w:t>-</w:t>
      </w:r>
      <w:r w:rsidR="00AE6F82" w:rsidRPr="001529A1">
        <w:rPr>
          <w:rFonts w:ascii="Roboto" w:hAnsi="Roboto"/>
          <w:sz w:val="22"/>
          <w:szCs w:val="22"/>
          <w:lang w:val="en-US"/>
        </w:rPr>
        <w:t>1.</w:t>
      </w:r>
      <w:ins w:id="35" w:author="Christoffer Vissing" w:date="2024-11-01T14:56:00Z" w16du:dateUtc="2024-11-01T13:56:00Z">
        <w:r w:rsidR="008229ED">
          <w:rPr>
            <w:rFonts w:ascii="Roboto" w:hAnsi="Roboto"/>
            <w:sz w:val="22"/>
            <w:szCs w:val="22"/>
            <w:lang w:val="en-US"/>
          </w:rPr>
          <w:t>48</w:t>
        </w:r>
      </w:ins>
      <w:del w:id="36" w:author="Christoffer Vissing" w:date="2024-11-01T14:56:00Z" w16du:dateUtc="2024-11-01T13:56:00Z">
        <w:r w:rsidR="00AE6F82" w:rsidDel="008229ED">
          <w:rPr>
            <w:rFonts w:ascii="Roboto" w:hAnsi="Roboto"/>
            <w:sz w:val="22"/>
            <w:szCs w:val="22"/>
            <w:lang w:val="en-US"/>
          </w:rPr>
          <w:delText>39</w:delText>
        </w:r>
      </w:del>
      <w:r w:rsidR="00AE6F82">
        <w:rPr>
          <w:rFonts w:ascii="Roboto" w:hAnsi="Roboto"/>
          <w:sz w:val="22"/>
          <w:szCs w:val="22"/>
          <w:lang w:val="en-US"/>
        </w:rPr>
        <w:t>])</w:t>
      </w:r>
      <w:r w:rsidR="00F54EFA" w:rsidRPr="00907D0E">
        <w:rPr>
          <w:rFonts w:ascii="Roboto" w:hAnsi="Roboto"/>
          <w:sz w:val="22"/>
          <w:szCs w:val="22"/>
          <w:lang w:val="en-US"/>
        </w:rPr>
        <w:t xml:space="preserve"> and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ins w:id="37" w:author="Christoffer Vissing" w:date="2024-11-01T14:55:00Z" w16du:dateUtc="2024-11-01T13:55:00Z">
        <w:r w:rsidR="008229ED">
          <w:rPr>
            <w:rFonts w:ascii="Roboto" w:hAnsi="Roboto"/>
            <w:sz w:val="22"/>
            <w:szCs w:val="22"/>
            <w:lang w:val="en-US"/>
          </w:rPr>
          <w:t>7</w:t>
        </w:r>
      </w:ins>
      <w:del w:id="38" w:author="Christoffer Vissing" w:date="2024-11-01T14:55:00Z" w16du:dateUtc="2024-11-01T13:55:00Z">
        <w:r w:rsidR="00AE6F82" w:rsidDel="008229ED">
          <w:rPr>
            <w:rFonts w:ascii="Roboto" w:hAnsi="Roboto"/>
            <w:sz w:val="22"/>
            <w:szCs w:val="22"/>
            <w:lang w:val="en-US"/>
          </w:rPr>
          <w:delText>0</w:delText>
        </w:r>
      </w:del>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ins w:id="39" w:author="Christoffer Vissing" w:date="2024-11-01T14:55:00Z" w16du:dateUtc="2024-11-01T13:55:00Z">
        <w:r w:rsidR="008229ED">
          <w:rPr>
            <w:rFonts w:ascii="Roboto" w:hAnsi="Roboto"/>
            <w:sz w:val="22"/>
            <w:szCs w:val="22"/>
            <w:lang w:val="en-US"/>
          </w:rPr>
          <w:t>7</w:t>
        </w:r>
      </w:ins>
      <w:del w:id="40" w:author="Christoffer Vissing" w:date="2024-11-01T14:55:00Z" w16du:dateUtc="2024-11-01T13:55:00Z">
        <w:r w:rsidR="00AE6F82" w:rsidDel="008229ED">
          <w:rPr>
            <w:rFonts w:ascii="Roboto" w:hAnsi="Roboto"/>
            <w:sz w:val="22"/>
            <w:szCs w:val="22"/>
            <w:lang w:val="en-US"/>
          </w:rPr>
          <w:delText>1</w:delText>
        </w:r>
      </w:del>
      <w:r w:rsidR="00AE6F82">
        <w:rPr>
          <w:rFonts w:ascii="Roboto" w:hAnsi="Roboto"/>
          <w:sz w:val="22"/>
          <w:szCs w:val="22"/>
          <w:lang w:val="en-US"/>
        </w:rPr>
        <w:t>-</w:t>
      </w:r>
      <w:r w:rsidR="00AE6F82" w:rsidRPr="00D928F0">
        <w:rPr>
          <w:rFonts w:ascii="Roboto" w:hAnsi="Roboto"/>
          <w:sz w:val="22"/>
          <w:szCs w:val="22"/>
          <w:lang w:val="en-US"/>
        </w:rPr>
        <w:t>1.5</w:t>
      </w:r>
      <w:ins w:id="41" w:author="Christoffer Vissing" w:date="2024-11-01T14:55:00Z" w16du:dateUtc="2024-11-01T13:55:00Z">
        <w:r w:rsidR="008229ED">
          <w:rPr>
            <w:rFonts w:ascii="Roboto" w:hAnsi="Roboto"/>
            <w:sz w:val="22"/>
            <w:szCs w:val="22"/>
            <w:lang w:val="en-US"/>
          </w:rPr>
          <w:t>2</w:t>
        </w:r>
      </w:ins>
      <w:del w:id="42" w:author="Christoffer Vissing" w:date="2024-11-01T14:55:00Z" w16du:dateUtc="2024-11-01T13:55:00Z">
        <w:r w:rsidR="00AE6F82" w:rsidDel="008229ED">
          <w:rPr>
            <w:rFonts w:ascii="Roboto" w:hAnsi="Roboto"/>
            <w:sz w:val="22"/>
            <w:szCs w:val="22"/>
            <w:lang w:val="en-US"/>
          </w:rPr>
          <w:delText>2</w:delText>
        </w:r>
      </w:del>
      <w:r w:rsidR="00AE6F82">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r w:rsidR="0036707C">
        <w:rPr>
          <w:rFonts w:ascii="Roboto" w:hAnsi="Roboto"/>
          <w:sz w:val="22"/>
          <w:szCs w:val="22"/>
          <w:lang w:val="en-US"/>
        </w:rPr>
        <w:t>The</w:t>
      </w:r>
      <w:r w:rsidR="000C5E36">
        <w:rPr>
          <w:rFonts w:ascii="Roboto" w:hAnsi="Roboto"/>
          <w:sz w:val="22"/>
          <w:szCs w:val="22"/>
          <w:lang w:val="en-US"/>
        </w:rPr>
        <w:t>re was almost double the</w:t>
      </w:r>
      <w:r w:rsidR="0036707C">
        <w:rPr>
          <w:rFonts w:ascii="Roboto" w:hAnsi="Roboto"/>
          <w:sz w:val="22"/>
          <w:szCs w:val="22"/>
          <w:lang w:val="en-US"/>
        </w:rPr>
        <w:t xml:space="preserve"> risk </w:t>
      </w:r>
      <w:r w:rsidR="0004277A">
        <w:rPr>
          <w:rFonts w:ascii="Roboto" w:hAnsi="Roboto"/>
          <w:sz w:val="22"/>
          <w:szCs w:val="22"/>
          <w:lang w:val="en-US"/>
        </w:rPr>
        <w:t>of HCM-related death (</w:t>
      </w:r>
      <w:commentRangeStart w:id="43"/>
      <w:r w:rsidR="00AF7DF8">
        <w:rPr>
          <w:rFonts w:ascii="Roboto" w:hAnsi="Roboto"/>
          <w:sz w:val="22"/>
          <w:szCs w:val="22"/>
          <w:lang w:val="en-US"/>
        </w:rPr>
        <w:t xml:space="preserve">death due to </w:t>
      </w:r>
      <w:commentRangeEnd w:id="43"/>
      <w:r w:rsidR="00DD6616">
        <w:rPr>
          <w:rStyle w:val="Kommentarhenvisning"/>
          <w:lang w:val="en-US" w:eastAsia="en-US"/>
        </w:rPr>
        <w:commentReference w:id="43"/>
      </w:r>
      <w:r w:rsidR="0036707C" w:rsidRPr="00BE00B8">
        <w:rPr>
          <w:rFonts w:ascii="Roboto" w:hAnsi="Roboto"/>
          <w:sz w:val="22"/>
          <w:szCs w:val="22"/>
          <w:lang w:val="en-US"/>
        </w:rPr>
        <w:t>sudden cardiac death, heart failure</w:t>
      </w:r>
      <w:r w:rsidR="0004277A">
        <w:rPr>
          <w:rFonts w:ascii="Roboto" w:hAnsi="Roboto"/>
          <w:sz w:val="22"/>
          <w:szCs w:val="22"/>
          <w:lang w:val="en-US"/>
        </w:rPr>
        <w:t xml:space="preserve"> or</w:t>
      </w:r>
      <w:r w:rsidR="0036707C">
        <w:rPr>
          <w:rFonts w:ascii="Roboto" w:hAnsi="Roboto"/>
          <w:sz w:val="22"/>
          <w:szCs w:val="22"/>
          <w:lang w:val="en-US"/>
        </w:rPr>
        <w:t xml:space="preserve"> </w:t>
      </w:r>
      <w:r w:rsidR="0036707C" w:rsidRPr="00BE00B8">
        <w:rPr>
          <w:rFonts w:ascii="Roboto" w:hAnsi="Roboto"/>
          <w:sz w:val="22"/>
          <w:szCs w:val="22"/>
          <w:lang w:val="en-US"/>
        </w:rPr>
        <w:t>stroke</w:t>
      </w:r>
      <w:r w:rsidR="0004277A">
        <w:rPr>
          <w:rFonts w:ascii="Roboto" w:hAnsi="Roboto"/>
          <w:sz w:val="22"/>
          <w:szCs w:val="22"/>
          <w:lang w:val="en-US"/>
        </w:rPr>
        <w:t xml:space="preserve">) in </w:t>
      </w:r>
      <w:proofErr w:type="spellStart"/>
      <w:r w:rsidR="0004277A">
        <w:rPr>
          <w:rFonts w:ascii="Roboto" w:hAnsi="Roboto"/>
          <w:sz w:val="22"/>
          <w:szCs w:val="22"/>
          <w:lang w:val="en-US"/>
        </w:rPr>
        <w:t>sarcomeric</w:t>
      </w:r>
      <w:proofErr w:type="spellEnd"/>
      <w:r w:rsidR="0004277A">
        <w:rPr>
          <w:rFonts w:ascii="Roboto" w:hAnsi="Roboto"/>
          <w:sz w:val="22"/>
          <w:szCs w:val="22"/>
          <w:lang w:val="en-US"/>
        </w:rPr>
        <w:t xml:space="preserve"> HCM</w:t>
      </w:r>
      <w:r w:rsidR="00703EA6">
        <w:rPr>
          <w:rFonts w:ascii="Roboto" w:hAnsi="Roboto"/>
          <w:sz w:val="22"/>
          <w:szCs w:val="22"/>
          <w:lang w:val="en-US"/>
        </w:rPr>
        <w:t xml:space="preserve"> (HR 1.75 [CI 1.26-2.55])</w:t>
      </w:r>
      <w:r w:rsidR="0036707C" w:rsidRPr="00907D0E">
        <w:rPr>
          <w:rFonts w:ascii="Roboto" w:hAnsi="Roboto"/>
          <w:sz w:val="22"/>
          <w:szCs w:val="22"/>
          <w:lang w:val="en-US"/>
        </w:rPr>
        <w:t xml:space="preserve">. </w:t>
      </w:r>
    </w:p>
    <w:p w14:paraId="7F6E1E76" w14:textId="1C222795" w:rsidR="00FF4CC9" w:rsidRDefault="00AE6F82" w:rsidP="000B140C">
      <w:pPr>
        <w:spacing w:line="360" w:lineRule="auto"/>
        <w:rPr>
          <w:rFonts w:ascii="Roboto" w:hAnsi="Roboto"/>
          <w:sz w:val="22"/>
          <w:szCs w:val="22"/>
          <w:lang w:val="en-US"/>
        </w:rPr>
      </w:pPr>
      <w:bookmarkStart w:id="44" w:name="_Hlk177378419"/>
      <w:r>
        <w:rPr>
          <w:rFonts w:ascii="Roboto" w:hAnsi="Roboto"/>
          <w:sz w:val="22"/>
          <w:szCs w:val="22"/>
          <w:lang w:val="en-US"/>
        </w:rPr>
        <w:t>In time-to-event analysis</w:t>
      </w:r>
      <w:r w:rsidR="000C5E36">
        <w:rPr>
          <w:rFonts w:ascii="Roboto" w:hAnsi="Roboto"/>
          <w:sz w:val="22"/>
          <w:szCs w:val="22"/>
          <w:lang w:val="en-US"/>
        </w:rPr>
        <w:t>,</w:t>
      </w:r>
      <w:r w:rsidR="00B970ED">
        <w:rPr>
          <w:rFonts w:ascii="Roboto" w:hAnsi="Roboto"/>
          <w:sz w:val="22"/>
          <w:szCs w:val="22"/>
          <w:lang w:val="en-US"/>
        </w:rPr>
        <w:t xml:space="preserve"> a</w:t>
      </w:r>
      <w:r w:rsidR="00D803C7">
        <w:rPr>
          <w:rFonts w:ascii="Roboto" w:hAnsi="Roboto"/>
          <w:sz w:val="22"/>
          <w:szCs w:val="22"/>
          <w:lang w:val="en-US"/>
        </w:rPr>
        <w:t>trial fibrillation</w:t>
      </w:r>
      <w:r w:rsidR="00945228">
        <w:rPr>
          <w:rFonts w:ascii="Roboto" w:hAnsi="Roboto"/>
          <w:sz w:val="22"/>
          <w:szCs w:val="22"/>
          <w:lang w:val="en-US"/>
        </w:rPr>
        <w:t xml:space="preserve"> </w:t>
      </w:r>
      <w:r w:rsidR="00B970ED">
        <w:rPr>
          <w:rFonts w:ascii="Roboto" w:hAnsi="Roboto"/>
          <w:sz w:val="22"/>
          <w:szCs w:val="22"/>
          <w:lang w:val="en-US"/>
        </w:rPr>
        <w:t>was associated with</w:t>
      </w:r>
      <w:r w:rsidR="00D803C7">
        <w:rPr>
          <w:rFonts w:ascii="Roboto" w:hAnsi="Roboto"/>
          <w:sz w:val="22"/>
          <w:szCs w:val="22"/>
          <w:lang w:val="en-US"/>
        </w:rPr>
        <w:t xml:space="preserve"> higher rates of LV systolic dysfunction (HR 2.71</w:t>
      </w:r>
      <w:r w:rsidR="00727D41">
        <w:rPr>
          <w:rFonts w:ascii="Roboto" w:hAnsi="Roboto"/>
          <w:sz w:val="22"/>
          <w:szCs w:val="22"/>
          <w:lang w:val="en-US"/>
        </w:rPr>
        <w:t xml:space="preserve"> [CI: 2.22-3.31]), stroke (HR 2.13 [CI: 1.57-2.88]), ventricular arrhythmias (HR 3.21 [CI: 2.42-4.20]) and death (HR 1.99 [CI: 1-68-2.36]). </w:t>
      </w:r>
      <w:ins w:id="45" w:author="Christoffer Vissing" w:date="2024-10-10T16:09:00Z" w16du:dateUtc="2024-10-10T14:09:00Z">
        <w:r w:rsidR="001E4447">
          <w:rPr>
            <w:rFonts w:ascii="Roboto" w:hAnsi="Roboto"/>
            <w:sz w:val="22"/>
            <w:szCs w:val="22"/>
            <w:lang w:val="en-US"/>
          </w:rPr>
          <w:t xml:space="preserve">Interaction analysis found </w:t>
        </w:r>
      </w:ins>
      <w:commentRangeStart w:id="46"/>
      <w:del w:id="47" w:author="Christoffer Vissing" w:date="2024-10-10T16:09:00Z" w16du:dateUtc="2024-10-10T14:09:00Z">
        <w:r w:rsidR="008E5B00" w:rsidDel="001E4447">
          <w:rPr>
            <w:rFonts w:ascii="Roboto" w:hAnsi="Roboto"/>
            <w:sz w:val="22"/>
            <w:szCs w:val="22"/>
            <w:lang w:val="en-US"/>
          </w:rPr>
          <w:delText xml:space="preserve">The </w:delText>
        </w:r>
      </w:del>
      <w:ins w:id="48" w:author="Christoffer Vissing" w:date="2024-10-10T16:09:00Z" w16du:dateUtc="2024-10-10T14:09:00Z">
        <w:r w:rsidR="001E4447">
          <w:rPr>
            <w:rFonts w:ascii="Roboto" w:hAnsi="Roboto"/>
            <w:sz w:val="22"/>
            <w:szCs w:val="22"/>
            <w:lang w:val="en-US"/>
          </w:rPr>
          <w:t>an interacti</w:t>
        </w:r>
      </w:ins>
      <w:ins w:id="49" w:author="Christoffer Vissing" w:date="2024-10-10T16:10:00Z" w16du:dateUtc="2024-10-10T14:10:00Z">
        <w:r w:rsidR="001E4447">
          <w:rPr>
            <w:rFonts w:ascii="Roboto" w:hAnsi="Roboto"/>
            <w:sz w:val="22"/>
            <w:szCs w:val="22"/>
            <w:lang w:val="en-US"/>
          </w:rPr>
          <w:t>on between these</w:t>
        </w:r>
      </w:ins>
      <w:ins w:id="50" w:author="Christoffer Vissing" w:date="2024-10-10T16:09:00Z" w16du:dateUtc="2024-10-10T14:09:00Z">
        <w:r w:rsidR="001E4447">
          <w:rPr>
            <w:rFonts w:ascii="Roboto" w:hAnsi="Roboto"/>
            <w:sz w:val="22"/>
            <w:szCs w:val="22"/>
            <w:lang w:val="en-US"/>
          </w:rPr>
          <w:t xml:space="preserve"> </w:t>
        </w:r>
      </w:ins>
      <w:r w:rsidR="0002713B">
        <w:rPr>
          <w:rFonts w:ascii="Roboto" w:hAnsi="Roboto"/>
          <w:sz w:val="22"/>
          <w:szCs w:val="22"/>
          <w:lang w:val="en-US"/>
        </w:rPr>
        <w:t>association</w:t>
      </w:r>
      <w:ins w:id="51" w:author="Christoffer Vissing" w:date="2024-10-10T16:09:00Z" w16du:dateUtc="2024-10-10T14:09:00Z">
        <w:r w:rsidR="001E4447">
          <w:rPr>
            <w:rFonts w:ascii="Roboto" w:hAnsi="Roboto"/>
            <w:sz w:val="22"/>
            <w:szCs w:val="22"/>
            <w:lang w:val="en-US"/>
          </w:rPr>
          <w:t>s</w:t>
        </w:r>
      </w:ins>
      <w:r w:rsidR="0002713B">
        <w:rPr>
          <w:rFonts w:ascii="Roboto" w:hAnsi="Roboto"/>
          <w:sz w:val="22"/>
          <w:szCs w:val="22"/>
          <w:lang w:val="en-US"/>
        </w:rPr>
        <w:t xml:space="preserve"> </w:t>
      </w:r>
      <w:del w:id="52" w:author="Christoffer Vissing" w:date="2024-10-10T16:10:00Z" w16du:dateUtc="2024-10-10T14:10:00Z">
        <w:r w:rsidR="0002713B" w:rsidDel="001E4447">
          <w:rPr>
            <w:rFonts w:ascii="Roboto" w:hAnsi="Roboto"/>
            <w:sz w:val="22"/>
            <w:szCs w:val="22"/>
            <w:lang w:val="en-US"/>
          </w:rPr>
          <w:delText xml:space="preserve">between </w:delText>
        </w:r>
        <w:r w:rsidR="00DD7732" w:rsidDel="001E4447">
          <w:rPr>
            <w:rFonts w:ascii="Roboto" w:hAnsi="Roboto"/>
            <w:sz w:val="22"/>
            <w:szCs w:val="22"/>
            <w:lang w:val="en-US"/>
          </w:rPr>
          <w:delText xml:space="preserve">atrial fibrillation </w:delText>
        </w:r>
        <w:r w:rsidR="00B96EAC" w:rsidDel="001E4447">
          <w:rPr>
            <w:rFonts w:ascii="Roboto" w:hAnsi="Roboto"/>
            <w:sz w:val="22"/>
            <w:szCs w:val="22"/>
            <w:lang w:val="en-US"/>
          </w:rPr>
          <w:delText>and LV systolic d</w:delText>
        </w:r>
        <w:r w:rsidR="001977C7" w:rsidDel="001E4447">
          <w:rPr>
            <w:rFonts w:ascii="Roboto" w:hAnsi="Roboto"/>
            <w:sz w:val="22"/>
            <w:szCs w:val="22"/>
            <w:lang w:val="en-US"/>
          </w:rPr>
          <w:delText>y</w:delText>
        </w:r>
        <w:r w:rsidR="00B96EAC" w:rsidDel="001E4447">
          <w:rPr>
            <w:rFonts w:ascii="Roboto" w:hAnsi="Roboto"/>
            <w:sz w:val="22"/>
            <w:szCs w:val="22"/>
            <w:lang w:val="en-US"/>
          </w:rPr>
          <w:delText>sfunction</w:delText>
        </w:r>
        <w:r w:rsidR="008E5B00" w:rsidDel="001E4447">
          <w:rPr>
            <w:rFonts w:ascii="Roboto" w:hAnsi="Roboto"/>
            <w:sz w:val="22"/>
            <w:szCs w:val="22"/>
            <w:lang w:val="en-US"/>
          </w:rPr>
          <w:delText xml:space="preserve"> </w:delText>
        </w:r>
      </w:del>
      <w:r w:rsidR="0002713B">
        <w:rPr>
          <w:rFonts w:ascii="Roboto" w:hAnsi="Roboto"/>
          <w:sz w:val="22"/>
          <w:szCs w:val="22"/>
          <w:lang w:val="en-US"/>
        </w:rPr>
        <w:t>with</w:t>
      </w:r>
      <w:ins w:id="53" w:author="Christoffer Vissing" w:date="2024-10-10T16:10:00Z" w16du:dateUtc="2024-10-10T14:10:00Z">
        <w:r w:rsidR="001E4447">
          <w:rPr>
            <w:rFonts w:ascii="Roboto" w:hAnsi="Roboto"/>
            <w:sz w:val="22"/>
            <w:szCs w:val="22"/>
            <w:lang w:val="en-US"/>
          </w:rPr>
          <w:t xml:space="preserve"> </w:t>
        </w:r>
      </w:ins>
      <w:ins w:id="54" w:author="Christoffer Vissing" w:date="2024-10-10T16:11:00Z" w16du:dateUtc="2024-10-10T14:11:00Z">
        <w:r w:rsidR="001E4447">
          <w:rPr>
            <w:rFonts w:ascii="Roboto" w:hAnsi="Roboto"/>
            <w:sz w:val="22"/>
            <w:szCs w:val="22"/>
            <w:lang w:val="en-US"/>
          </w:rPr>
          <w:t>effect-modifications being approximately</w:t>
        </w:r>
      </w:ins>
      <w:ins w:id="55" w:author="Christoffer Vissing" w:date="2024-10-10T16:10:00Z" w16du:dateUtc="2024-10-10T14:10:00Z">
        <w:r w:rsidR="001E4447">
          <w:rPr>
            <w:rFonts w:ascii="Roboto" w:hAnsi="Roboto"/>
            <w:sz w:val="22"/>
            <w:szCs w:val="22"/>
            <w:lang w:val="en-US"/>
          </w:rPr>
          <w:t xml:space="preserve"> </w:t>
        </w:r>
      </w:ins>
      <w:del w:id="56" w:author="Christoffer Vissing" w:date="2024-10-10T16:10:00Z" w16du:dateUtc="2024-10-10T14:10:00Z">
        <w:r w:rsidR="0002713B" w:rsidDel="001E4447">
          <w:rPr>
            <w:rFonts w:ascii="Roboto" w:hAnsi="Roboto"/>
            <w:sz w:val="22"/>
            <w:szCs w:val="22"/>
            <w:lang w:val="en-US"/>
          </w:rPr>
          <w:delText xml:space="preserve"> </w:delText>
        </w:r>
        <w:r w:rsidR="000C5E36" w:rsidDel="001E4447">
          <w:rPr>
            <w:rFonts w:ascii="Roboto" w:hAnsi="Roboto"/>
            <w:sz w:val="22"/>
            <w:szCs w:val="22"/>
            <w:lang w:val="en-US"/>
          </w:rPr>
          <w:delText xml:space="preserve">these </w:delText>
        </w:r>
        <w:r w:rsidR="008E5B00" w:rsidDel="001E4447">
          <w:rPr>
            <w:rFonts w:ascii="Roboto" w:hAnsi="Roboto"/>
            <w:sz w:val="22"/>
            <w:szCs w:val="22"/>
            <w:lang w:val="en-US"/>
          </w:rPr>
          <w:delText xml:space="preserve">outcomes </w:delText>
        </w:r>
        <w:r w:rsidR="009577E5" w:rsidDel="001E4447">
          <w:rPr>
            <w:rFonts w:ascii="Roboto" w:hAnsi="Roboto"/>
            <w:sz w:val="22"/>
            <w:szCs w:val="22"/>
            <w:lang w:val="en-US"/>
          </w:rPr>
          <w:delText xml:space="preserve">were </w:delText>
        </w:r>
        <w:r w:rsidR="008E5B00" w:rsidDel="001E4447">
          <w:rPr>
            <w:rFonts w:ascii="Roboto" w:hAnsi="Roboto"/>
            <w:sz w:val="22"/>
            <w:szCs w:val="22"/>
            <w:lang w:val="en-US"/>
          </w:rPr>
          <w:delText>approximately</w:delText>
        </w:r>
      </w:del>
      <w:del w:id="57" w:author="Christoffer Vissing" w:date="2024-10-10T16:11:00Z" w16du:dateUtc="2024-10-10T14:11:00Z">
        <w:r w:rsidR="008E5B00" w:rsidDel="001E4447">
          <w:rPr>
            <w:rFonts w:ascii="Roboto" w:hAnsi="Roboto"/>
            <w:sz w:val="22"/>
            <w:szCs w:val="22"/>
            <w:lang w:val="en-US"/>
          </w:rPr>
          <w:delText xml:space="preserve"> </w:delText>
        </w:r>
      </w:del>
      <w:r w:rsidR="008E5B00">
        <w:rPr>
          <w:rFonts w:ascii="Roboto" w:hAnsi="Roboto"/>
          <w:sz w:val="22"/>
          <w:szCs w:val="22"/>
          <w:lang w:val="en-US"/>
        </w:rPr>
        <w:t xml:space="preserve">twice as high in </w:t>
      </w:r>
      <w:proofErr w:type="spellStart"/>
      <w:r w:rsidR="008E5B00">
        <w:rPr>
          <w:rFonts w:ascii="Roboto" w:hAnsi="Roboto"/>
          <w:sz w:val="22"/>
          <w:szCs w:val="22"/>
          <w:lang w:val="en-US"/>
        </w:rPr>
        <w:t>sarcomeric</w:t>
      </w:r>
      <w:proofErr w:type="spellEnd"/>
      <w:r w:rsidR="008E5B00">
        <w:rPr>
          <w:rFonts w:ascii="Roboto" w:hAnsi="Roboto"/>
          <w:sz w:val="22"/>
          <w:szCs w:val="22"/>
          <w:lang w:val="en-US"/>
        </w:rPr>
        <w:t xml:space="preserve"> HCM versus non-</w:t>
      </w:r>
      <w:proofErr w:type="spellStart"/>
      <w:r w:rsidR="008E5B00">
        <w:rPr>
          <w:rFonts w:ascii="Roboto" w:hAnsi="Roboto"/>
          <w:sz w:val="22"/>
          <w:szCs w:val="22"/>
          <w:lang w:val="en-US"/>
        </w:rPr>
        <w:t>sarcomeric</w:t>
      </w:r>
      <w:proofErr w:type="spellEnd"/>
      <w:r w:rsidR="008E5B00">
        <w:rPr>
          <w:rFonts w:ascii="Roboto" w:hAnsi="Roboto"/>
          <w:sz w:val="22"/>
          <w:szCs w:val="22"/>
          <w:lang w:val="en-US"/>
        </w:rPr>
        <w:t xml:space="preserve"> HCM</w:t>
      </w:r>
      <w:r w:rsidR="009E41E7">
        <w:rPr>
          <w:rFonts w:ascii="Roboto" w:hAnsi="Roboto"/>
          <w:sz w:val="22"/>
          <w:szCs w:val="22"/>
          <w:lang w:val="en-US"/>
        </w:rPr>
        <w:t>.</w:t>
      </w:r>
      <w:r w:rsidR="00D803C7">
        <w:rPr>
          <w:rFonts w:ascii="Roboto" w:hAnsi="Roboto"/>
          <w:sz w:val="22"/>
          <w:szCs w:val="22"/>
          <w:lang w:val="en-US"/>
        </w:rPr>
        <w:t xml:space="preserve"> </w:t>
      </w:r>
      <w:commentRangeEnd w:id="46"/>
      <w:r w:rsidR="00C2582C">
        <w:rPr>
          <w:rStyle w:val="Kommentarhenvisning"/>
          <w:lang w:val="en-US" w:eastAsia="en-US"/>
        </w:rPr>
        <w:commentReference w:id="46"/>
      </w:r>
      <w:bookmarkEnd w:id="44"/>
      <w:r w:rsidR="00B970ED">
        <w:rPr>
          <w:rFonts w:ascii="Roboto" w:hAnsi="Roboto"/>
          <w:sz w:val="22"/>
          <w:szCs w:val="22"/>
          <w:lang w:val="en-US"/>
        </w:rPr>
        <w:t xml:space="preserve">Obesity, hypertension, and LV obstruction were not associated with </w:t>
      </w:r>
      <w:ins w:id="58" w:author="Christoffer Vissing" w:date="2024-10-08T08:51:00Z" w16du:dateUtc="2024-10-08T06:51:00Z">
        <w:r w:rsidR="00E63955">
          <w:rPr>
            <w:rFonts w:ascii="Roboto" w:hAnsi="Roboto"/>
            <w:sz w:val="22"/>
            <w:szCs w:val="22"/>
            <w:lang w:val="en-US"/>
          </w:rPr>
          <w:t xml:space="preserve">higher rates of </w:t>
        </w:r>
      </w:ins>
      <w:r w:rsidR="009577E5">
        <w:rPr>
          <w:rFonts w:ascii="Roboto" w:hAnsi="Roboto"/>
          <w:sz w:val="22"/>
          <w:szCs w:val="22"/>
          <w:lang w:val="en-US"/>
        </w:rPr>
        <w:t>advanced</w:t>
      </w:r>
      <w:r w:rsidR="00B970ED">
        <w:rPr>
          <w:rFonts w:ascii="Roboto" w:hAnsi="Roboto"/>
          <w:sz w:val="22"/>
          <w:szCs w:val="22"/>
          <w:lang w:val="en-US"/>
        </w:rPr>
        <w:t xml:space="preserve"> heart failure, stroke, ventricular arrhythmias</w:t>
      </w:r>
      <w:r w:rsidR="00245B74">
        <w:rPr>
          <w:rFonts w:ascii="Roboto" w:hAnsi="Roboto"/>
          <w:sz w:val="22"/>
          <w:szCs w:val="22"/>
          <w:lang w:val="en-US"/>
        </w:rPr>
        <w:t>,</w:t>
      </w:r>
      <w:r w:rsidR="00B970ED">
        <w:rPr>
          <w:rFonts w:ascii="Roboto" w:hAnsi="Roboto"/>
          <w:sz w:val="22"/>
          <w:szCs w:val="22"/>
          <w:lang w:val="en-US"/>
        </w:rPr>
        <w:t xml:space="preserve"> or death</w:t>
      </w:r>
      <w:r w:rsidR="00A56582">
        <w:rPr>
          <w:rFonts w:ascii="Roboto" w:hAnsi="Roboto"/>
          <w:sz w:val="22"/>
          <w:szCs w:val="22"/>
          <w:lang w:val="en-US"/>
        </w:rPr>
        <w:t>.</w:t>
      </w:r>
    </w:p>
    <w:p w14:paraId="72D090CF" w14:textId="25B66726"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9577E5">
        <w:rPr>
          <w:rFonts w:ascii="Roboto" w:hAnsi="Roboto"/>
          <w:sz w:val="22"/>
          <w:szCs w:val="22"/>
          <w:lang w:val="en-US"/>
        </w:rPr>
        <w:t>The genetic substrate</w:t>
      </w:r>
      <w:r w:rsidR="00235157">
        <w:rPr>
          <w:rFonts w:ascii="Roboto" w:hAnsi="Roboto"/>
          <w:sz w:val="22"/>
          <w:szCs w:val="22"/>
          <w:lang w:val="en-US"/>
        </w:rPr>
        <w:t xml:space="preserve"> </w:t>
      </w:r>
      <w:r w:rsidR="009577E5">
        <w:rPr>
          <w:rFonts w:ascii="Roboto" w:hAnsi="Roboto"/>
          <w:sz w:val="22"/>
          <w:szCs w:val="22"/>
          <w:lang w:val="en-US"/>
        </w:rPr>
        <w:t>of</w:t>
      </w:r>
      <w:r w:rsidR="00235157">
        <w:rPr>
          <w:rFonts w:ascii="Roboto" w:hAnsi="Roboto"/>
          <w:sz w:val="22"/>
          <w:szCs w:val="22"/>
          <w:lang w:val="en-US"/>
        </w:rPr>
        <w:t xml:space="preserve"> patients with HCM </w:t>
      </w:r>
      <w:r w:rsidR="00FE6DAB">
        <w:rPr>
          <w:rFonts w:ascii="Roboto" w:hAnsi="Roboto"/>
          <w:sz w:val="22"/>
          <w:szCs w:val="22"/>
          <w:lang w:val="en-US"/>
        </w:rPr>
        <w:t>influence</w:t>
      </w:r>
      <w:r w:rsidR="002B6FD8">
        <w:rPr>
          <w:rFonts w:ascii="Roboto" w:hAnsi="Roboto"/>
          <w:sz w:val="22"/>
          <w:szCs w:val="22"/>
          <w:lang w:val="en-US"/>
        </w:rPr>
        <w:t>d</w:t>
      </w:r>
      <w:r w:rsidR="00FE6DAB">
        <w:rPr>
          <w:rFonts w:ascii="Roboto" w:hAnsi="Roboto"/>
          <w:sz w:val="22"/>
          <w:szCs w:val="22"/>
          <w:lang w:val="en-US"/>
        </w:rPr>
        <w:t xml:space="preserve"> </w:t>
      </w:r>
      <w:r w:rsidR="00100B81">
        <w:rPr>
          <w:rFonts w:ascii="Roboto" w:hAnsi="Roboto"/>
          <w:sz w:val="22"/>
          <w:szCs w:val="22"/>
          <w:lang w:val="en-US"/>
        </w:rPr>
        <w:t>clinical course</w:t>
      </w:r>
      <w:r w:rsidR="00B34297">
        <w:rPr>
          <w:rFonts w:ascii="Roboto" w:hAnsi="Roboto"/>
          <w:sz w:val="22"/>
          <w:szCs w:val="22"/>
          <w:lang w:val="en-US"/>
        </w:rPr>
        <w:t xml:space="preserve"> and</w:t>
      </w:r>
      <w:r w:rsidR="009577E5">
        <w:rPr>
          <w:rFonts w:ascii="Roboto" w:hAnsi="Roboto"/>
          <w:sz w:val="22"/>
          <w:szCs w:val="22"/>
          <w:lang w:val="en-US"/>
        </w:rPr>
        <w:t xml:space="preserve"> the</w:t>
      </w:r>
      <w:r w:rsidR="00B34297">
        <w:rPr>
          <w:rFonts w:ascii="Roboto" w:hAnsi="Roboto"/>
          <w:sz w:val="22"/>
          <w:szCs w:val="22"/>
          <w:lang w:val="en-US"/>
        </w:rPr>
        <w:t xml:space="preserve"> </w:t>
      </w:r>
      <w:r w:rsidR="009577E5">
        <w:rPr>
          <w:rFonts w:ascii="Roboto" w:hAnsi="Roboto"/>
          <w:sz w:val="22"/>
          <w:szCs w:val="22"/>
          <w:lang w:val="en-US"/>
        </w:rPr>
        <w:t>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 xml:space="preserve">. </w:t>
      </w:r>
      <w:bookmarkEnd w:id="8"/>
      <w:r w:rsidR="00CC498B">
        <w:rPr>
          <w:rFonts w:ascii="Roboto" w:hAnsi="Roboto"/>
          <w:sz w:val="22"/>
          <w:szCs w:val="22"/>
          <w:lang w:val="en-US"/>
        </w:rPr>
        <w:t>Obesity</w:t>
      </w:r>
      <w:r w:rsidR="00B96EAC">
        <w:rPr>
          <w:rFonts w:ascii="Roboto" w:hAnsi="Roboto"/>
          <w:sz w:val="22"/>
          <w:szCs w:val="22"/>
          <w:lang w:val="en-US"/>
        </w:rPr>
        <w:t>,</w:t>
      </w:r>
      <w:r w:rsidR="00CC498B">
        <w:rPr>
          <w:rFonts w:ascii="Roboto" w:hAnsi="Roboto"/>
          <w:sz w:val="22"/>
          <w:szCs w:val="22"/>
          <w:lang w:val="en-US"/>
        </w:rPr>
        <w:t xml:space="preserve"> hypertension</w:t>
      </w:r>
      <w:r w:rsidR="0036707C">
        <w:rPr>
          <w:rFonts w:ascii="Roboto" w:hAnsi="Roboto"/>
          <w:sz w:val="22"/>
          <w:szCs w:val="22"/>
          <w:lang w:val="en-US"/>
        </w:rPr>
        <w:t>,</w:t>
      </w:r>
      <w:r w:rsidR="00B96EAC">
        <w:rPr>
          <w:rFonts w:ascii="Roboto" w:hAnsi="Roboto"/>
          <w:sz w:val="22"/>
          <w:szCs w:val="22"/>
          <w:lang w:val="en-US"/>
        </w:rPr>
        <w:t xml:space="preserve"> and LV obstruction</w:t>
      </w:r>
      <w:r w:rsidR="00CC498B">
        <w:rPr>
          <w:rFonts w:ascii="Roboto" w:hAnsi="Roboto"/>
          <w:sz w:val="22"/>
          <w:szCs w:val="22"/>
          <w:lang w:val="en-US"/>
        </w:rPr>
        <w:t xml:space="preserve"> </w:t>
      </w:r>
      <w:r w:rsidR="005F5AC0">
        <w:rPr>
          <w:rFonts w:ascii="Roboto" w:hAnsi="Roboto"/>
          <w:sz w:val="22"/>
          <w:szCs w:val="22"/>
          <w:lang w:val="en-US"/>
        </w:rPr>
        <w:t>were more prominent in</w:t>
      </w:r>
      <w:r w:rsidR="00CC498B">
        <w:rPr>
          <w:rFonts w:ascii="Roboto" w:hAnsi="Roboto"/>
          <w:sz w:val="22"/>
          <w:szCs w:val="22"/>
          <w:lang w:val="en-US"/>
        </w:rPr>
        <w:t xml:space="preserve"> non-</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w:t>
      </w:r>
      <w:r w:rsidR="0036707C">
        <w:rPr>
          <w:rFonts w:ascii="Roboto" w:hAnsi="Roboto"/>
          <w:sz w:val="22"/>
          <w:szCs w:val="22"/>
          <w:lang w:val="en-US"/>
        </w:rPr>
        <w:t>HCM</w:t>
      </w:r>
      <w:r w:rsidR="00FE6DAB">
        <w:rPr>
          <w:rFonts w:ascii="Roboto" w:hAnsi="Roboto"/>
          <w:sz w:val="22"/>
          <w:szCs w:val="22"/>
          <w:lang w:val="en-US"/>
        </w:rPr>
        <w:t>.</w:t>
      </w:r>
      <w:r w:rsidR="008C0952">
        <w:rPr>
          <w:rFonts w:ascii="Roboto" w:hAnsi="Roboto"/>
          <w:sz w:val="22"/>
          <w:szCs w:val="22"/>
          <w:lang w:val="en-US"/>
        </w:rPr>
        <w:t xml:space="preserve"> </w:t>
      </w:r>
      <w:bookmarkStart w:id="59" w:name="_Hlk177378457"/>
      <w:proofErr w:type="spellStart"/>
      <w:r w:rsidR="008C0952">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59"/>
      <w:r w:rsidR="00215F74">
        <w:rPr>
          <w:rFonts w:ascii="Roboto" w:hAnsi="Roboto"/>
          <w:sz w:val="22"/>
          <w:szCs w:val="22"/>
          <w:lang w:val="en-US"/>
        </w:rPr>
        <w:t xml:space="preserve"> with a higher incidence of</w:t>
      </w:r>
      <w:r w:rsidR="009D21FA">
        <w:rPr>
          <w:rFonts w:ascii="Roboto" w:hAnsi="Roboto"/>
          <w:sz w:val="22"/>
          <w:szCs w:val="22"/>
          <w:lang w:val="en-US"/>
        </w:rPr>
        <w:t xml:space="preserve"> subsequent</w:t>
      </w:r>
      <w:r w:rsidR="00215F74">
        <w:rPr>
          <w:rFonts w:ascii="Roboto" w:hAnsi="Roboto"/>
          <w:sz w:val="22"/>
          <w:szCs w:val="22"/>
          <w:lang w:val="en-US"/>
        </w:rPr>
        <w:t xml:space="preserve"> ventricular arrhythmias, advanced heart failure, and death</w:t>
      </w:r>
      <w:r w:rsidR="008C0952">
        <w:rPr>
          <w:rFonts w:ascii="Roboto" w:hAnsi="Roboto"/>
          <w:sz w:val="22"/>
          <w:szCs w:val="22"/>
          <w:lang w:val="en-US"/>
        </w:rPr>
        <w:t>.</w:t>
      </w:r>
      <w:r w:rsidR="00703EA6">
        <w:rPr>
          <w:rFonts w:ascii="Roboto" w:hAnsi="Roboto"/>
          <w:sz w:val="22"/>
          <w:szCs w:val="22"/>
          <w:lang w:val="en-US"/>
        </w:rPr>
        <w:t xml:space="preserve"> </w:t>
      </w:r>
      <w:r w:rsidR="00703EA6" w:rsidRPr="008C0952">
        <w:rPr>
          <w:rFonts w:ascii="Roboto" w:hAnsi="Roboto"/>
          <w:sz w:val="22"/>
          <w:szCs w:val="22"/>
          <w:lang w:val="en-US"/>
        </w:rPr>
        <w:t xml:space="preserve">These findings have implications </w:t>
      </w:r>
      <w:r w:rsidR="008C0952">
        <w:rPr>
          <w:rFonts w:ascii="Roboto" w:hAnsi="Roboto"/>
          <w:sz w:val="22"/>
          <w:szCs w:val="22"/>
          <w:lang w:val="en-US"/>
        </w:rPr>
        <w:t>for</w:t>
      </w:r>
      <w:r w:rsidR="008C0952" w:rsidRPr="008C0952">
        <w:rPr>
          <w:rFonts w:ascii="Roboto" w:hAnsi="Roboto"/>
          <w:sz w:val="22"/>
          <w:szCs w:val="22"/>
          <w:lang w:val="en-US"/>
        </w:rPr>
        <w:t xml:space="preserve"> </w:t>
      </w:r>
      <w:r w:rsidR="00703EA6" w:rsidRPr="008C0952">
        <w:rPr>
          <w:rFonts w:ascii="Roboto" w:hAnsi="Roboto"/>
          <w:sz w:val="22"/>
          <w:szCs w:val="22"/>
          <w:lang w:val="en-US"/>
        </w:rPr>
        <w:t xml:space="preserve">risk stratification and </w:t>
      </w:r>
      <w:r w:rsidR="008C0952">
        <w:rPr>
          <w:rFonts w:ascii="Roboto" w:hAnsi="Roboto"/>
          <w:sz w:val="22"/>
          <w:szCs w:val="22"/>
          <w:lang w:val="en-US"/>
        </w:rPr>
        <w:t>managing</w:t>
      </w:r>
      <w:r w:rsidR="008E5B00">
        <w:rPr>
          <w:rFonts w:ascii="Roboto" w:hAnsi="Roboto"/>
          <w:sz w:val="22"/>
          <w:szCs w:val="22"/>
          <w:lang w:val="en-US"/>
        </w:rPr>
        <w:t xml:space="preserve"> patients according to gen</w:t>
      </w:r>
      <w:r w:rsidR="008C0952">
        <w:rPr>
          <w:rFonts w:ascii="Roboto" w:hAnsi="Roboto"/>
          <w:sz w:val="22"/>
          <w:szCs w:val="22"/>
          <w:lang w:val="en-US"/>
        </w:rPr>
        <w:t xml:space="preserve">otype </w:t>
      </w:r>
      <w:r w:rsidR="008E5B00">
        <w:rPr>
          <w:rFonts w:ascii="Roboto" w:hAnsi="Roboto"/>
          <w:sz w:val="22"/>
          <w:szCs w:val="22"/>
          <w:lang w:val="en-US"/>
        </w:rPr>
        <w:t>and comorbidities</w:t>
      </w:r>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6431026B" w14:textId="387097C8" w:rsidR="00D8498A" w:rsidRDefault="002F7734" w:rsidP="00201C66">
      <w:pPr>
        <w:pStyle w:val="Listeafsnit"/>
        <w:numPr>
          <w:ilvl w:val="0"/>
          <w:numId w:val="21"/>
        </w:numPr>
        <w:spacing w:line="480" w:lineRule="auto"/>
        <w:rPr>
          <w:rFonts w:ascii="Roboto" w:hAnsi="Roboto"/>
          <w:sz w:val="22"/>
          <w:szCs w:val="22"/>
        </w:rPr>
      </w:pPr>
      <w:commentRangeStart w:id="60"/>
      <w:r>
        <w:rPr>
          <w:rFonts w:ascii="Roboto" w:hAnsi="Roboto"/>
          <w:sz w:val="22"/>
          <w:szCs w:val="22"/>
        </w:rPr>
        <w:t>H</w:t>
      </w:r>
      <w:r w:rsidR="00D8498A">
        <w:rPr>
          <w:rFonts w:ascii="Roboto" w:hAnsi="Roboto"/>
          <w:sz w:val="22"/>
          <w:szCs w:val="22"/>
        </w:rPr>
        <w:t>ypertension, obesity</w:t>
      </w:r>
      <w:r w:rsidR="008B3566">
        <w:rPr>
          <w:rFonts w:ascii="Roboto" w:hAnsi="Roboto"/>
          <w:sz w:val="22"/>
          <w:szCs w:val="22"/>
        </w:rPr>
        <w:t>,</w:t>
      </w:r>
      <w:r w:rsidR="00D8498A">
        <w:rPr>
          <w:rFonts w:ascii="Roboto" w:hAnsi="Roboto"/>
          <w:sz w:val="22"/>
          <w:szCs w:val="22"/>
        </w:rPr>
        <w:t xml:space="preserve"> and </w:t>
      </w:r>
      <w:r w:rsidR="00C465D3">
        <w:rPr>
          <w:rFonts w:ascii="Roboto" w:hAnsi="Roboto"/>
          <w:sz w:val="22"/>
          <w:szCs w:val="22"/>
        </w:rPr>
        <w:t>obstructive physiology</w:t>
      </w:r>
      <w:r w:rsidR="00112385">
        <w:rPr>
          <w:rFonts w:ascii="Roboto" w:hAnsi="Roboto"/>
          <w:sz w:val="22"/>
          <w:szCs w:val="22"/>
        </w:rPr>
        <w:t xml:space="preserve"> are</w:t>
      </w:r>
      <w:r>
        <w:rPr>
          <w:rFonts w:ascii="Roboto" w:hAnsi="Roboto"/>
          <w:sz w:val="22"/>
          <w:szCs w:val="22"/>
        </w:rPr>
        <w:t xml:space="preserve"> </w:t>
      </w:r>
      <w:r w:rsidR="00D8498A">
        <w:rPr>
          <w:rFonts w:ascii="Roboto" w:hAnsi="Roboto"/>
          <w:sz w:val="22"/>
          <w:szCs w:val="22"/>
        </w:rPr>
        <w:t xml:space="preserve">more </w:t>
      </w:r>
      <w:r w:rsidR="00112385">
        <w:rPr>
          <w:rFonts w:ascii="Roboto" w:hAnsi="Roboto"/>
          <w:sz w:val="22"/>
          <w:szCs w:val="22"/>
        </w:rPr>
        <w:t xml:space="preserve">prevalent </w:t>
      </w:r>
      <w:r w:rsidR="00D8498A">
        <w:rPr>
          <w:rFonts w:ascii="Roboto" w:hAnsi="Roboto"/>
          <w:sz w:val="22"/>
          <w:szCs w:val="22"/>
        </w:rPr>
        <w:t xml:space="preserve">in </w:t>
      </w:r>
      <w:r w:rsidR="005E3EFD">
        <w:rPr>
          <w:rFonts w:ascii="Roboto" w:hAnsi="Roboto"/>
          <w:sz w:val="22"/>
          <w:szCs w:val="22"/>
        </w:rPr>
        <w:t>non-</w:t>
      </w:r>
      <w:proofErr w:type="spellStart"/>
      <w:r w:rsidR="005E3EFD">
        <w:rPr>
          <w:rFonts w:ascii="Roboto" w:hAnsi="Roboto"/>
          <w:sz w:val="22"/>
          <w:szCs w:val="22"/>
        </w:rPr>
        <w:t>sarcomeric</w:t>
      </w:r>
      <w:proofErr w:type="spellEnd"/>
      <w:r w:rsidR="0004148E">
        <w:rPr>
          <w:rFonts w:ascii="Roboto" w:hAnsi="Roboto"/>
          <w:sz w:val="22"/>
          <w:szCs w:val="22"/>
        </w:rPr>
        <w:t xml:space="preserve"> HCM</w:t>
      </w:r>
      <w:r>
        <w:rPr>
          <w:rFonts w:ascii="Roboto" w:hAnsi="Roboto"/>
          <w:sz w:val="22"/>
          <w:szCs w:val="22"/>
        </w:rPr>
        <w:t xml:space="preserve"> but </w:t>
      </w:r>
      <w:r w:rsidR="008B3566">
        <w:rPr>
          <w:rFonts w:ascii="Roboto" w:hAnsi="Roboto"/>
          <w:sz w:val="22"/>
          <w:szCs w:val="22"/>
        </w:rPr>
        <w:t xml:space="preserve">are not associated with </w:t>
      </w:r>
      <w:r w:rsidR="00C465D3">
        <w:rPr>
          <w:rFonts w:ascii="Roboto" w:hAnsi="Roboto"/>
          <w:sz w:val="22"/>
          <w:szCs w:val="22"/>
        </w:rPr>
        <w:t>excess risk</w:t>
      </w:r>
      <w:r w:rsidR="00D8498A">
        <w:rPr>
          <w:rFonts w:ascii="Roboto" w:hAnsi="Roboto"/>
          <w:sz w:val="22"/>
          <w:szCs w:val="22"/>
        </w:rPr>
        <w:t xml:space="preserve"> of </w:t>
      </w:r>
      <w:r w:rsidR="00C465D3">
        <w:rPr>
          <w:rFonts w:ascii="Roboto" w:hAnsi="Roboto"/>
          <w:sz w:val="22"/>
          <w:szCs w:val="22"/>
        </w:rPr>
        <w:t>advanced</w:t>
      </w:r>
      <w:r w:rsidR="00D8498A">
        <w:rPr>
          <w:rFonts w:ascii="Roboto" w:hAnsi="Roboto"/>
          <w:sz w:val="22"/>
          <w:szCs w:val="22"/>
        </w:rPr>
        <w:t xml:space="preserve"> heart </w:t>
      </w:r>
      <w:r w:rsidR="00907D0E">
        <w:rPr>
          <w:rFonts w:ascii="Roboto" w:hAnsi="Roboto"/>
          <w:sz w:val="22"/>
          <w:szCs w:val="22"/>
        </w:rPr>
        <w:t>failure, sudden</w:t>
      </w:r>
      <w:r w:rsidR="00D8498A">
        <w:rPr>
          <w:rFonts w:ascii="Roboto" w:hAnsi="Roboto"/>
          <w:sz w:val="22"/>
          <w:szCs w:val="22"/>
        </w:rPr>
        <w:t xml:space="preserve"> cardiac death</w:t>
      </w:r>
      <w:r w:rsidR="00CC498B">
        <w:rPr>
          <w:rFonts w:ascii="Roboto" w:hAnsi="Roboto"/>
          <w:sz w:val="22"/>
          <w:szCs w:val="22"/>
        </w:rPr>
        <w:t>, or mortality</w:t>
      </w:r>
      <w:r w:rsidR="00D8498A">
        <w:rPr>
          <w:rFonts w:ascii="Roboto" w:hAnsi="Roboto"/>
          <w:sz w:val="22"/>
          <w:szCs w:val="22"/>
        </w:rPr>
        <w:t>.</w:t>
      </w:r>
      <w:commentRangeEnd w:id="60"/>
      <w:r w:rsidR="00706A97">
        <w:rPr>
          <w:rStyle w:val="Kommentarhenvisning"/>
        </w:rPr>
        <w:commentReference w:id="60"/>
      </w:r>
    </w:p>
    <w:p w14:paraId="47369C09" w14:textId="3250A37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B3566">
        <w:rPr>
          <w:rFonts w:ascii="Roboto" w:hAnsi="Roboto"/>
          <w:sz w:val="22"/>
          <w:szCs w:val="22"/>
        </w:rPr>
        <w:t>is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290C27">
        <w:rPr>
          <w:rFonts w:ascii="Roboto" w:hAnsi="Roboto"/>
          <w:sz w:val="22"/>
          <w:szCs w:val="22"/>
        </w:rPr>
        <w:t xml:space="preserve">and </w:t>
      </w:r>
      <w:r w:rsidR="008B3566">
        <w:rPr>
          <w:rFonts w:ascii="Roboto" w:hAnsi="Roboto"/>
          <w:sz w:val="22"/>
          <w:szCs w:val="22"/>
        </w:rPr>
        <w:t xml:space="preserve">has </w:t>
      </w:r>
      <w:r>
        <w:rPr>
          <w:rFonts w:ascii="Roboto" w:hAnsi="Roboto"/>
          <w:sz w:val="22"/>
          <w:szCs w:val="22"/>
        </w:rPr>
        <w:t xml:space="preserve">a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6014E354" w:rsidR="002F7734" w:rsidRPr="006231BB" w:rsidRDefault="002F7734" w:rsidP="00083D4B">
      <w:pPr>
        <w:pStyle w:val="Listeafsnit"/>
        <w:numPr>
          <w:ilvl w:val="0"/>
          <w:numId w:val="21"/>
        </w:numPr>
        <w:spacing w:line="480" w:lineRule="auto"/>
        <w:rPr>
          <w:rFonts w:ascii="Roboto" w:hAnsi="Roboto"/>
          <w:b/>
          <w:bCs/>
          <w:sz w:val="22"/>
          <w:szCs w:val="22"/>
        </w:rPr>
      </w:pPr>
      <w:r w:rsidRPr="002F7734">
        <w:rPr>
          <w:rFonts w:ascii="Roboto" w:hAnsi="Roboto"/>
          <w:sz w:val="22"/>
          <w:szCs w:val="22"/>
        </w:rPr>
        <w:t xml:space="preserve">The risk of HCM-related mortality </w:t>
      </w:r>
      <w:r w:rsidR="008B3566">
        <w:rPr>
          <w:rFonts w:ascii="Roboto" w:hAnsi="Roboto"/>
          <w:sz w:val="22"/>
          <w:szCs w:val="22"/>
        </w:rPr>
        <w:t>is</w:t>
      </w:r>
      <w:r w:rsidR="008B3566" w:rsidRPr="002F7734">
        <w:rPr>
          <w:rFonts w:ascii="Roboto" w:hAnsi="Roboto"/>
          <w:sz w:val="22"/>
          <w:szCs w:val="22"/>
        </w:rPr>
        <w:t xml:space="preserve"> </w:t>
      </w:r>
      <w:r w:rsidRPr="002F7734">
        <w:rPr>
          <w:rFonts w:ascii="Roboto" w:hAnsi="Roboto"/>
          <w:sz w:val="22"/>
          <w:szCs w:val="22"/>
        </w:rPr>
        <w:t xml:space="preserve">twice as high in patients with </w:t>
      </w:r>
      <w:proofErr w:type="spellStart"/>
      <w:r w:rsidRPr="002F7734">
        <w:rPr>
          <w:rFonts w:ascii="Roboto" w:hAnsi="Roboto"/>
          <w:sz w:val="22"/>
          <w:szCs w:val="22"/>
        </w:rPr>
        <w:t>sarcomeric</w:t>
      </w:r>
      <w:proofErr w:type="spellEnd"/>
      <w:r w:rsidRPr="002F7734">
        <w:rPr>
          <w:rFonts w:ascii="Roboto" w:hAnsi="Roboto"/>
          <w:sz w:val="22"/>
          <w:szCs w:val="22"/>
        </w:rPr>
        <w:t xml:space="preserve"> HCM compared to non-</w:t>
      </w:r>
      <w:proofErr w:type="spellStart"/>
      <w:r w:rsidRPr="002F7734">
        <w:rPr>
          <w:rFonts w:ascii="Roboto" w:hAnsi="Roboto"/>
          <w:sz w:val="22"/>
          <w:szCs w:val="22"/>
        </w:rPr>
        <w:t>sarcomeric</w:t>
      </w:r>
      <w:proofErr w:type="spellEnd"/>
      <w:r w:rsidRPr="002F7734">
        <w:rPr>
          <w:rFonts w:ascii="Roboto" w:hAnsi="Roboto"/>
          <w:sz w:val="22"/>
          <w:szCs w:val="22"/>
        </w:rPr>
        <w:t xml:space="preserve"> HCM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689C7B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aggressive management of comorbidities and 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485F450C" w:rsidR="00D8498A" w:rsidRPr="00D8498A" w:rsidRDefault="007E5235" w:rsidP="00D8498A">
      <w:pPr>
        <w:pStyle w:val="Listeafsnit"/>
        <w:numPr>
          <w:ilvl w:val="0"/>
          <w:numId w:val="22"/>
        </w:numPr>
        <w:spacing w:line="480" w:lineRule="auto"/>
        <w:rPr>
          <w:rFonts w:ascii="Roboto" w:hAnsi="Roboto"/>
          <w:sz w:val="22"/>
          <w:szCs w:val="22"/>
        </w:rPr>
      </w:pPr>
      <w:r>
        <w:rPr>
          <w:rFonts w:ascii="Roboto" w:hAnsi="Roboto"/>
          <w:sz w:val="22"/>
          <w:szCs w:val="22"/>
        </w:rPr>
        <w:t>Integrating genetic testing results</w:t>
      </w:r>
      <w:r w:rsidR="00201C66" w:rsidRPr="00D8498A">
        <w:rPr>
          <w:rFonts w:ascii="Roboto" w:hAnsi="Roboto"/>
          <w:sz w:val="22"/>
          <w:szCs w:val="22"/>
        </w:rPr>
        <w:t xml:space="preserve"> </w:t>
      </w:r>
      <w:r w:rsidR="00187E3F">
        <w:rPr>
          <w:rFonts w:ascii="Roboto" w:hAnsi="Roboto"/>
          <w:sz w:val="22"/>
          <w:szCs w:val="22"/>
        </w:rPr>
        <w:t>may</w:t>
      </w:r>
      <w:r w:rsidR="00201C66" w:rsidRPr="00D8498A">
        <w:rPr>
          <w:rFonts w:ascii="Roboto" w:hAnsi="Roboto"/>
          <w:sz w:val="22"/>
          <w:szCs w:val="22"/>
        </w:rPr>
        <w:t xml:space="preserve"> improve</w:t>
      </w:r>
      <w:r w:rsidR="008B3566">
        <w:rPr>
          <w:rFonts w:ascii="Roboto" w:hAnsi="Roboto"/>
          <w:sz w:val="22"/>
          <w:szCs w:val="22"/>
        </w:rPr>
        <w:t xml:space="preserve"> </w:t>
      </w:r>
      <w:r w:rsidR="00D8498A" w:rsidRPr="00D8498A">
        <w:rPr>
          <w:rFonts w:ascii="Roboto" w:hAnsi="Roboto"/>
          <w:sz w:val="22"/>
          <w:szCs w:val="22"/>
        </w:rPr>
        <w:t xml:space="preserve">clinical </w:t>
      </w:r>
      <w:r w:rsidR="00201C66" w:rsidRPr="00D8498A">
        <w:rPr>
          <w:rFonts w:ascii="Roboto" w:hAnsi="Roboto"/>
          <w:sz w:val="22"/>
          <w:szCs w:val="22"/>
        </w:rPr>
        <w:t xml:space="preserve">risk </w:t>
      </w:r>
      <w:proofErr w:type="gramStart"/>
      <w:r w:rsidR="00201C66" w:rsidRPr="00D8498A">
        <w:rPr>
          <w:rFonts w:ascii="Roboto" w:hAnsi="Roboto"/>
          <w:sz w:val="22"/>
          <w:szCs w:val="22"/>
        </w:rPr>
        <w:t>stratification</w:t>
      </w:r>
      <w:r w:rsidR="00290C27">
        <w:rPr>
          <w:rFonts w:ascii="Roboto" w:hAnsi="Roboto"/>
          <w:sz w:val="22"/>
          <w:szCs w:val="22"/>
        </w:rPr>
        <w:t>,</w:t>
      </w:r>
      <w:r w:rsidR="00201C66" w:rsidRPr="00D8498A">
        <w:rPr>
          <w:rFonts w:ascii="Roboto" w:hAnsi="Roboto"/>
          <w:sz w:val="22"/>
          <w:szCs w:val="22"/>
        </w:rPr>
        <w:t xml:space="preserve"> </w:t>
      </w:r>
      <w:r w:rsidR="00290C27">
        <w:rPr>
          <w:rFonts w:ascii="Roboto" w:hAnsi="Roboto"/>
          <w:sz w:val="22"/>
          <w:szCs w:val="22"/>
        </w:rPr>
        <w:t>and</w:t>
      </w:r>
      <w:proofErr w:type="gramEnd"/>
      <w:r w:rsidR="00290C27">
        <w:rPr>
          <w:rFonts w:ascii="Roboto" w:hAnsi="Roboto"/>
          <w:sz w:val="22"/>
          <w:szCs w:val="22"/>
        </w:rPr>
        <w:t xml:space="preserve"> may justify differentiated follow-up</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CCAD78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A76EE4" w:rsidRPr="00391E8B">
        <w:rPr>
          <w:rFonts w:ascii="Roboto" w:hAnsi="Roboto"/>
          <w:sz w:val="22"/>
          <w:szCs w:val="22"/>
          <w:lang w:val="en-US"/>
        </w:rPr>
        <w:t>with non-</w:t>
      </w:r>
      <w:proofErr w:type="spellStart"/>
      <w:r w:rsidR="00A76EE4" w:rsidRPr="00391E8B">
        <w:rPr>
          <w:rFonts w:ascii="Roboto" w:hAnsi="Roboto"/>
          <w:sz w:val="22"/>
          <w:szCs w:val="22"/>
          <w:lang w:val="en-US"/>
        </w:rPr>
        <w:t>sarcomeric</w:t>
      </w:r>
      <w:proofErr w:type="spellEnd"/>
      <w:r w:rsidR="00A76EE4" w:rsidRPr="00391E8B">
        <w:rPr>
          <w:rFonts w:ascii="Roboto" w:hAnsi="Roboto"/>
          <w:sz w:val="22"/>
          <w:szCs w:val="22"/>
          <w:lang w:val="en-US"/>
        </w:rPr>
        <w:t xml:space="preserve"> HCM </w:t>
      </w:r>
      <w:r w:rsidR="008E71EB">
        <w:rPr>
          <w:rFonts w:ascii="Roboto" w:hAnsi="Roboto"/>
          <w:sz w:val="22"/>
          <w:szCs w:val="22"/>
          <w:lang w:val="en-US"/>
        </w:rPr>
        <w:t>(</w:t>
      </w:r>
      <w:r w:rsidR="00A76EE4" w:rsidRPr="00391E8B">
        <w:rPr>
          <w:rFonts w:ascii="Roboto" w:hAnsi="Roboto"/>
          <w:sz w:val="22"/>
          <w:szCs w:val="22"/>
          <w:lang w:val="en-US"/>
        </w:rPr>
        <w:t>where a genetic etiology remains elusive despite genetic testing</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830E6F">
        <w:rPr>
          <w:rFonts w:ascii="Roboto" w:hAnsi="Roboto"/>
          <w:sz w:val="22"/>
          <w:vertAlign w:val="superscript"/>
          <w:lang w:val="en-US"/>
          <w:rPrChange w:id="61" w:author="Christoffer Vissing" w:date="2024-11-13T14:01:00Z" w16du:dateUtc="2024-11-13T13:01:00Z">
            <w:rPr>
              <w:rFonts w:ascii="Roboto" w:hAnsi="Roboto"/>
              <w:sz w:val="22"/>
              <w:vertAlign w:val="superscript"/>
            </w:rPr>
          </w:rPrChange>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B427B6">
        <w:rPr>
          <w:rFonts w:ascii="Roboto" w:hAnsi="Roboto"/>
          <w:sz w:val="22"/>
          <w:szCs w:val="22"/>
          <w:lang w:val="en-US"/>
        </w:rPr>
        <w:t xml:space="preserve"> it remains unclear whether the</w:t>
      </w:r>
      <w:r w:rsidR="008E71EB">
        <w:rPr>
          <w:rFonts w:ascii="Roboto" w:hAnsi="Roboto"/>
          <w:sz w:val="22"/>
          <w:szCs w:val="22"/>
          <w:lang w:val="en-US"/>
        </w:rPr>
        <w:t xml:space="preserve"> </w:t>
      </w:r>
      <w:del w:id="62" w:author="Christoffer Vissing" w:date="2024-11-01T12:40:00Z" w16du:dateUtc="2024-11-01T11:40:00Z">
        <w:r w:rsidR="008E71EB" w:rsidDel="00597A08">
          <w:rPr>
            <w:rFonts w:ascii="Roboto" w:hAnsi="Roboto"/>
            <w:sz w:val="22"/>
            <w:szCs w:val="22"/>
            <w:lang w:val="en-US"/>
          </w:rPr>
          <w:delText xml:space="preserve">the </w:delText>
        </w:r>
      </w:del>
      <w:r w:rsidR="008E71EB">
        <w:rPr>
          <w:rFonts w:ascii="Roboto" w:hAnsi="Roboto"/>
          <w:sz w:val="22"/>
          <w:szCs w:val="22"/>
          <w:lang w:val="en-US"/>
        </w:rPr>
        <w:t xml:space="preserve">occurrence and temporal relationship of cardiovascular events in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00B427B6">
        <w:rPr>
          <w:rFonts w:ascii="Roboto" w:hAnsi="Roboto"/>
          <w:sz w:val="22"/>
          <w:szCs w:val="22"/>
          <w:lang w:val="en-US"/>
        </w:rPr>
        <w:t xml:space="preserve"> differs</w:t>
      </w:r>
      <w:r w:rsidR="00500C2A">
        <w:rPr>
          <w:rFonts w:ascii="Roboto" w:hAnsi="Roboto"/>
          <w:sz w:val="22"/>
          <w:szCs w:val="22"/>
          <w:lang w:val="en-US"/>
        </w:rPr>
        <w:t xml:space="preserve">, and whether there </w:t>
      </w:r>
      <w:proofErr w:type="gramStart"/>
      <w:r w:rsidR="00B427B6">
        <w:rPr>
          <w:rFonts w:ascii="Roboto" w:hAnsi="Roboto"/>
          <w:sz w:val="22"/>
          <w:szCs w:val="22"/>
          <w:lang w:val="en-US"/>
        </w:rPr>
        <w:t>are</w:t>
      </w:r>
      <w:proofErr w:type="gramEnd"/>
      <w:r w:rsidR="00B427B6">
        <w:rPr>
          <w:rFonts w:ascii="Roboto" w:hAnsi="Roboto"/>
          <w:sz w:val="22"/>
          <w:szCs w:val="22"/>
          <w:lang w:val="en-US"/>
        </w:rPr>
        <w:t xml:space="preserve"> different</w:t>
      </w:r>
      <w:r w:rsidR="00500C2A">
        <w:rPr>
          <w:rFonts w:ascii="Roboto" w:hAnsi="Roboto"/>
          <w:sz w:val="22"/>
          <w:szCs w:val="22"/>
          <w:lang w:val="en-US"/>
        </w:rPr>
        <w:t xml:space="preserve"> interaction between cardiac comorbidities and cardiovascular outcomes</w:t>
      </w:r>
      <w:r w:rsidR="00B427B6">
        <w:rPr>
          <w:rFonts w:ascii="Roboto" w:hAnsi="Roboto"/>
          <w:sz w:val="22"/>
          <w:szCs w:val="22"/>
          <w:lang w:val="en-US"/>
        </w:rPr>
        <w:t xml:space="preserve"> based on underlying genotype</w:t>
      </w:r>
      <w:r w:rsidR="008E71EB">
        <w:rPr>
          <w:rFonts w:ascii="Roboto" w:hAnsi="Roboto"/>
          <w:sz w:val="22"/>
          <w:szCs w:val="22"/>
          <w:lang w:val="en-US"/>
        </w:rPr>
        <w:t>.</w:t>
      </w:r>
      <w:r w:rsidRPr="00391E8B">
        <w:rPr>
          <w:rFonts w:ascii="Roboto" w:hAnsi="Roboto"/>
          <w:sz w:val="22"/>
          <w:szCs w:val="22"/>
          <w:lang w:val="en-US"/>
        </w:rPr>
        <w:t xml:space="preserve"> Understanding the differences in disease progression, </w:t>
      </w:r>
      <w:r w:rsidR="003D647E" w:rsidRPr="00391E8B">
        <w:rPr>
          <w:rFonts w:ascii="Roboto" w:hAnsi="Roboto"/>
          <w:sz w:val="22"/>
          <w:szCs w:val="22"/>
          <w:lang w:val="en-US"/>
        </w:rPr>
        <w:t xml:space="preserve">the influence of </w:t>
      </w:r>
      <w:r w:rsidR="000E24D6" w:rsidRPr="00391E8B">
        <w:rPr>
          <w:rFonts w:ascii="Roboto" w:hAnsi="Roboto"/>
          <w:sz w:val="22"/>
          <w:szCs w:val="22"/>
          <w:lang w:val="en-US"/>
        </w:rPr>
        <w:t>comorbidities</w:t>
      </w:r>
      <w:r w:rsidRPr="00391E8B">
        <w:rPr>
          <w:rFonts w:ascii="Roboto" w:hAnsi="Roboto"/>
          <w:sz w:val="22"/>
          <w:szCs w:val="22"/>
          <w:lang w:val="en-US"/>
        </w:rPr>
        <w:t xml:space="preserve">, and </w:t>
      </w:r>
      <w:r w:rsidR="000E24D6" w:rsidRPr="00391E8B">
        <w:rPr>
          <w:rFonts w:ascii="Roboto" w:hAnsi="Roboto"/>
          <w:sz w:val="22"/>
          <w:szCs w:val="22"/>
          <w:lang w:val="en-US"/>
        </w:rPr>
        <w:t xml:space="preserve">drivers of adverse </w:t>
      </w:r>
      <w:r w:rsidRPr="00391E8B">
        <w:rPr>
          <w:rFonts w:ascii="Roboto" w:hAnsi="Roboto"/>
          <w:sz w:val="22"/>
          <w:szCs w:val="22"/>
          <w:lang w:val="en-US"/>
        </w:rPr>
        <w:t xml:space="preserve">outcomes between </w:t>
      </w:r>
      <w:proofErr w:type="spellStart"/>
      <w:r w:rsidR="00B427B6">
        <w:rPr>
          <w:rFonts w:ascii="Roboto" w:hAnsi="Roboto"/>
          <w:sz w:val="22"/>
          <w:szCs w:val="22"/>
          <w:lang w:val="en-US"/>
        </w:rPr>
        <w:t>sarcomeric</w:t>
      </w:r>
      <w:proofErr w:type="spellEnd"/>
      <w:r w:rsidR="00B427B6">
        <w:rPr>
          <w:rFonts w:ascii="Roboto" w:hAnsi="Roboto"/>
          <w:sz w:val="22"/>
          <w:szCs w:val="22"/>
          <w:lang w:val="en-US"/>
        </w:rPr>
        <w:t xml:space="preserve"> and </w:t>
      </w:r>
      <w:proofErr w:type="spellStart"/>
      <w:r w:rsidR="00B427B6">
        <w:rPr>
          <w:rFonts w:ascii="Roboto" w:hAnsi="Roboto"/>
          <w:sz w:val="22"/>
          <w:szCs w:val="22"/>
          <w:lang w:val="en-US"/>
        </w:rPr>
        <w:t>nonsarcomeric</w:t>
      </w:r>
      <w:proofErr w:type="spellEnd"/>
      <w:r w:rsidR="00B427B6">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255A5F2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0F7E82" w:rsidRPr="00391E8B">
        <w:rPr>
          <w:rFonts w:ascii="Roboto" w:hAnsi="Roboto"/>
          <w:sz w:val="22"/>
          <w:szCs w:val="22"/>
          <w:lang w:val="en-US"/>
        </w:rPr>
        <w:t xml:space="preserve">clinical </w:t>
      </w:r>
      <w:r w:rsidR="00245B74">
        <w:rPr>
          <w:rFonts w:ascii="Roboto" w:hAnsi="Roboto"/>
          <w:sz w:val="22"/>
          <w:szCs w:val="22"/>
          <w:lang w:val="en-US"/>
        </w:rPr>
        <w:t>course</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provide valuable insights into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73CBE4"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830E6F">
        <w:rPr>
          <w:rFonts w:ascii="Roboto" w:hAnsi="Roboto"/>
          <w:sz w:val="22"/>
          <w:vertAlign w:val="superscript"/>
          <w:lang w:val="en-US"/>
          <w:rPrChange w:id="63" w:author="Christoffer Vissing" w:date="2024-11-13T14:02:00Z" w16du:dateUtc="2024-11-13T13:02:00Z">
            <w:rPr>
              <w:rFonts w:ascii="Roboto" w:hAnsi="Roboto"/>
              <w:sz w:val="22"/>
              <w:vertAlign w:val="superscript"/>
            </w:rPr>
          </w:rPrChange>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0B14DD6C"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del w:id="64" w:author="Christoffer Vissing" w:date="2024-10-04T12:40:00Z" w16du:dateUtc="2024-10-04T10:40:00Z">
        <w:r w:rsidRPr="00431AEB" w:rsidDel="00BE1405">
          <w:rPr>
            <w:rFonts w:ascii="Roboto" w:hAnsi="Roboto"/>
            <w:sz w:val="22"/>
            <w:szCs w:val="22"/>
            <w:lang w:val="en-US"/>
          </w:rPr>
          <w:delText xml:space="preserve">eight </w:delText>
        </w:r>
      </w:del>
      <w:ins w:id="65" w:author="Christoffer Vissing" w:date="2024-10-04T12:40:00Z" w16du:dateUtc="2024-10-04T10:40:00Z">
        <w:r w:rsidR="00BE1405">
          <w:rPr>
            <w:rFonts w:ascii="Roboto" w:hAnsi="Roboto"/>
            <w:sz w:val="22"/>
            <w:szCs w:val="22"/>
            <w:lang w:val="en-US"/>
          </w:rPr>
          <w:t>seven</w:t>
        </w:r>
        <w:r w:rsidR="00BE1405" w:rsidRPr="00431AEB">
          <w:rPr>
            <w:rFonts w:ascii="Roboto" w:hAnsi="Roboto"/>
            <w:sz w:val="22"/>
            <w:szCs w:val="22"/>
            <w:lang w:val="en-US"/>
          </w:rPr>
          <w:t xml:space="preserve"> </w:t>
        </w:r>
      </w:ins>
      <w:r w:rsidRPr="00431AEB">
        <w:rPr>
          <w:rFonts w:ascii="Roboto" w:hAnsi="Roboto"/>
          <w:sz w:val="22"/>
          <w:szCs w:val="22"/>
          <w:lang w:val="en-US"/>
        </w:rPr>
        <w:t>cardiovascular outcomes (</w:t>
      </w:r>
      <w:commentRangeStart w:id="66"/>
      <w:del w:id="67" w:author="Christoffer Vissing" w:date="2024-10-04T12:40:00Z" w16du:dateUtc="2024-10-04T10:40:00Z">
        <w:r w:rsidDel="00BE1405">
          <w:rPr>
            <w:rFonts w:ascii="Roboto" w:hAnsi="Roboto"/>
            <w:sz w:val="22"/>
            <w:szCs w:val="22"/>
            <w:lang w:val="en-US"/>
          </w:rPr>
          <w:delText>obstruction</w:delText>
        </w:r>
        <w:commentRangeEnd w:id="66"/>
        <w:r w:rsidR="00B427B6" w:rsidDel="00BE1405">
          <w:rPr>
            <w:rStyle w:val="Kommentarhenvisning"/>
            <w:lang w:val="en-US" w:eastAsia="en-US"/>
          </w:rPr>
          <w:commentReference w:id="66"/>
        </w:r>
        <w:r w:rsidRPr="00431AEB" w:rsidDel="00BE1405">
          <w:rPr>
            <w:rFonts w:ascii="Roboto" w:hAnsi="Roboto"/>
            <w:sz w:val="22"/>
            <w:szCs w:val="22"/>
            <w:lang w:val="en-US"/>
          </w:rPr>
          <w:delText xml:space="preserve">, </w:delText>
        </w:r>
      </w:del>
      <w:r w:rsidRPr="00431AEB">
        <w:rPr>
          <w:rFonts w:ascii="Roboto" w:hAnsi="Roboto"/>
          <w:sz w:val="22"/>
          <w:szCs w:val="22"/>
          <w:lang w:val="en-US"/>
        </w:rPr>
        <w:t>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5A95CB01" w14:textId="33463FFD" w:rsidR="0065030C" w:rsidRPr="00391E8B" w:rsidDel="007077D6" w:rsidRDefault="0065030C" w:rsidP="005B164B">
      <w:pPr>
        <w:spacing w:line="480" w:lineRule="auto"/>
        <w:rPr>
          <w:del w:id="68" w:author="Christoffer Vissing" w:date="2024-10-11T13:58:00Z" w16du:dateUtc="2024-10-11T11:58:00Z"/>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374AC455"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del w:id="69" w:author="Christoffer Vissing" w:date="2024-11-11T13:52:00Z" w16du:dateUtc="2024-11-11T12:52:00Z">
        <w:r w:rsidR="008A4E67" w:rsidRPr="00391E8B" w:rsidDel="003341D7">
          <w:rPr>
            <w:rFonts w:ascii="Roboto" w:hAnsi="Roboto"/>
            <w:sz w:val="22"/>
            <w:szCs w:val="22"/>
            <w:lang w:val="en-US"/>
          </w:rPr>
          <w:delText>3</w:delText>
        </w:r>
      </w:del>
      <w:ins w:id="70" w:author="Christoffer Vissing" w:date="2024-11-11T13:52:00Z" w16du:dateUtc="2024-11-11T12:52:00Z">
        <w:r w:rsidR="003341D7">
          <w:rPr>
            <w:rFonts w:ascii="Roboto" w:hAnsi="Roboto"/>
            <w:sz w:val="22"/>
            <w:szCs w:val="22"/>
            <w:lang w:val="en-US"/>
          </w:rPr>
          <w:t>4</w:t>
        </w:r>
      </w:ins>
      <w:r w:rsidRPr="00391E8B">
        <w:rPr>
          <w:rFonts w:ascii="Roboto" w:hAnsi="Roboto"/>
          <w:sz w:val="22"/>
          <w:szCs w:val="22"/>
          <w:lang w:val="en-US"/>
        </w:rPr>
        <w:t xml:space="preserve"> </w:t>
      </w:r>
      <w:proofErr w:type="gramStart"/>
      <w:r w:rsidRPr="00391E8B">
        <w:rPr>
          <w:rFonts w:ascii="Roboto" w:hAnsi="Roboto"/>
          <w:sz w:val="22"/>
          <w:szCs w:val="22"/>
          <w:lang w:val="en-US"/>
        </w:rPr>
        <w:t>were</w:t>
      </w:r>
      <w:proofErr w:type="gramEnd"/>
      <w:r w:rsidRPr="00391E8B">
        <w:rPr>
          <w:rFonts w:ascii="Roboto" w:hAnsi="Roboto"/>
          <w:sz w:val="22"/>
          <w:szCs w:val="22"/>
          <w:lang w:val="en-US"/>
        </w:rPr>
        <w:t xml:space="preserv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71"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2D740EED"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ins w:id="72" w:author="Christoffer Vissing" w:date="2024-10-10T16:21:00Z" w16du:dateUtc="2024-10-10T14:21:00Z">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ins>
      <w:del w:id="73" w:author="Christoffer Vissing" w:date="2024-10-10T16:21:00Z" w16du:dateUtc="2024-10-10T14:21:00Z">
        <w:r w:rsidRPr="008B3566" w:rsidDel="001E4447">
          <w:rPr>
            <w:rFonts w:ascii="Roboto" w:hAnsi="Roboto"/>
            <w:sz w:val="22"/>
            <w:szCs w:val="22"/>
            <w:lang w:val="en-US"/>
          </w:rPr>
          <w:delText xml:space="preserve">standardized </w:delText>
        </w:r>
      </w:del>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del w:id="74" w:author="Christoffer Vissing" w:date="2024-10-10T16:21:00Z" w16du:dateUtc="2024-10-10T14:21:00Z">
        <w:r w:rsidR="009E16F1" w:rsidDel="001E4447">
          <w:rPr>
            <w:rFonts w:ascii="Roboto" w:hAnsi="Roboto"/>
            <w:sz w:val="22"/>
            <w:szCs w:val="22"/>
            <w:lang w:val="en-GB"/>
          </w:rPr>
          <w:delText xml:space="preserve">ge-specific and </w:delText>
        </w:r>
        <w:r w:rsidR="00E835E2" w:rsidDel="001E4447">
          <w:rPr>
            <w:rFonts w:ascii="Roboto" w:hAnsi="Roboto"/>
            <w:sz w:val="22"/>
            <w:szCs w:val="22"/>
            <w:lang w:val="en-GB"/>
          </w:rPr>
          <w:delText>a</w:delText>
        </w:r>
      </w:del>
      <w:r w:rsidR="00E835E2">
        <w:rPr>
          <w:rFonts w:ascii="Roboto" w:hAnsi="Roboto"/>
          <w:sz w:val="22"/>
          <w:szCs w:val="22"/>
          <w:lang w:val="en-GB"/>
        </w:rPr>
        <w:t>ge</w:t>
      </w:r>
      <w:r w:rsidR="009E16F1">
        <w:rPr>
          <w:rFonts w:ascii="Roboto" w:hAnsi="Roboto"/>
          <w:sz w:val="22"/>
          <w:szCs w:val="22"/>
          <w:lang w:val="en-GB"/>
        </w:rPr>
        <w:t xml:space="preserve">-standardized rates were </w:t>
      </w:r>
      <w:del w:id="75" w:author="Christoffer Vissing" w:date="2024-10-10T16:22:00Z" w16du:dateUtc="2024-10-10T14:22:00Z">
        <w:r w:rsidR="009E16F1" w:rsidDel="001E4447">
          <w:rPr>
            <w:rFonts w:ascii="Roboto" w:hAnsi="Roboto"/>
            <w:sz w:val="22"/>
            <w:szCs w:val="22"/>
            <w:lang w:val="en-GB"/>
          </w:rPr>
          <w:delText xml:space="preserve">compared by </w:delText>
        </w:r>
      </w:del>
      <w:r w:rsidR="009E16F1">
        <w:rPr>
          <w:rFonts w:ascii="Roboto" w:hAnsi="Roboto"/>
          <w:sz w:val="22"/>
          <w:szCs w:val="22"/>
          <w:lang w:val="en-GB"/>
        </w:rPr>
        <w:t>comput</w:t>
      </w:r>
      <w:ins w:id="76" w:author="Christoffer Vissing" w:date="2024-10-10T16:23:00Z" w16du:dateUtc="2024-10-10T14:23:00Z">
        <w:r w:rsidR="001E4447">
          <w:rPr>
            <w:rFonts w:ascii="Roboto" w:hAnsi="Roboto"/>
            <w:sz w:val="22"/>
            <w:szCs w:val="22"/>
            <w:lang w:val="en-GB"/>
          </w:rPr>
          <w:t>ed,</w:t>
        </w:r>
      </w:ins>
      <w:del w:id="77" w:author="Christoffer Vissing" w:date="2024-10-10T16:23:00Z" w16du:dateUtc="2024-10-10T14:23:00Z">
        <w:r w:rsidR="009E16F1" w:rsidDel="001E4447">
          <w:rPr>
            <w:rFonts w:ascii="Roboto" w:hAnsi="Roboto"/>
            <w:sz w:val="22"/>
            <w:szCs w:val="22"/>
            <w:lang w:val="en-GB"/>
          </w:rPr>
          <w:delText>i</w:delText>
        </w:r>
      </w:del>
      <w:del w:id="78" w:author="Christoffer Vissing" w:date="2024-10-10T16:22:00Z" w16du:dateUtc="2024-10-10T14:22:00Z">
        <w:r w:rsidR="009E16F1" w:rsidDel="001E4447">
          <w:rPr>
            <w:rFonts w:ascii="Roboto" w:hAnsi="Roboto"/>
            <w:sz w:val="22"/>
            <w:szCs w:val="22"/>
            <w:lang w:val="en-GB"/>
          </w:rPr>
          <w:delText>ng</w:delText>
        </w:r>
      </w:del>
      <w:r w:rsidR="009E16F1">
        <w:rPr>
          <w:rFonts w:ascii="Roboto" w:hAnsi="Roboto"/>
          <w:sz w:val="22"/>
          <w:szCs w:val="22"/>
          <w:lang w:val="en-GB"/>
        </w:rPr>
        <w:t xml:space="preserve"> </w:t>
      </w:r>
      <w:del w:id="79" w:author="Christoffer Vissing" w:date="2024-10-10T16:22:00Z" w16du:dateUtc="2024-10-10T14:22:00Z">
        <w:r w:rsidR="009E16F1" w:rsidDel="001E4447">
          <w:rPr>
            <w:rFonts w:ascii="Roboto" w:hAnsi="Roboto"/>
            <w:sz w:val="22"/>
            <w:szCs w:val="22"/>
            <w:lang w:val="en-GB"/>
          </w:rPr>
          <w:delText xml:space="preserve">a standardized incidence ratio </w:delText>
        </w:r>
      </w:del>
      <w:del w:id="80" w:author="Christoffer Vissing" w:date="2024-10-10T16:25:00Z" w16du:dateUtc="2024-10-10T14:25:00Z">
        <w:r w:rsidR="009E16F1" w:rsidDel="001E4447">
          <w:rPr>
            <w:rFonts w:ascii="Roboto" w:hAnsi="Roboto"/>
            <w:sz w:val="22"/>
            <w:szCs w:val="22"/>
            <w:lang w:val="en-GB"/>
          </w:rPr>
          <w:delText>and</w:delText>
        </w:r>
      </w:del>
      <w:ins w:id="81" w:author="Christoffer Vissing" w:date="2024-10-10T16:25:00Z" w16du:dateUtc="2024-10-10T14:25:00Z">
        <w:r w:rsidR="001E4447">
          <w:rPr>
            <w:rFonts w:ascii="Roboto" w:hAnsi="Roboto"/>
            <w:sz w:val="22"/>
            <w:szCs w:val="22"/>
            <w:lang w:val="en-GB"/>
          </w:rPr>
          <w:t>with</w:t>
        </w:r>
      </w:ins>
      <w:r w:rsidR="009E16F1">
        <w:rPr>
          <w:rFonts w:ascii="Roboto" w:hAnsi="Roboto"/>
          <w:sz w:val="22"/>
          <w:szCs w:val="22"/>
          <w:lang w:val="en-GB"/>
        </w:rPr>
        <w:t xml:space="preserve"> the reference age </w:t>
      </w:r>
      <w:del w:id="82" w:author="Christoffer Vissing" w:date="2024-10-10T16:25:00Z" w16du:dateUtc="2024-10-10T14:25:00Z">
        <w:r w:rsidR="009E16F1" w:rsidDel="001E4447">
          <w:rPr>
            <w:rFonts w:ascii="Roboto" w:hAnsi="Roboto"/>
            <w:sz w:val="22"/>
            <w:szCs w:val="22"/>
            <w:lang w:val="en-GB"/>
          </w:rPr>
          <w:delText xml:space="preserve">was </w:delText>
        </w:r>
      </w:del>
      <w:r w:rsidR="009E16F1">
        <w:rPr>
          <w:rFonts w:ascii="Roboto" w:hAnsi="Roboto"/>
          <w:sz w:val="22"/>
          <w:szCs w:val="22"/>
          <w:lang w:val="en-GB"/>
        </w:rPr>
        <w:t xml:space="preserve">set to </w:t>
      </w:r>
      <w:del w:id="83" w:author="Christoffer Vissing" w:date="2024-10-10T16:25:00Z" w16du:dateUtc="2024-10-10T14:25:00Z">
        <w:r w:rsidR="009E16F1" w:rsidDel="001E4447">
          <w:rPr>
            <w:rFonts w:ascii="Roboto" w:hAnsi="Roboto"/>
            <w:sz w:val="22"/>
            <w:szCs w:val="22"/>
            <w:lang w:val="en-GB"/>
          </w:rPr>
          <w:delText xml:space="preserve">be </w:delText>
        </w:r>
      </w:del>
      <w:ins w:id="84" w:author="Christoffer Vissing" w:date="2024-10-10T16:25:00Z" w16du:dateUtc="2024-10-10T14:25:00Z">
        <w:r w:rsidR="001E4447">
          <w:rPr>
            <w:rFonts w:ascii="Roboto" w:hAnsi="Roboto"/>
            <w:sz w:val="22"/>
            <w:szCs w:val="22"/>
            <w:lang w:val="en-GB"/>
          </w:rPr>
          <w:t xml:space="preserve">correspond to </w:t>
        </w:r>
      </w:ins>
      <w:r w:rsidR="009E16F1">
        <w:rPr>
          <w:rFonts w:ascii="Roboto" w:hAnsi="Roboto"/>
          <w:sz w:val="22"/>
          <w:szCs w:val="22"/>
          <w:lang w:val="en-GB"/>
        </w:rPr>
        <w:t>the age-distribution of the combined cohort at the time of study inclusion</w:t>
      </w:r>
      <w:ins w:id="85" w:author="Christoffer Vissing" w:date="2024-10-10T16:23:00Z" w16du:dateUtc="2024-10-10T14:23:00Z">
        <w:r w:rsidR="001E4447">
          <w:rPr>
            <w:rFonts w:ascii="Roboto" w:hAnsi="Roboto"/>
            <w:sz w:val="22"/>
            <w:szCs w:val="22"/>
            <w:lang w:val="en-GB"/>
          </w:rPr>
          <w:t>. A s</w:t>
        </w:r>
      </w:ins>
      <w:ins w:id="86" w:author="Christoffer Vissing" w:date="2024-10-10T16:22:00Z" w16du:dateUtc="2024-10-10T14:22:00Z">
        <w:r w:rsidR="001E4447">
          <w:rPr>
            <w:rFonts w:ascii="Roboto" w:hAnsi="Roboto"/>
            <w:sz w:val="22"/>
            <w:szCs w:val="22"/>
            <w:lang w:val="en-GB"/>
          </w:rPr>
          <w:t>tandardized incidence ratio</w:t>
        </w:r>
      </w:ins>
      <w:ins w:id="87" w:author="Christoffer Vissing" w:date="2024-10-10T16:23:00Z" w16du:dateUtc="2024-10-10T14:23:00Z">
        <w:r w:rsidR="001E4447">
          <w:rPr>
            <w:rFonts w:ascii="Roboto" w:hAnsi="Roboto"/>
            <w:sz w:val="22"/>
            <w:szCs w:val="22"/>
            <w:lang w:val="en-GB"/>
          </w:rPr>
          <w:t xml:space="preserve"> </w:t>
        </w:r>
      </w:ins>
      <w:ins w:id="88" w:author="Christoffer Vissing" w:date="2024-10-10T16:24:00Z" w16du:dateUtc="2024-10-10T14:24:00Z">
        <w:r w:rsidR="001E4447">
          <w:rPr>
            <w:rFonts w:ascii="Roboto" w:hAnsi="Roboto"/>
            <w:sz w:val="22"/>
            <w:szCs w:val="22"/>
            <w:lang w:val="en-GB"/>
          </w:rPr>
          <w:t xml:space="preserve">was calculated from the age-standardized rates to </w:t>
        </w:r>
      </w:ins>
      <w:ins w:id="89" w:author="Christoffer Vissing" w:date="2024-10-10T16:26:00Z" w16du:dateUtc="2024-10-10T14:26:00Z">
        <w:r w:rsidR="001E4447">
          <w:rPr>
            <w:rFonts w:ascii="Roboto" w:hAnsi="Roboto"/>
            <w:sz w:val="22"/>
            <w:szCs w:val="22"/>
            <w:lang w:val="en-GB"/>
          </w:rPr>
          <w:t>compare the relative risk of investigated outcomes</w:t>
        </w:r>
      </w:ins>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71"/>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830E6F">
        <w:rPr>
          <w:rFonts w:ascii="Roboto" w:hAnsi="Roboto"/>
          <w:sz w:val="22"/>
          <w:vertAlign w:val="superscript"/>
          <w:lang w:val="en-US"/>
          <w:rPrChange w:id="90" w:author="Christoffer Vissing" w:date="2024-11-13T14:02:00Z" w16du:dateUtc="2024-11-13T13:02:00Z">
            <w:rPr>
              <w:rFonts w:ascii="Roboto" w:hAnsi="Roboto"/>
              <w:sz w:val="22"/>
              <w:vertAlign w:val="superscript"/>
            </w:rPr>
          </w:rPrChange>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14C2C409"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ins w:id="91" w:author="Christoffer Vissing" w:date="2024-11-01T13:55:00Z" w16du:dateUtc="2024-11-01T12:55:00Z">
        <w:r w:rsidR="008E08FC">
          <w:rPr>
            <w:rFonts w:ascii="Roboto" w:hAnsi="Roboto"/>
            <w:sz w:val="22"/>
            <w:szCs w:val="22"/>
            <w:lang w:val="en-US"/>
          </w:rPr>
          <w:t>6</w:t>
        </w:r>
      </w:ins>
      <w:del w:id="92" w:author="Christoffer Vissing" w:date="2024-11-01T13:55:00Z" w16du:dateUtc="2024-11-01T12:55:00Z">
        <w:r w:rsidR="00DA50F5" w:rsidRPr="00040F1C" w:rsidDel="008E08FC">
          <w:rPr>
            <w:rFonts w:ascii="Roboto" w:hAnsi="Roboto"/>
            <w:sz w:val="22"/>
            <w:szCs w:val="22"/>
            <w:lang w:val="en-US"/>
          </w:rPr>
          <w:delText>5</w:delText>
        </w:r>
      </w:del>
      <w:r w:rsidR="001D711A" w:rsidRPr="00040F1C">
        <w:rPr>
          <w:rFonts w:ascii="Roboto" w:hAnsi="Roboto"/>
          <w:sz w:val="22"/>
          <w:szCs w:val="22"/>
          <w:lang w:val="en-US"/>
        </w:rPr>
        <w:t>,</w:t>
      </w:r>
      <w:ins w:id="93" w:author="Christoffer Vissing" w:date="2024-11-01T13:55:00Z" w16du:dateUtc="2024-11-01T12:55:00Z">
        <w:r w:rsidR="008E08FC">
          <w:rPr>
            <w:rFonts w:ascii="Roboto" w:hAnsi="Roboto"/>
            <w:sz w:val="22"/>
            <w:szCs w:val="22"/>
            <w:lang w:val="en-US"/>
          </w:rPr>
          <w:t>1</w:t>
        </w:r>
      </w:ins>
      <w:ins w:id="94" w:author="Christoffer Vissing" w:date="2024-11-11T13:53:00Z" w16du:dateUtc="2024-11-11T12:53:00Z">
        <w:r w:rsidR="003341D7">
          <w:rPr>
            <w:rFonts w:ascii="Roboto" w:hAnsi="Roboto"/>
            <w:sz w:val="22"/>
            <w:szCs w:val="22"/>
            <w:lang w:val="en-US"/>
          </w:rPr>
          <w:t>2</w:t>
        </w:r>
      </w:ins>
      <w:ins w:id="95" w:author="Christoffer Vissing" w:date="2024-11-01T13:55:00Z" w16du:dateUtc="2024-11-01T12:55:00Z">
        <w:r w:rsidR="008E08FC">
          <w:rPr>
            <w:rFonts w:ascii="Roboto" w:hAnsi="Roboto"/>
            <w:sz w:val="22"/>
            <w:szCs w:val="22"/>
            <w:lang w:val="en-US"/>
          </w:rPr>
          <w:t>0</w:t>
        </w:r>
      </w:ins>
      <w:del w:id="96" w:author="Christoffer Vissing" w:date="2024-11-01T13:55:00Z" w16du:dateUtc="2024-11-01T12:55:00Z">
        <w:r w:rsidR="008A4E67" w:rsidRPr="00040F1C" w:rsidDel="008E08FC">
          <w:rPr>
            <w:rFonts w:ascii="Roboto" w:hAnsi="Roboto"/>
            <w:sz w:val="22"/>
            <w:szCs w:val="22"/>
            <w:lang w:val="en-US"/>
          </w:rPr>
          <w:delText>9</w:delText>
        </w:r>
        <w:r w:rsidR="00DA50F5" w:rsidRPr="00040F1C" w:rsidDel="008E08FC">
          <w:rPr>
            <w:rFonts w:ascii="Roboto" w:hAnsi="Roboto"/>
            <w:sz w:val="22"/>
            <w:szCs w:val="22"/>
            <w:lang w:val="en-US"/>
          </w:rPr>
          <w:delText>4</w:delText>
        </w:r>
        <w:r w:rsidR="008A4E67" w:rsidRPr="00040F1C" w:rsidDel="008E08FC">
          <w:rPr>
            <w:rFonts w:ascii="Roboto" w:hAnsi="Roboto"/>
            <w:sz w:val="22"/>
            <w:szCs w:val="22"/>
            <w:lang w:val="en-US"/>
          </w:rPr>
          <w:delText>2</w:delText>
        </w:r>
      </w:del>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del w:id="97" w:author="Christoffer Vissing" w:date="2024-11-01T13:55:00Z" w16du:dateUtc="2024-11-01T12:55:00Z">
        <w:r w:rsidR="00DA50F5" w:rsidRPr="00040F1C" w:rsidDel="008E08FC">
          <w:rPr>
            <w:rFonts w:ascii="Roboto" w:hAnsi="Roboto"/>
            <w:sz w:val="22"/>
            <w:szCs w:val="22"/>
            <w:lang w:val="en-US"/>
          </w:rPr>
          <w:delText>3</w:delText>
        </w:r>
        <w:r w:rsidR="00285DBF" w:rsidRPr="00040F1C" w:rsidDel="008E08FC">
          <w:rPr>
            <w:rFonts w:ascii="Roboto" w:hAnsi="Roboto"/>
            <w:sz w:val="22"/>
            <w:szCs w:val="22"/>
            <w:lang w:val="en-US"/>
          </w:rPr>
          <w:delText>9</w:delText>
        </w:r>
      </w:del>
      <w:ins w:id="98" w:author="Christoffer Vissing" w:date="2024-11-01T13:55:00Z" w16du:dateUtc="2024-11-01T12:55:00Z">
        <w:r w:rsidR="008E08FC">
          <w:rPr>
            <w:rFonts w:ascii="Roboto" w:hAnsi="Roboto"/>
            <w:sz w:val="22"/>
            <w:szCs w:val="22"/>
            <w:lang w:val="en-US"/>
          </w:rPr>
          <w:t>40</w:t>
        </w:r>
      </w:ins>
      <w:r w:rsidR="00DA50F5" w:rsidRPr="00040F1C">
        <w:rPr>
          <w:rFonts w:ascii="Roboto" w:hAnsi="Roboto"/>
          <w:sz w:val="22"/>
          <w:szCs w:val="22"/>
          <w:lang w:val="en-US"/>
        </w:rPr>
        <w:t>% female</w:t>
      </w:r>
      <w:r w:rsidR="00317FF7" w:rsidRPr="00040F1C">
        <w:rPr>
          <w:rFonts w:ascii="Roboto" w:hAnsi="Roboto"/>
          <w:sz w:val="22"/>
          <w:szCs w:val="22"/>
          <w:lang w:val="en-US"/>
        </w:rPr>
        <w:t>, 8</w:t>
      </w:r>
      <w:del w:id="99" w:author="Christoffer Vissing" w:date="2024-11-01T13:55:00Z" w16du:dateUtc="2024-11-01T12:55:00Z">
        <w:r w:rsidR="00317FF7" w:rsidRPr="00040F1C" w:rsidDel="008E08FC">
          <w:rPr>
            <w:rFonts w:ascii="Roboto" w:hAnsi="Roboto"/>
            <w:sz w:val="22"/>
            <w:szCs w:val="22"/>
            <w:lang w:val="en-US"/>
          </w:rPr>
          <w:delText>9</w:delText>
        </w:r>
      </w:del>
      <w:ins w:id="100" w:author="Christoffer Vissing" w:date="2024-11-01T13:55:00Z" w16du:dateUtc="2024-11-01T12:55:00Z">
        <w:r w:rsidR="008E08FC">
          <w:rPr>
            <w:rFonts w:ascii="Roboto" w:hAnsi="Roboto"/>
            <w:sz w:val="22"/>
            <w:szCs w:val="22"/>
            <w:lang w:val="en-US"/>
          </w:rPr>
          <w:t>7</w:t>
        </w:r>
      </w:ins>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ins w:id="101" w:author="Christoffer Vissing" w:date="2024-11-01T13:55:00Z" w16du:dateUtc="2024-11-01T12:55:00Z">
        <w:r w:rsidR="008E08FC">
          <w:rPr>
            <w:rFonts w:ascii="Roboto" w:hAnsi="Roboto"/>
            <w:sz w:val="22"/>
            <w:szCs w:val="22"/>
            <w:lang w:val="en-US"/>
          </w:rPr>
          <w:t>3</w:t>
        </w:r>
      </w:ins>
      <w:del w:id="102" w:author="Christoffer Vissing" w:date="2024-11-01T13:55:00Z" w16du:dateUtc="2024-11-01T12:55:00Z">
        <w:r w:rsidR="00B26E80" w:rsidRPr="00040F1C" w:rsidDel="008E08FC">
          <w:rPr>
            <w:rFonts w:ascii="Roboto" w:hAnsi="Roboto"/>
            <w:sz w:val="22"/>
            <w:szCs w:val="22"/>
            <w:lang w:val="en-US"/>
          </w:rPr>
          <w:delText>2</w:delText>
        </w:r>
      </w:del>
      <w:r w:rsidR="00F704D4" w:rsidRPr="00040F1C">
        <w:rPr>
          <w:rFonts w:ascii="Roboto" w:hAnsi="Roboto"/>
          <w:sz w:val="22"/>
          <w:szCs w:val="22"/>
          <w:lang w:val="en-US"/>
        </w:rPr>
        <w:t>,</w:t>
      </w:r>
      <w:del w:id="103" w:author="Christoffer Vissing" w:date="2024-11-01T13:55:00Z" w16du:dateUtc="2024-11-01T12:55:00Z">
        <w:r w:rsidR="00F704D4" w:rsidRPr="00040F1C" w:rsidDel="008E08FC">
          <w:rPr>
            <w:rFonts w:ascii="Roboto" w:hAnsi="Roboto"/>
            <w:sz w:val="22"/>
            <w:szCs w:val="22"/>
            <w:lang w:val="en-US"/>
          </w:rPr>
          <w:delText>9</w:delText>
        </w:r>
        <w:r w:rsidR="008A4E67" w:rsidRPr="00040F1C" w:rsidDel="008E08FC">
          <w:rPr>
            <w:rFonts w:ascii="Roboto" w:hAnsi="Roboto"/>
            <w:sz w:val="22"/>
            <w:szCs w:val="22"/>
            <w:lang w:val="en-US"/>
          </w:rPr>
          <w:delText>99</w:delText>
        </w:r>
      </w:del>
      <w:ins w:id="104" w:author="Christoffer Vissing" w:date="2024-11-01T13:55:00Z" w16du:dateUtc="2024-11-01T12:55:00Z">
        <w:r w:rsidR="008E08FC">
          <w:rPr>
            <w:rFonts w:ascii="Roboto" w:hAnsi="Roboto"/>
            <w:sz w:val="22"/>
            <w:szCs w:val="22"/>
            <w:lang w:val="en-US"/>
          </w:rPr>
          <w:t>082</w:t>
        </w:r>
      </w:ins>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ins w:id="105" w:author="Christoffer Vissing" w:date="2024-11-01T13:56:00Z" w16du:dateUtc="2024-11-01T12:56:00Z">
        <w:r w:rsidR="008E08FC">
          <w:rPr>
            <w:rFonts w:ascii="Roboto" w:hAnsi="Roboto"/>
            <w:sz w:val="22"/>
            <w:szCs w:val="22"/>
            <w:lang w:val="en-US"/>
          </w:rPr>
          <w:t>3</w:t>
        </w:r>
      </w:ins>
      <w:del w:id="106" w:author="Christoffer Vissing" w:date="2024-11-01T13:56:00Z" w16du:dateUtc="2024-11-01T12:56:00Z">
        <w:r w:rsidR="008B59F9" w:rsidRPr="00040F1C" w:rsidDel="008E08FC">
          <w:rPr>
            <w:rFonts w:ascii="Roboto" w:hAnsi="Roboto"/>
            <w:sz w:val="22"/>
            <w:szCs w:val="22"/>
            <w:lang w:val="en-US"/>
          </w:rPr>
          <w:delText>2</w:delText>
        </w:r>
      </w:del>
      <w:r w:rsidR="008A4E67" w:rsidRPr="00040F1C">
        <w:rPr>
          <w:rFonts w:ascii="Roboto" w:hAnsi="Roboto"/>
          <w:sz w:val="22"/>
          <w:szCs w:val="22"/>
          <w:lang w:val="en-US"/>
        </w:rPr>
        <w:t>,</w:t>
      </w:r>
      <w:del w:id="107" w:author="Christoffer Vissing" w:date="2024-11-01T13:56:00Z" w16du:dateUtc="2024-11-01T12:56:00Z">
        <w:r w:rsidR="008A4E67" w:rsidRPr="00040F1C" w:rsidDel="008E08FC">
          <w:rPr>
            <w:rFonts w:ascii="Roboto" w:hAnsi="Roboto"/>
            <w:sz w:val="22"/>
            <w:szCs w:val="22"/>
            <w:lang w:val="en-US"/>
          </w:rPr>
          <w:delText>9</w:delText>
        </w:r>
      </w:del>
      <w:ins w:id="108" w:author="Christoffer Vissing" w:date="2024-11-01T13:56:00Z" w16du:dateUtc="2024-11-01T12:56:00Z">
        <w:r w:rsidR="008E08FC">
          <w:rPr>
            <w:rFonts w:ascii="Roboto" w:hAnsi="Roboto"/>
            <w:sz w:val="22"/>
            <w:szCs w:val="22"/>
            <w:lang w:val="en-US"/>
          </w:rPr>
          <w:t>038</w:t>
        </w:r>
      </w:ins>
      <w:del w:id="109" w:author="Christoffer Vissing" w:date="2024-11-01T13:56:00Z" w16du:dateUtc="2024-11-01T12:56:00Z">
        <w:r w:rsidR="008A4E67" w:rsidRPr="00040F1C" w:rsidDel="008E08FC">
          <w:rPr>
            <w:rFonts w:ascii="Roboto" w:hAnsi="Roboto"/>
            <w:sz w:val="22"/>
            <w:szCs w:val="22"/>
            <w:lang w:val="en-US"/>
          </w:rPr>
          <w:delText>43</w:delText>
        </w:r>
      </w:del>
      <w:del w:id="110" w:author="Christoffer Vissing" w:date="2024-11-11T13:52:00Z" w16du:dateUtc="2024-11-11T12:52:00Z">
        <w:r w:rsidR="008B59F9" w:rsidRPr="00040F1C" w:rsidDel="003341D7">
          <w:rPr>
            <w:rFonts w:ascii="Roboto" w:hAnsi="Roboto"/>
            <w:sz w:val="22"/>
            <w:szCs w:val="22"/>
            <w:lang w:val="en-US"/>
          </w:rPr>
          <w:delText>)</w:delText>
        </w:r>
        <w:r w:rsidR="0004497C" w:rsidDel="003341D7">
          <w:rPr>
            <w:rFonts w:ascii="Roboto" w:hAnsi="Roboto"/>
            <w:sz w:val="22"/>
            <w:szCs w:val="22"/>
            <w:lang w:val="en-US"/>
          </w:rPr>
          <w:delText xml:space="preserve"> (Consort Figure</w:delText>
        </w:r>
        <w:r w:rsidR="0006687E" w:rsidDel="003341D7">
          <w:rPr>
            <w:rFonts w:ascii="Roboto" w:hAnsi="Roboto"/>
            <w:sz w:val="22"/>
            <w:szCs w:val="22"/>
            <w:lang w:val="en-US"/>
          </w:rPr>
          <w:delText>?</w:delText>
        </w:r>
        <w:r w:rsidR="0004497C" w:rsidDel="003341D7">
          <w:rPr>
            <w:rFonts w:ascii="Roboto" w:hAnsi="Roboto"/>
            <w:sz w:val="22"/>
            <w:szCs w:val="22"/>
            <w:lang w:val="en-US"/>
          </w:rPr>
          <w:delText>)</w:delText>
        </w:r>
      </w:del>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del w:id="111" w:author="Christoffer Vissing" w:date="2024-11-01T13:56:00Z" w16du:dateUtc="2024-11-01T12:56:00Z">
        <w:r w:rsidR="008A4E67" w:rsidRPr="00040F1C" w:rsidDel="008E08FC">
          <w:rPr>
            <w:rFonts w:ascii="Roboto" w:hAnsi="Roboto"/>
            <w:sz w:val="22"/>
            <w:szCs w:val="22"/>
            <w:lang w:val="en-US"/>
          </w:rPr>
          <w:delText>3</w:delText>
        </w:r>
      </w:del>
      <w:ins w:id="112" w:author="Christoffer Vissing" w:date="2024-11-01T13:56:00Z" w16du:dateUtc="2024-11-01T12:56:00Z">
        <w:r w:rsidR="008E08FC">
          <w:rPr>
            <w:rFonts w:ascii="Roboto" w:hAnsi="Roboto"/>
            <w:sz w:val="22"/>
            <w:szCs w:val="22"/>
            <w:lang w:val="en-US"/>
          </w:rPr>
          <w:t>8</w:t>
        </w:r>
      </w:ins>
      <w:r w:rsidR="00317FF7" w:rsidRPr="00040F1C">
        <w:rPr>
          <w:rFonts w:ascii="Roboto" w:hAnsi="Roboto"/>
          <w:sz w:val="22"/>
          <w:szCs w:val="22"/>
          <w:lang w:val="en-US"/>
        </w:rPr>
        <w:t xml:space="preserve"> years (IQR: 30.</w:t>
      </w:r>
      <w:ins w:id="113" w:author="Christoffer Vissing" w:date="2024-11-01T13:56:00Z" w16du:dateUtc="2024-11-01T12:56:00Z">
        <w:r w:rsidR="008E08FC">
          <w:rPr>
            <w:rFonts w:ascii="Roboto" w:hAnsi="Roboto"/>
            <w:sz w:val="22"/>
            <w:szCs w:val="22"/>
            <w:lang w:val="en-US"/>
          </w:rPr>
          <w:t>7</w:t>
        </w:r>
      </w:ins>
      <w:del w:id="114" w:author="Christoffer Vissing" w:date="2024-11-01T13:56:00Z" w16du:dateUtc="2024-11-01T12:56:00Z">
        <w:r w:rsidR="00317FF7" w:rsidRPr="00040F1C" w:rsidDel="008E08FC">
          <w:rPr>
            <w:rFonts w:ascii="Roboto" w:hAnsi="Roboto"/>
            <w:sz w:val="22"/>
            <w:szCs w:val="22"/>
            <w:lang w:val="en-US"/>
          </w:rPr>
          <w:delText>4</w:delText>
        </w:r>
      </w:del>
      <w:r w:rsidR="00317FF7" w:rsidRPr="00040F1C">
        <w:rPr>
          <w:rFonts w:ascii="Roboto" w:hAnsi="Roboto"/>
          <w:sz w:val="22"/>
          <w:szCs w:val="22"/>
          <w:lang w:val="en-US"/>
        </w:rPr>
        <w:t xml:space="preserve"> to 5</w:t>
      </w:r>
      <w:del w:id="115" w:author="Christoffer Vissing" w:date="2024-11-01T13:57:00Z" w16du:dateUtc="2024-11-01T12:57:00Z">
        <w:r w:rsidR="00317FF7" w:rsidRPr="00040F1C" w:rsidDel="008E08FC">
          <w:rPr>
            <w:rFonts w:ascii="Roboto" w:hAnsi="Roboto"/>
            <w:sz w:val="22"/>
            <w:szCs w:val="22"/>
            <w:lang w:val="en-US"/>
          </w:rPr>
          <w:delText>8</w:delText>
        </w:r>
      </w:del>
      <w:ins w:id="116" w:author="Christoffer Vissing" w:date="2024-11-01T13:57:00Z" w16du:dateUtc="2024-11-01T12:57:00Z">
        <w:r w:rsidR="008E08FC">
          <w:rPr>
            <w:rFonts w:ascii="Roboto" w:hAnsi="Roboto"/>
            <w:sz w:val="22"/>
            <w:szCs w:val="22"/>
            <w:lang w:val="en-US"/>
          </w:rPr>
          <w:t>9</w:t>
        </w:r>
      </w:ins>
      <w:r w:rsidR="008A4E67" w:rsidRPr="00040F1C">
        <w:rPr>
          <w:rFonts w:ascii="Roboto" w:hAnsi="Roboto"/>
          <w:sz w:val="22"/>
          <w:szCs w:val="22"/>
          <w:lang w:val="en-US"/>
        </w:rPr>
        <w:t>.</w:t>
      </w:r>
      <w:del w:id="117" w:author="Christoffer Vissing" w:date="2024-11-01T13:57:00Z" w16du:dateUtc="2024-11-01T12:57:00Z">
        <w:r w:rsidR="008A4E67" w:rsidRPr="00040F1C" w:rsidDel="008E08FC">
          <w:rPr>
            <w:rFonts w:ascii="Roboto" w:hAnsi="Roboto"/>
            <w:sz w:val="22"/>
            <w:szCs w:val="22"/>
            <w:lang w:val="en-US"/>
          </w:rPr>
          <w:delText>5</w:delText>
        </w:r>
      </w:del>
      <w:ins w:id="118" w:author="Christoffer Vissing" w:date="2024-11-01T13:57:00Z" w16du:dateUtc="2024-11-01T12:57:00Z">
        <w:r w:rsidR="008E08FC">
          <w:rPr>
            <w:rFonts w:ascii="Roboto" w:hAnsi="Roboto"/>
            <w:sz w:val="22"/>
            <w:szCs w:val="22"/>
            <w:lang w:val="en-US"/>
          </w:rPr>
          <w:t>0</w:t>
        </w:r>
      </w:ins>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del w:id="119" w:author="Christoffer Vissing" w:date="2024-11-01T13:57:00Z" w16du:dateUtc="2024-11-01T12:57:00Z">
        <w:r w:rsidR="00317FF7" w:rsidRPr="008B3566" w:rsidDel="008E08FC">
          <w:rPr>
            <w:rFonts w:ascii="Roboto" w:hAnsi="Roboto"/>
            <w:sz w:val="22"/>
            <w:szCs w:val="22"/>
            <w:lang w:val="en-US"/>
          </w:rPr>
          <w:delText>0</w:delText>
        </w:r>
      </w:del>
      <w:ins w:id="120" w:author="Christoffer Vissing" w:date="2024-11-01T13:57:00Z" w16du:dateUtc="2024-11-01T12:57:00Z">
        <w:r w:rsidR="008E08FC">
          <w:rPr>
            <w:rFonts w:ascii="Roboto" w:hAnsi="Roboto"/>
            <w:sz w:val="22"/>
            <w:szCs w:val="22"/>
            <w:lang w:val="en-US"/>
          </w:rPr>
          <w:t>1</w:t>
        </w:r>
      </w:ins>
      <w:r w:rsidR="008A4E67" w:rsidRPr="008B3566">
        <w:rPr>
          <w:rFonts w:ascii="Roboto" w:hAnsi="Roboto"/>
          <w:sz w:val="22"/>
          <w:szCs w:val="22"/>
          <w:lang w:val="en-US"/>
        </w:rPr>
        <w:t>.</w:t>
      </w:r>
      <w:del w:id="121" w:author="Christoffer Vissing" w:date="2024-11-01T13:57:00Z" w16du:dateUtc="2024-11-01T12:57:00Z">
        <w:r w:rsidR="008A4E67" w:rsidRPr="008B3566" w:rsidDel="008E08FC">
          <w:rPr>
            <w:rFonts w:ascii="Roboto" w:hAnsi="Roboto"/>
            <w:sz w:val="22"/>
            <w:szCs w:val="22"/>
            <w:lang w:val="en-US"/>
          </w:rPr>
          <w:delText>7</w:delText>
        </w:r>
      </w:del>
      <w:ins w:id="122" w:author="Christoffer Vissing" w:date="2024-11-01T13:57:00Z" w16du:dateUtc="2024-11-01T12:57:00Z">
        <w:r w:rsidR="008E08FC">
          <w:rPr>
            <w:rFonts w:ascii="Roboto" w:hAnsi="Roboto"/>
            <w:sz w:val="22"/>
            <w:szCs w:val="22"/>
            <w:lang w:val="en-US"/>
          </w:rPr>
          <w:t>1</w:t>
        </w:r>
      </w:ins>
      <w:r w:rsidR="00317FF7" w:rsidRPr="008B3566">
        <w:rPr>
          <w:rFonts w:ascii="Roboto" w:hAnsi="Roboto"/>
          <w:sz w:val="22"/>
          <w:szCs w:val="22"/>
          <w:lang w:val="en-US"/>
        </w:rPr>
        <w:t xml:space="preserve"> </w:t>
      </w:r>
      <w:proofErr w:type="gramStart"/>
      <w:r w:rsidR="00317FF7" w:rsidRPr="008B3566">
        <w:rPr>
          <w:rFonts w:ascii="Roboto" w:hAnsi="Roboto"/>
          <w:sz w:val="22"/>
          <w:szCs w:val="22"/>
          <w:lang w:val="en-US"/>
        </w:rPr>
        <w:t>years</w:t>
      </w:r>
      <w:proofErr w:type="gramEnd"/>
      <w:r w:rsidR="00317FF7" w:rsidRPr="008B3566">
        <w:rPr>
          <w:rFonts w:ascii="Roboto" w:hAnsi="Roboto"/>
          <w:sz w:val="22"/>
          <w:szCs w:val="22"/>
          <w:lang w:val="en-US"/>
        </w:rPr>
        <w:t xml:space="preserve"> (IQR: 3</w:t>
      </w:r>
      <w:r w:rsidR="008A4E67" w:rsidRPr="008B3566">
        <w:rPr>
          <w:rFonts w:ascii="Roboto" w:hAnsi="Roboto"/>
          <w:sz w:val="22"/>
          <w:szCs w:val="22"/>
          <w:lang w:val="en-US"/>
        </w:rPr>
        <w:t>6.</w:t>
      </w:r>
      <w:del w:id="123" w:author="Christoffer Vissing" w:date="2024-11-01T13:57:00Z" w16du:dateUtc="2024-11-01T12:57:00Z">
        <w:r w:rsidR="008A4E67" w:rsidRPr="008B3566" w:rsidDel="008E08FC">
          <w:rPr>
            <w:rFonts w:ascii="Roboto" w:hAnsi="Roboto"/>
            <w:sz w:val="22"/>
            <w:szCs w:val="22"/>
            <w:lang w:val="en-US"/>
          </w:rPr>
          <w:delText>0</w:delText>
        </w:r>
      </w:del>
      <w:ins w:id="124" w:author="Christoffer Vissing" w:date="2024-11-01T13:57:00Z" w16du:dateUtc="2024-11-01T12:57:00Z">
        <w:r w:rsidR="008E08FC">
          <w:rPr>
            <w:rFonts w:ascii="Roboto" w:hAnsi="Roboto"/>
            <w:sz w:val="22"/>
            <w:szCs w:val="22"/>
            <w:lang w:val="en-US"/>
          </w:rPr>
          <w:t>4</w:t>
        </w:r>
      </w:ins>
      <w:r w:rsidR="00317FF7" w:rsidRPr="008B3566">
        <w:rPr>
          <w:rFonts w:ascii="Roboto" w:hAnsi="Roboto"/>
          <w:sz w:val="22"/>
          <w:szCs w:val="22"/>
          <w:lang w:val="en-US"/>
        </w:rPr>
        <w:t xml:space="preserve"> to 6</w:t>
      </w:r>
      <w:del w:id="125" w:author="Christoffer Vissing" w:date="2024-11-01T13:57:00Z" w16du:dateUtc="2024-11-01T12:57:00Z">
        <w:r w:rsidR="008A4E67" w:rsidRPr="008B3566" w:rsidDel="008E08FC">
          <w:rPr>
            <w:rFonts w:ascii="Roboto" w:hAnsi="Roboto"/>
            <w:sz w:val="22"/>
            <w:szCs w:val="22"/>
            <w:lang w:val="en-US"/>
          </w:rPr>
          <w:delText>1</w:delText>
        </w:r>
      </w:del>
      <w:ins w:id="126" w:author="Christoffer Vissing" w:date="2024-11-01T13:57:00Z" w16du:dateUtc="2024-11-01T12:57:00Z">
        <w:r w:rsidR="008E08FC">
          <w:rPr>
            <w:rFonts w:ascii="Roboto" w:hAnsi="Roboto"/>
            <w:sz w:val="22"/>
            <w:szCs w:val="22"/>
            <w:lang w:val="en-US"/>
          </w:rPr>
          <w:t>2</w:t>
        </w:r>
      </w:ins>
      <w:r w:rsidR="008A4E67" w:rsidRPr="008B3566">
        <w:rPr>
          <w:rFonts w:ascii="Roboto" w:hAnsi="Roboto"/>
          <w:sz w:val="22"/>
          <w:szCs w:val="22"/>
          <w:lang w:val="en-US"/>
        </w:rPr>
        <w:t>.</w:t>
      </w:r>
      <w:del w:id="127" w:author="Christoffer Vissing" w:date="2024-11-01T13:57:00Z" w16du:dateUtc="2024-11-01T12:57:00Z">
        <w:r w:rsidR="008A4E67" w:rsidRPr="008B3566" w:rsidDel="008E08FC">
          <w:rPr>
            <w:rFonts w:ascii="Roboto" w:hAnsi="Roboto"/>
            <w:sz w:val="22"/>
            <w:szCs w:val="22"/>
            <w:lang w:val="en-US"/>
          </w:rPr>
          <w:delText>9</w:delText>
        </w:r>
      </w:del>
      <w:ins w:id="128" w:author="Christoffer Vissing" w:date="2024-11-01T13:57:00Z" w16du:dateUtc="2024-11-01T12:57:00Z">
        <w:r w:rsidR="008E08FC">
          <w:rPr>
            <w:rFonts w:ascii="Roboto" w:hAnsi="Roboto"/>
            <w:sz w:val="22"/>
            <w:szCs w:val="22"/>
            <w:lang w:val="en-US"/>
          </w:rPr>
          <w:t>7</w:t>
        </w:r>
      </w:ins>
      <w:r w:rsidR="00317FF7" w:rsidRPr="008B3566">
        <w:rPr>
          <w:rFonts w:ascii="Roboto" w:hAnsi="Roboto"/>
          <w:sz w:val="22"/>
          <w:szCs w:val="22"/>
          <w:lang w:val="en-US"/>
        </w:rPr>
        <w:t>)</w:t>
      </w:r>
      <w:r w:rsidR="00B00CE6">
        <w:rPr>
          <w:rFonts w:ascii="Roboto" w:hAnsi="Roboto"/>
          <w:sz w:val="22"/>
          <w:szCs w:val="22"/>
          <w:lang w:val="en-US"/>
        </w:rPr>
        <w:t xml:space="preserve">. In </w:t>
      </w:r>
      <w:del w:id="129" w:author="Christoffer Vissing" w:date="2024-11-11T13:53:00Z" w16du:dateUtc="2024-11-11T12:53:00Z">
        <w:r w:rsidR="00B00CE6" w:rsidDel="003341D7">
          <w:rPr>
            <w:rFonts w:ascii="Roboto" w:hAnsi="Roboto"/>
            <w:sz w:val="22"/>
            <w:szCs w:val="22"/>
            <w:lang w:val="en-US"/>
          </w:rPr>
          <w:delText xml:space="preserve">673 </w:delText>
        </w:r>
      </w:del>
      <w:ins w:id="130" w:author="Christoffer Vissing" w:date="2024-11-11T13:53:00Z" w16du:dateUtc="2024-11-11T12:53:00Z">
        <w:r w:rsidR="003341D7">
          <w:rPr>
            <w:rFonts w:ascii="Roboto" w:hAnsi="Roboto"/>
            <w:sz w:val="22"/>
            <w:szCs w:val="22"/>
            <w:lang w:val="en-US"/>
          </w:rPr>
          <w:t>725</w:t>
        </w:r>
        <w:r w:rsidR="003341D7">
          <w:rPr>
            <w:rFonts w:ascii="Roboto" w:hAnsi="Roboto"/>
            <w:sz w:val="22"/>
            <w:szCs w:val="22"/>
            <w:lang w:val="en-US"/>
          </w:rPr>
          <w:t xml:space="preserve"> </w:t>
        </w:r>
      </w:ins>
      <w:r w:rsidR="00B00CE6">
        <w:rPr>
          <w:rFonts w:ascii="Roboto" w:hAnsi="Roboto"/>
          <w:sz w:val="22"/>
          <w:szCs w:val="22"/>
          <w:lang w:val="en-US"/>
        </w:rPr>
        <w:t>patients</w:t>
      </w:r>
      <w:r w:rsidR="00E17DAA">
        <w:rPr>
          <w:rFonts w:ascii="Roboto" w:hAnsi="Roboto"/>
          <w:sz w:val="22"/>
          <w:szCs w:val="22"/>
          <w:lang w:val="en-US"/>
        </w:rPr>
        <w:t xml:space="preserve"> (1</w:t>
      </w:r>
      <w:del w:id="131" w:author="Christoffer Vissing" w:date="2024-11-11T13:53:00Z" w16du:dateUtc="2024-11-11T12:53:00Z">
        <w:r w:rsidR="00E17DAA" w:rsidDel="003341D7">
          <w:rPr>
            <w:rFonts w:ascii="Roboto" w:hAnsi="Roboto"/>
            <w:sz w:val="22"/>
            <w:szCs w:val="22"/>
            <w:lang w:val="en-US"/>
          </w:rPr>
          <w:delText>1</w:delText>
        </w:r>
      </w:del>
      <w:ins w:id="132" w:author="Christoffer Vissing" w:date="2024-11-11T13:53:00Z" w16du:dateUtc="2024-11-11T12:53:00Z">
        <w:r w:rsidR="003341D7">
          <w:rPr>
            <w:rFonts w:ascii="Roboto" w:hAnsi="Roboto"/>
            <w:sz w:val="22"/>
            <w:szCs w:val="22"/>
            <w:lang w:val="en-US"/>
          </w:rPr>
          <w:t>2</w:t>
        </w:r>
      </w:ins>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r w:rsidR="00E17DAA">
        <w:rPr>
          <w:rFonts w:ascii="Roboto" w:hAnsi="Roboto"/>
          <w:sz w:val="22"/>
          <w:szCs w:val="22"/>
          <w:lang w:val="en-US"/>
        </w:rPr>
        <w:t>,</w:t>
      </w:r>
      <w:r w:rsidR="00B00CE6">
        <w:rPr>
          <w:rFonts w:ascii="Roboto" w:hAnsi="Roboto"/>
          <w:sz w:val="22"/>
          <w:szCs w:val="22"/>
          <w:lang w:val="en-US"/>
        </w:rPr>
        <w:t xml:space="preserve"> while</w:t>
      </w:r>
      <w:r w:rsidR="00DD3FCE">
        <w:rPr>
          <w:rFonts w:ascii="Roboto" w:hAnsi="Roboto"/>
          <w:sz w:val="22"/>
          <w:szCs w:val="22"/>
          <w:lang w:val="en-US"/>
        </w:rPr>
        <w:t xml:space="preserve"> </w:t>
      </w:r>
      <w:del w:id="133" w:author="Christoffer Vissing" w:date="2024-11-11T13:54:00Z" w16du:dateUtc="2024-11-11T12:54:00Z">
        <w:r w:rsidR="00A728AE" w:rsidDel="003341D7">
          <w:rPr>
            <w:rFonts w:ascii="Roboto" w:hAnsi="Roboto"/>
            <w:sz w:val="22"/>
            <w:szCs w:val="22"/>
            <w:lang w:val="en-US"/>
          </w:rPr>
          <w:delText xml:space="preserve">123 </w:delText>
        </w:r>
      </w:del>
      <w:ins w:id="134" w:author="Christoffer Vissing" w:date="2024-11-11T13:54:00Z" w16du:dateUtc="2024-11-11T12:54:00Z">
        <w:r w:rsidR="003341D7">
          <w:rPr>
            <w:rFonts w:ascii="Roboto" w:hAnsi="Roboto"/>
            <w:sz w:val="22"/>
            <w:szCs w:val="22"/>
            <w:lang w:val="en-US"/>
          </w:rPr>
          <w:t>152</w:t>
        </w:r>
        <w:r w:rsidR="003341D7">
          <w:rPr>
            <w:rFonts w:ascii="Roboto" w:hAnsi="Roboto"/>
            <w:sz w:val="22"/>
            <w:szCs w:val="22"/>
            <w:lang w:val="en-US"/>
          </w:rPr>
          <w:t xml:space="preserve"> </w:t>
        </w:r>
      </w:ins>
      <w:r w:rsidR="00A728AE">
        <w:rPr>
          <w:rFonts w:ascii="Roboto" w:hAnsi="Roboto"/>
          <w:sz w:val="22"/>
          <w:szCs w:val="22"/>
          <w:lang w:val="en-US"/>
        </w:rPr>
        <w:t>(2%)</w:t>
      </w:r>
      <w:r w:rsidR="00DD3FCE">
        <w:rPr>
          <w:rFonts w:ascii="Roboto" w:hAnsi="Roboto"/>
          <w:sz w:val="22"/>
          <w:szCs w:val="22"/>
          <w:lang w:val="en-US"/>
        </w:rPr>
        <w:t xml:space="preserve"> </w:t>
      </w:r>
      <w:r w:rsidR="00B00CE6">
        <w:rPr>
          <w:rFonts w:ascii="Roboto" w:hAnsi="Roboto"/>
          <w:sz w:val="22"/>
          <w:szCs w:val="22"/>
          <w:lang w:val="en-US"/>
        </w:rPr>
        <w:t>were</w:t>
      </w:r>
      <w:r w:rsidR="00DD3FCE">
        <w:rPr>
          <w:rFonts w:ascii="Roboto" w:hAnsi="Roboto"/>
          <w:sz w:val="22"/>
          <w:szCs w:val="22"/>
          <w:lang w:val="en-US"/>
        </w:rPr>
        <w:t xml:space="preserve"> younger than 18 </w:t>
      </w:r>
      <w:r w:rsidR="00E30477">
        <w:rPr>
          <w:rFonts w:ascii="Roboto" w:hAnsi="Roboto"/>
          <w:sz w:val="22"/>
          <w:szCs w:val="22"/>
          <w:lang w:val="en-US"/>
        </w:rPr>
        <w:t>years</w:t>
      </w:r>
      <w:del w:id="135" w:author="Christoffer Vissing" w:date="2024-10-04T12:41:00Z" w16du:dateUtc="2024-10-04T10:41:00Z">
        <w:r w:rsidR="00E30477" w:rsidDel="00BE1405">
          <w:rPr>
            <w:rFonts w:ascii="Roboto" w:hAnsi="Roboto"/>
            <w:sz w:val="22"/>
            <w:szCs w:val="22"/>
            <w:lang w:val="en-US"/>
          </w:rPr>
          <w:delText xml:space="preserve"> </w:delText>
        </w:r>
        <w:r w:rsidR="00DD3FCE" w:rsidDel="00BE1405">
          <w:rPr>
            <w:rFonts w:ascii="Roboto" w:hAnsi="Roboto"/>
            <w:sz w:val="22"/>
            <w:szCs w:val="22"/>
            <w:lang w:val="en-US"/>
          </w:rPr>
          <w:delText xml:space="preserve">at </w:delText>
        </w:r>
      </w:del>
      <w:commentRangeStart w:id="136"/>
      <w:del w:id="137" w:author="Christoffer Vissing" w:date="2024-10-04T12:40:00Z" w16du:dateUtc="2024-10-04T10:40:00Z">
        <w:r w:rsidR="00233E4F" w:rsidDel="00BE1405">
          <w:rPr>
            <w:rFonts w:ascii="Roboto" w:hAnsi="Roboto"/>
            <w:sz w:val="22"/>
            <w:szCs w:val="22"/>
            <w:lang w:val="en-US"/>
          </w:rPr>
          <w:delText>the last</w:delText>
        </w:r>
      </w:del>
      <w:del w:id="138" w:author="Christoffer Vissing" w:date="2024-10-04T12:41:00Z" w16du:dateUtc="2024-10-04T10:41:00Z">
        <w:r w:rsidR="00233E4F" w:rsidDel="00BE1405">
          <w:rPr>
            <w:rFonts w:ascii="Roboto" w:hAnsi="Roboto"/>
            <w:sz w:val="22"/>
            <w:szCs w:val="22"/>
            <w:lang w:val="en-US"/>
          </w:rPr>
          <w:delText xml:space="preserve"> </w:delText>
        </w:r>
        <w:commentRangeEnd w:id="136"/>
        <w:r w:rsidR="00F76D41" w:rsidDel="00BE1405">
          <w:rPr>
            <w:rStyle w:val="Kommentarhenvisning"/>
            <w:lang w:val="en-US" w:eastAsia="en-US"/>
          </w:rPr>
          <w:commentReference w:id="136"/>
        </w:r>
        <w:r w:rsidR="00A728AE" w:rsidDel="00BE1405">
          <w:rPr>
            <w:rFonts w:ascii="Roboto" w:hAnsi="Roboto"/>
            <w:sz w:val="22"/>
            <w:szCs w:val="22"/>
            <w:lang w:val="en-US"/>
          </w:rPr>
          <w:delText>follow-up</w:delText>
        </w:r>
        <w:r w:rsidR="00233E4F" w:rsidDel="00BE1405">
          <w:rPr>
            <w:rFonts w:ascii="Roboto" w:hAnsi="Roboto"/>
            <w:sz w:val="22"/>
            <w:szCs w:val="22"/>
            <w:lang w:val="en-US"/>
          </w:rPr>
          <w:delText xml:space="preserve"> visit</w:delText>
        </w:r>
      </w:del>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667385" w:rsidRPr="008B3566">
        <w:rPr>
          <w:rFonts w:ascii="Roboto" w:hAnsi="Roboto"/>
          <w:sz w:val="22"/>
          <w:szCs w:val="22"/>
          <w:lang w:val="en-US"/>
        </w:rPr>
        <w:t xml:space="preserve">prevalent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del w:id="139" w:author="Christoffer Vissing" w:date="2024-11-01T13:58:00Z" w16du:dateUtc="2024-11-01T12:58:00Z">
        <w:r w:rsidR="008A4E67" w:rsidRPr="008B3566" w:rsidDel="008E08FC">
          <w:rPr>
            <w:rFonts w:ascii="Roboto" w:hAnsi="Roboto"/>
            <w:sz w:val="22"/>
            <w:szCs w:val="22"/>
            <w:lang w:val="en-US"/>
          </w:rPr>
          <w:delText>0</w:delText>
        </w:r>
      </w:del>
      <w:ins w:id="140"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ins w:id="141" w:author="Christoffer Vissing" w:date="2024-11-01T13:58:00Z" w16du:dateUtc="2024-11-01T12:58:00Z">
        <w:r w:rsidR="008E08FC">
          <w:rPr>
            <w:rFonts w:ascii="Roboto" w:hAnsi="Roboto"/>
            <w:sz w:val="22"/>
            <w:szCs w:val="22"/>
            <w:lang w:val="en-US"/>
          </w:rPr>
          <w:t>3</w:t>
        </w:r>
      </w:ins>
      <w:del w:id="142" w:author="Christoffer Vissing" w:date="2024-11-01T13:58:00Z" w16du:dateUtc="2024-11-01T12:58:00Z">
        <w:r w:rsidR="00317FF7" w:rsidRPr="008B3566" w:rsidDel="008E08FC">
          <w:rPr>
            <w:rFonts w:ascii="Roboto" w:hAnsi="Roboto"/>
            <w:sz w:val="22"/>
            <w:szCs w:val="22"/>
            <w:lang w:val="en-US"/>
          </w:rPr>
          <w:delText>2</w:delText>
        </w:r>
      </w:del>
      <w:r w:rsidR="00317FF7" w:rsidRPr="008B3566">
        <w:rPr>
          <w:rFonts w:ascii="Roboto" w:hAnsi="Roboto"/>
          <w:sz w:val="22"/>
          <w:szCs w:val="22"/>
          <w:lang w:val="en-US"/>
        </w:rPr>
        <w:t>.</w:t>
      </w:r>
      <w:del w:id="143" w:author="Christoffer Vissing" w:date="2024-11-01T13:58:00Z" w16du:dateUtc="2024-11-01T12:58:00Z">
        <w:r w:rsidR="008A4E67" w:rsidRPr="008B3566" w:rsidDel="008E08FC">
          <w:rPr>
            <w:rFonts w:ascii="Roboto" w:hAnsi="Roboto"/>
            <w:sz w:val="22"/>
            <w:szCs w:val="22"/>
            <w:lang w:val="en-US"/>
          </w:rPr>
          <w:delText>9</w:delText>
        </w:r>
      </w:del>
      <w:ins w:id="144"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ins w:id="145" w:author="Christoffer Vissing" w:date="2024-11-01T14:00:00Z" w16du:dateUtc="2024-11-01T13:00:00Z">
        <w:r w:rsidR="008E08FC">
          <w:rPr>
            <w:rFonts w:ascii="Roboto" w:hAnsi="Roboto"/>
            <w:sz w:val="22"/>
            <w:szCs w:val="22"/>
            <w:lang w:val="en-US"/>
          </w:rPr>
          <w:t>0</w:t>
        </w:r>
      </w:ins>
      <w:del w:id="146" w:author="Christoffer Vissing" w:date="2024-11-01T14:00:00Z" w16du:dateUtc="2024-11-01T13:00:00Z">
        <w:r w:rsidR="003157B8" w:rsidRPr="008B3566" w:rsidDel="008E08FC">
          <w:rPr>
            <w:rFonts w:ascii="Roboto" w:hAnsi="Roboto"/>
            <w:sz w:val="22"/>
            <w:szCs w:val="22"/>
            <w:lang w:val="en-US"/>
          </w:rPr>
          <w:delText>1</w:delText>
        </w:r>
      </w:del>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D73B668"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ins w:id="147" w:author="Christoffer Vissing" w:date="2024-11-01T14:01:00Z" w16du:dateUtc="2024-11-01T13:01:00Z">
        <w:r w:rsidR="008E08FC">
          <w:rPr>
            <w:rFonts w:ascii="Roboto" w:hAnsi="Roboto"/>
            <w:sz w:val="22"/>
            <w:szCs w:val="22"/>
            <w:lang w:val="en-US"/>
          </w:rPr>
          <w:t>6</w:t>
        </w:r>
      </w:ins>
      <w:del w:id="148" w:author="Christoffer Vissing" w:date="2024-11-01T14:01:00Z" w16du:dateUtc="2024-11-01T13:01:00Z">
        <w:r w:rsidR="008A4E67" w:rsidRPr="008B3566" w:rsidDel="008E08FC">
          <w:rPr>
            <w:rFonts w:ascii="Roboto" w:hAnsi="Roboto"/>
            <w:sz w:val="22"/>
            <w:szCs w:val="22"/>
            <w:lang w:val="en-US"/>
          </w:rPr>
          <w:delText>5</w:delText>
        </w:r>
      </w:del>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ins w:id="149" w:author="Christoffer Vissing" w:date="2024-11-01T14:01:00Z" w16du:dateUtc="2024-11-01T13:01:00Z">
        <w:r w:rsidR="008E08FC">
          <w:rPr>
            <w:rFonts w:ascii="Roboto" w:hAnsi="Roboto"/>
            <w:sz w:val="22"/>
            <w:szCs w:val="22"/>
            <w:lang w:val="en-US"/>
          </w:rPr>
          <w:t>8</w:t>
        </w:r>
      </w:ins>
      <w:del w:id="150" w:author="Christoffer Vissing" w:date="2024-11-01T14:01:00Z" w16du:dateUtc="2024-11-01T13:01:00Z">
        <w:r w:rsidR="008A4E67" w:rsidRPr="008B3566" w:rsidDel="008E08FC">
          <w:rPr>
            <w:rFonts w:ascii="Roboto" w:hAnsi="Roboto"/>
            <w:sz w:val="22"/>
            <w:szCs w:val="22"/>
            <w:lang w:val="en-US"/>
          </w:rPr>
          <w:delText>7</w:delText>
        </w:r>
      </w:del>
      <w:r w:rsidR="00556B72" w:rsidRPr="008B3566">
        <w:rPr>
          <w:rFonts w:ascii="Roboto" w:hAnsi="Roboto"/>
          <w:sz w:val="22"/>
          <w:szCs w:val="22"/>
          <w:lang w:val="en-US"/>
        </w:rPr>
        <w:t>.</w:t>
      </w:r>
      <w:del w:id="151" w:author="Christoffer Vissing" w:date="2024-11-01T14:01:00Z" w16du:dateUtc="2024-11-01T13:01:00Z">
        <w:r w:rsidR="008A4E67" w:rsidRPr="008B3566" w:rsidDel="008E08FC">
          <w:rPr>
            <w:rFonts w:ascii="Roboto" w:hAnsi="Roboto"/>
            <w:sz w:val="22"/>
            <w:szCs w:val="22"/>
            <w:lang w:val="en-US"/>
          </w:rPr>
          <w:delText>8</w:delText>
        </w:r>
      </w:del>
      <w:ins w:id="152" w:author="Christoffer Vissing" w:date="2024-11-01T14:01:00Z" w16du:dateUtc="2024-11-01T13:01:00Z">
        <w:r w:rsidR="008E08FC">
          <w:rPr>
            <w:rFonts w:ascii="Roboto" w:hAnsi="Roboto"/>
            <w:sz w:val="22"/>
            <w:szCs w:val="22"/>
            <w:lang w:val="en-US"/>
          </w:rPr>
          <w:t>1</w:t>
        </w:r>
      </w:ins>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del w:id="153" w:author="Christoffer Vissing" w:date="2024-11-01T14:01:00Z" w16du:dateUtc="2024-11-01T13:01:00Z">
        <w:r w:rsidR="008A4E67" w:rsidRPr="008B3566" w:rsidDel="008E08FC">
          <w:rPr>
            <w:rFonts w:ascii="Roboto" w:hAnsi="Roboto"/>
            <w:sz w:val="22"/>
            <w:szCs w:val="22"/>
            <w:lang w:val="en-US"/>
          </w:rPr>
          <w:delText>3</w:delText>
        </w:r>
      </w:del>
      <w:ins w:id="154" w:author="Christoffer Vissing" w:date="2024-11-01T14:01:00Z" w16du:dateUtc="2024-11-01T13:01:00Z">
        <w:r w:rsidR="008E08FC">
          <w:rPr>
            <w:rFonts w:ascii="Roboto" w:hAnsi="Roboto"/>
            <w:sz w:val="22"/>
            <w:szCs w:val="22"/>
            <w:lang w:val="en-US"/>
          </w:rPr>
          <w:t>4</w:t>
        </w:r>
      </w:ins>
      <w:r w:rsidR="00CF65F0" w:rsidRPr="008B3566">
        <w:rPr>
          <w:rFonts w:ascii="Roboto" w:hAnsi="Roboto"/>
          <w:sz w:val="22"/>
          <w:szCs w:val="22"/>
          <w:lang w:val="en-US"/>
        </w:rPr>
        <w:t>.</w:t>
      </w:r>
      <w:ins w:id="155" w:author="Christoffer Vissing" w:date="2024-11-01T14:01:00Z" w16du:dateUtc="2024-11-01T13:01:00Z">
        <w:r w:rsidR="008E08FC">
          <w:rPr>
            <w:rFonts w:ascii="Roboto" w:hAnsi="Roboto"/>
            <w:sz w:val="22"/>
            <w:szCs w:val="22"/>
            <w:lang w:val="en-US"/>
          </w:rPr>
          <w:t>3</w:t>
        </w:r>
      </w:ins>
      <w:del w:id="156" w:author="Christoffer Vissing" w:date="2024-11-01T14:01:00Z" w16du:dateUtc="2024-11-01T13:01:00Z">
        <w:r w:rsidR="008A4E67" w:rsidRPr="008B3566" w:rsidDel="008E08FC">
          <w:rPr>
            <w:rFonts w:ascii="Roboto" w:hAnsi="Roboto"/>
            <w:sz w:val="22"/>
            <w:szCs w:val="22"/>
            <w:lang w:val="en-US"/>
          </w:rPr>
          <w:delText>7</w:delText>
        </w:r>
      </w:del>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del w:id="157" w:author="Christoffer Vissing" w:date="2024-11-11T14:26:00Z" w16du:dateUtc="2024-11-11T13:26:00Z">
        <w:r w:rsidR="00A728AE" w:rsidDel="00CC3CDB">
          <w:rPr>
            <w:rFonts w:ascii="Roboto" w:hAnsi="Roboto"/>
            <w:sz w:val="22"/>
            <w:szCs w:val="22"/>
            <w:lang w:val="en-US"/>
          </w:rPr>
          <w:delText>8</w:delText>
        </w:r>
      </w:del>
      <w:ins w:id="158" w:author="Christoffer Vissing" w:date="2024-11-11T14:26:00Z" w16du:dateUtc="2024-11-11T13:26:00Z">
        <w:r w:rsidR="00CC3CDB">
          <w:rPr>
            <w:rFonts w:ascii="Roboto" w:hAnsi="Roboto"/>
            <w:sz w:val="22"/>
            <w:szCs w:val="22"/>
            <w:lang w:val="en-US"/>
          </w:rPr>
          <w:t>57</w:t>
        </w:r>
      </w:ins>
      <w:del w:id="159" w:author="Christoffer Vissing" w:date="2024-11-11T14:26:00Z" w16du:dateUtc="2024-11-11T13:26:00Z">
        <w:r w:rsidR="00A728AE" w:rsidDel="00CC3CDB">
          <w:rPr>
            <w:rFonts w:ascii="Roboto" w:hAnsi="Roboto"/>
            <w:sz w:val="22"/>
            <w:szCs w:val="22"/>
            <w:lang w:val="en-US"/>
          </w:rPr>
          <w:delText>0</w:delText>
        </w:r>
      </w:del>
      <w:r w:rsidR="00A728AE">
        <w:rPr>
          <w:rFonts w:ascii="Roboto" w:hAnsi="Roboto"/>
          <w:sz w:val="22"/>
          <w:szCs w:val="22"/>
          <w:lang w:val="en-US"/>
        </w:rPr>
        <w:t xml:space="preserve"> [CI, </w:t>
      </w:r>
      <w:ins w:id="160" w:author="Christoffer Vissing" w:date="2024-11-11T14:26:00Z" w16du:dateUtc="2024-11-11T13:26:00Z">
        <w:r w:rsidR="00CC3CDB">
          <w:rPr>
            <w:rFonts w:ascii="Roboto" w:hAnsi="Roboto"/>
            <w:sz w:val="22"/>
            <w:szCs w:val="22"/>
            <w:lang w:val="en-US"/>
          </w:rPr>
          <w:t>2</w:t>
        </w:r>
      </w:ins>
      <w:del w:id="161" w:author="Christoffer Vissing" w:date="2024-11-11T14:26:00Z" w16du:dateUtc="2024-11-11T13:26:00Z">
        <w:r w:rsidR="00A728AE" w:rsidDel="00CC3CDB">
          <w:rPr>
            <w:rFonts w:ascii="Roboto" w:hAnsi="Roboto"/>
            <w:sz w:val="22"/>
            <w:szCs w:val="22"/>
            <w:lang w:val="en-US"/>
          </w:rPr>
          <w:delText>3</w:delText>
        </w:r>
      </w:del>
      <w:r w:rsidR="00A728AE">
        <w:rPr>
          <w:rFonts w:ascii="Roboto" w:hAnsi="Roboto"/>
          <w:sz w:val="22"/>
          <w:szCs w:val="22"/>
          <w:lang w:val="en-US"/>
        </w:rPr>
        <w:t>.</w:t>
      </w:r>
      <w:ins w:id="162" w:author="Christoffer Vissing" w:date="2024-11-11T14:26:00Z" w16du:dateUtc="2024-11-11T13:26:00Z">
        <w:r w:rsidR="00CC3CDB">
          <w:rPr>
            <w:rFonts w:ascii="Roboto" w:hAnsi="Roboto"/>
            <w:sz w:val="22"/>
            <w:szCs w:val="22"/>
            <w:lang w:val="en-US"/>
          </w:rPr>
          <w:t>98</w:t>
        </w:r>
      </w:ins>
      <w:del w:id="163" w:author="Christoffer Vissing" w:date="2024-11-11T14:26:00Z" w16du:dateUtc="2024-11-11T13:26:00Z">
        <w:r w:rsidR="00A728AE" w:rsidDel="00CC3CDB">
          <w:rPr>
            <w:rFonts w:ascii="Roboto" w:hAnsi="Roboto"/>
            <w:sz w:val="22"/>
            <w:szCs w:val="22"/>
            <w:lang w:val="en-US"/>
          </w:rPr>
          <w:delText>14</w:delText>
        </w:r>
      </w:del>
      <w:r w:rsidR="00A728AE">
        <w:rPr>
          <w:rFonts w:ascii="Roboto" w:hAnsi="Roboto"/>
          <w:sz w:val="22"/>
          <w:szCs w:val="22"/>
          <w:lang w:val="en-US"/>
        </w:rPr>
        <w:t>-4.</w:t>
      </w:r>
      <w:ins w:id="164" w:author="Christoffer Vissing" w:date="2024-11-11T14:26:00Z" w16du:dateUtc="2024-11-11T13:26:00Z">
        <w:r w:rsidR="00CC3CDB">
          <w:rPr>
            <w:rFonts w:ascii="Roboto" w:hAnsi="Roboto"/>
            <w:sz w:val="22"/>
            <w:szCs w:val="22"/>
            <w:lang w:val="en-US"/>
          </w:rPr>
          <w:t>29</w:t>
        </w:r>
      </w:ins>
      <w:del w:id="165" w:author="Christoffer Vissing" w:date="2024-11-11T14:26:00Z" w16du:dateUtc="2024-11-11T13:26:00Z">
        <w:r w:rsidR="00A728AE" w:rsidDel="00CC3CDB">
          <w:rPr>
            <w:rFonts w:ascii="Roboto" w:hAnsi="Roboto"/>
            <w:sz w:val="22"/>
            <w:szCs w:val="22"/>
            <w:lang w:val="en-US"/>
          </w:rPr>
          <w:delText>61</w:delText>
        </w:r>
      </w:del>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del w:id="166" w:author="Christoffer Vissing" w:date="2024-11-11T14:21:00Z" w16du:dateUtc="2024-11-11T13:21:00Z">
        <w:r w:rsidR="00C114B4" w:rsidRPr="008B3566" w:rsidDel="00CC3CDB">
          <w:rPr>
            <w:rFonts w:ascii="Roboto" w:hAnsi="Roboto"/>
            <w:sz w:val="22"/>
            <w:szCs w:val="22"/>
            <w:lang w:val="en-US"/>
          </w:rPr>
          <w:delText>1</w:delText>
        </w:r>
      </w:del>
      <w:ins w:id="167" w:author="Christoffer Vissing" w:date="2024-11-11T14:21:00Z" w16du:dateUtc="2024-11-11T13:21:00Z">
        <w:r w:rsidR="00CC3CDB">
          <w:rPr>
            <w:rFonts w:ascii="Roboto" w:hAnsi="Roboto"/>
            <w:sz w:val="22"/>
            <w:szCs w:val="22"/>
            <w:lang w:val="en-US"/>
          </w:rPr>
          <w:t>4</w:t>
        </w:r>
      </w:ins>
      <w:r w:rsidR="00C114B4" w:rsidRPr="008B3566">
        <w:rPr>
          <w:rFonts w:ascii="Roboto" w:hAnsi="Roboto"/>
          <w:sz w:val="22"/>
          <w:szCs w:val="22"/>
          <w:lang w:val="en-US"/>
        </w:rPr>
        <w:t xml:space="preserve"> [CI, 0.6</w:t>
      </w:r>
      <w:del w:id="168" w:author="Christoffer Vissing" w:date="2024-11-11T14:21:00Z" w16du:dateUtc="2024-11-11T13:21:00Z">
        <w:r w:rsidR="00C114B4" w:rsidRPr="008B3566" w:rsidDel="00CC3CDB">
          <w:rPr>
            <w:rFonts w:ascii="Roboto" w:hAnsi="Roboto"/>
            <w:sz w:val="22"/>
            <w:szCs w:val="22"/>
            <w:lang w:val="en-US"/>
          </w:rPr>
          <w:delText>4</w:delText>
        </w:r>
      </w:del>
      <w:ins w:id="169" w:author="Christoffer Vissing" w:date="2024-11-11T14:21:00Z" w16du:dateUtc="2024-11-11T13:21:00Z">
        <w:r w:rsidR="00CC3CDB">
          <w:rPr>
            <w:rFonts w:ascii="Roboto" w:hAnsi="Roboto"/>
            <w:sz w:val="22"/>
            <w:szCs w:val="22"/>
            <w:lang w:val="en-US"/>
          </w:rPr>
          <w:t>7</w:t>
        </w:r>
      </w:ins>
      <w:r w:rsidR="00C114B4" w:rsidRPr="008B3566">
        <w:rPr>
          <w:rFonts w:ascii="Roboto" w:hAnsi="Roboto"/>
          <w:sz w:val="22"/>
          <w:szCs w:val="22"/>
          <w:lang w:val="en-US"/>
        </w:rPr>
        <w:t>-0.</w:t>
      </w:r>
      <w:ins w:id="170" w:author="Christoffer Vissing" w:date="2024-11-11T14:21:00Z" w16du:dateUtc="2024-11-11T13:21:00Z">
        <w:r w:rsidR="00CC3CDB">
          <w:rPr>
            <w:rFonts w:ascii="Roboto" w:hAnsi="Roboto"/>
            <w:sz w:val="22"/>
            <w:szCs w:val="22"/>
            <w:lang w:val="en-US"/>
          </w:rPr>
          <w:t>82</w:t>
        </w:r>
      </w:ins>
      <w:del w:id="171" w:author="Christoffer Vissing" w:date="2024-11-11T14:21:00Z" w16du:dateUtc="2024-11-11T13:21:00Z">
        <w:r w:rsidR="008A4E67" w:rsidRPr="008B3566" w:rsidDel="00CC3CDB">
          <w:rPr>
            <w:rFonts w:ascii="Roboto" w:hAnsi="Roboto"/>
            <w:sz w:val="22"/>
            <w:szCs w:val="22"/>
            <w:lang w:val="en-US"/>
          </w:rPr>
          <w:delText>79</w:delText>
        </w:r>
      </w:del>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del w:id="172" w:author="Christoffer Vissing" w:date="2024-11-11T14:23:00Z" w16du:dateUtc="2024-11-11T13:23:00Z">
        <w:r w:rsidR="00BF182A" w:rsidRPr="008B3566" w:rsidDel="00CC3CDB">
          <w:rPr>
            <w:rFonts w:ascii="Roboto" w:hAnsi="Roboto"/>
            <w:sz w:val="22"/>
            <w:szCs w:val="22"/>
            <w:lang w:val="en-US"/>
          </w:rPr>
          <w:delText>1</w:delText>
        </w:r>
      </w:del>
      <w:ins w:id="173" w:author="Christoffer Vissing" w:date="2024-11-11T14:23:00Z" w16du:dateUtc="2024-11-11T13:23:00Z">
        <w:r w:rsidR="00CC3CDB">
          <w:rPr>
            <w:rFonts w:ascii="Roboto" w:hAnsi="Roboto"/>
            <w:sz w:val="22"/>
            <w:szCs w:val="22"/>
            <w:lang w:val="en-US"/>
          </w:rPr>
          <w:t>8</w:t>
        </w:r>
      </w:ins>
      <w:r w:rsidR="00BF182A" w:rsidRPr="008B3566">
        <w:rPr>
          <w:rFonts w:ascii="Roboto" w:hAnsi="Roboto"/>
          <w:sz w:val="22"/>
          <w:szCs w:val="22"/>
          <w:lang w:val="en-US"/>
        </w:rPr>
        <w:t xml:space="preserve"> [CI, 0.6</w:t>
      </w:r>
      <w:del w:id="174" w:author="Christoffer Vissing" w:date="2024-11-11T14:23:00Z" w16du:dateUtc="2024-11-11T13:23:00Z">
        <w:r w:rsidR="00BF182A" w:rsidRPr="008B3566" w:rsidDel="00CC3CDB">
          <w:rPr>
            <w:rFonts w:ascii="Roboto" w:hAnsi="Roboto"/>
            <w:sz w:val="22"/>
            <w:szCs w:val="22"/>
            <w:lang w:val="en-US"/>
          </w:rPr>
          <w:delText>4</w:delText>
        </w:r>
      </w:del>
      <w:ins w:id="175" w:author="Christoffer Vissing" w:date="2024-11-11T14:23:00Z" w16du:dateUtc="2024-11-11T13:23:00Z">
        <w:r w:rsidR="00CC3CDB">
          <w:rPr>
            <w:rFonts w:ascii="Roboto" w:hAnsi="Roboto"/>
            <w:sz w:val="22"/>
            <w:szCs w:val="22"/>
            <w:lang w:val="en-US"/>
          </w:rPr>
          <w:t>7</w:t>
        </w:r>
      </w:ins>
      <w:r w:rsidR="00BF182A" w:rsidRPr="008B3566">
        <w:rPr>
          <w:rFonts w:ascii="Roboto" w:hAnsi="Roboto"/>
          <w:sz w:val="22"/>
          <w:szCs w:val="22"/>
          <w:lang w:val="en-US"/>
        </w:rPr>
        <w:t>-0.</w:t>
      </w:r>
      <w:del w:id="176" w:author="Christoffer Vissing" w:date="2024-11-11T14:23:00Z" w16du:dateUtc="2024-11-11T13:23:00Z">
        <w:r w:rsidR="00BF182A" w:rsidRPr="008B3566" w:rsidDel="00CC3CDB">
          <w:rPr>
            <w:rFonts w:ascii="Roboto" w:hAnsi="Roboto"/>
            <w:sz w:val="22"/>
            <w:szCs w:val="22"/>
            <w:lang w:val="en-US"/>
          </w:rPr>
          <w:delText>80</w:delText>
        </w:r>
      </w:del>
      <w:ins w:id="177" w:author="Christoffer Vissing" w:date="2024-11-11T14:23:00Z" w16du:dateUtc="2024-11-11T13:23:00Z">
        <w:r w:rsidR="00CC3CDB">
          <w:rPr>
            <w:rFonts w:ascii="Roboto" w:hAnsi="Roboto"/>
            <w:sz w:val="22"/>
            <w:szCs w:val="22"/>
            <w:lang w:val="en-US"/>
          </w:rPr>
          <w:t>92</w:t>
        </w:r>
      </w:ins>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ins w:id="178" w:author="Christoffer Vissing" w:date="2024-11-11T14:25:00Z" w16du:dateUtc="2024-11-11T13:25:00Z">
        <w:r w:rsidR="00CC3CDB">
          <w:rPr>
            <w:rFonts w:ascii="Roboto" w:hAnsi="Roboto"/>
            <w:sz w:val="22"/>
            <w:szCs w:val="22"/>
            <w:lang w:val="en-US"/>
          </w:rPr>
          <w:t>6</w:t>
        </w:r>
      </w:ins>
      <w:del w:id="179" w:author="Christoffer Vissing" w:date="2024-11-11T14:25:00Z" w16du:dateUtc="2024-11-11T13:25:00Z">
        <w:r w:rsidR="00A64C92" w:rsidDel="00CC3CDB">
          <w:rPr>
            <w:rFonts w:ascii="Roboto" w:hAnsi="Roboto"/>
            <w:sz w:val="22"/>
            <w:szCs w:val="22"/>
            <w:lang w:val="en-US"/>
          </w:rPr>
          <w:delText>4</w:delText>
        </w:r>
      </w:del>
      <w:r w:rsidR="00A64C92">
        <w:rPr>
          <w:rFonts w:ascii="Roboto" w:hAnsi="Roboto"/>
          <w:sz w:val="22"/>
          <w:szCs w:val="22"/>
          <w:lang w:val="en-US"/>
        </w:rPr>
        <w:t>-1.6</w:t>
      </w:r>
      <w:del w:id="180" w:author="Christoffer Vissing" w:date="2024-11-11T14:25:00Z" w16du:dateUtc="2024-11-11T13:25:00Z">
        <w:r w:rsidR="00A64C92" w:rsidDel="00CC3CDB">
          <w:rPr>
            <w:rFonts w:ascii="Roboto" w:hAnsi="Roboto"/>
            <w:sz w:val="22"/>
            <w:szCs w:val="22"/>
            <w:lang w:val="en-US"/>
          </w:rPr>
          <w:delText>1</w:delText>
        </w:r>
      </w:del>
      <w:ins w:id="181" w:author="Christoffer Vissing" w:date="2024-11-11T14:25:00Z" w16du:dateUtc="2024-11-11T13:25:00Z">
        <w:r w:rsidR="00CC3CDB">
          <w:rPr>
            <w:rFonts w:ascii="Roboto" w:hAnsi="Roboto"/>
            <w:sz w:val="22"/>
            <w:szCs w:val="22"/>
            <w:lang w:val="en-US"/>
          </w:rPr>
          <w:t>5</w:t>
        </w:r>
      </w:ins>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2D40C5B9"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del w:id="182" w:author="Christoffer Vissing" w:date="2024-11-11T14:28:00Z" w16du:dateUtc="2024-11-11T13:28:00Z">
        <w:r w:rsidR="004C619B" w:rsidRPr="00391E8B" w:rsidDel="00A21E2B">
          <w:rPr>
            <w:rFonts w:ascii="Roboto" w:hAnsi="Roboto"/>
            <w:sz w:val="22"/>
            <w:szCs w:val="22"/>
            <w:lang w:val="en-US"/>
          </w:rPr>
          <w:delText>8</w:delText>
        </w:r>
        <w:r w:rsidR="008A4E67" w:rsidRPr="00391E8B" w:rsidDel="00A21E2B">
          <w:rPr>
            <w:rFonts w:ascii="Roboto" w:hAnsi="Roboto"/>
            <w:sz w:val="22"/>
            <w:szCs w:val="22"/>
            <w:lang w:val="en-US"/>
          </w:rPr>
          <w:delText>7</w:delText>
        </w:r>
        <w:r w:rsidR="004C619B" w:rsidRPr="00391E8B" w:rsidDel="00A21E2B">
          <w:rPr>
            <w:rFonts w:ascii="Roboto" w:hAnsi="Roboto"/>
            <w:sz w:val="22"/>
            <w:szCs w:val="22"/>
            <w:lang w:val="en-US"/>
          </w:rPr>
          <w:delText xml:space="preserve"> </w:delText>
        </w:r>
      </w:del>
      <w:ins w:id="183" w:author="Christoffer Vissing" w:date="2024-11-11T14:28:00Z" w16du:dateUtc="2024-11-11T13:28:00Z">
        <w:r w:rsidR="00A21E2B">
          <w:rPr>
            <w:rFonts w:ascii="Roboto" w:hAnsi="Roboto"/>
            <w:sz w:val="22"/>
            <w:szCs w:val="22"/>
            <w:lang w:val="en-US"/>
          </w:rPr>
          <w:t>95</w:t>
        </w:r>
        <w:r w:rsidR="00A21E2B" w:rsidRPr="00391E8B">
          <w:rPr>
            <w:rFonts w:ascii="Roboto" w:hAnsi="Roboto"/>
            <w:sz w:val="22"/>
            <w:szCs w:val="22"/>
            <w:lang w:val="en-US"/>
          </w:rPr>
          <w:t xml:space="preserve"> </w:t>
        </w:r>
      </w:ins>
      <w:r w:rsidR="004C619B" w:rsidRPr="00391E8B">
        <w:rPr>
          <w:rFonts w:ascii="Roboto" w:hAnsi="Roboto"/>
          <w:sz w:val="22"/>
          <w:szCs w:val="22"/>
          <w:lang w:val="en-US"/>
        </w:rPr>
        <w:t>[CI 1.</w:t>
      </w:r>
      <w:ins w:id="184" w:author="Christoffer Vissing" w:date="2024-11-11T14:28:00Z" w16du:dateUtc="2024-11-11T13:28:00Z">
        <w:r w:rsidR="00A21E2B">
          <w:rPr>
            <w:rFonts w:ascii="Roboto" w:hAnsi="Roboto"/>
            <w:sz w:val="22"/>
            <w:szCs w:val="22"/>
            <w:lang w:val="en-US"/>
          </w:rPr>
          <w:t>82</w:t>
        </w:r>
      </w:ins>
      <w:del w:id="185" w:author="Christoffer Vissing" w:date="2024-11-11T14:28:00Z" w16du:dateUtc="2024-11-11T13:28:00Z">
        <w:r w:rsidR="004C619B" w:rsidRPr="00391E8B" w:rsidDel="00A21E2B">
          <w:rPr>
            <w:rFonts w:ascii="Roboto" w:hAnsi="Roboto"/>
            <w:sz w:val="22"/>
            <w:szCs w:val="22"/>
            <w:lang w:val="en-US"/>
          </w:rPr>
          <w:delText>7</w:delText>
        </w:r>
        <w:r w:rsidR="008A4E67" w:rsidRPr="00391E8B" w:rsidDel="00A21E2B">
          <w:rPr>
            <w:rFonts w:ascii="Roboto" w:hAnsi="Roboto"/>
            <w:sz w:val="22"/>
            <w:szCs w:val="22"/>
            <w:lang w:val="en-US"/>
          </w:rPr>
          <w:delText>5</w:delText>
        </w:r>
      </w:del>
      <w:r w:rsidR="004C619B" w:rsidRPr="00391E8B">
        <w:rPr>
          <w:rFonts w:ascii="Roboto" w:hAnsi="Roboto"/>
          <w:sz w:val="22"/>
          <w:szCs w:val="22"/>
          <w:lang w:val="en-US"/>
        </w:rPr>
        <w:t>-</w:t>
      </w:r>
      <w:r w:rsidR="008A4E67" w:rsidRPr="00391E8B">
        <w:rPr>
          <w:rFonts w:ascii="Roboto" w:hAnsi="Roboto"/>
          <w:sz w:val="22"/>
          <w:szCs w:val="22"/>
          <w:lang w:val="en-US"/>
        </w:rPr>
        <w:t>2.0</w:t>
      </w:r>
      <w:del w:id="186" w:author="Christoffer Vissing" w:date="2024-11-11T14:28:00Z" w16du:dateUtc="2024-11-11T13:28:00Z">
        <w:r w:rsidR="008A4E67" w:rsidRPr="00391E8B" w:rsidDel="00A21E2B">
          <w:rPr>
            <w:rFonts w:ascii="Roboto" w:hAnsi="Roboto"/>
            <w:sz w:val="22"/>
            <w:szCs w:val="22"/>
            <w:lang w:val="en-US"/>
          </w:rPr>
          <w:delText>0</w:delText>
        </w:r>
      </w:del>
      <w:ins w:id="187" w:author="Christoffer Vissing" w:date="2024-11-11T14:28:00Z" w16du:dateUtc="2024-11-11T13:28:00Z">
        <w:r w:rsidR="00A21E2B">
          <w:rPr>
            <w:rFonts w:ascii="Roboto" w:hAnsi="Roboto"/>
            <w:sz w:val="22"/>
            <w:szCs w:val="22"/>
            <w:lang w:val="en-US"/>
          </w:rPr>
          <w:t>8</w:t>
        </w:r>
      </w:ins>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ins w:id="188" w:author="Christoffer Vissing" w:date="2024-11-11T14:29:00Z" w16du:dateUtc="2024-11-11T13:29:00Z">
        <w:r w:rsidR="00A21E2B">
          <w:rPr>
            <w:rFonts w:ascii="Roboto" w:hAnsi="Roboto"/>
            <w:sz w:val="22"/>
            <w:szCs w:val="22"/>
            <w:lang w:val="en-US"/>
          </w:rPr>
          <w:t>38</w:t>
        </w:r>
      </w:ins>
      <w:del w:id="189" w:author="Christoffer Vissing" w:date="2024-11-11T14:29:00Z" w16du:dateUtc="2024-11-11T13:29: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4</w:delText>
        </w:r>
      </w:del>
      <w:r w:rsidR="004C619B" w:rsidRPr="00391E8B">
        <w:rPr>
          <w:rFonts w:ascii="Roboto" w:hAnsi="Roboto"/>
          <w:sz w:val="22"/>
          <w:szCs w:val="22"/>
          <w:lang w:val="en-US"/>
        </w:rPr>
        <w:t xml:space="preserve"> [CI 1.</w:t>
      </w:r>
      <w:del w:id="190" w:author="Christoffer Vissing" w:date="2024-11-11T14:29:00Z" w16du:dateUtc="2024-11-11T13:29:00Z">
        <w:r w:rsidR="004C619B" w:rsidRPr="00391E8B" w:rsidDel="00A21E2B">
          <w:rPr>
            <w:rFonts w:ascii="Roboto" w:hAnsi="Roboto"/>
            <w:sz w:val="22"/>
            <w:szCs w:val="22"/>
            <w:lang w:val="en-US"/>
          </w:rPr>
          <w:delText>3</w:delText>
        </w:r>
        <w:r w:rsidR="008A4E67" w:rsidRPr="00391E8B" w:rsidDel="00A21E2B">
          <w:rPr>
            <w:rFonts w:ascii="Roboto" w:hAnsi="Roboto"/>
            <w:sz w:val="22"/>
            <w:szCs w:val="22"/>
            <w:lang w:val="en-US"/>
          </w:rPr>
          <w:delText>2</w:delText>
        </w:r>
      </w:del>
      <w:ins w:id="191" w:author="Christoffer Vissing" w:date="2024-11-11T14:29:00Z" w16du:dateUtc="2024-11-11T13:29:00Z">
        <w:r w:rsidR="00A21E2B">
          <w:rPr>
            <w:rFonts w:ascii="Roboto" w:hAnsi="Roboto"/>
            <w:sz w:val="22"/>
            <w:szCs w:val="22"/>
            <w:lang w:val="en-US"/>
          </w:rPr>
          <w:t>27</w:t>
        </w:r>
      </w:ins>
      <w:r w:rsidR="004C619B" w:rsidRPr="00391E8B">
        <w:rPr>
          <w:rFonts w:ascii="Roboto" w:hAnsi="Roboto"/>
          <w:sz w:val="22"/>
          <w:szCs w:val="22"/>
          <w:lang w:val="en-US"/>
        </w:rPr>
        <w:t>-1.</w:t>
      </w:r>
      <w:r w:rsidR="008A4E67" w:rsidRPr="00391E8B">
        <w:rPr>
          <w:rFonts w:ascii="Roboto" w:hAnsi="Roboto"/>
          <w:sz w:val="22"/>
          <w:szCs w:val="22"/>
          <w:lang w:val="en-US"/>
        </w:rPr>
        <w:t>5</w:t>
      </w:r>
      <w:del w:id="192" w:author="Christoffer Vissing" w:date="2024-11-11T14:29:00Z" w16du:dateUtc="2024-11-11T13:29:00Z">
        <w:r w:rsidR="008A4E67" w:rsidRPr="00391E8B" w:rsidDel="00A21E2B">
          <w:rPr>
            <w:rFonts w:ascii="Roboto" w:hAnsi="Roboto"/>
            <w:sz w:val="22"/>
            <w:szCs w:val="22"/>
            <w:lang w:val="en-US"/>
          </w:rPr>
          <w:delText>7</w:delText>
        </w:r>
      </w:del>
      <w:ins w:id="193" w:author="Christoffer Vissing" w:date="2024-11-11T14:29:00Z" w16du:dateUtc="2024-11-11T13:29:00Z">
        <w:r w:rsidR="00A21E2B">
          <w:rPr>
            <w:rFonts w:ascii="Roboto" w:hAnsi="Roboto"/>
            <w:sz w:val="22"/>
            <w:szCs w:val="22"/>
            <w:lang w:val="en-US"/>
          </w:rPr>
          <w:t>0</w:t>
        </w:r>
      </w:ins>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ins w:id="194" w:author="Christoffer Vissing" w:date="2024-11-11T14:29:00Z" w16du:dateUtc="2024-11-11T13:29:00Z">
        <w:r w:rsidR="00A21E2B">
          <w:rPr>
            <w:rFonts w:ascii="Roboto" w:hAnsi="Roboto"/>
            <w:sz w:val="22"/>
            <w:szCs w:val="22"/>
            <w:lang w:val="en-US"/>
          </w:rPr>
          <w:t>47</w:t>
        </w:r>
      </w:ins>
      <w:del w:id="195" w:author="Christoffer Vissing" w:date="2024-11-11T14:29:00Z" w16du:dateUtc="2024-11-11T13:29:00Z">
        <w:r w:rsidR="004C619B" w:rsidRPr="00391E8B" w:rsidDel="00A21E2B">
          <w:rPr>
            <w:rFonts w:ascii="Roboto" w:hAnsi="Roboto"/>
            <w:sz w:val="22"/>
            <w:szCs w:val="22"/>
            <w:lang w:val="en-US"/>
          </w:rPr>
          <w:delText>51</w:delText>
        </w:r>
      </w:del>
      <w:r w:rsidR="004C619B" w:rsidRPr="00391E8B">
        <w:rPr>
          <w:rFonts w:ascii="Roboto" w:hAnsi="Roboto"/>
          <w:sz w:val="22"/>
          <w:szCs w:val="22"/>
          <w:lang w:val="en-US"/>
        </w:rPr>
        <w:t xml:space="preserve"> [CI 1.</w:t>
      </w:r>
      <w:del w:id="196" w:author="Christoffer Vissing" w:date="2024-11-11T14:30:00Z" w16du:dateUtc="2024-11-11T13:30: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3</w:delText>
        </w:r>
      </w:del>
      <w:ins w:id="197" w:author="Christoffer Vissing" w:date="2024-11-11T14:30:00Z" w16du:dateUtc="2024-11-11T13:30:00Z">
        <w:r w:rsidR="00A21E2B">
          <w:rPr>
            <w:rFonts w:ascii="Roboto" w:hAnsi="Roboto"/>
            <w:sz w:val="22"/>
            <w:szCs w:val="22"/>
            <w:lang w:val="en-US"/>
          </w:rPr>
          <w:t>39</w:t>
        </w:r>
      </w:ins>
      <w:r w:rsidR="004C619B" w:rsidRPr="00391E8B">
        <w:rPr>
          <w:rFonts w:ascii="Roboto" w:hAnsi="Roboto"/>
          <w:sz w:val="22"/>
          <w:szCs w:val="22"/>
          <w:lang w:val="en-US"/>
        </w:rPr>
        <w:t>-1.</w:t>
      </w:r>
      <w:ins w:id="198" w:author="Christoffer Vissing" w:date="2024-11-11T14:30:00Z" w16du:dateUtc="2024-11-11T13:30:00Z">
        <w:r w:rsidR="00A21E2B">
          <w:rPr>
            <w:rFonts w:ascii="Roboto" w:hAnsi="Roboto"/>
            <w:sz w:val="22"/>
            <w:szCs w:val="22"/>
            <w:lang w:val="en-US"/>
          </w:rPr>
          <w:t>55</w:t>
        </w:r>
      </w:ins>
      <w:del w:id="199" w:author="Christoffer Vissing" w:date="2024-11-11T14:30:00Z" w16du:dateUtc="2024-11-11T13:30:00Z">
        <w:r w:rsidR="004C619B" w:rsidRPr="00391E8B" w:rsidDel="00A21E2B">
          <w:rPr>
            <w:rFonts w:ascii="Roboto" w:hAnsi="Roboto"/>
            <w:sz w:val="22"/>
            <w:szCs w:val="22"/>
            <w:lang w:val="en-US"/>
          </w:rPr>
          <w:delText>60</w:delText>
        </w:r>
      </w:del>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ins w:id="200" w:author="Christoffer Vissing" w:date="2024-11-11T14:30:00Z" w16du:dateUtc="2024-11-11T13:30:00Z">
        <w:r w:rsidR="00A21E2B">
          <w:rPr>
            <w:rFonts w:ascii="Roboto" w:hAnsi="Roboto"/>
            <w:sz w:val="22"/>
            <w:szCs w:val="22"/>
            <w:lang w:val="en-US"/>
          </w:rPr>
          <w:t>16</w:t>
        </w:r>
      </w:ins>
      <w:del w:id="201" w:author="Christoffer Vissing" w:date="2024-11-11T14:30:00Z" w16du:dateUtc="2024-11-11T13:30:00Z">
        <w:r w:rsidR="00073741" w:rsidDel="00A21E2B">
          <w:rPr>
            <w:rFonts w:ascii="Roboto" w:hAnsi="Roboto"/>
            <w:sz w:val="22"/>
            <w:szCs w:val="22"/>
            <w:lang w:val="en-US"/>
          </w:rPr>
          <w:delText>24</w:delText>
        </w:r>
      </w:del>
      <w:r w:rsidR="00073741">
        <w:rPr>
          <w:rFonts w:ascii="Roboto" w:hAnsi="Roboto"/>
          <w:sz w:val="22"/>
          <w:szCs w:val="22"/>
          <w:lang w:val="en-US"/>
        </w:rPr>
        <w:t xml:space="preserve"> [CI 1.</w:t>
      </w:r>
      <w:ins w:id="202" w:author="Christoffer Vissing" w:date="2024-11-11T14:31:00Z" w16du:dateUtc="2024-11-11T13:31:00Z">
        <w:r w:rsidR="00A21E2B">
          <w:rPr>
            <w:rFonts w:ascii="Roboto" w:hAnsi="Roboto"/>
            <w:sz w:val="22"/>
            <w:szCs w:val="22"/>
            <w:lang w:val="en-US"/>
          </w:rPr>
          <w:t>04</w:t>
        </w:r>
      </w:ins>
      <w:del w:id="203" w:author="Christoffer Vissing" w:date="2024-11-11T14:31:00Z" w16du:dateUtc="2024-11-11T13:31:00Z">
        <w:r w:rsidR="00073741" w:rsidDel="00A21E2B">
          <w:rPr>
            <w:rFonts w:ascii="Roboto" w:hAnsi="Roboto"/>
            <w:sz w:val="22"/>
            <w:szCs w:val="22"/>
            <w:lang w:val="en-US"/>
          </w:rPr>
          <w:delText>11</w:delText>
        </w:r>
      </w:del>
      <w:r w:rsidR="00073741">
        <w:rPr>
          <w:rFonts w:ascii="Roboto" w:hAnsi="Roboto"/>
          <w:sz w:val="22"/>
          <w:szCs w:val="22"/>
          <w:lang w:val="en-US"/>
        </w:rPr>
        <w:t>-1.</w:t>
      </w:r>
      <w:ins w:id="204" w:author="Christoffer Vissing" w:date="2024-11-11T14:30:00Z" w16du:dateUtc="2024-11-11T13:30:00Z">
        <w:r w:rsidR="00A21E2B">
          <w:rPr>
            <w:rFonts w:ascii="Roboto" w:hAnsi="Roboto"/>
            <w:sz w:val="22"/>
            <w:szCs w:val="22"/>
            <w:lang w:val="en-US"/>
          </w:rPr>
          <w:t>29</w:t>
        </w:r>
      </w:ins>
      <w:del w:id="205" w:author="Christoffer Vissing" w:date="2024-11-11T14:30:00Z" w16du:dateUtc="2024-11-11T13:30:00Z">
        <w:r w:rsidR="00073741" w:rsidDel="00A21E2B">
          <w:rPr>
            <w:rFonts w:ascii="Roboto" w:hAnsi="Roboto"/>
            <w:sz w:val="22"/>
            <w:szCs w:val="22"/>
            <w:lang w:val="en-US"/>
          </w:rPr>
          <w:delText>38</w:delText>
        </w:r>
      </w:del>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del w:id="206" w:author="Christoffer Vissing" w:date="2024-11-11T14:31:00Z" w16du:dateUtc="2024-11-11T13:31:00Z">
        <w:r w:rsidR="008A4E67" w:rsidRPr="00391E8B" w:rsidDel="00A21E2B">
          <w:rPr>
            <w:rFonts w:ascii="Roboto" w:hAnsi="Roboto"/>
            <w:sz w:val="22"/>
            <w:szCs w:val="22"/>
            <w:lang w:val="en-US"/>
          </w:rPr>
          <w:delText>40</w:delText>
        </w:r>
      </w:del>
      <w:ins w:id="207" w:author="Christoffer Vissing" w:date="2024-11-11T14:31:00Z" w16du:dateUtc="2024-11-11T13:31:00Z">
        <w:r w:rsidR="00A21E2B">
          <w:rPr>
            <w:rFonts w:ascii="Roboto" w:hAnsi="Roboto"/>
            <w:sz w:val="22"/>
            <w:szCs w:val="22"/>
            <w:lang w:val="en-US"/>
          </w:rPr>
          <w:t>25</w:t>
        </w:r>
      </w:ins>
      <w:r w:rsidR="008A4E67" w:rsidRPr="00391E8B">
        <w:rPr>
          <w:rFonts w:ascii="Roboto" w:hAnsi="Roboto"/>
          <w:sz w:val="22"/>
          <w:szCs w:val="22"/>
          <w:lang w:val="en-US"/>
        </w:rPr>
        <w:t xml:space="preserve"> [CI 1.</w:t>
      </w:r>
      <w:del w:id="208" w:author="Christoffer Vissing" w:date="2024-11-11T14:31:00Z" w16du:dateUtc="2024-11-11T13:31:00Z">
        <w:r w:rsidR="008A4E67" w:rsidRPr="00391E8B" w:rsidDel="00A21E2B">
          <w:rPr>
            <w:rFonts w:ascii="Roboto" w:hAnsi="Roboto"/>
            <w:sz w:val="22"/>
            <w:szCs w:val="22"/>
            <w:lang w:val="en-US"/>
          </w:rPr>
          <w:delText>2</w:delText>
        </w:r>
      </w:del>
      <w:ins w:id="209" w:author="Christoffer Vissing" w:date="2024-11-11T14:31:00Z" w16du:dateUtc="2024-11-11T13:31:00Z">
        <w:r w:rsidR="00A21E2B">
          <w:rPr>
            <w:rFonts w:ascii="Roboto" w:hAnsi="Roboto"/>
            <w:sz w:val="22"/>
            <w:szCs w:val="22"/>
            <w:lang w:val="en-US"/>
          </w:rPr>
          <w:t>15</w:t>
        </w:r>
      </w:ins>
      <w:del w:id="210" w:author="Christoffer Vissing" w:date="2024-11-11T14:31:00Z" w16du:dateUtc="2024-11-11T13:31:00Z">
        <w:r w:rsidR="008A4E67" w:rsidRPr="00391E8B" w:rsidDel="00A21E2B">
          <w:rPr>
            <w:rFonts w:ascii="Roboto" w:hAnsi="Roboto"/>
            <w:sz w:val="22"/>
            <w:szCs w:val="22"/>
            <w:lang w:val="en-US"/>
          </w:rPr>
          <w:delText>7</w:delText>
        </w:r>
      </w:del>
      <w:r w:rsidR="008A4E67" w:rsidRPr="00391E8B">
        <w:rPr>
          <w:rFonts w:ascii="Roboto" w:hAnsi="Roboto"/>
          <w:sz w:val="22"/>
          <w:szCs w:val="22"/>
          <w:lang w:val="en-US"/>
        </w:rPr>
        <w:t>-1.</w:t>
      </w:r>
      <w:del w:id="211" w:author="Christoffer Vissing" w:date="2024-11-11T14:31:00Z" w16du:dateUtc="2024-11-11T13:31:00Z">
        <w:r w:rsidR="008A4E67" w:rsidRPr="00391E8B" w:rsidDel="00A21E2B">
          <w:rPr>
            <w:rFonts w:ascii="Roboto" w:hAnsi="Roboto"/>
            <w:sz w:val="22"/>
            <w:szCs w:val="22"/>
            <w:lang w:val="en-US"/>
          </w:rPr>
          <w:delText>53</w:delText>
        </w:r>
      </w:del>
      <w:ins w:id="212" w:author="Christoffer Vissing" w:date="2024-11-11T14:31:00Z" w16du:dateUtc="2024-11-11T13:31:00Z">
        <w:r w:rsidR="00A21E2B">
          <w:rPr>
            <w:rFonts w:ascii="Roboto" w:hAnsi="Roboto"/>
            <w:sz w:val="22"/>
            <w:szCs w:val="22"/>
            <w:lang w:val="en-US"/>
          </w:rPr>
          <w:t>35</w:t>
        </w:r>
      </w:ins>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ins w:id="213" w:author="Christoffer Vissing" w:date="2024-11-11T14:31:00Z" w16du:dateUtc="2024-11-11T13:31:00Z">
        <w:r w:rsidR="00A21E2B">
          <w:rPr>
            <w:rFonts w:ascii="Roboto" w:hAnsi="Roboto"/>
            <w:sz w:val="22"/>
            <w:szCs w:val="22"/>
            <w:lang w:val="en-US"/>
          </w:rPr>
          <w:t>97</w:t>
        </w:r>
      </w:ins>
      <w:del w:id="214" w:author="Christoffer Vissing" w:date="2024-11-11T14:31:00Z" w16du:dateUtc="2024-11-11T13:31:00Z">
        <w:r w:rsidR="008A4E67" w:rsidRPr="00391E8B" w:rsidDel="00A21E2B">
          <w:rPr>
            <w:rFonts w:ascii="Roboto" w:hAnsi="Roboto"/>
            <w:sz w:val="22"/>
            <w:szCs w:val="22"/>
            <w:lang w:val="en-US"/>
          </w:rPr>
          <w:delText>82</w:delText>
        </w:r>
      </w:del>
      <w:r w:rsidR="008A4E67" w:rsidRPr="00391E8B">
        <w:rPr>
          <w:rFonts w:ascii="Roboto" w:hAnsi="Roboto"/>
          <w:sz w:val="22"/>
          <w:szCs w:val="22"/>
          <w:lang w:val="en-US"/>
        </w:rPr>
        <w:t xml:space="preserve"> [CI 1.</w:t>
      </w:r>
      <w:ins w:id="215" w:author="Christoffer Vissing" w:date="2024-11-11T14:31:00Z" w16du:dateUtc="2024-11-11T13:31:00Z">
        <w:r w:rsidR="00A21E2B">
          <w:rPr>
            <w:rFonts w:ascii="Roboto" w:hAnsi="Roboto"/>
            <w:sz w:val="22"/>
            <w:szCs w:val="22"/>
            <w:lang w:val="en-US"/>
          </w:rPr>
          <w:t>6</w:t>
        </w:r>
      </w:ins>
      <w:r w:rsidR="008A4E67" w:rsidRPr="00391E8B">
        <w:rPr>
          <w:rFonts w:ascii="Roboto" w:hAnsi="Roboto"/>
          <w:sz w:val="22"/>
          <w:szCs w:val="22"/>
          <w:lang w:val="en-US"/>
        </w:rPr>
        <w:t>5</w:t>
      </w:r>
      <w:del w:id="216" w:author="Christoffer Vissing" w:date="2024-11-11T14:31:00Z" w16du:dateUtc="2024-11-11T13:31:00Z">
        <w:r w:rsidR="008A4E67" w:rsidRPr="00391E8B" w:rsidDel="00A21E2B">
          <w:rPr>
            <w:rFonts w:ascii="Roboto" w:hAnsi="Roboto"/>
            <w:sz w:val="22"/>
            <w:szCs w:val="22"/>
            <w:lang w:val="en-US"/>
          </w:rPr>
          <w:delText>2</w:delText>
        </w:r>
      </w:del>
      <w:r w:rsidR="008A4E67" w:rsidRPr="00391E8B">
        <w:rPr>
          <w:rFonts w:ascii="Roboto" w:hAnsi="Roboto"/>
          <w:sz w:val="22"/>
          <w:szCs w:val="22"/>
          <w:lang w:val="en-US"/>
        </w:rPr>
        <w:t>-2.</w:t>
      </w:r>
      <w:ins w:id="217" w:author="Christoffer Vissing" w:date="2024-11-11T14:32:00Z" w16du:dateUtc="2024-11-11T13:32:00Z">
        <w:r w:rsidR="00A21E2B">
          <w:rPr>
            <w:rFonts w:ascii="Roboto" w:hAnsi="Roboto"/>
            <w:sz w:val="22"/>
            <w:szCs w:val="22"/>
            <w:lang w:val="en-US"/>
          </w:rPr>
          <w:t>36</w:t>
        </w:r>
      </w:ins>
      <w:del w:id="218" w:author="Christoffer Vissing" w:date="2024-11-11T14:32:00Z" w16du:dateUtc="2024-11-11T13:32:00Z">
        <w:r w:rsidR="008A4E67" w:rsidRPr="00391E8B" w:rsidDel="00A21E2B">
          <w:rPr>
            <w:rFonts w:ascii="Roboto" w:hAnsi="Roboto"/>
            <w:sz w:val="22"/>
            <w:szCs w:val="22"/>
            <w:lang w:val="en-US"/>
          </w:rPr>
          <w:delText>17</w:delText>
        </w:r>
      </w:del>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ins w:id="219" w:author="Christoffer Vissing" w:date="2024-11-11T14:32:00Z" w16du:dateUtc="2024-11-11T13:32:00Z">
        <w:r w:rsidR="00A21E2B">
          <w:rPr>
            <w:rFonts w:ascii="Roboto" w:hAnsi="Roboto"/>
            <w:sz w:val="22"/>
            <w:szCs w:val="22"/>
            <w:lang w:val="en-US"/>
          </w:rPr>
          <w:t>82</w:t>
        </w:r>
      </w:ins>
      <w:del w:id="220" w:author="Christoffer Vissing" w:date="2024-11-11T14:32:00Z" w16du:dateUtc="2024-11-11T13:32:00Z">
        <w:r w:rsidR="00EF6167" w:rsidRPr="00391E8B" w:rsidDel="00A21E2B">
          <w:rPr>
            <w:rFonts w:ascii="Roboto" w:hAnsi="Roboto"/>
            <w:sz w:val="22"/>
            <w:szCs w:val="22"/>
            <w:lang w:val="en-US"/>
          </w:rPr>
          <w:delText>68</w:delText>
        </w:r>
      </w:del>
      <w:r w:rsidR="00EF6167" w:rsidRPr="00391E8B">
        <w:rPr>
          <w:rFonts w:ascii="Roboto" w:hAnsi="Roboto"/>
          <w:sz w:val="22"/>
          <w:szCs w:val="22"/>
          <w:lang w:val="en-US"/>
        </w:rPr>
        <w:t xml:space="preserve"> [CI 1.</w:t>
      </w:r>
      <w:ins w:id="221" w:author="Christoffer Vissing" w:date="2024-11-11T14:32:00Z" w16du:dateUtc="2024-11-11T13:32:00Z">
        <w:r w:rsidR="00A21E2B">
          <w:rPr>
            <w:rFonts w:ascii="Roboto" w:hAnsi="Roboto"/>
            <w:sz w:val="22"/>
            <w:szCs w:val="22"/>
            <w:lang w:val="en-US"/>
          </w:rPr>
          <w:t>5</w:t>
        </w:r>
      </w:ins>
      <w:r w:rsidR="00EF6167" w:rsidRPr="00391E8B">
        <w:rPr>
          <w:rFonts w:ascii="Roboto" w:hAnsi="Roboto"/>
          <w:sz w:val="22"/>
          <w:szCs w:val="22"/>
          <w:lang w:val="en-US"/>
        </w:rPr>
        <w:t>4</w:t>
      </w:r>
      <w:del w:id="222" w:author="Christoffer Vissing" w:date="2024-11-11T14:32:00Z" w16du:dateUtc="2024-11-11T13:32:00Z">
        <w:r w:rsidR="00EF6167" w:rsidRPr="00391E8B" w:rsidDel="00A21E2B">
          <w:rPr>
            <w:rFonts w:ascii="Roboto" w:hAnsi="Roboto"/>
            <w:sz w:val="22"/>
            <w:szCs w:val="22"/>
            <w:lang w:val="en-US"/>
          </w:rPr>
          <w:delText>2</w:delText>
        </w:r>
      </w:del>
      <w:r w:rsidR="00EF6167" w:rsidRPr="00391E8B">
        <w:rPr>
          <w:rFonts w:ascii="Roboto" w:hAnsi="Roboto"/>
          <w:sz w:val="22"/>
          <w:szCs w:val="22"/>
          <w:lang w:val="en-US"/>
        </w:rPr>
        <w:t>-</w:t>
      </w:r>
      <w:del w:id="223" w:author="Christoffer Vissing" w:date="2024-11-11T14:32:00Z" w16du:dateUtc="2024-11-11T13:32:00Z">
        <w:r w:rsidR="00EF6167" w:rsidRPr="00391E8B" w:rsidDel="00A21E2B">
          <w:rPr>
            <w:rFonts w:ascii="Roboto" w:hAnsi="Roboto"/>
            <w:sz w:val="22"/>
            <w:szCs w:val="22"/>
            <w:lang w:val="en-US"/>
          </w:rPr>
          <w:delText>1</w:delText>
        </w:r>
      </w:del>
      <w:ins w:id="224" w:author="Christoffer Vissing" w:date="2024-11-11T14:32:00Z" w16du:dateUtc="2024-11-11T13:32:00Z">
        <w:r w:rsidR="00A21E2B">
          <w:rPr>
            <w:rFonts w:ascii="Roboto" w:hAnsi="Roboto"/>
            <w:sz w:val="22"/>
            <w:szCs w:val="22"/>
            <w:lang w:val="en-US"/>
          </w:rPr>
          <w:t>2</w:t>
        </w:r>
      </w:ins>
      <w:r w:rsidR="00EF6167" w:rsidRPr="00391E8B">
        <w:rPr>
          <w:rFonts w:ascii="Roboto" w:hAnsi="Roboto"/>
          <w:sz w:val="22"/>
          <w:szCs w:val="22"/>
          <w:lang w:val="en-US"/>
        </w:rPr>
        <w:t>.</w:t>
      </w:r>
      <w:ins w:id="225" w:author="Christoffer Vissing" w:date="2024-11-11T14:32:00Z" w16du:dateUtc="2024-11-11T13:32:00Z">
        <w:r w:rsidR="00A21E2B">
          <w:rPr>
            <w:rFonts w:ascii="Roboto" w:hAnsi="Roboto"/>
            <w:sz w:val="22"/>
            <w:szCs w:val="22"/>
            <w:lang w:val="en-US"/>
          </w:rPr>
          <w:t>15</w:t>
        </w:r>
      </w:ins>
      <w:del w:id="226" w:author="Christoffer Vissing" w:date="2024-11-11T14:32:00Z" w16du:dateUtc="2024-11-11T13:32:00Z">
        <w:r w:rsidR="00EF6167" w:rsidRPr="00391E8B" w:rsidDel="00A21E2B">
          <w:rPr>
            <w:rFonts w:ascii="Roboto" w:hAnsi="Roboto"/>
            <w:sz w:val="22"/>
            <w:szCs w:val="22"/>
            <w:lang w:val="en-US"/>
          </w:rPr>
          <w:delText>98</w:delText>
        </w:r>
      </w:del>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ins w:id="227" w:author="Christoffer Vissing" w:date="2024-11-11T14:32:00Z" w16du:dateUtc="2024-11-11T13:32:00Z">
        <w:r w:rsidR="00A21E2B">
          <w:rPr>
            <w:rFonts w:ascii="Roboto" w:hAnsi="Roboto"/>
            <w:sz w:val="22"/>
            <w:szCs w:val="22"/>
            <w:lang w:val="en-US"/>
          </w:rPr>
          <w:t>20</w:t>
        </w:r>
      </w:ins>
      <w:del w:id="228" w:author="Christoffer Vissing" w:date="2024-11-11T14:32:00Z" w16du:dateUtc="2024-11-11T13:32:00Z">
        <w:r w:rsidR="00AC2A89" w:rsidDel="00A21E2B">
          <w:rPr>
            <w:rFonts w:ascii="Roboto" w:hAnsi="Roboto"/>
            <w:sz w:val="22"/>
            <w:szCs w:val="22"/>
            <w:lang w:val="en-US"/>
          </w:rPr>
          <w:delText>11</w:delText>
        </w:r>
      </w:del>
      <w:r w:rsidR="00AC2A89">
        <w:rPr>
          <w:rFonts w:ascii="Roboto" w:hAnsi="Roboto"/>
          <w:sz w:val="22"/>
          <w:szCs w:val="22"/>
          <w:lang w:val="en-US"/>
        </w:rPr>
        <w:t xml:space="preserve"> [CI 2.</w:t>
      </w:r>
      <w:del w:id="229" w:author="Christoffer Vissing" w:date="2024-11-11T14:32:00Z" w16du:dateUtc="2024-11-11T13:32:00Z">
        <w:r w:rsidR="00AC2A89" w:rsidDel="00A21E2B">
          <w:rPr>
            <w:rFonts w:ascii="Roboto" w:hAnsi="Roboto"/>
            <w:sz w:val="22"/>
            <w:szCs w:val="22"/>
            <w:lang w:val="en-US"/>
          </w:rPr>
          <w:delText>07</w:delText>
        </w:r>
      </w:del>
      <w:ins w:id="230" w:author="Christoffer Vissing" w:date="2024-11-11T14:32:00Z" w16du:dateUtc="2024-11-11T13:32:00Z">
        <w:r w:rsidR="00A21E2B">
          <w:rPr>
            <w:rFonts w:ascii="Roboto" w:hAnsi="Roboto"/>
            <w:sz w:val="22"/>
            <w:szCs w:val="22"/>
            <w:lang w:val="en-US"/>
          </w:rPr>
          <w:t>11</w:t>
        </w:r>
      </w:ins>
      <w:r w:rsidR="00AC2A89">
        <w:rPr>
          <w:rFonts w:ascii="Roboto" w:hAnsi="Roboto"/>
          <w:sz w:val="22"/>
          <w:szCs w:val="22"/>
          <w:lang w:val="en-US"/>
        </w:rPr>
        <w:t>-4.</w:t>
      </w:r>
      <w:ins w:id="231" w:author="Christoffer Vissing" w:date="2024-11-11T14:32:00Z" w16du:dateUtc="2024-11-11T13:32:00Z">
        <w:r w:rsidR="00A21E2B">
          <w:rPr>
            <w:rFonts w:ascii="Roboto" w:hAnsi="Roboto"/>
            <w:sz w:val="22"/>
            <w:szCs w:val="22"/>
            <w:lang w:val="en-US"/>
          </w:rPr>
          <w:t>83</w:t>
        </w:r>
      </w:ins>
      <w:del w:id="232" w:author="Christoffer Vissing" w:date="2024-11-11T14:32:00Z" w16du:dateUtc="2024-11-11T13:32:00Z">
        <w:r w:rsidR="00AC2A89" w:rsidDel="00A21E2B">
          <w:rPr>
            <w:rFonts w:ascii="Roboto" w:hAnsi="Roboto"/>
            <w:sz w:val="22"/>
            <w:szCs w:val="22"/>
            <w:lang w:val="en-US"/>
          </w:rPr>
          <w:delText>67</w:delText>
        </w:r>
      </w:del>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del w:id="233" w:author="Christoffer Vissing" w:date="2024-11-11T14:32:00Z" w16du:dateUtc="2024-11-11T13:32:00Z">
        <w:r w:rsidR="00AC2A89" w:rsidDel="00A21E2B">
          <w:rPr>
            <w:rFonts w:ascii="Roboto" w:hAnsi="Roboto"/>
            <w:sz w:val="22"/>
            <w:szCs w:val="22"/>
            <w:lang w:val="en-US"/>
          </w:rPr>
          <w:delText>6</w:delText>
        </w:r>
      </w:del>
      <w:r w:rsidR="00AC2A89">
        <w:rPr>
          <w:rFonts w:ascii="Roboto" w:hAnsi="Roboto"/>
          <w:sz w:val="22"/>
          <w:szCs w:val="22"/>
          <w:lang w:val="en-US"/>
        </w:rPr>
        <w:t>7</w:t>
      </w:r>
      <w:ins w:id="234" w:author="Christoffer Vissing" w:date="2024-11-11T14:32:00Z" w16du:dateUtc="2024-11-11T13:32:00Z">
        <w:r w:rsidR="00A21E2B">
          <w:rPr>
            <w:rFonts w:ascii="Roboto" w:hAnsi="Roboto"/>
            <w:sz w:val="22"/>
            <w:szCs w:val="22"/>
            <w:lang w:val="en-US"/>
          </w:rPr>
          <w:t>8</w:t>
        </w:r>
      </w:ins>
      <w:r w:rsidR="00EF6167">
        <w:rPr>
          <w:rFonts w:ascii="Roboto" w:hAnsi="Roboto"/>
          <w:sz w:val="22"/>
          <w:szCs w:val="22"/>
          <w:lang w:val="en-US"/>
        </w:rPr>
        <w:t xml:space="preserve"> [CI </w:t>
      </w:r>
      <w:del w:id="235" w:author="Christoffer Vissing" w:date="2024-11-11T14:32:00Z" w16du:dateUtc="2024-11-11T13:32:00Z">
        <w:r w:rsidR="00AC2A89" w:rsidDel="00A21E2B">
          <w:rPr>
            <w:rFonts w:ascii="Roboto" w:hAnsi="Roboto"/>
            <w:sz w:val="22"/>
            <w:szCs w:val="22"/>
            <w:lang w:val="en-US"/>
          </w:rPr>
          <w:delText>1</w:delText>
        </w:r>
      </w:del>
      <w:ins w:id="236" w:author="Christoffer Vissing" w:date="2024-11-11T14:32:00Z" w16du:dateUtc="2024-11-11T13:32:00Z">
        <w:r w:rsidR="00A21E2B">
          <w:rPr>
            <w:rFonts w:ascii="Roboto" w:hAnsi="Roboto"/>
            <w:sz w:val="22"/>
            <w:szCs w:val="22"/>
            <w:lang w:val="en-US"/>
          </w:rPr>
          <w:t>2</w:t>
        </w:r>
      </w:ins>
      <w:r w:rsidR="00AC2A89">
        <w:rPr>
          <w:rFonts w:ascii="Roboto" w:hAnsi="Roboto"/>
          <w:sz w:val="22"/>
          <w:szCs w:val="22"/>
          <w:lang w:val="en-US"/>
        </w:rPr>
        <w:t>.</w:t>
      </w:r>
      <w:ins w:id="237" w:author="Christoffer Vissing" w:date="2024-11-11T14:32:00Z" w16du:dateUtc="2024-11-11T13:32:00Z">
        <w:r w:rsidR="00A21E2B">
          <w:rPr>
            <w:rFonts w:ascii="Roboto" w:hAnsi="Roboto"/>
            <w:sz w:val="22"/>
            <w:szCs w:val="22"/>
            <w:lang w:val="en-US"/>
          </w:rPr>
          <w:t>02</w:t>
        </w:r>
      </w:ins>
      <w:del w:id="238" w:author="Christoffer Vissing" w:date="2024-11-11T14:32:00Z" w16du:dateUtc="2024-11-11T13:32:00Z">
        <w:r w:rsidR="00AC2A89" w:rsidDel="00A21E2B">
          <w:rPr>
            <w:rFonts w:ascii="Roboto" w:hAnsi="Roboto"/>
            <w:sz w:val="22"/>
            <w:szCs w:val="22"/>
            <w:lang w:val="en-US"/>
          </w:rPr>
          <w:delText>95</w:delText>
        </w:r>
      </w:del>
      <w:r w:rsidR="00EF6167">
        <w:rPr>
          <w:rFonts w:ascii="Roboto" w:hAnsi="Roboto"/>
          <w:sz w:val="22"/>
          <w:szCs w:val="22"/>
          <w:lang w:val="en-US"/>
        </w:rPr>
        <w:t>-</w:t>
      </w:r>
      <w:r w:rsidR="00AC2A89">
        <w:rPr>
          <w:rFonts w:ascii="Roboto" w:hAnsi="Roboto"/>
          <w:sz w:val="22"/>
          <w:szCs w:val="22"/>
          <w:lang w:val="en-US"/>
        </w:rPr>
        <w:t>3.</w:t>
      </w:r>
      <w:ins w:id="239" w:author="Christoffer Vissing" w:date="2024-11-11T14:33:00Z" w16du:dateUtc="2024-11-11T13:33:00Z">
        <w:r w:rsidR="00A21E2B">
          <w:rPr>
            <w:rFonts w:ascii="Roboto" w:hAnsi="Roboto"/>
            <w:sz w:val="22"/>
            <w:szCs w:val="22"/>
            <w:lang w:val="en-US"/>
          </w:rPr>
          <w:t>82</w:t>
        </w:r>
      </w:ins>
      <w:del w:id="240" w:author="Christoffer Vissing" w:date="2024-11-11T14:33:00Z" w16du:dateUtc="2024-11-11T13:33:00Z">
        <w:r w:rsidR="00AC2A89" w:rsidDel="00A21E2B">
          <w:rPr>
            <w:rFonts w:ascii="Roboto" w:hAnsi="Roboto"/>
            <w:sz w:val="22"/>
            <w:szCs w:val="22"/>
            <w:lang w:val="en-US"/>
          </w:rPr>
          <w:delText>67</w:delText>
        </w:r>
      </w:del>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7143C08A" w14:textId="03C30FCC" w:rsidR="0064123F" w:rsidRPr="003A41F5" w:rsidRDefault="001E0DCC" w:rsidP="00D12475">
      <w:pPr>
        <w:spacing w:line="480" w:lineRule="auto"/>
        <w:rPr>
          <w:rFonts w:ascii="Roboto" w:hAnsi="Roboto"/>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r w:rsidR="00856846">
        <w:rPr>
          <w:rFonts w:ascii="Roboto" w:hAnsi="Roboto"/>
          <w:sz w:val="22"/>
          <w:szCs w:val="22"/>
          <w:lang w:val="en-US"/>
        </w:rPr>
        <w:t>Over</w:t>
      </w:r>
      <w:r w:rsidR="00906BE0">
        <w:rPr>
          <w:rFonts w:ascii="Roboto" w:hAnsi="Roboto"/>
          <w:sz w:val="22"/>
          <w:szCs w:val="22"/>
          <w:lang w:val="en-US"/>
        </w:rPr>
        <w:t xml:space="preserve"> a median follow-up of 5.</w:t>
      </w:r>
      <w:ins w:id="241" w:author="Christoffer Vissing" w:date="2024-11-01T14:04:00Z" w16du:dateUtc="2024-11-01T13:04:00Z">
        <w:r w:rsidR="00703ED6">
          <w:rPr>
            <w:rFonts w:ascii="Roboto" w:hAnsi="Roboto"/>
            <w:sz w:val="22"/>
            <w:szCs w:val="22"/>
            <w:lang w:val="en-US"/>
          </w:rPr>
          <w:t>3</w:t>
        </w:r>
      </w:ins>
      <w:del w:id="242" w:author="Christoffer Vissing" w:date="2024-11-01T14:04:00Z" w16du:dateUtc="2024-11-01T13:04:00Z">
        <w:r w:rsidR="00906BE0" w:rsidDel="00703ED6">
          <w:rPr>
            <w:rFonts w:ascii="Roboto" w:hAnsi="Roboto"/>
            <w:sz w:val="22"/>
            <w:szCs w:val="22"/>
            <w:lang w:val="en-US"/>
          </w:rPr>
          <w:delText>4</w:delText>
        </w:r>
      </w:del>
      <w:r w:rsidR="00906BE0">
        <w:rPr>
          <w:rFonts w:ascii="Roboto" w:hAnsi="Roboto"/>
          <w:sz w:val="22"/>
          <w:szCs w:val="22"/>
          <w:lang w:val="en-US"/>
        </w:rPr>
        <w:t xml:space="preserve"> years (IQR: </w:t>
      </w:r>
      <w:del w:id="243" w:author="Christoffer Vissing" w:date="2024-11-01T14:04:00Z" w16du:dateUtc="2024-11-01T13:04:00Z">
        <w:r w:rsidR="00906BE0" w:rsidDel="00703ED6">
          <w:rPr>
            <w:rFonts w:ascii="Roboto" w:hAnsi="Roboto"/>
            <w:sz w:val="22"/>
            <w:szCs w:val="22"/>
            <w:lang w:val="en-US"/>
          </w:rPr>
          <w:delText>2</w:delText>
        </w:r>
      </w:del>
      <w:ins w:id="244" w:author="Christoffer Vissing" w:date="2024-11-01T14:04:00Z" w16du:dateUtc="2024-11-01T13:04:00Z">
        <w:r w:rsidR="00703ED6">
          <w:rPr>
            <w:rFonts w:ascii="Roboto" w:hAnsi="Roboto"/>
            <w:sz w:val="22"/>
            <w:szCs w:val="22"/>
            <w:lang w:val="en-US"/>
          </w:rPr>
          <w:t>1</w:t>
        </w:r>
      </w:ins>
      <w:r w:rsidR="00906BE0">
        <w:rPr>
          <w:rFonts w:ascii="Roboto" w:hAnsi="Roboto"/>
          <w:sz w:val="22"/>
          <w:szCs w:val="22"/>
          <w:lang w:val="en-US"/>
        </w:rPr>
        <w:t>.</w:t>
      </w:r>
      <w:del w:id="245" w:author="Christoffer Vissing" w:date="2024-11-01T14:04:00Z" w16du:dateUtc="2024-11-01T13:04:00Z">
        <w:r w:rsidR="00906BE0" w:rsidDel="00703ED6">
          <w:rPr>
            <w:rFonts w:ascii="Roboto" w:hAnsi="Roboto"/>
            <w:sz w:val="22"/>
            <w:szCs w:val="22"/>
            <w:lang w:val="en-US"/>
          </w:rPr>
          <w:delText>0</w:delText>
        </w:r>
      </w:del>
      <w:ins w:id="246" w:author="Christoffer Vissing" w:date="2024-11-01T14:04:00Z" w16du:dateUtc="2024-11-01T13:04:00Z">
        <w:r w:rsidR="00703ED6">
          <w:rPr>
            <w:rFonts w:ascii="Roboto" w:hAnsi="Roboto"/>
            <w:sz w:val="22"/>
            <w:szCs w:val="22"/>
            <w:lang w:val="en-US"/>
          </w:rPr>
          <w:t>7</w:t>
        </w:r>
      </w:ins>
      <w:r w:rsidR="00906BE0">
        <w:rPr>
          <w:rFonts w:ascii="Roboto" w:hAnsi="Roboto"/>
          <w:sz w:val="22"/>
          <w:szCs w:val="22"/>
          <w:lang w:val="en-US"/>
        </w:rPr>
        <w:t xml:space="preserve"> to 10.</w:t>
      </w:r>
      <w:del w:id="247" w:author="Christoffer Vissing" w:date="2024-11-01T14:04:00Z" w16du:dateUtc="2024-11-01T13:04:00Z">
        <w:r w:rsidR="00906BE0" w:rsidDel="00703ED6">
          <w:rPr>
            <w:rFonts w:ascii="Roboto" w:hAnsi="Roboto"/>
            <w:sz w:val="22"/>
            <w:szCs w:val="22"/>
            <w:lang w:val="en-US"/>
          </w:rPr>
          <w:delText>2</w:delText>
        </w:r>
      </w:del>
      <w:ins w:id="248" w:author="Christoffer Vissing" w:date="2024-11-01T14:04:00Z" w16du:dateUtc="2024-11-01T13:04:00Z">
        <w:r w:rsidR="00703ED6">
          <w:rPr>
            <w:rFonts w:ascii="Roboto" w:hAnsi="Roboto"/>
            <w:sz w:val="22"/>
            <w:szCs w:val="22"/>
            <w:lang w:val="en-US"/>
          </w:rPr>
          <w:t>4</w:t>
        </w:r>
      </w:ins>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r w:rsidR="00BC7409">
        <w:rPr>
          <w:rFonts w:ascii="Roboto" w:hAnsi="Roboto"/>
          <w:b/>
          <w:bCs/>
          <w:sz w:val="22"/>
          <w:szCs w:val="22"/>
          <w:lang w:val="en-US"/>
        </w:rPr>
        <w:t>supplementary figure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del w:id="249" w:author="Christoffer Vissing" w:date="2024-11-13T14:02:00Z" w16du:dateUtc="2024-11-13T13:02:00Z">
        <w:r w:rsidR="00D12475" w:rsidRPr="003C2490" w:rsidDel="00830E6F">
          <w:rPr>
            <w:rFonts w:ascii="Roboto" w:hAnsi="Roboto"/>
            <w:sz w:val="22"/>
            <w:szCs w:val="22"/>
            <w:lang w:val="en-US"/>
          </w:rPr>
          <w:delText>5</w:delText>
        </w:r>
        <w:r w:rsidR="00A751D0" w:rsidDel="00830E6F">
          <w:rPr>
            <w:rFonts w:ascii="Roboto" w:hAnsi="Roboto"/>
            <w:sz w:val="22"/>
            <w:szCs w:val="22"/>
            <w:lang w:val="en-US"/>
          </w:rPr>
          <w:delText>1</w:delText>
        </w:r>
      </w:del>
      <w:ins w:id="250" w:author="Christoffer Vissing" w:date="2024-11-13T14:02:00Z" w16du:dateUtc="2024-11-13T13:02:00Z">
        <w:r w:rsidR="00830E6F">
          <w:rPr>
            <w:rFonts w:ascii="Roboto" w:hAnsi="Roboto"/>
            <w:sz w:val="22"/>
            <w:szCs w:val="22"/>
            <w:lang w:val="en-US"/>
          </w:rPr>
          <w:t>43</w:t>
        </w:r>
      </w:ins>
      <w:r w:rsidR="00D12475" w:rsidRPr="00040F1C">
        <w:rPr>
          <w:rFonts w:ascii="Roboto" w:hAnsi="Roboto"/>
          <w:sz w:val="22"/>
          <w:szCs w:val="22"/>
          <w:lang w:val="en-US"/>
        </w:rPr>
        <w:t xml:space="preserve"> (CI: 1.2</w:t>
      </w:r>
      <w:ins w:id="251" w:author="Christoffer Vissing" w:date="2024-11-13T14:02:00Z" w16du:dateUtc="2024-11-13T13:02:00Z">
        <w:r w:rsidR="00830E6F">
          <w:rPr>
            <w:rFonts w:ascii="Roboto" w:hAnsi="Roboto"/>
            <w:sz w:val="22"/>
            <w:szCs w:val="22"/>
            <w:lang w:val="en-US"/>
          </w:rPr>
          <w:t>1</w:t>
        </w:r>
      </w:ins>
      <w:del w:id="252" w:author="Christoffer Vissing" w:date="2024-11-13T14:02:00Z" w16du:dateUtc="2024-11-13T13:02:00Z">
        <w:r w:rsidR="00A751D0" w:rsidDel="00830E6F">
          <w:rPr>
            <w:rFonts w:ascii="Roboto" w:hAnsi="Roboto"/>
            <w:sz w:val="22"/>
            <w:szCs w:val="22"/>
            <w:lang w:val="en-US"/>
          </w:rPr>
          <w:delText>7</w:delText>
        </w:r>
      </w:del>
      <w:r w:rsidR="00D12475" w:rsidRPr="00040F1C">
        <w:rPr>
          <w:rFonts w:ascii="Roboto" w:hAnsi="Roboto"/>
          <w:sz w:val="22"/>
          <w:szCs w:val="22"/>
          <w:lang w:val="en-US"/>
        </w:rPr>
        <w:t>-1.</w:t>
      </w:r>
      <w:ins w:id="253" w:author="Christoffer Vissing" w:date="2024-11-13T14:02:00Z" w16du:dateUtc="2024-11-13T13:02:00Z">
        <w:r w:rsidR="00830E6F">
          <w:rPr>
            <w:rFonts w:ascii="Roboto" w:hAnsi="Roboto"/>
            <w:sz w:val="22"/>
            <w:szCs w:val="22"/>
            <w:lang w:val="en-US"/>
          </w:rPr>
          <w:t>69</w:t>
        </w:r>
      </w:ins>
      <w:del w:id="254" w:author="Christoffer Vissing" w:date="2024-11-13T14:02:00Z" w16du:dateUtc="2024-11-13T13:02:00Z">
        <w:r w:rsidR="00A751D0" w:rsidDel="00830E6F">
          <w:rPr>
            <w:rFonts w:ascii="Roboto" w:hAnsi="Roboto"/>
            <w:sz w:val="22"/>
            <w:szCs w:val="22"/>
            <w:lang w:val="en-US"/>
          </w:rPr>
          <w:delText>80</w:delText>
        </w:r>
      </w:del>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11F01F4F"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 atrial fibrillation</w:t>
      </w:r>
      <w:r w:rsidR="00A175F9" w:rsidRPr="003A41F5">
        <w:rPr>
          <w:rFonts w:ascii="Roboto" w:hAnsi="Roboto"/>
          <w:sz w:val="22"/>
          <w:szCs w:val="22"/>
          <w:lang w:val="en-US"/>
        </w:rPr>
        <w:t>,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 LV systolic dysfunction</w:t>
      </w:r>
      <w:r w:rsidR="0064123F" w:rsidRPr="003A41F5">
        <w:rPr>
          <w:rFonts w:ascii="Roboto" w:hAnsi="Roboto"/>
          <w:sz w:val="22"/>
          <w:szCs w:val="22"/>
          <w:lang w:val="en-US"/>
        </w:rPr>
        <w:t xml:space="preserve"> (</w:t>
      </w:r>
      <w:commentRangeStart w:id="255"/>
      <w:r w:rsidR="00BC7409">
        <w:rPr>
          <w:rFonts w:ascii="Roboto" w:hAnsi="Roboto"/>
          <w:b/>
          <w:bCs/>
          <w:sz w:val="22"/>
          <w:szCs w:val="22"/>
          <w:lang w:val="en-US"/>
        </w:rPr>
        <w:t>supplementary figure</w:t>
      </w:r>
      <w:r w:rsidR="003C2490">
        <w:rPr>
          <w:rFonts w:ascii="Roboto" w:hAnsi="Roboto"/>
          <w:b/>
          <w:bCs/>
          <w:sz w:val="22"/>
          <w:szCs w:val="22"/>
          <w:lang w:val="en-US"/>
        </w:rPr>
        <w:t>s</w:t>
      </w:r>
      <w:r w:rsidR="00BC7409">
        <w:rPr>
          <w:rFonts w:ascii="Roboto" w:hAnsi="Roboto"/>
          <w:b/>
          <w:bCs/>
          <w:sz w:val="22"/>
          <w:szCs w:val="22"/>
          <w:lang w:val="en-US"/>
        </w:rPr>
        <w:t xml:space="preserve"> 2-3</w:t>
      </w:r>
      <w:commentRangeEnd w:id="255"/>
      <w:r w:rsidR="00AF7859">
        <w:rPr>
          <w:rStyle w:val="Kommentarhenvisning"/>
          <w:lang w:val="en-US" w:eastAsia="en-US"/>
        </w:rPr>
        <w:commentReference w:id="255"/>
      </w:r>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del w:id="256" w:author="Christoffer Vissing" w:date="2024-11-01T14:57:00Z" w16du:dateUtc="2024-11-01T13:57:00Z">
        <w:r w:rsidR="00973BA9" w:rsidDel="008229ED">
          <w:rPr>
            <w:rFonts w:ascii="Roboto" w:hAnsi="Roboto"/>
            <w:sz w:val="22"/>
            <w:szCs w:val="22"/>
            <w:lang w:val="en-US"/>
          </w:rPr>
          <w:delText>4</w:delText>
        </w:r>
      </w:del>
      <w:ins w:id="257" w:author="Christoffer Vissing" w:date="2024-11-01T14:57:00Z" w16du:dateUtc="2024-11-01T13:57:00Z">
        <w:r w:rsidR="008229ED">
          <w:rPr>
            <w:rFonts w:ascii="Roboto" w:hAnsi="Roboto"/>
            <w:sz w:val="22"/>
            <w:szCs w:val="22"/>
            <w:lang w:val="en-US"/>
          </w:rPr>
          <w:t>8</w:t>
        </w:r>
      </w:ins>
      <w:r w:rsidR="00A175F9" w:rsidRPr="00040F1C">
        <w:rPr>
          <w:rFonts w:ascii="Roboto" w:hAnsi="Roboto"/>
          <w:sz w:val="22"/>
          <w:szCs w:val="22"/>
          <w:lang w:val="en-US"/>
        </w:rPr>
        <w:t xml:space="preserve"> (CI: 1.1</w:t>
      </w:r>
      <w:del w:id="258" w:author="Christoffer Vissing" w:date="2024-11-01T14:57:00Z" w16du:dateUtc="2024-11-01T13:57:00Z">
        <w:r w:rsidR="00973BA9" w:rsidDel="008229ED">
          <w:rPr>
            <w:rFonts w:ascii="Roboto" w:hAnsi="Roboto"/>
            <w:sz w:val="22"/>
            <w:szCs w:val="22"/>
            <w:lang w:val="en-US"/>
          </w:rPr>
          <w:delText>3</w:delText>
        </w:r>
      </w:del>
      <w:ins w:id="259" w:author="Christoffer Vissing" w:date="2024-11-01T14:57:00Z" w16du:dateUtc="2024-11-01T13:57:00Z">
        <w:r w:rsidR="008229ED">
          <w:rPr>
            <w:rFonts w:ascii="Roboto" w:hAnsi="Roboto"/>
            <w:sz w:val="22"/>
            <w:szCs w:val="22"/>
            <w:lang w:val="en-US"/>
          </w:rPr>
          <w:t>6</w:t>
        </w:r>
      </w:ins>
      <w:r w:rsidR="00A175F9" w:rsidRPr="00040F1C">
        <w:rPr>
          <w:rFonts w:ascii="Roboto" w:hAnsi="Roboto"/>
          <w:sz w:val="22"/>
          <w:szCs w:val="22"/>
          <w:lang w:val="en-US"/>
        </w:rPr>
        <w:t xml:space="preserve"> to 1.</w:t>
      </w:r>
      <w:ins w:id="260" w:author="Christoffer Vissing" w:date="2024-11-01T14:57:00Z" w16du:dateUtc="2024-11-01T13:57:00Z">
        <w:r w:rsidR="008229ED">
          <w:rPr>
            <w:rFonts w:ascii="Roboto" w:hAnsi="Roboto"/>
            <w:sz w:val="22"/>
            <w:szCs w:val="22"/>
            <w:lang w:val="en-US"/>
          </w:rPr>
          <w:t>40</w:t>
        </w:r>
      </w:ins>
      <w:del w:id="261" w:author="Christoffer Vissing" w:date="2024-11-01T14:57:00Z" w16du:dateUtc="2024-11-01T13:57:00Z">
        <w:r w:rsidR="00973BA9" w:rsidDel="008229ED">
          <w:rPr>
            <w:rFonts w:ascii="Roboto" w:hAnsi="Roboto"/>
            <w:sz w:val="22"/>
            <w:szCs w:val="22"/>
            <w:lang w:val="en-US"/>
          </w:rPr>
          <w:delText>37</w:delText>
        </w:r>
      </w:del>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For the composite ventricular arrhythmia and the LV systolic dysfunction outcomes, the biggest relative difference </w:t>
      </w:r>
      <w:r w:rsidR="00900D32" w:rsidRPr="00040F1C">
        <w:rPr>
          <w:rFonts w:ascii="Roboto" w:hAnsi="Roboto"/>
          <w:sz w:val="22"/>
          <w:szCs w:val="22"/>
          <w:lang w:val="en-US"/>
        </w:rPr>
        <w:t>in</w:t>
      </w:r>
      <w:r w:rsidR="00A175F9" w:rsidRPr="00040F1C">
        <w:rPr>
          <w:rFonts w:ascii="Roboto" w:hAnsi="Roboto"/>
          <w:sz w:val="22"/>
          <w:szCs w:val="22"/>
          <w:lang w:val="en-US"/>
        </w:rPr>
        <w:t xml:space="preserve"> the age-specific incidence</w:t>
      </w:r>
      <w:r w:rsidR="0058399C" w:rsidRPr="00040F1C">
        <w:rPr>
          <w:rFonts w:ascii="Roboto" w:hAnsi="Roboto"/>
          <w:sz w:val="22"/>
          <w:szCs w:val="22"/>
          <w:lang w:val="en-US"/>
        </w:rPr>
        <w:t>s</w:t>
      </w:r>
      <w:r w:rsidR="00A175F9" w:rsidRPr="00040F1C">
        <w:rPr>
          <w:rFonts w:ascii="Roboto" w:hAnsi="Roboto"/>
          <w:sz w:val="22"/>
          <w:szCs w:val="22"/>
          <w:lang w:val="en-US"/>
        </w:rPr>
        <w:t xml:space="preserve"> </w:t>
      </w:r>
      <w:r w:rsidR="00900D32" w:rsidRPr="00040F1C">
        <w:rPr>
          <w:rFonts w:ascii="Roboto" w:hAnsi="Roboto"/>
          <w:sz w:val="22"/>
          <w:szCs w:val="22"/>
          <w:lang w:val="en-US"/>
        </w:rPr>
        <w:t xml:space="preserve">of the outcomes </w:t>
      </w:r>
      <w:r w:rsidR="00A175F9" w:rsidRPr="00040F1C">
        <w:rPr>
          <w:rFonts w:ascii="Roboto" w:hAnsi="Roboto"/>
          <w:sz w:val="22"/>
          <w:szCs w:val="22"/>
          <w:lang w:val="en-US"/>
        </w:rPr>
        <w:t>w</w:t>
      </w:r>
      <w:r w:rsidR="00900D32" w:rsidRPr="00040F1C">
        <w:rPr>
          <w:rFonts w:ascii="Roboto" w:hAnsi="Roboto"/>
          <w:sz w:val="22"/>
          <w:szCs w:val="22"/>
          <w:lang w:val="en-US"/>
        </w:rPr>
        <w:t>ere</w:t>
      </w:r>
      <w:r w:rsidR="00A175F9" w:rsidRPr="00040F1C">
        <w:rPr>
          <w:rFonts w:ascii="Roboto" w:hAnsi="Roboto"/>
          <w:sz w:val="22"/>
          <w:szCs w:val="22"/>
          <w:lang w:val="en-US"/>
        </w:rPr>
        <w:t xml:space="preserv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ins w:id="262" w:author="Christoffer Vissing" w:date="2024-11-01T14:57:00Z" w16du:dateUtc="2024-11-01T13:57:00Z">
        <w:r w:rsidR="008229ED">
          <w:rPr>
            <w:rFonts w:ascii="Roboto" w:hAnsi="Roboto"/>
            <w:sz w:val="22"/>
            <w:szCs w:val="22"/>
            <w:lang w:val="en-US"/>
          </w:rPr>
          <w:t>7</w:t>
        </w:r>
      </w:ins>
      <w:del w:id="263" w:author="Christoffer Vissing" w:date="2024-11-01T14:56:00Z" w16du:dateUtc="2024-11-01T13:56:00Z">
        <w:r w:rsidR="00431AEB" w:rsidDel="008229ED">
          <w:rPr>
            <w:rFonts w:ascii="Roboto" w:hAnsi="Roboto"/>
            <w:sz w:val="22"/>
            <w:szCs w:val="22"/>
            <w:lang w:val="en-US"/>
          </w:rPr>
          <w:delText>0</w:delText>
        </w:r>
      </w:del>
      <w:r w:rsidR="00A175F9" w:rsidRPr="00040F1C">
        <w:rPr>
          <w:rFonts w:ascii="Roboto" w:hAnsi="Roboto"/>
          <w:sz w:val="22"/>
          <w:szCs w:val="22"/>
          <w:lang w:val="en-US"/>
        </w:rPr>
        <w:t xml:space="preserve"> (CI: 1.1</w:t>
      </w:r>
      <w:ins w:id="264" w:author="Christoffer Vissing" w:date="2024-11-01T14:57:00Z" w16du:dateUtc="2024-11-01T13:57:00Z">
        <w:r w:rsidR="008229ED">
          <w:rPr>
            <w:rFonts w:ascii="Roboto" w:hAnsi="Roboto"/>
            <w:sz w:val="22"/>
            <w:szCs w:val="22"/>
            <w:lang w:val="en-US"/>
          </w:rPr>
          <w:t>7</w:t>
        </w:r>
      </w:ins>
      <w:del w:id="265" w:author="Christoffer Vissing" w:date="2024-11-01T14:57:00Z" w16du:dateUtc="2024-11-01T13:57:00Z">
        <w:r w:rsidR="00431AEB" w:rsidDel="008229ED">
          <w:rPr>
            <w:rFonts w:ascii="Roboto" w:hAnsi="Roboto"/>
            <w:sz w:val="22"/>
            <w:szCs w:val="22"/>
            <w:lang w:val="en-US"/>
          </w:rPr>
          <w:delText>1</w:delText>
        </w:r>
      </w:del>
      <w:r w:rsidR="00A175F9" w:rsidRPr="003C2490">
        <w:rPr>
          <w:rFonts w:ascii="Roboto" w:hAnsi="Roboto"/>
          <w:sz w:val="22"/>
          <w:szCs w:val="22"/>
          <w:lang w:val="en-US"/>
        </w:rPr>
        <w:t xml:space="preserve"> to 1.5</w:t>
      </w:r>
      <w:ins w:id="266" w:author="Christoffer Vissing" w:date="2024-11-01T14:57:00Z" w16du:dateUtc="2024-11-01T13:57:00Z">
        <w:r w:rsidR="008229ED">
          <w:rPr>
            <w:rFonts w:ascii="Roboto" w:hAnsi="Roboto"/>
            <w:sz w:val="22"/>
            <w:szCs w:val="22"/>
            <w:lang w:val="en-US"/>
          </w:rPr>
          <w:t>9</w:t>
        </w:r>
      </w:ins>
      <w:del w:id="267" w:author="Christoffer Vissing" w:date="2024-11-01T14:57:00Z" w16du:dateUtc="2024-11-01T13:57:00Z">
        <w:r w:rsidR="00431AEB" w:rsidDel="008229ED">
          <w:rPr>
            <w:rFonts w:ascii="Roboto" w:hAnsi="Roboto"/>
            <w:sz w:val="22"/>
            <w:szCs w:val="22"/>
            <w:lang w:val="en-US"/>
          </w:rPr>
          <w:delText>2</w:delText>
        </w:r>
      </w:del>
      <w:r w:rsidR="00A175F9" w:rsidRPr="00040F1C">
        <w:rPr>
          <w:rFonts w:ascii="Roboto" w:hAnsi="Roboto"/>
          <w:sz w:val="22"/>
          <w:szCs w:val="22"/>
          <w:lang w:val="en-US"/>
        </w:rPr>
        <w:t>, p &lt;0.001) for ventricular arrhythmias</w:t>
      </w:r>
      <w:r w:rsidR="00205ABD">
        <w:rPr>
          <w:rFonts w:ascii="Roboto" w:hAnsi="Roboto"/>
          <w:sz w:val="22"/>
          <w:szCs w:val="22"/>
          <w:lang w:val="en-US"/>
        </w:rPr>
        <w:t xml:space="preserve"> (</w:t>
      </w:r>
      <w:r w:rsidR="00205ABD">
        <w:rPr>
          <w:rFonts w:ascii="Roboto" w:hAnsi="Roboto"/>
          <w:b/>
          <w:bCs/>
          <w:sz w:val="22"/>
          <w:szCs w:val="22"/>
          <w:lang w:val="en-US"/>
        </w:rPr>
        <w:t>supplementary figure 2</w:t>
      </w:r>
      <w:r w:rsidR="00205ABD">
        <w:rPr>
          <w:rFonts w:ascii="Roboto" w:hAnsi="Roboto"/>
          <w:sz w:val="22"/>
          <w:szCs w:val="22"/>
          <w:lang w:val="en-US"/>
        </w:rPr>
        <w:t>)</w:t>
      </w:r>
      <w:r w:rsidR="00782C80" w:rsidRPr="00040F1C">
        <w:rPr>
          <w:rFonts w:ascii="Roboto" w:hAnsi="Roboto"/>
          <w:sz w:val="22"/>
          <w:szCs w:val="22"/>
          <w:lang w:val="en-US"/>
        </w:rPr>
        <w:t>,</w:t>
      </w:r>
      <w:r w:rsidR="00A175F9" w:rsidRPr="00040F1C">
        <w:rPr>
          <w:rFonts w:ascii="Roboto" w:hAnsi="Roboto"/>
          <w:sz w:val="22"/>
          <w:szCs w:val="22"/>
          <w:lang w:val="en-US"/>
        </w:rPr>
        <w:t xml:space="preserve"> and 1.</w:t>
      </w:r>
      <w:ins w:id="268" w:author="Christoffer Vissing" w:date="2024-11-01T14:57:00Z" w16du:dateUtc="2024-11-01T13:57:00Z">
        <w:r w:rsidR="008229ED">
          <w:rPr>
            <w:rFonts w:ascii="Roboto" w:hAnsi="Roboto"/>
            <w:sz w:val="22"/>
            <w:szCs w:val="22"/>
            <w:lang w:val="en-US"/>
          </w:rPr>
          <w:t>31</w:t>
        </w:r>
      </w:ins>
      <w:del w:id="269" w:author="Christoffer Vissing" w:date="2024-11-01T14:57:00Z" w16du:dateUtc="2024-11-01T13:57:00Z">
        <w:r w:rsidR="00431AEB" w:rsidDel="008229ED">
          <w:rPr>
            <w:rFonts w:ascii="Roboto" w:hAnsi="Roboto"/>
            <w:sz w:val="22"/>
            <w:szCs w:val="22"/>
            <w:lang w:val="en-US"/>
          </w:rPr>
          <w:delText>22</w:delText>
        </w:r>
      </w:del>
      <w:r w:rsidR="00A175F9" w:rsidRPr="003C2490">
        <w:rPr>
          <w:rFonts w:ascii="Roboto" w:hAnsi="Roboto"/>
          <w:sz w:val="22"/>
          <w:szCs w:val="22"/>
          <w:lang w:val="en-US"/>
        </w:rPr>
        <w:t xml:space="preserve"> (CI: 1.</w:t>
      </w:r>
      <w:ins w:id="270" w:author="Christoffer Vissing" w:date="2024-11-01T14:57:00Z" w16du:dateUtc="2024-11-01T13:57:00Z">
        <w:r w:rsidR="008229ED">
          <w:rPr>
            <w:rFonts w:ascii="Roboto" w:hAnsi="Roboto"/>
            <w:sz w:val="22"/>
            <w:szCs w:val="22"/>
            <w:lang w:val="en-US"/>
          </w:rPr>
          <w:t>15</w:t>
        </w:r>
      </w:ins>
      <w:del w:id="271" w:author="Christoffer Vissing" w:date="2024-11-01T14:57:00Z" w16du:dateUtc="2024-11-01T13:57:00Z">
        <w:r w:rsidR="00431AEB" w:rsidDel="008229ED">
          <w:rPr>
            <w:rFonts w:ascii="Roboto" w:hAnsi="Roboto"/>
            <w:sz w:val="22"/>
            <w:szCs w:val="22"/>
            <w:lang w:val="en-US"/>
          </w:rPr>
          <w:delText>0</w:delText>
        </w:r>
        <w:r w:rsidR="00A175F9" w:rsidRPr="003C2490" w:rsidDel="008229ED">
          <w:rPr>
            <w:rFonts w:ascii="Roboto" w:hAnsi="Roboto"/>
            <w:sz w:val="22"/>
            <w:szCs w:val="22"/>
            <w:lang w:val="en-US"/>
          </w:rPr>
          <w:delText>7</w:delText>
        </w:r>
      </w:del>
      <w:r w:rsidR="00A175F9" w:rsidRPr="003C2490">
        <w:rPr>
          <w:rFonts w:ascii="Roboto" w:hAnsi="Roboto"/>
          <w:sz w:val="22"/>
          <w:szCs w:val="22"/>
          <w:lang w:val="en-US"/>
        </w:rPr>
        <w:t xml:space="preserve"> to 1.</w:t>
      </w:r>
      <w:ins w:id="272" w:author="Christoffer Vissing" w:date="2024-11-01T14:57:00Z" w16du:dateUtc="2024-11-01T13:57:00Z">
        <w:r w:rsidR="008229ED">
          <w:rPr>
            <w:rFonts w:ascii="Roboto" w:hAnsi="Roboto"/>
            <w:sz w:val="22"/>
            <w:szCs w:val="22"/>
            <w:lang w:val="en-US"/>
          </w:rPr>
          <w:t>48</w:t>
        </w:r>
      </w:ins>
      <w:del w:id="273" w:author="Christoffer Vissing" w:date="2024-11-01T14:57:00Z" w16du:dateUtc="2024-11-01T13:57:00Z">
        <w:r w:rsidR="00431AEB" w:rsidDel="008229ED">
          <w:rPr>
            <w:rFonts w:ascii="Roboto" w:hAnsi="Roboto"/>
            <w:sz w:val="22"/>
            <w:szCs w:val="22"/>
            <w:lang w:val="en-US"/>
          </w:rPr>
          <w:delText>39</w:delText>
        </w:r>
      </w:del>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for LV systolic dysfunction in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w:t>
      </w:r>
      <w:r w:rsidR="00205ABD">
        <w:rPr>
          <w:rFonts w:ascii="Roboto" w:hAnsi="Roboto"/>
          <w:sz w:val="22"/>
          <w:szCs w:val="22"/>
          <w:lang w:val="en-US"/>
        </w:rPr>
        <w:t xml:space="preserve"> (</w:t>
      </w:r>
      <w:r w:rsidR="00205ABD">
        <w:rPr>
          <w:rFonts w:ascii="Roboto" w:hAnsi="Roboto"/>
          <w:b/>
          <w:bCs/>
          <w:sz w:val="22"/>
          <w:szCs w:val="22"/>
          <w:lang w:val="en-US"/>
        </w:rPr>
        <w:t>supplementary figure 3</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039D16BC" w:rsidR="00D35FAB" w:rsidRDefault="00D35FAB" w:rsidP="00D35FAB">
      <w:pPr>
        <w:spacing w:line="480" w:lineRule="auto"/>
        <w:rPr>
          <w:rFonts w:ascii="Roboto" w:hAnsi="Roboto"/>
          <w:sz w:val="22"/>
          <w:szCs w:val="22"/>
          <w:lang w:val="en-US"/>
        </w:rPr>
      </w:pPr>
      <w:del w:id="274" w:author="Christoffer Vissing" w:date="2024-10-10T16:28:00Z" w16du:dateUtc="2024-10-10T14:28:00Z">
        <w:r w:rsidRPr="00431AEB" w:rsidDel="001E4447">
          <w:rPr>
            <w:rFonts w:ascii="Roboto" w:hAnsi="Roboto"/>
            <w:sz w:val="22"/>
            <w:szCs w:val="22"/>
            <w:lang w:val="en-US"/>
          </w:rPr>
          <w:delText xml:space="preserve">Finally, we investigated the timing and causes of death in patients with sarcomeric and non-sarcomeric HCM. </w:delText>
        </w:r>
      </w:del>
      <w:r w:rsidRPr="00431AEB">
        <w:rPr>
          <w:rFonts w:ascii="Roboto" w:hAnsi="Roboto"/>
          <w:sz w:val="22"/>
          <w:szCs w:val="22"/>
          <w:lang w:val="en-US"/>
        </w:rPr>
        <w:t xml:space="preserve">A total of </w:t>
      </w:r>
      <w:del w:id="275" w:author="Christoffer Vissing" w:date="2024-11-01T14:07:00Z" w16du:dateUtc="2024-11-01T13:07:00Z">
        <w:r w:rsidRPr="00431AEB" w:rsidDel="00703ED6">
          <w:rPr>
            <w:rFonts w:ascii="Roboto" w:hAnsi="Roboto"/>
            <w:sz w:val="22"/>
            <w:szCs w:val="22"/>
            <w:lang w:val="en-US"/>
          </w:rPr>
          <w:delText>5</w:delText>
        </w:r>
        <w:r w:rsidDel="00703ED6">
          <w:rPr>
            <w:rFonts w:ascii="Roboto" w:hAnsi="Roboto"/>
            <w:sz w:val="22"/>
            <w:szCs w:val="22"/>
            <w:lang w:val="en-US"/>
          </w:rPr>
          <w:delText>9</w:delText>
        </w:r>
        <w:r w:rsidRPr="003A41F5" w:rsidDel="00703ED6">
          <w:rPr>
            <w:rFonts w:ascii="Roboto" w:hAnsi="Roboto"/>
            <w:sz w:val="22"/>
            <w:szCs w:val="22"/>
            <w:lang w:val="en-US"/>
          </w:rPr>
          <w:delText xml:space="preserve">1 </w:delText>
        </w:r>
      </w:del>
      <w:ins w:id="276" w:author="Christoffer Vissing" w:date="2024-11-01T14:07:00Z" w16du:dateUtc="2024-11-01T13:07:00Z">
        <w:r w:rsidR="00703ED6">
          <w:rPr>
            <w:rFonts w:ascii="Roboto" w:hAnsi="Roboto"/>
            <w:sz w:val="22"/>
            <w:szCs w:val="22"/>
            <w:lang w:val="en-US"/>
          </w:rPr>
          <w:t>605</w:t>
        </w:r>
        <w:r w:rsidR="00703ED6" w:rsidRPr="003A41F5">
          <w:rPr>
            <w:rFonts w:ascii="Roboto" w:hAnsi="Roboto"/>
            <w:sz w:val="22"/>
            <w:szCs w:val="22"/>
            <w:lang w:val="en-US"/>
          </w:rPr>
          <w:t xml:space="preserve"> </w:t>
        </w:r>
      </w:ins>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ins w:id="277"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and 9.</w:t>
      </w:r>
      <w:del w:id="278" w:author="Christoffer Vissing" w:date="2024-11-01T14:08:00Z" w16du:dateUtc="2024-11-01T13:08:00Z">
        <w:r w:rsidDel="00703ED6">
          <w:rPr>
            <w:rFonts w:ascii="Roboto" w:hAnsi="Roboto"/>
            <w:sz w:val="22"/>
            <w:szCs w:val="22"/>
            <w:lang w:val="en-US"/>
          </w:rPr>
          <w:delText>6</w:delText>
        </w:r>
      </w:del>
      <w:ins w:id="279"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respectively). However, the mean age at death was</w:t>
      </w:r>
      <w:r>
        <w:rPr>
          <w:rFonts w:ascii="Roboto" w:hAnsi="Roboto"/>
          <w:sz w:val="22"/>
          <w:szCs w:val="22"/>
          <w:lang w:val="en-US"/>
        </w:rPr>
        <w:t xml:space="preserve"> </w:t>
      </w:r>
      <w:ins w:id="280" w:author="Christoffer Vissing" w:date="2024-11-01T14:10:00Z" w16du:dateUtc="2024-11-01T13:10:00Z">
        <w:r w:rsidR="00703ED6">
          <w:rPr>
            <w:rFonts w:ascii="Roboto" w:hAnsi="Roboto"/>
            <w:sz w:val="22"/>
            <w:szCs w:val="22"/>
            <w:lang w:val="en-US"/>
          </w:rPr>
          <w:t>7</w:t>
        </w:r>
      </w:ins>
      <w:del w:id="281" w:author="Christoffer Vissing" w:date="2024-11-01T14:10:00Z" w16du:dateUtc="2024-11-01T13:10:00Z">
        <w:r w:rsidDel="00703ED6">
          <w:rPr>
            <w:rFonts w:ascii="Roboto" w:hAnsi="Roboto"/>
            <w:sz w:val="22"/>
            <w:szCs w:val="22"/>
            <w:lang w:val="en-US"/>
          </w:rPr>
          <w:delText>8</w:delText>
        </w:r>
      </w:del>
      <w:r>
        <w:rPr>
          <w:rFonts w:ascii="Roboto" w:hAnsi="Roboto"/>
          <w:sz w:val="22"/>
          <w:szCs w:val="22"/>
          <w:lang w:val="en-US"/>
        </w:rPr>
        <w:t>.</w:t>
      </w:r>
      <w:del w:id="282" w:author="Christoffer Vissing" w:date="2024-11-01T14:10:00Z" w16du:dateUtc="2024-11-01T13:10:00Z">
        <w:r w:rsidDel="00703ED6">
          <w:rPr>
            <w:rFonts w:ascii="Roboto" w:hAnsi="Roboto"/>
            <w:sz w:val="22"/>
            <w:szCs w:val="22"/>
            <w:lang w:val="en-US"/>
          </w:rPr>
          <w:delText>1</w:delText>
        </w:r>
      </w:del>
      <w:ins w:id="283" w:author="Christoffer Vissing" w:date="2024-11-01T14:10:00Z" w16du:dateUtc="2024-11-01T13:10:00Z">
        <w:r w:rsidR="00703ED6">
          <w:rPr>
            <w:rFonts w:ascii="Roboto" w:hAnsi="Roboto"/>
            <w:sz w:val="22"/>
            <w:szCs w:val="22"/>
            <w:lang w:val="en-US"/>
          </w:rPr>
          <w:t>8</w:t>
        </w:r>
      </w:ins>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del w:id="284" w:author="Christoffer Vissing" w:date="2024-11-01T14:10:00Z" w16du:dateUtc="2024-11-01T13:10:00Z">
        <w:r w:rsidDel="00703ED6">
          <w:rPr>
            <w:rFonts w:ascii="Roboto" w:hAnsi="Roboto"/>
            <w:sz w:val="22"/>
            <w:szCs w:val="22"/>
            <w:lang w:val="en-US"/>
          </w:rPr>
          <w:delText>6</w:delText>
        </w:r>
      </w:del>
      <w:ins w:id="285" w:author="Christoffer Vissing" w:date="2024-11-01T14:10:00Z" w16du:dateUtc="2024-11-01T13:10:00Z">
        <w:r w:rsidR="00703ED6">
          <w:rPr>
            <w:rFonts w:ascii="Roboto" w:hAnsi="Roboto"/>
            <w:sz w:val="22"/>
            <w:szCs w:val="22"/>
            <w:lang w:val="en-US"/>
          </w:rPr>
          <w:t>4</w:t>
        </w:r>
      </w:ins>
      <w:r>
        <w:rPr>
          <w:rFonts w:ascii="Roboto" w:hAnsi="Roboto"/>
          <w:sz w:val="22"/>
          <w:szCs w:val="22"/>
          <w:lang w:val="en-US"/>
        </w:rPr>
        <w:t xml:space="preserve"> to 10.</w:t>
      </w:r>
      <w:del w:id="286" w:author="Christoffer Vissing" w:date="2024-11-01T14:10:00Z" w16du:dateUtc="2024-11-01T13:10:00Z">
        <w:r w:rsidDel="00703ED6">
          <w:rPr>
            <w:rFonts w:ascii="Roboto" w:hAnsi="Roboto"/>
            <w:sz w:val="22"/>
            <w:szCs w:val="22"/>
            <w:lang w:val="en-US"/>
          </w:rPr>
          <w:delText>5</w:delText>
        </w:r>
      </w:del>
      <w:ins w:id="287" w:author="Christoffer Vissing" w:date="2024-11-01T14:10:00Z" w16du:dateUtc="2024-11-01T13:10:00Z">
        <w:r w:rsidR="00703ED6">
          <w:rPr>
            <w:rFonts w:ascii="Roboto" w:hAnsi="Roboto"/>
            <w:sz w:val="22"/>
            <w:szCs w:val="22"/>
            <w:lang w:val="en-US"/>
          </w:rPr>
          <w:t>2</w:t>
        </w:r>
      </w:ins>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del w:id="288" w:author="Christoffer Vissing" w:date="2024-11-01T14:58:00Z" w16du:dateUtc="2024-11-01T13:58:00Z">
        <w:r w:rsidRPr="00431AEB" w:rsidDel="008229ED">
          <w:rPr>
            <w:rFonts w:ascii="Roboto" w:hAnsi="Roboto"/>
            <w:sz w:val="22"/>
            <w:szCs w:val="22"/>
            <w:lang w:val="en-US"/>
          </w:rPr>
          <w:delText>2</w:delText>
        </w:r>
      </w:del>
      <w:ins w:id="289" w:author="Christoffer Vissing" w:date="2024-11-01T14:58:00Z" w16du:dateUtc="2024-11-01T13:58:00Z">
        <w:r w:rsidR="008229ED">
          <w:rPr>
            <w:rFonts w:ascii="Roboto" w:hAnsi="Roboto"/>
            <w:sz w:val="22"/>
            <w:szCs w:val="22"/>
            <w:lang w:val="en-US"/>
          </w:rPr>
          <w:t>5</w:t>
        </w:r>
      </w:ins>
      <w:r w:rsidRPr="00431AEB">
        <w:rPr>
          <w:rFonts w:ascii="Roboto" w:hAnsi="Roboto"/>
          <w:sz w:val="22"/>
          <w:szCs w:val="22"/>
          <w:lang w:val="en-US"/>
        </w:rPr>
        <w:t xml:space="preserve"> [CI: 1.</w:t>
      </w:r>
      <w:ins w:id="290" w:author="Christoffer Vissing" w:date="2024-11-01T14:58:00Z" w16du:dateUtc="2024-11-01T13:58:00Z">
        <w:r w:rsidR="008229ED">
          <w:rPr>
            <w:rFonts w:ascii="Roboto" w:hAnsi="Roboto"/>
            <w:sz w:val="22"/>
            <w:szCs w:val="22"/>
            <w:lang w:val="en-US"/>
          </w:rPr>
          <w:t>2</w:t>
        </w:r>
      </w:ins>
      <w:r w:rsidRPr="00431AEB">
        <w:rPr>
          <w:rFonts w:ascii="Roboto" w:hAnsi="Roboto"/>
          <w:sz w:val="22"/>
          <w:szCs w:val="22"/>
          <w:lang w:val="en-US"/>
        </w:rPr>
        <w:t>1</w:t>
      </w:r>
      <w:del w:id="291" w:author="Christoffer Vissing" w:date="2024-11-01T14:58:00Z" w16du:dateUtc="2024-11-01T13:58:00Z">
        <w:r w:rsidDel="008229ED">
          <w:rPr>
            <w:rFonts w:ascii="Roboto" w:hAnsi="Roboto"/>
            <w:sz w:val="22"/>
            <w:szCs w:val="22"/>
            <w:lang w:val="en-US"/>
          </w:rPr>
          <w:delText>8</w:delText>
        </w:r>
      </w:del>
      <w:r w:rsidRPr="00431AEB">
        <w:rPr>
          <w:rFonts w:ascii="Roboto" w:hAnsi="Roboto"/>
          <w:sz w:val="22"/>
          <w:szCs w:val="22"/>
          <w:lang w:val="en-US"/>
        </w:rPr>
        <w:t xml:space="preserve"> to 1.</w:t>
      </w:r>
      <w:ins w:id="292" w:author="Christoffer Vissing" w:date="2024-11-01T14:58:00Z" w16du:dateUtc="2024-11-01T13:58:00Z">
        <w:r w:rsidR="008229ED">
          <w:rPr>
            <w:rFonts w:ascii="Roboto" w:hAnsi="Roboto"/>
            <w:sz w:val="22"/>
            <w:szCs w:val="22"/>
            <w:lang w:val="en-US"/>
          </w:rPr>
          <w:t>51</w:t>
        </w:r>
      </w:ins>
      <w:del w:id="293" w:author="Christoffer Vissing" w:date="2024-11-01T14:58:00Z" w16du:dateUtc="2024-11-01T13:58:00Z">
        <w:r w:rsidRPr="00431AEB" w:rsidDel="008229ED">
          <w:rPr>
            <w:rFonts w:ascii="Roboto" w:hAnsi="Roboto"/>
            <w:sz w:val="22"/>
            <w:szCs w:val="22"/>
            <w:lang w:val="en-US"/>
          </w:rPr>
          <w:delText>4</w:delText>
        </w:r>
        <w:r w:rsidDel="008229ED">
          <w:rPr>
            <w:rFonts w:ascii="Roboto" w:hAnsi="Roboto"/>
            <w:sz w:val="22"/>
            <w:szCs w:val="22"/>
            <w:lang w:val="en-US"/>
          </w:rPr>
          <w:delText>8</w:delText>
        </w:r>
      </w:del>
      <w:r w:rsidRPr="00431AEB">
        <w:rPr>
          <w:rFonts w:ascii="Roboto" w:hAnsi="Roboto"/>
          <w:sz w:val="22"/>
          <w:szCs w:val="22"/>
          <w:lang w:val="en-US"/>
        </w:rPr>
        <w:t xml:space="preserve">]) </w:t>
      </w:r>
      <w:r w:rsidRPr="00741F94">
        <w:rPr>
          <w:rFonts w:ascii="Roboto" w:hAnsi="Roboto"/>
          <w:sz w:val="22"/>
          <w:szCs w:val="22"/>
          <w:lang w:val="en-US"/>
        </w:rPr>
        <w:t>for all-cause mortality</w:t>
      </w:r>
      <w:r>
        <w:rPr>
          <w:rFonts w:ascii="Roboto" w:hAnsi="Roboto"/>
          <w:sz w:val="22"/>
          <w:szCs w:val="22"/>
          <w:lang w:val="en-US"/>
        </w:rPr>
        <w:t xml:space="preserve">, or a hazard ratio of </w:t>
      </w:r>
      <w:r>
        <w:rPr>
          <w:rFonts w:ascii="Roboto" w:hAnsi="Roboto"/>
          <w:sz w:val="22"/>
          <w:szCs w:val="22"/>
          <w:lang w:val="en-US"/>
        </w:rPr>
        <w:lastRenderedPageBreak/>
        <w:t>1.</w:t>
      </w:r>
      <w:ins w:id="294" w:author="Christoffer Vissing" w:date="2024-11-01T15:10:00Z" w16du:dateUtc="2024-11-01T14:10:00Z">
        <w:r w:rsidR="00000F06">
          <w:rPr>
            <w:rFonts w:ascii="Roboto" w:hAnsi="Roboto"/>
            <w:sz w:val="22"/>
            <w:szCs w:val="22"/>
            <w:lang w:val="en-US"/>
          </w:rPr>
          <w:t>52</w:t>
        </w:r>
      </w:ins>
      <w:del w:id="295" w:author="Christoffer Vissing" w:date="2024-11-01T15:10:00Z" w16du:dateUtc="2024-11-01T14:10:00Z">
        <w:r w:rsidDel="00000F06">
          <w:rPr>
            <w:rFonts w:ascii="Roboto" w:hAnsi="Roboto"/>
            <w:sz w:val="22"/>
            <w:szCs w:val="22"/>
            <w:lang w:val="en-US"/>
          </w:rPr>
          <w:delText>48</w:delText>
        </w:r>
      </w:del>
      <w:r>
        <w:rPr>
          <w:rFonts w:ascii="Roboto" w:hAnsi="Roboto"/>
          <w:sz w:val="22"/>
          <w:szCs w:val="22"/>
          <w:lang w:val="en-US"/>
        </w:rPr>
        <w:t xml:space="preserve"> (CI: 1.2</w:t>
      </w:r>
      <w:del w:id="296" w:author="Christoffer Vissing" w:date="2024-11-01T15:10:00Z" w16du:dateUtc="2024-11-01T14:10:00Z">
        <w:r w:rsidDel="00000F06">
          <w:rPr>
            <w:rFonts w:ascii="Roboto" w:hAnsi="Roboto"/>
            <w:sz w:val="22"/>
            <w:szCs w:val="22"/>
            <w:lang w:val="en-US"/>
          </w:rPr>
          <w:delText>5</w:delText>
        </w:r>
      </w:del>
      <w:ins w:id="297" w:author="Christoffer Vissing" w:date="2024-11-01T15:10:00Z" w16du:dateUtc="2024-11-01T14:10:00Z">
        <w:r w:rsidR="00000F06">
          <w:rPr>
            <w:rFonts w:ascii="Roboto" w:hAnsi="Roboto"/>
            <w:sz w:val="22"/>
            <w:szCs w:val="22"/>
            <w:lang w:val="en-US"/>
          </w:rPr>
          <w:t>9</w:t>
        </w:r>
      </w:ins>
      <w:r>
        <w:rPr>
          <w:rFonts w:ascii="Roboto" w:hAnsi="Roboto"/>
          <w:sz w:val="22"/>
          <w:szCs w:val="22"/>
          <w:lang w:val="en-US"/>
        </w:rPr>
        <w:t xml:space="preserve"> to 1.</w:t>
      </w:r>
      <w:ins w:id="298" w:author="Christoffer Vissing" w:date="2024-11-01T15:10:00Z" w16du:dateUtc="2024-11-01T14:10:00Z">
        <w:r w:rsidR="00000F06">
          <w:rPr>
            <w:rFonts w:ascii="Roboto" w:hAnsi="Roboto"/>
            <w:sz w:val="22"/>
            <w:szCs w:val="22"/>
            <w:lang w:val="en-US"/>
          </w:rPr>
          <w:t>80</w:t>
        </w:r>
      </w:ins>
      <w:del w:id="299" w:author="Christoffer Vissing" w:date="2024-11-01T15:10:00Z" w16du:dateUtc="2024-11-01T14:10:00Z">
        <w:r w:rsidDel="00000F06">
          <w:rPr>
            <w:rFonts w:ascii="Roboto" w:hAnsi="Roboto"/>
            <w:sz w:val="22"/>
            <w:szCs w:val="22"/>
            <w:lang w:val="en-US"/>
          </w:rPr>
          <w:delText>75</w:delText>
        </w:r>
      </w:del>
      <w:r>
        <w:rPr>
          <w:rFonts w:ascii="Roboto" w:hAnsi="Roboto"/>
          <w:sz w:val="22"/>
          <w:szCs w:val="22"/>
          <w:lang w:val="en-US"/>
        </w:rPr>
        <w:t xml:space="preserve">, p &lt;0.001) </w:t>
      </w:r>
      <w:commentRangeStart w:id="300"/>
      <w:commentRangeStart w:id="301"/>
      <w:r>
        <w:rPr>
          <w:rFonts w:ascii="Roboto" w:hAnsi="Roboto"/>
          <w:sz w:val="22"/>
          <w:szCs w:val="22"/>
          <w:lang w:val="en-US"/>
        </w:rPr>
        <w:t xml:space="preserve">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commentRangeEnd w:id="300"/>
      <w:r w:rsidR="00215F74">
        <w:rPr>
          <w:rStyle w:val="Kommentarhenvisning"/>
          <w:lang w:val="en-US" w:eastAsia="en-US"/>
        </w:rPr>
        <w:commentReference w:id="300"/>
      </w:r>
      <w:commentRangeEnd w:id="301"/>
      <w:r w:rsidR="001E4447">
        <w:rPr>
          <w:rStyle w:val="Kommentarhenvisning"/>
          <w:lang w:val="en-US" w:eastAsia="en-US"/>
        </w:rPr>
        <w:commentReference w:id="301"/>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ins w:id="302" w:author="Christoffer Vissing" w:date="2024-11-11T14:34:00Z" w16du:dateUtc="2024-11-11T13:34:00Z">
        <w:r w:rsidR="00A21E2B">
          <w:rPr>
            <w:rFonts w:ascii="Roboto" w:hAnsi="Roboto"/>
            <w:sz w:val="22"/>
            <w:szCs w:val="22"/>
            <w:lang w:val="en-US"/>
          </w:rPr>
          <w:t>20</w:t>
        </w:r>
      </w:ins>
      <w:del w:id="303" w:author="Christoffer Vissing" w:date="2024-11-11T14:34:00Z" w16du:dateUtc="2024-11-11T13:34:00Z">
        <w:r w:rsidDel="00A21E2B">
          <w:rPr>
            <w:rFonts w:ascii="Roboto" w:hAnsi="Roboto"/>
            <w:sz w:val="22"/>
            <w:szCs w:val="22"/>
            <w:lang w:val="en-US"/>
          </w:rPr>
          <w:delText>19</w:delText>
        </w:r>
      </w:del>
      <w:r w:rsidRPr="00DF613E">
        <w:rPr>
          <w:rFonts w:ascii="Roboto" w:hAnsi="Roboto"/>
          <w:sz w:val="22"/>
          <w:szCs w:val="22"/>
          <w:lang w:val="en-US"/>
        </w:rPr>
        <w:t xml:space="preserve">% versus </w:t>
      </w:r>
      <w:del w:id="304" w:author="Christoffer Vissing" w:date="2024-11-11T14:34:00Z" w16du:dateUtc="2024-11-11T13:34:00Z">
        <w:r w:rsidRPr="00DF613E" w:rsidDel="00A21E2B">
          <w:rPr>
            <w:rFonts w:ascii="Roboto" w:hAnsi="Roboto"/>
            <w:sz w:val="22"/>
            <w:szCs w:val="22"/>
            <w:lang w:val="en-US"/>
          </w:rPr>
          <w:delText>1</w:delText>
        </w:r>
        <w:r w:rsidDel="00A21E2B">
          <w:rPr>
            <w:rFonts w:ascii="Roboto" w:hAnsi="Roboto"/>
            <w:sz w:val="22"/>
            <w:szCs w:val="22"/>
            <w:lang w:val="en-US"/>
          </w:rPr>
          <w:delText>0</w:delText>
        </w:r>
      </w:del>
      <w:ins w:id="305" w:author="Christoffer Vissing" w:date="2024-11-11T14:34:00Z" w16du:dateUtc="2024-11-11T13:34:00Z">
        <w:r w:rsidR="00A21E2B">
          <w:rPr>
            <w:rFonts w:ascii="Roboto" w:hAnsi="Roboto"/>
            <w:sz w:val="22"/>
            <w:szCs w:val="22"/>
            <w:lang w:val="en-US"/>
          </w:rPr>
          <w:t>9</w:t>
        </w:r>
      </w:ins>
      <w:r w:rsidRPr="00DF613E">
        <w:rPr>
          <w:rFonts w:ascii="Roboto" w:hAnsi="Roboto"/>
          <w:sz w:val="22"/>
          <w:szCs w:val="22"/>
          <w:lang w:val="en-US"/>
        </w:rPr>
        <w:t>% of deaths) and heart failure (2</w:t>
      </w:r>
      <w:del w:id="306" w:author="Christoffer Vissing" w:date="2024-11-11T14:34:00Z" w16du:dateUtc="2024-11-11T13:34:00Z">
        <w:r w:rsidDel="00A21E2B">
          <w:rPr>
            <w:rFonts w:ascii="Roboto" w:hAnsi="Roboto"/>
            <w:sz w:val="22"/>
            <w:szCs w:val="22"/>
            <w:lang w:val="en-US"/>
          </w:rPr>
          <w:delText>6</w:delText>
        </w:r>
      </w:del>
      <w:ins w:id="307" w:author="Christoffer Vissing" w:date="2024-11-11T14:34:00Z" w16du:dateUtc="2024-11-11T13:34:00Z">
        <w:r w:rsidR="00A21E2B">
          <w:rPr>
            <w:rFonts w:ascii="Roboto" w:hAnsi="Roboto"/>
            <w:sz w:val="22"/>
            <w:szCs w:val="22"/>
            <w:lang w:val="en-US"/>
          </w:rPr>
          <w:t>5</w:t>
        </w:r>
      </w:ins>
      <w:r w:rsidRPr="00DF613E">
        <w:rPr>
          <w:rFonts w:ascii="Roboto" w:hAnsi="Roboto"/>
          <w:sz w:val="22"/>
          <w:szCs w:val="22"/>
          <w:lang w:val="en-US"/>
        </w:rPr>
        <w:t xml:space="preserve"> versus </w:t>
      </w:r>
      <w:ins w:id="308" w:author="Christoffer Vissing" w:date="2024-11-11T14:34:00Z" w16du:dateUtc="2024-11-11T13:34:00Z">
        <w:r w:rsidR="00A21E2B">
          <w:rPr>
            <w:rFonts w:ascii="Roboto" w:hAnsi="Roboto"/>
            <w:sz w:val="22"/>
            <w:szCs w:val="22"/>
            <w:lang w:val="en-US"/>
          </w:rPr>
          <w:t>8</w:t>
        </w:r>
      </w:ins>
      <w:del w:id="309" w:author="Christoffer Vissing" w:date="2024-11-11T14:34:00Z" w16du:dateUtc="2024-11-11T13:34:00Z">
        <w:r w:rsidRPr="00DF613E" w:rsidDel="00A21E2B">
          <w:rPr>
            <w:rFonts w:ascii="Roboto" w:hAnsi="Roboto"/>
            <w:sz w:val="22"/>
            <w:szCs w:val="22"/>
            <w:lang w:val="en-US"/>
          </w:rPr>
          <w:delText>9</w:delText>
        </w:r>
      </w:del>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del w:id="310" w:author="Christoffer Vissing" w:date="2024-11-01T14:06:00Z" w16du:dateUtc="2024-11-01T13:06:00Z">
        <w:r w:rsidRPr="00DF613E" w:rsidDel="00703ED6">
          <w:rPr>
            <w:rFonts w:ascii="Roboto" w:hAnsi="Roboto"/>
            <w:sz w:val="22"/>
            <w:szCs w:val="22"/>
            <w:lang w:val="en-US"/>
          </w:rPr>
          <w:delText>7</w:delText>
        </w:r>
      </w:del>
      <w:ins w:id="311" w:author="Christoffer Vissing" w:date="2024-11-01T14:06:00Z" w16du:dateUtc="2024-11-01T13:06:00Z">
        <w:r w:rsidR="00703ED6">
          <w:rPr>
            <w:rFonts w:ascii="Roboto" w:hAnsi="Roboto"/>
            <w:sz w:val="22"/>
            <w:szCs w:val="22"/>
            <w:lang w:val="en-US"/>
          </w:rPr>
          <w:t>8</w:t>
        </w:r>
      </w:ins>
      <w:r>
        <w:rPr>
          <w:rFonts w:ascii="Roboto" w:hAnsi="Roboto"/>
          <w:sz w:val="22"/>
          <w:szCs w:val="22"/>
          <w:lang w:val="en-US"/>
        </w:rPr>
        <w:t>6</w:t>
      </w:r>
      <w:r w:rsidRPr="00DF613E">
        <w:rPr>
          <w:rFonts w:ascii="Roboto" w:hAnsi="Roboto"/>
          <w:sz w:val="22"/>
          <w:szCs w:val="22"/>
          <w:lang w:val="en-US"/>
        </w:rPr>
        <w:t xml:space="preserve"> (CI: </w:t>
      </w:r>
      <w:ins w:id="312" w:author="Christoffer Vissing" w:date="2024-11-01T14:06:00Z" w16du:dateUtc="2024-11-01T13:06:00Z">
        <w:r w:rsidR="00703ED6">
          <w:rPr>
            <w:rFonts w:ascii="Roboto" w:hAnsi="Roboto"/>
            <w:sz w:val="22"/>
            <w:szCs w:val="22"/>
            <w:lang w:val="en-US"/>
          </w:rPr>
          <w:t>2</w:t>
        </w:r>
      </w:ins>
      <w:del w:id="313" w:author="Christoffer Vissing" w:date="2024-11-01T14:06:00Z" w16du:dateUtc="2024-11-01T13:06:00Z">
        <w:r w:rsidRPr="00DF613E" w:rsidDel="00703ED6">
          <w:rPr>
            <w:rFonts w:ascii="Roboto" w:hAnsi="Roboto"/>
            <w:sz w:val="22"/>
            <w:szCs w:val="22"/>
            <w:lang w:val="en-US"/>
          </w:rPr>
          <w:delText>1</w:delText>
        </w:r>
      </w:del>
      <w:r w:rsidRPr="00DF613E">
        <w:rPr>
          <w:rFonts w:ascii="Roboto" w:hAnsi="Roboto"/>
          <w:sz w:val="22"/>
          <w:szCs w:val="22"/>
          <w:lang w:val="en-US"/>
        </w:rPr>
        <w:t>.</w:t>
      </w:r>
      <w:del w:id="314" w:author="Christoffer Vissing" w:date="2024-11-01T14:06:00Z" w16du:dateUtc="2024-11-01T13:06:00Z">
        <w:r w:rsidRPr="00DF613E" w:rsidDel="00703ED6">
          <w:rPr>
            <w:rFonts w:ascii="Roboto" w:hAnsi="Roboto"/>
            <w:sz w:val="22"/>
            <w:szCs w:val="22"/>
            <w:lang w:val="en-US"/>
          </w:rPr>
          <w:delText>9</w:delText>
        </w:r>
        <w:r w:rsidDel="00703ED6">
          <w:rPr>
            <w:rFonts w:ascii="Roboto" w:hAnsi="Roboto"/>
            <w:sz w:val="22"/>
            <w:szCs w:val="22"/>
            <w:lang w:val="en-US"/>
          </w:rPr>
          <w:delText>8</w:delText>
        </w:r>
      </w:del>
      <w:ins w:id="315" w:author="Christoffer Vissing" w:date="2024-11-01T14:06:00Z" w16du:dateUtc="2024-11-01T13:06:00Z">
        <w:r w:rsidR="00703ED6">
          <w:rPr>
            <w:rFonts w:ascii="Roboto" w:hAnsi="Roboto"/>
            <w:sz w:val="22"/>
            <w:szCs w:val="22"/>
            <w:lang w:val="en-US"/>
          </w:rPr>
          <w:t>05</w:t>
        </w:r>
      </w:ins>
      <w:r w:rsidRPr="00DF613E">
        <w:rPr>
          <w:rFonts w:ascii="Roboto" w:hAnsi="Roboto"/>
          <w:sz w:val="22"/>
          <w:szCs w:val="22"/>
          <w:lang w:val="en-US"/>
        </w:rPr>
        <w:t xml:space="preserve"> to </w:t>
      </w:r>
      <w:del w:id="316" w:author="Christoffer Vissing" w:date="2024-11-01T14:06:00Z" w16du:dateUtc="2024-11-01T13:06:00Z">
        <w:r w:rsidRPr="00DF613E" w:rsidDel="00703ED6">
          <w:rPr>
            <w:rFonts w:ascii="Roboto" w:hAnsi="Roboto"/>
            <w:sz w:val="22"/>
            <w:szCs w:val="22"/>
            <w:lang w:val="en-US"/>
          </w:rPr>
          <w:delText>3</w:delText>
        </w:r>
      </w:del>
      <w:ins w:id="317" w:author="Christoffer Vissing" w:date="2024-11-01T14:06:00Z" w16du:dateUtc="2024-11-01T13:06:00Z">
        <w:r w:rsidR="00703ED6">
          <w:rPr>
            <w:rFonts w:ascii="Roboto" w:hAnsi="Roboto"/>
            <w:sz w:val="22"/>
            <w:szCs w:val="22"/>
            <w:lang w:val="en-US"/>
          </w:rPr>
          <w:t>4</w:t>
        </w:r>
      </w:ins>
      <w:r w:rsidRPr="00DF613E">
        <w:rPr>
          <w:rFonts w:ascii="Roboto" w:hAnsi="Roboto"/>
          <w:sz w:val="22"/>
          <w:szCs w:val="22"/>
          <w:lang w:val="en-US"/>
        </w:rPr>
        <w:t>.</w:t>
      </w:r>
      <w:del w:id="318" w:author="Christoffer Vissing" w:date="2024-11-01T14:06:00Z" w16du:dateUtc="2024-11-01T13:06:00Z">
        <w:r w:rsidRPr="00DF613E" w:rsidDel="00703ED6">
          <w:rPr>
            <w:rFonts w:ascii="Roboto" w:hAnsi="Roboto"/>
            <w:sz w:val="22"/>
            <w:szCs w:val="22"/>
            <w:lang w:val="en-US"/>
          </w:rPr>
          <w:delText>8</w:delText>
        </w:r>
        <w:r w:rsidDel="00703ED6">
          <w:rPr>
            <w:rFonts w:ascii="Roboto" w:hAnsi="Roboto"/>
            <w:sz w:val="22"/>
            <w:szCs w:val="22"/>
            <w:lang w:val="en-US"/>
          </w:rPr>
          <w:delText>9</w:delText>
        </w:r>
      </w:del>
      <w:ins w:id="319" w:author="Christoffer Vissing" w:date="2024-11-01T14:06:00Z" w16du:dateUtc="2024-11-01T13:06:00Z">
        <w:r w:rsidR="00703ED6">
          <w:rPr>
            <w:rFonts w:ascii="Roboto" w:hAnsi="Roboto"/>
            <w:sz w:val="22"/>
            <w:szCs w:val="22"/>
            <w:lang w:val="en-US"/>
          </w:rPr>
          <w:t>06</w:t>
        </w:r>
      </w:ins>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973BA9">
        <w:rPr>
          <w:rFonts w:ascii="Roboto" w:hAnsi="Roboto"/>
          <w:b/>
          <w:bCs/>
          <w:sz w:val="22"/>
          <w:szCs w:val="22"/>
          <w:lang w:val="en-US"/>
        </w:rPr>
        <w:t>2</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ins w:id="320" w:author="Christoffer Vissing" w:date="2024-11-01T15:11:00Z" w16du:dateUtc="2024-11-01T14:11:00Z">
        <w:r w:rsidR="00000F06">
          <w:rPr>
            <w:rFonts w:ascii="Roboto" w:hAnsi="Roboto"/>
            <w:sz w:val="22"/>
            <w:szCs w:val="22"/>
            <w:lang w:val="en-US"/>
          </w:rPr>
          <w:t>61</w:t>
        </w:r>
      </w:ins>
      <w:del w:id="321" w:author="Christoffer Vissing" w:date="2024-11-01T15:11:00Z" w16du:dateUtc="2024-11-01T14:11:00Z">
        <w:r w:rsidDel="00000F06">
          <w:rPr>
            <w:rFonts w:ascii="Roboto" w:hAnsi="Roboto"/>
            <w:sz w:val="22"/>
            <w:szCs w:val="22"/>
            <w:lang w:val="en-US"/>
          </w:rPr>
          <w:delText>75</w:delText>
        </w:r>
      </w:del>
      <w:r w:rsidRPr="00DF613E">
        <w:rPr>
          <w:rFonts w:ascii="Roboto" w:hAnsi="Roboto"/>
          <w:sz w:val="22"/>
          <w:szCs w:val="22"/>
          <w:lang w:val="en-US"/>
        </w:rPr>
        <w:t xml:space="preserve"> [CI: 1.</w:t>
      </w:r>
      <w:ins w:id="322" w:author="Christoffer Vissing" w:date="2024-11-01T15:11:00Z" w16du:dateUtc="2024-11-01T14:11:00Z">
        <w:r w:rsidR="00000F06">
          <w:rPr>
            <w:rFonts w:ascii="Roboto" w:hAnsi="Roboto"/>
            <w:sz w:val="22"/>
            <w:szCs w:val="22"/>
            <w:lang w:val="en-US"/>
          </w:rPr>
          <w:t>18</w:t>
        </w:r>
      </w:ins>
      <w:del w:id="323" w:author="Christoffer Vissing" w:date="2024-11-01T15:11:00Z" w16du:dateUtc="2024-11-01T14:11:00Z">
        <w:r w:rsidRPr="00DF613E" w:rsidDel="00000F06">
          <w:rPr>
            <w:rFonts w:ascii="Roboto" w:hAnsi="Roboto"/>
            <w:sz w:val="22"/>
            <w:szCs w:val="22"/>
            <w:lang w:val="en-US"/>
          </w:rPr>
          <w:delText>2</w:delText>
        </w:r>
        <w:r w:rsidDel="00000F06">
          <w:rPr>
            <w:rFonts w:ascii="Roboto" w:hAnsi="Roboto"/>
            <w:sz w:val="22"/>
            <w:szCs w:val="22"/>
            <w:lang w:val="en-US"/>
          </w:rPr>
          <w:delText>6</w:delText>
        </w:r>
      </w:del>
      <w:r w:rsidRPr="00DF613E">
        <w:rPr>
          <w:rFonts w:ascii="Roboto" w:hAnsi="Roboto"/>
          <w:sz w:val="22"/>
          <w:szCs w:val="22"/>
          <w:lang w:val="en-US"/>
        </w:rPr>
        <w:t xml:space="preserve"> to 2.</w:t>
      </w:r>
      <w:ins w:id="324" w:author="Christoffer Vissing" w:date="2024-11-01T15:11:00Z" w16du:dateUtc="2024-11-01T14:11:00Z">
        <w:r w:rsidR="00000F06">
          <w:rPr>
            <w:rFonts w:ascii="Roboto" w:hAnsi="Roboto"/>
            <w:sz w:val="22"/>
            <w:szCs w:val="22"/>
            <w:lang w:val="en-US"/>
          </w:rPr>
          <w:t>20</w:t>
        </w:r>
      </w:ins>
      <w:del w:id="325" w:author="Christoffer Vissing" w:date="2024-11-01T15:11:00Z" w16du:dateUtc="2024-11-01T14:11:00Z">
        <w:r w:rsidDel="00000F06">
          <w:rPr>
            <w:rFonts w:ascii="Roboto" w:hAnsi="Roboto"/>
            <w:sz w:val="22"/>
            <w:szCs w:val="22"/>
            <w:lang w:val="en-US"/>
          </w:rPr>
          <w:delText>44</w:delText>
        </w:r>
      </w:del>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ins w:id="326" w:author="Christoffer Vissing" w:date="2024-11-01T15:07:00Z" w16du:dateUtc="2024-11-01T14:07:00Z">
        <w:r w:rsidR="00000F06">
          <w:rPr>
            <w:rFonts w:ascii="Roboto" w:hAnsi="Roboto"/>
            <w:sz w:val="22"/>
            <w:szCs w:val="22"/>
            <w:lang w:val="en-US"/>
          </w:rPr>
          <w:t>, using follow-up as time-scale</w:t>
        </w:r>
      </w:ins>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ins w:id="327" w:author="Christoffer Vissing" w:date="2024-11-01T14:22:00Z" w16du:dateUtc="2024-11-01T13:22:00Z">
        <w:r w:rsidR="00802A2D">
          <w:rPr>
            <w:rFonts w:ascii="Roboto" w:hAnsi="Roboto"/>
            <w:sz w:val="22"/>
            <w:szCs w:val="22"/>
            <w:lang w:val="en-US"/>
          </w:rPr>
          <w:t>34</w:t>
        </w:r>
      </w:ins>
      <w:del w:id="328" w:author="Christoffer Vissing" w:date="2024-11-01T14:22:00Z" w16du:dateUtc="2024-11-01T13:22:00Z">
        <w:r w:rsidDel="00802A2D">
          <w:rPr>
            <w:rFonts w:ascii="Roboto" w:hAnsi="Roboto"/>
            <w:sz w:val="22"/>
            <w:szCs w:val="22"/>
            <w:lang w:val="en-US"/>
          </w:rPr>
          <w:delText>18</w:delText>
        </w:r>
      </w:del>
      <w:r w:rsidRPr="00DF613E">
        <w:rPr>
          <w:rFonts w:ascii="Roboto" w:hAnsi="Roboto"/>
          <w:sz w:val="22"/>
          <w:szCs w:val="22"/>
          <w:lang w:val="en-US"/>
        </w:rPr>
        <w:t xml:space="preserve"> (CI: 1.</w:t>
      </w:r>
      <w:ins w:id="329" w:author="Christoffer Vissing" w:date="2024-11-01T14:22:00Z" w16du:dateUtc="2024-11-01T13:22:00Z">
        <w:r w:rsidR="00802A2D">
          <w:rPr>
            <w:rFonts w:ascii="Roboto" w:hAnsi="Roboto"/>
            <w:sz w:val="22"/>
            <w:szCs w:val="22"/>
            <w:lang w:val="en-US"/>
          </w:rPr>
          <w:t>98</w:t>
        </w:r>
      </w:ins>
      <w:del w:id="330" w:author="Christoffer Vissing" w:date="2024-11-01T14:22:00Z" w16du:dateUtc="2024-11-01T13:22:00Z">
        <w:r w:rsidDel="00802A2D">
          <w:rPr>
            <w:rFonts w:ascii="Roboto" w:hAnsi="Roboto"/>
            <w:sz w:val="22"/>
            <w:szCs w:val="22"/>
            <w:lang w:val="en-US"/>
          </w:rPr>
          <w:delText>83</w:delText>
        </w:r>
      </w:del>
      <w:r w:rsidRPr="00DF613E">
        <w:rPr>
          <w:rFonts w:ascii="Roboto" w:hAnsi="Roboto"/>
          <w:sz w:val="22"/>
          <w:szCs w:val="22"/>
          <w:lang w:val="en-US"/>
        </w:rPr>
        <w:t xml:space="preserve"> to 2.</w:t>
      </w:r>
      <w:ins w:id="331" w:author="Christoffer Vissing" w:date="2024-11-01T14:23:00Z" w16du:dateUtc="2024-11-01T13:23:00Z">
        <w:r w:rsidR="00802A2D">
          <w:rPr>
            <w:rFonts w:ascii="Roboto" w:hAnsi="Roboto"/>
            <w:sz w:val="22"/>
            <w:szCs w:val="22"/>
            <w:lang w:val="en-US"/>
          </w:rPr>
          <w:t>75</w:t>
        </w:r>
      </w:ins>
      <w:del w:id="332" w:author="Christoffer Vissing" w:date="2024-11-01T14:23:00Z" w16du:dateUtc="2024-11-01T13:23:00Z">
        <w:r w:rsidDel="00802A2D">
          <w:rPr>
            <w:rFonts w:ascii="Roboto" w:hAnsi="Roboto"/>
            <w:sz w:val="22"/>
            <w:szCs w:val="22"/>
            <w:lang w:val="en-US"/>
          </w:rPr>
          <w:delText>5</w:delText>
        </w:r>
        <w:r w:rsidRPr="00DF613E" w:rsidDel="00802A2D">
          <w:rPr>
            <w:rFonts w:ascii="Roboto" w:hAnsi="Roboto"/>
            <w:sz w:val="22"/>
            <w:szCs w:val="22"/>
            <w:lang w:val="en-US"/>
          </w:rPr>
          <w:delText>7</w:delText>
        </w:r>
      </w:del>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FDB088"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ins w:id="333" w:author="Christoffer Vissing" w:date="2024-10-04T12:42:00Z" w16du:dateUtc="2024-10-04T10:42:00Z">
        <w:r w:rsidR="00BE1405">
          <w:rPr>
            <w:rFonts w:ascii="Roboto" w:hAnsi="Roboto"/>
            <w:sz w:val="22"/>
            <w:szCs w:val="22"/>
            <w:lang w:val="en-US"/>
          </w:rPr>
          <w:t>,</w:t>
        </w:r>
      </w:ins>
      <w:r>
        <w:rPr>
          <w:rFonts w:ascii="Roboto" w:hAnsi="Roboto"/>
          <w:sz w:val="22"/>
          <w:szCs w:val="22"/>
          <w:lang w:val="en-US"/>
        </w:rPr>
        <w:t xml:space="preserve"> we investigated </w:t>
      </w:r>
      <w:r w:rsidR="00FF700B" w:rsidRPr="00431AEB">
        <w:rPr>
          <w:rFonts w:ascii="Roboto" w:hAnsi="Roboto"/>
          <w:sz w:val="22"/>
          <w:szCs w:val="22"/>
          <w:lang w:val="en-US"/>
        </w:rPr>
        <w:t>significant 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 xml:space="preserve">s, to identify </w:t>
      </w:r>
      <w:commentRangeStart w:id="334"/>
      <w:commentRangeStart w:id="335"/>
      <w:r>
        <w:rPr>
          <w:rFonts w:ascii="Roboto" w:hAnsi="Roboto"/>
          <w:sz w:val="22"/>
          <w:szCs w:val="22"/>
          <w:lang w:val="en-US"/>
        </w:rPr>
        <w:t>exposure</w:t>
      </w:r>
      <w:r w:rsidR="00ED3873">
        <w:rPr>
          <w:rFonts w:ascii="Roboto" w:hAnsi="Roboto"/>
          <w:sz w:val="22"/>
          <w:szCs w:val="22"/>
          <w:lang w:val="en-US"/>
        </w:rPr>
        <w:t>-</w:t>
      </w:r>
      <w:r>
        <w:rPr>
          <w:rFonts w:ascii="Roboto" w:hAnsi="Roboto"/>
          <w:sz w:val="22"/>
          <w:szCs w:val="22"/>
          <w:lang w:val="en-US"/>
        </w:rPr>
        <w:t xml:space="preserve">outcome </w:t>
      </w:r>
      <w:commentRangeEnd w:id="334"/>
      <w:r w:rsidR="00ED3873">
        <w:rPr>
          <w:rStyle w:val="Kommentarhenvisning"/>
          <w:lang w:val="en-US" w:eastAsia="en-US"/>
        </w:rPr>
        <w:commentReference w:id="334"/>
      </w:r>
      <w:commentRangeEnd w:id="335"/>
      <w:r w:rsidR="001E4447">
        <w:rPr>
          <w:rStyle w:val="Kommentarhenvisning"/>
          <w:lang w:val="en-US" w:eastAsia="en-US"/>
        </w:rPr>
        <w:commentReference w:id="335"/>
      </w:r>
      <w:r>
        <w:rPr>
          <w:rFonts w:ascii="Roboto" w:hAnsi="Roboto"/>
          <w:sz w:val="22"/>
          <w:szCs w:val="22"/>
          <w:lang w:val="en-US"/>
        </w:rPr>
        <w:t>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973BA9">
        <w:rPr>
          <w:rFonts w:ascii="Roboto" w:hAnsi="Roboto"/>
          <w:b/>
          <w:bCs/>
          <w:sz w:val="22"/>
          <w:szCs w:val="22"/>
          <w:lang w:val="en-US"/>
        </w:rPr>
        <w:t>3</w:t>
      </w:r>
      <w:r w:rsidR="00CC3ED5" w:rsidRPr="0054323F">
        <w:rPr>
          <w:rFonts w:ascii="Roboto" w:hAnsi="Roboto"/>
          <w:sz w:val="22"/>
          <w:szCs w:val="22"/>
          <w:lang w:val="en-US"/>
        </w:rPr>
        <w:t>)</w:t>
      </w:r>
      <w:ins w:id="336" w:author="Christoffer Vissing" w:date="2024-10-11T13:59:00Z" w16du:dateUtc="2024-10-11T11:59:00Z">
        <w:r w:rsidR="007077D6">
          <w:rPr>
            <w:rFonts w:ascii="Roboto" w:hAnsi="Roboto"/>
            <w:sz w:val="22"/>
            <w:szCs w:val="22"/>
            <w:lang w:val="en-US"/>
          </w:rPr>
          <w:t>, in the full cohort (n=</w:t>
        </w:r>
      </w:ins>
      <w:ins w:id="337" w:author="Christoffer Vissing" w:date="2024-11-01T15:03:00Z" w16du:dateUtc="2024-11-01T14:03:00Z">
        <w:r w:rsidR="008229ED">
          <w:rPr>
            <w:rFonts w:ascii="Roboto" w:hAnsi="Roboto"/>
            <w:sz w:val="22"/>
            <w:szCs w:val="22"/>
            <w:lang w:val="en-US"/>
          </w:rPr>
          <w:t>6</w:t>
        </w:r>
      </w:ins>
      <w:ins w:id="338" w:author="Christoffer Vissing" w:date="2024-10-11T13:59:00Z" w16du:dateUtc="2024-10-11T11:59:00Z">
        <w:r w:rsidR="007077D6">
          <w:rPr>
            <w:rFonts w:ascii="Roboto" w:hAnsi="Roboto"/>
            <w:sz w:val="22"/>
            <w:szCs w:val="22"/>
            <w:lang w:val="en-US"/>
          </w:rPr>
          <w:t>,</w:t>
        </w:r>
      </w:ins>
      <w:ins w:id="339" w:author="Christoffer Vissing" w:date="2024-11-01T15:03:00Z" w16du:dateUtc="2024-11-01T14:03:00Z">
        <w:r w:rsidR="008229ED">
          <w:rPr>
            <w:rFonts w:ascii="Roboto" w:hAnsi="Roboto"/>
            <w:sz w:val="22"/>
            <w:szCs w:val="22"/>
            <w:lang w:val="en-US"/>
          </w:rPr>
          <w:t>120</w:t>
        </w:r>
      </w:ins>
      <w:ins w:id="340" w:author="Christoffer Vissing" w:date="2024-10-11T13:59:00Z" w16du:dateUtc="2024-10-11T11:59:00Z">
        <w:r w:rsidR="007077D6">
          <w:rPr>
            <w:rFonts w:ascii="Roboto" w:hAnsi="Roboto"/>
            <w:sz w:val="22"/>
            <w:szCs w:val="22"/>
            <w:lang w:val="en-US"/>
          </w:rPr>
          <w:t>)</w:t>
        </w:r>
      </w:ins>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 </w:t>
      </w:r>
      <w:commentRangeStart w:id="341"/>
      <w:del w:id="342" w:author="Christoffer Vissing" w:date="2024-10-10T16:32:00Z" w16du:dateUtc="2024-10-10T14:32:00Z">
        <w:r w:rsidR="003C2490" w:rsidDel="001E4447">
          <w:rPr>
            <w:rFonts w:ascii="Roboto" w:hAnsi="Roboto"/>
            <w:sz w:val="22"/>
            <w:szCs w:val="22"/>
            <w:lang w:val="en-US"/>
          </w:rPr>
          <w:delText xml:space="preserve">developing </w:delText>
        </w:r>
        <w:r w:rsidR="005F3FDD" w:rsidRPr="00431AEB" w:rsidDel="001E4447">
          <w:rPr>
            <w:rFonts w:ascii="Roboto" w:hAnsi="Roboto"/>
            <w:sz w:val="22"/>
            <w:szCs w:val="22"/>
            <w:lang w:val="en-US"/>
          </w:rPr>
          <w:delText>obstructive physiology (HR 1.</w:delText>
        </w:r>
        <w:r w:rsidR="0087104C" w:rsidRPr="00431AEB" w:rsidDel="001E4447">
          <w:rPr>
            <w:rFonts w:ascii="Roboto" w:hAnsi="Roboto"/>
            <w:sz w:val="22"/>
            <w:szCs w:val="22"/>
            <w:lang w:val="en-US"/>
          </w:rPr>
          <w:delText>7</w:delText>
        </w:r>
        <w:r w:rsidR="00E44A75" w:rsidDel="001E4447">
          <w:rPr>
            <w:rFonts w:ascii="Roboto" w:hAnsi="Roboto"/>
            <w:sz w:val="22"/>
            <w:szCs w:val="22"/>
            <w:lang w:val="en-US"/>
          </w:rPr>
          <w:delText>9</w:delText>
        </w:r>
        <w:r w:rsidR="0087104C" w:rsidRPr="003A41F5" w:rsidDel="001E4447">
          <w:rPr>
            <w:rFonts w:ascii="Roboto" w:hAnsi="Roboto"/>
            <w:sz w:val="22"/>
            <w:szCs w:val="22"/>
            <w:lang w:val="en-US"/>
          </w:rPr>
          <w:delText xml:space="preserve"> [CI 1.5</w:delText>
        </w:r>
        <w:r w:rsidR="00E44A75" w:rsidDel="001E4447">
          <w:rPr>
            <w:rFonts w:ascii="Roboto" w:hAnsi="Roboto"/>
            <w:sz w:val="22"/>
            <w:szCs w:val="22"/>
            <w:lang w:val="en-US"/>
          </w:rPr>
          <w:delText>8</w:delText>
        </w:r>
        <w:r w:rsidR="0087104C" w:rsidRPr="003A41F5" w:rsidDel="001E4447">
          <w:rPr>
            <w:rFonts w:ascii="Roboto" w:hAnsi="Roboto"/>
            <w:sz w:val="22"/>
            <w:szCs w:val="22"/>
            <w:lang w:val="en-US"/>
          </w:rPr>
          <w:delText>-2.02]</w:delText>
        </w:r>
        <w:r w:rsidR="005F3FDD" w:rsidRPr="003A41F5" w:rsidDel="001E4447">
          <w:rPr>
            <w:rFonts w:ascii="Roboto" w:hAnsi="Roboto"/>
            <w:sz w:val="22"/>
            <w:szCs w:val="22"/>
            <w:lang w:val="en-US"/>
          </w:rPr>
          <w:delText xml:space="preserve">), </w:delText>
        </w:r>
      </w:del>
      <w:commentRangeEnd w:id="341"/>
      <w:r w:rsidR="00ED3873">
        <w:rPr>
          <w:rStyle w:val="Kommentarhenvisning"/>
          <w:lang w:val="en-US" w:eastAsia="en-US"/>
        </w:rPr>
        <w:commentReference w:id="341"/>
      </w:r>
      <w:r w:rsidR="005F3FDD" w:rsidRPr="003A41F5">
        <w:rPr>
          <w:rFonts w:ascii="Roboto" w:hAnsi="Roboto"/>
          <w:sz w:val="22"/>
          <w:szCs w:val="22"/>
          <w:lang w:val="en-US"/>
        </w:rPr>
        <w:t>atrial fibrillation (HR 1.</w:t>
      </w:r>
      <w:del w:id="343" w:author="Christoffer Vissing" w:date="2024-11-01T14:59:00Z" w16du:dateUtc="2024-11-01T13:59:00Z">
        <w:r w:rsidR="00E44A75" w:rsidDel="008229ED">
          <w:rPr>
            <w:rFonts w:ascii="Roboto" w:hAnsi="Roboto"/>
            <w:sz w:val="22"/>
            <w:szCs w:val="22"/>
            <w:lang w:val="en-US"/>
          </w:rPr>
          <w:delText>49</w:delText>
        </w:r>
      </w:del>
      <w:ins w:id="344" w:author="Christoffer Vissing" w:date="2024-11-01T14:59:00Z" w16du:dateUtc="2024-11-01T13:59:00Z">
        <w:r w:rsidR="008229ED">
          <w:rPr>
            <w:rFonts w:ascii="Roboto" w:hAnsi="Roboto"/>
            <w:sz w:val="22"/>
            <w:szCs w:val="22"/>
            <w:lang w:val="en-US"/>
          </w:rPr>
          <w:t>66</w:t>
        </w:r>
      </w:ins>
      <w:r w:rsidR="0087104C" w:rsidRPr="003A41F5">
        <w:rPr>
          <w:rFonts w:ascii="Roboto" w:hAnsi="Roboto"/>
          <w:sz w:val="22"/>
          <w:szCs w:val="22"/>
          <w:lang w:val="en-US"/>
        </w:rPr>
        <w:t xml:space="preserve"> [CI 1.</w:t>
      </w:r>
      <w:ins w:id="345" w:author="Christoffer Vissing" w:date="2024-11-01T14:59:00Z" w16du:dateUtc="2024-11-01T13:59:00Z">
        <w:r w:rsidR="008229ED">
          <w:rPr>
            <w:rFonts w:ascii="Roboto" w:hAnsi="Roboto"/>
            <w:sz w:val="22"/>
            <w:szCs w:val="22"/>
            <w:lang w:val="en-US"/>
          </w:rPr>
          <w:t>4</w:t>
        </w:r>
      </w:ins>
      <w:ins w:id="346" w:author="Christoffer Vissing" w:date="2024-11-01T15:00:00Z" w16du:dateUtc="2024-11-01T14:00:00Z">
        <w:r w:rsidR="008229ED">
          <w:rPr>
            <w:rFonts w:ascii="Roboto" w:hAnsi="Roboto"/>
            <w:sz w:val="22"/>
            <w:szCs w:val="22"/>
            <w:lang w:val="en-US"/>
          </w:rPr>
          <w:t>3</w:t>
        </w:r>
      </w:ins>
      <w:del w:id="347" w:author="Christoffer Vissing" w:date="2024-11-01T15:00:00Z" w16du:dateUtc="2024-11-01T14:00:00Z">
        <w:r w:rsidR="0087104C" w:rsidRPr="003A41F5" w:rsidDel="008229ED">
          <w:rPr>
            <w:rFonts w:ascii="Roboto" w:hAnsi="Roboto"/>
            <w:sz w:val="22"/>
            <w:szCs w:val="22"/>
            <w:lang w:val="en-US"/>
          </w:rPr>
          <w:delText>2</w:delText>
        </w:r>
        <w:r w:rsidR="00E44A75" w:rsidDel="008229ED">
          <w:rPr>
            <w:rFonts w:ascii="Roboto" w:hAnsi="Roboto"/>
            <w:sz w:val="22"/>
            <w:szCs w:val="22"/>
            <w:lang w:val="en-US"/>
          </w:rPr>
          <w:delText>8</w:delText>
        </w:r>
      </w:del>
      <w:r w:rsidR="0087104C" w:rsidRPr="00431AEB">
        <w:rPr>
          <w:rFonts w:ascii="Roboto" w:hAnsi="Roboto"/>
          <w:sz w:val="22"/>
          <w:szCs w:val="22"/>
          <w:lang w:val="en-US"/>
        </w:rPr>
        <w:t>-1.</w:t>
      </w:r>
      <w:ins w:id="348" w:author="Christoffer Vissing" w:date="2024-11-01T15:00:00Z" w16du:dateUtc="2024-11-01T14:00:00Z">
        <w:r w:rsidR="008229ED">
          <w:rPr>
            <w:rFonts w:ascii="Roboto" w:hAnsi="Roboto"/>
            <w:sz w:val="22"/>
            <w:szCs w:val="22"/>
            <w:lang w:val="en-US"/>
          </w:rPr>
          <w:t>92</w:t>
        </w:r>
      </w:ins>
      <w:del w:id="349" w:author="Christoffer Vissing" w:date="2024-11-01T15:00:00Z" w16du:dateUtc="2024-11-01T14:00:00Z">
        <w:r w:rsidR="00E44A75" w:rsidDel="008229ED">
          <w:rPr>
            <w:rFonts w:ascii="Roboto" w:hAnsi="Roboto"/>
            <w:sz w:val="22"/>
            <w:szCs w:val="22"/>
            <w:lang w:val="en-US"/>
          </w:rPr>
          <w:delText>73</w:delText>
        </w:r>
      </w:del>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ins w:id="350" w:author="Christoffer Vissing" w:date="2024-11-01T15:00:00Z" w16du:dateUtc="2024-11-01T14:00:00Z">
        <w:r w:rsidR="008229ED">
          <w:rPr>
            <w:rFonts w:ascii="Roboto" w:hAnsi="Roboto"/>
            <w:sz w:val="22"/>
            <w:szCs w:val="22"/>
            <w:lang w:val="en-US"/>
          </w:rPr>
          <w:t>2</w:t>
        </w:r>
      </w:ins>
      <w:del w:id="351" w:author="Christoffer Vissing" w:date="2024-11-01T15:00:00Z" w16du:dateUtc="2024-11-01T14:00:00Z">
        <w:r w:rsidR="005F3FDD" w:rsidRPr="003A41F5" w:rsidDel="008229ED">
          <w:rPr>
            <w:rFonts w:ascii="Roboto" w:hAnsi="Roboto"/>
            <w:sz w:val="22"/>
            <w:szCs w:val="22"/>
            <w:lang w:val="en-US"/>
          </w:rPr>
          <w:delText>1</w:delText>
        </w:r>
      </w:del>
      <w:r w:rsidR="005F3FDD" w:rsidRPr="003A41F5">
        <w:rPr>
          <w:rFonts w:ascii="Roboto" w:hAnsi="Roboto"/>
          <w:sz w:val="22"/>
          <w:szCs w:val="22"/>
          <w:lang w:val="en-US"/>
        </w:rPr>
        <w:t>.</w:t>
      </w:r>
      <w:ins w:id="352" w:author="Christoffer Vissing" w:date="2024-11-01T15:00:00Z" w16du:dateUtc="2024-11-01T14:00:00Z">
        <w:r w:rsidR="008229ED">
          <w:rPr>
            <w:rFonts w:ascii="Roboto" w:hAnsi="Roboto"/>
            <w:sz w:val="22"/>
            <w:szCs w:val="22"/>
            <w:lang w:val="en-US"/>
          </w:rPr>
          <w:t>13</w:t>
        </w:r>
      </w:ins>
      <w:del w:id="353" w:author="Christoffer Vissing" w:date="2024-11-01T15:00:00Z" w16du:dateUtc="2024-11-01T14:00:00Z">
        <w:r w:rsidR="005F3FDD" w:rsidRPr="003A41F5" w:rsidDel="008229ED">
          <w:rPr>
            <w:rFonts w:ascii="Roboto" w:hAnsi="Roboto"/>
            <w:sz w:val="22"/>
            <w:szCs w:val="22"/>
            <w:lang w:val="en-US"/>
          </w:rPr>
          <w:delText>9</w:delText>
        </w:r>
        <w:r w:rsidR="00E44A75" w:rsidDel="008229ED">
          <w:rPr>
            <w:rFonts w:ascii="Roboto" w:hAnsi="Roboto"/>
            <w:sz w:val="22"/>
            <w:szCs w:val="22"/>
            <w:lang w:val="en-US"/>
          </w:rPr>
          <w:delText>0</w:delText>
        </w:r>
      </w:del>
      <w:r w:rsidR="0087104C" w:rsidRPr="00431AEB">
        <w:rPr>
          <w:rFonts w:ascii="Roboto" w:hAnsi="Roboto"/>
          <w:sz w:val="22"/>
          <w:szCs w:val="22"/>
          <w:lang w:val="en-US"/>
        </w:rPr>
        <w:t xml:space="preserve"> [CI 1.</w:t>
      </w:r>
      <w:ins w:id="354" w:author="Christoffer Vissing" w:date="2024-11-01T15:00:00Z" w16du:dateUtc="2024-11-01T14:00:00Z">
        <w:r w:rsidR="008229ED">
          <w:rPr>
            <w:rFonts w:ascii="Roboto" w:hAnsi="Roboto"/>
            <w:sz w:val="22"/>
            <w:szCs w:val="22"/>
            <w:lang w:val="en-US"/>
          </w:rPr>
          <w:t>83</w:t>
        </w:r>
      </w:ins>
      <w:del w:id="355" w:author="Christoffer Vissing" w:date="2024-11-01T15:00:00Z" w16du:dateUtc="2024-11-01T14:00:00Z">
        <w:r w:rsidR="0087104C" w:rsidRPr="00431AEB" w:rsidDel="008229ED">
          <w:rPr>
            <w:rFonts w:ascii="Roboto" w:hAnsi="Roboto"/>
            <w:sz w:val="22"/>
            <w:szCs w:val="22"/>
            <w:lang w:val="en-US"/>
          </w:rPr>
          <w:delText>62</w:delText>
        </w:r>
      </w:del>
      <w:r w:rsidR="0087104C" w:rsidRPr="00431AEB">
        <w:rPr>
          <w:rFonts w:ascii="Roboto" w:hAnsi="Roboto"/>
          <w:sz w:val="22"/>
          <w:szCs w:val="22"/>
          <w:lang w:val="en-US"/>
        </w:rPr>
        <w:t>-2.</w:t>
      </w:r>
      <w:ins w:id="356" w:author="Christoffer Vissing" w:date="2024-11-01T15:00:00Z" w16du:dateUtc="2024-11-01T14:00:00Z">
        <w:r w:rsidR="008229ED">
          <w:rPr>
            <w:rFonts w:ascii="Roboto" w:hAnsi="Roboto"/>
            <w:sz w:val="22"/>
            <w:szCs w:val="22"/>
            <w:lang w:val="en-US"/>
          </w:rPr>
          <w:t>49</w:t>
        </w:r>
      </w:ins>
      <w:del w:id="357" w:author="Christoffer Vissing" w:date="2024-11-01T15:00:00Z" w16du:dateUtc="2024-11-01T14:00:00Z">
        <w:r w:rsidR="0087104C" w:rsidRPr="00431AEB" w:rsidDel="008229ED">
          <w:rPr>
            <w:rFonts w:ascii="Roboto" w:hAnsi="Roboto"/>
            <w:sz w:val="22"/>
            <w:szCs w:val="22"/>
            <w:lang w:val="en-US"/>
          </w:rPr>
          <w:delText>2</w:delText>
        </w:r>
        <w:r w:rsidR="00E44A75" w:rsidDel="008229ED">
          <w:rPr>
            <w:rFonts w:ascii="Roboto" w:hAnsi="Roboto"/>
            <w:sz w:val="22"/>
            <w:szCs w:val="22"/>
            <w:lang w:val="en-US"/>
          </w:rPr>
          <w:delText>3</w:delText>
        </w:r>
      </w:del>
      <w:r w:rsidR="0087104C" w:rsidRPr="00431AEB">
        <w:rPr>
          <w:rFonts w:ascii="Roboto" w:hAnsi="Roboto"/>
          <w:sz w:val="22"/>
          <w:szCs w:val="22"/>
          <w:lang w:val="en-US"/>
        </w:rPr>
        <w:t>]</w:t>
      </w:r>
      <w:r w:rsidR="005F3FDD" w:rsidRPr="00431AEB">
        <w:rPr>
          <w:rFonts w:ascii="Roboto" w:hAnsi="Roboto"/>
          <w:sz w:val="22"/>
          <w:szCs w:val="22"/>
          <w:lang w:val="en-US"/>
        </w:rPr>
        <w:t>).</w:t>
      </w:r>
      <w:del w:id="358" w:author="Christoffer Vissing" w:date="2024-10-10T16:33:00Z" w16du:dateUtc="2024-10-10T14:33:00Z">
        <w:r w:rsidR="005F3FDD" w:rsidRPr="00431AEB" w:rsidDel="001E4447">
          <w:rPr>
            <w:rFonts w:ascii="Roboto" w:hAnsi="Roboto"/>
            <w:sz w:val="22"/>
            <w:szCs w:val="22"/>
            <w:lang w:val="en-US"/>
          </w:rPr>
          <w:delText xml:space="preserve"> </w:delText>
        </w:r>
        <w:r w:rsidR="00A008C6" w:rsidRPr="00431AEB" w:rsidDel="001E4447">
          <w:rPr>
            <w:rFonts w:ascii="Roboto" w:hAnsi="Roboto"/>
            <w:sz w:val="22"/>
            <w:szCs w:val="22"/>
            <w:lang w:val="en-US"/>
          </w:rPr>
          <w:delText>H</w:delText>
        </w:r>
        <w:r w:rsidR="00A961C0" w:rsidRPr="00431AEB" w:rsidDel="001E4447">
          <w:rPr>
            <w:rFonts w:ascii="Roboto" w:hAnsi="Roboto"/>
            <w:sz w:val="22"/>
            <w:szCs w:val="22"/>
            <w:lang w:val="en-US"/>
          </w:rPr>
          <w:delText>ypertension</w:delText>
        </w:r>
        <w:r w:rsidR="00A008C6" w:rsidRPr="00431AEB" w:rsidDel="001E4447">
          <w:rPr>
            <w:rFonts w:ascii="Roboto" w:hAnsi="Roboto"/>
            <w:sz w:val="22"/>
            <w:szCs w:val="22"/>
            <w:lang w:val="en-US"/>
          </w:rPr>
          <w:delText xml:space="preserve"> </w:delText>
        </w:r>
        <w:r w:rsidR="0054323F" w:rsidDel="001E4447">
          <w:rPr>
            <w:rFonts w:ascii="Roboto" w:hAnsi="Roboto"/>
            <w:sz w:val="22"/>
            <w:szCs w:val="22"/>
            <w:lang w:val="en-US"/>
          </w:rPr>
          <w:delText>was associated</w:delText>
        </w:r>
        <w:r w:rsidR="00A008C6" w:rsidRPr="00431AEB" w:rsidDel="001E4447">
          <w:rPr>
            <w:rFonts w:ascii="Roboto" w:hAnsi="Roboto"/>
            <w:sz w:val="22"/>
            <w:szCs w:val="22"/>
            <w:lang w:val="en-US"/>
          </w:rPr>
          <w:delText xml:space="preserve"> with incident LV obstruction (</w:delText>
        </w:r>
        <w:r w:rsidR="005F3FDD" w:rsidRPr="00431AEB" w:rsidDel="001E4447">
          <w:rPr>
            <w:rFonts w:ascii="Roboto" w:hAnsi="Roboto"/>
            <w:sz w:val="22"/>
            <w:szCs w:val="22"/>
            <w:lang w:val="en-US"/>
          </w:rPr>
          <w:delText>HR 1.</w:delText>
        </w:r>
        <w:r w:rsidR="0087104C" w:rsidRPr="00431AEB" w:rsidDel="001E4447">
          <w:rPr>
            <w:rFonts w:ascii="Roboto" w:hAnsi="Roboto"/>
            <w:sz w:val="22"/>
            <w:szCs w:val="22"/>
            <w:lang w:val="en-US"/>
          </w:rPr>
          <w:delText>4</w:delText>
        </w:r>
        <w:r w:rsidR="00E44A75" w:rsidDel="001E4447">
          <w:rPr>
            <w:rFonts w:ascii="Roboto" w:hAnsi="Roboto"/>
            <w:sz w:val="22"/>
            <w:szCs w:val="22"/>
            <w:lang w:val="en-US"/>
          </w:rPr>
          <w:delText>1</w:delText>
        </w:r>
        <w:r w:rsidR="0087104C" w:rsidRPr="003A41F5" w:rsidDel="001E4447">
          <w:rPr>
            <w:rFonts w:ascii="Roboto" w:hAnsi="Roboto"/>
            <w:sz w:val="22"/>
            <w:szCs w:val="22"/>
            <w:lang w:val="en-US"/>
          </w:rPr>
          <w:delText xml:space="preserve"> [CI 1.2</w:delText>
        </w:r>
        <w:r w:rsidR="00E44A75" w:rsidDel="001E4447">
          <w:rPr>
            <w:rFonts w:ascii="Roboto" w:hAnsi="Roboto"/>
            <w:sz w:val="22"/>
            <w:szCs w:val="22"/>
            <w:lang w:val="en-US"/>
          </w:rPr>
          <w:delText>4</w:delText>
        </w:r>
        <w:r w:rsidR="0087104C" w:rsidRPr="00431AEB" w:rsidDel="001E4447">
          <w:rPr>
            <w:rFonts w:ascii="Roboto" w:hAnsi="Roboto"/>
            <w:sz w:val="22"/>
            <w:szCs w:val="22"/>
            <w:lang w:val="en-US"/>
          </w:rPr>
          <w:delText>-1.61]</w:delText>
        </w:r>
        <w:r w:rsidR="00A008C6" w:rsidRPr="00431AEB" w:rsidDel="001E4447">
          <w:rPr>
            <w:rFonts w:ascii="Roboto" w:hAnsi="Roboto"/>
            <w:sz w:val="22"/>
            <w:szCs w:val="22"/>
            <w:lang w:val="en-US"/>
          </w:rPr>
          <w:delText>)</w:delText>
        </w:r>
        <w:r w:rsidR="003C2490" w:rsidDel="001E4447">
          <w:rPr>
            <w:rFonts w:ascii="Roboto" w:hAnsi="Roboto"/>
            <w:sz w:val="22"/>
            <w:szCs w:val="22"/>
            <w:lang w:val="en-US"/>
          </w:rPr>
          <w:delText>.</w:delText>
        </w:r>
      </w:del>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ins w:id="359" w:author="Christoffer Vissing" w:date="2024-11-01T15:00:00Z" w16du:dateUtc="2024-11-01T14:00:00Z">
        <w:r w:rsidR="008229ED">
          <w:rPr>
            <w:rFonts w:ascii="Roboto" w:hAnsi="Roboto"/>
            <w:sz w:val="22"/>
            <w:szCs w:val="22"/>
            <w:lang w:val="en-US"/>
          </w:rPr>
          <w:t>75</w:t>
        </w:r>
      </w:ins>
      <w:del w:id="360" w:author="Christoffer Vissing" w:date="2024-11-01T15:00:00Z" w16du:dateUtc="2024-11-01T14:00:00Z">
        <w:r w:rsidR="00E44A75" w:rsidDel="008229ED">
          <w:rPr>
            <w:rFonts w:ascii="Roboto" w:hAnsi="Roboto"/>
            <w:sz w:val="22"/>
            <w:szCs w:val="22"/>
            <w:lang w:val="en-US"/>
          </w:rPr>
          <w:delText>92</w:delText>
        </w:r>
      </w:del>
      <w:r w:rsidR="0087104C" w:rsidRPr="003A41F5">
        <w:rPr>
          <w:rFonts w:ascii="Roboto" w:hAnsi="Roboto"/>
          <w:sz w:val="22"/>
          <w:szCs w:val="22"/>
          <w:lang w:val="en-US"/>
        </w:rPr>
        <w:t xml:space="preserve"> [CI 1.</w:t>
      </w:r>
      <w:ins w:id="361" w:author="Christoffer Vissing" w:date="2024-11-01T15:00:00Z" w16du:dateUtc="2024-11-01T14:00:00Z">
        <w:r w:rsidR="008229ED">
          <w:rPr>
            <w:rFonts w:ascii="Roboto" w:hAnsi="Roboto"/>
            <w:sz w:val="22"/>
            <w:szCs w:val="22"/>
            <w:lang w:val="en-US"/>
          </w:rPr>
          <w:t>51</w:t>
        </w:r>
      </w:ins>
      <w:del w:id="362" w:author="Christoffer Vissing" w:date="2024-11-01T15:00:00Z" w16du:dateUtc="2024-11-01T14:00:00Z">
        <w:r w:rsidR="00E44A75" w:rsidDel="008229ED">
          <w:rPr>
            <w:rFonts w:ascii="Roboto" w:hAnsi="Roboto"/>
            <w:sz w:val="22"/>
            <w:szCs w:val="22"/>
            <w:lang w:val="en-US"/>
          </w:rPr>
          <w:delText>66</w:delText>
        </w:r>
      </w:del>
      <w:r w:rsidR="0087104C" w:rsidRPr="003A41F5">
        <w:rPr>
          <w:rFonts w:ascii="Roboto" w:hAnsi="Roboto"/>
          <w:sz w:val="22"/>
          <w:szCs w:val="22"/>
          <w:lang w:val="en-US"/>
        </w:rPr>
        <w:t>-2.</w:t>
      </w:r>
      <w:ins w:id="363" w:author="Christoffer Vissing" w:date="2024-11-01T15:00:00Z" w16du:dateUtc="2024-11-01T14:00:00Z">
        <w:r w:rsidR="008229ED">
          <w:rPr>
            <w:rFonts w:ascii="Roboto" w:hAnsi="Roboto"/>
            <w:sz w:val="22"/>
            <w:szCs w:val="22"/>
            <w:lang w:val="en-US"/>
          </w:rPr>
          <w:t>03</w:t>
        </w:r>
      </w:ins>
      <w:del w:id="364" w:author="Christoffer Vissing" w:date="2024-11-01T15:00:00Z" w16du:dateUtc="2024-11-01T14:00:00Z">
        <w:r w:rsidR="00E44A75" w:rsidDel="008229ED">
          <w:rPr>
            <w:rFonts w:ascii="Roboto" w:hAnsi="Roboto"/>
            <w:sz w:val="22"/>
            <w:szCs w:val="22"/>
            <w:lang w:val="en-US"/>
          </w:rPr>
          <w:delText>22</w:delText>
        </w:r>
      </w:del>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ins w:id="365" w:author="Christoffer Vissing" w:date="2024-11-01T15:00:00Z" w16du:dateUtc="2024-11-01T14:00:00Z">
        <w:r w:rsidR="008229ED">
          <w:rPr>
            <w:rFonts w:ascii="Roboto" w:hAnsi="Roboto"/>
            <w:sz w:val="22"/>
            <w:szCs w:val="22"/>
            <w:lang w:val="en-US"/>
          </w:rPr>
          <w:t>16</w:t>
        </w:r>
      </w:ins>
      <w:del w:id="366" w:author="Christoffer Vissing" w:date="2024-11-01T15:00:00Z" w16du:dateUtc="2024-11-01T14:00:00Z">
        <w:r w:rsidR="00E44A75" w:rsidDel="008229ED">
          <w:rPr>
            <w:rFonts w:ascii="Roboto" w:hAnsi="Roboto"/>
            <w:sz w:val="22"/>
            <w:szCs w:val="22"/>
            <w:lang w:val="en-US"/>
          </w:rPr>
          <w:delText>23</w:delText>
        </w:r>
      </w:del>
      <w:r w:rsidR="0087104C" w:rsidRPr="003A41F5">
        <w:rPr>
          <w:rFonts w:ascii="Roboto" w:hAnsi="Roboto"/>
          <w:sz w:val="22"/>
          <w:szCs w:val="22"/>
          <w:lang w:val="en-US"/>
        </w:rPr>
        <w:t xml:space="preserve"> [CI 1.</w:t>
      </w:r>
      <w:ins w:id="367" w:author="Christoffer Vissing" w:date="2024-11-01T15:00:00Z" w16du:dateUtc="2024-11-01T14:00:00Z">
        <w:r w:rsidR="008229ED">
          <w:rPr>
            <w:rFonts w:ascii="Roboto" w:hAnsi="Roboto"/>
            <w:sz w:val="22"/>
            <w:szCs w:val="22"/>
            <w:lang w:val="en-US"/>
          </w:rPr>
          <w:t>85</w:t>
        </w:r>
      </w:ins>
      <w:del w:id="368" w:author="Christoffer Vissing" w:date="2024-11-01T15:00:00Z" w16du:dateUtc="2024-11-01T14:00:00Z">
        <w:r w:rsidR="00E44A75" w:rsidDel="008229ED">
          <w:rPr>
            <w:rFonts w:ascii="Roboto" w:hAnsi="Roboto"/>
            <w:sz w:val="22"/>
            <w:szCs w:val="22"/>
            <w:lang w:val="en-US"/>
          </w:rPr>
          <w:delText>9</w:delText>
        </w:r>
        <w:r w:rsidR="0087104C" w:rsidRPr="003A41F5" w:rsidDel="008229ED">
          <w:rPr>
            <w:rFonts w:ascii="Roboto" w:hAnsi="Roboto"/>
            <w:sz w:val="22"/>
            <w:szCs w:val="22"/>
            <w:lang w:val="en-US"/>
          </w:rPr>
          <w:delText>0</w:delText>
        </w:r>
      </w:del>
      <w:r w:rsidR="0087104C" w:rsidRPr="003A41F5">
        <w:rPr>
          <w:rFonts w:ascii="Roboto" w:hAnsi="Roboto"/>
          <w:sz w:val="22"/>
          <w:szCs w:val="22"/>
          <w:lang w:val="en-US"/>
        </w:rPr>
        <w:t>-2.</w:t>
      </w:r>
      <w:del w:id="369" w:author="Christoffer Vissing" w:date="2024-11-01T15:00:00Z" w16du:dateUtc="2024-11-01T14:00:00Z">
        <w:r w:rsidR="00E44A75" w:rsidDel="008229ED">
          <w:rPr>
            <w:rFonts w:ascii="Roboto" w:hAnsi="Roboto"/>
            <w:sz w:val="22"/>
            <w:szCs w:val="22"/>
            <w:lang w:val="en-US"/>
          </w:rPr>
          <w:delText>6</w:delText>
        </w:r>
      </w:del>
      <w:ins w:id="370" w:author="Christoffer Vissing" w:date="2024-11-01T15:00:00Z" w16du:dateUtc="2024-11-01T14:00:00Z">
        <w:r w:rsidR="008229ED">
          <w:rPr>
            <w:rFonts w:ascii="Roboto" w:hAnsi="Roboto"/>
            <w:sz w:val="22"/>
            <w:szCs w:val="22"/>
            <w:lang w:val="en-US"/>
          </w:rPr>
          <w:t>53</w:t>
        </w:r>
      </w:ins>
      <w:del w:id="371" w:author="Christoffer Vissing" w:date="2024-11-01T15:00:00Z" w16du:dateUtc="2024-11-01T14:00:00Z">
        <w:r w:rsidR="00E44A75" w:rsidDel="008229ED">
          <w:rPr>
            <w:rFonts w:ascii="Roboto" w:hAnsi="Roboto"/>
            <w:sz w:val="22"/>
            <w:szCs w:val="22"/>
            <w:lang w:val="en-US"/>
          </w:rPr>
          <w:delText>2</w:delText>
        </w:r>
      </w:del>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94582D" w:rsidRPr="003A41F5">
        <w:rPr>
          <w:rFonts w:ascii="Roboto" w:hAnsi="Roboto"/>
          <w:sz w:val="22"/>
          <w:szCs w:val="22"/>
          <w:lang w:val="en-US"/>
        </w:rPr>
        <w:t>outcomes</w:t>
      </w:r>
      <w:r w:rsidR="00B4257D" w:rsidRPr="003A41F5">
        <w:rPr>
          <w:rFonts w:ascii="Roboto" w:hAnsi="Roboto"/>
          <w:sz w:val="22"/>
          <w:szCs w:val="22"/>
          <w:lang w:val="en-US"/>
        </w:rPr>
        <w:t xml:space="preserve"> (HR </w:t>
      </w:r>
      <w:r w:rsidR="00102552" w:rsidRPr="003A41F5">
        <w:rPr>
          <w:rFonts w:ascii="Roboto" w:hAnsi="Roboto"/>
          <w:sz w:val="22"/>
          <w:szCs w:val="22"/>
          <w:lang w:val="en-US"/>
        </w:rPr>
        <w:t>2.</w:t>
      </w:r>
      <w:ins w:id="372" w:author="Christoffer Vissing" w:date="2024-11-01T15:01:00Z" w16du:dateUtc="2024-11-01T14:01:00Z">
        <w:r w:rsidR="008229ED">
          <w:rPr>
            <w:rFonts w:ascii="Roboto" w:hAnsi="Roboto"/>
            <w:sz w:val="22"/>
            <w:szCs w:val="22"/>
            <w:lang w:val="en-US"/>
          </w:rPr>
          <w:t>22</w:t>
        </w:r>
      </w:ins>
      <w:del w:id="373" w:author="Christoffer Vissing" w:date="2024-11-01T15:01:00Z" w16du:dateUtc="2024-11-01T14:01:00Z">
        <w:r w:rsidR="00102552" w:rsidRPr="003A41F5" w:rsidDel="008229ED">
          <w:rPr>
            <w:rFonts w:ascii="Roboto" w:hAnsi="Roboto"/>
            <w:sz w:val="22"/>
            <w:szCs w:val="22"/>
            <w:lang w:val="en-US"/>
          </w:rPr>
          <w:delText>0</w:delText>
        </w:r>
        <w:r w:rsidR="00E44A75" w:rsidDel="008229ED">
          <w:rPr>
            <w:rFonts w:ascii="Roboto" w:hAnsi="Roboto"/>
            <w:sz w:val="22"/>
            <w:szCs w:val="22"/>
            <w:lang w:val="en-US"/>
          </w:rPr>
          <w:delText>5</w:delText>
        </w:r>
      </w:del>
      <w:r w:rsidR="00B4257D" w:rsidRPr="00431AEB">
        <w:rPr>
          <w:rFonts w:ascii="Roboto" w:hAnsi="Roboto"/>
          <w:sz w:val="22"/>
          <w:szCs w:val="22"/>
          <w:lang w:val="en-US"/>
        </w:rPr>
        <w:t xml:space="preserve"> for NYHA III-IV symptoms, HR 2.</w:t>
      </w:r>
      <w:ins w:id="374" w:author="Christoffer Vissing" w:date="2024-11-01T15:01:00Z" w16du:dateUtc="2024-11-01T14:01:00Z">
        <w:r w:rsidR="008229ED">
          <w:rPr>
            <w:rFonts w:ascii="Roboto" w:hAnsi="Roboto"/>
            <w:sz w:val="22"/>
            <w:szCs w:val="22"/>
            <w:lang w:val="en-US"/>
          </w:rPr>
          <w:t>89</w:t>
        </w:r>
      </w:ins>
      <w:del w:id="375" w:author="Christoffer Vissing" w:date="2024-11-01T15:01:00Z" w16du:dateUtc="2024-11-01T14:01:00Z">
        <w:r w:rsidR="00102552" w:rsidRPr="00431AEB" w:rsidDel="008229ED">
          <w:rPr>
            <w:rFonts w:ascii="Roboto" w:hAnsi="Roboto"/>
            <w:sz w:val="22"/>
            <w:szCs w:val="22"/>
            <w:lang w:val="en-US"/>
          </w:rPr>
          <w:delText>7</w:delText>
        </w:r>
        <w:r w:rsidR="00E44A75" w:rsidDel="008229ED">
          <w:rPr>
            <w:rFonts w:ascii="Roboto" w:hAnsi="Roboto"/>
            <w:sz w:val="22"/>
            <w:szCs w:val="22"/>
            <w:lang w:val="en-US"/>
          </w:rPr>
          <w:delText>1</w:delText>
        </w:r>
      </w:del>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del w:id="376" w:author="Christoffer Vissing" w:date="2024-10-10T16:34:00Z" w16du:dateUtc="2024-10-10T14:34:00Z">
        <w:r w:rsidR="00753492" w:rsidDel="001E4447">
          <w:rPr>
            <w:rFonts w:ascii="Roboto" w:hAnsi="Roboto"/>
            <w:sz w:val="22"/>
            <w:szCs w:val="22"/>
            <w:lang w:val="en-US"/>
          </w:rPr>
          <w:delText xml:space="preserve"> </w:delText>
        </w:r>
      </w:del>
      <w:r w:rsidR="00B4257D" w:rsidRPr="00431AEB">
        <w:rPr>
          <w:rFonts w:ascii="Roboto" w:hAnsi="Roboto"/>
          <w:sz w:val="22"/>
          <w:szCs w:val="22"/>
          <w:lang w:val="en-US"/>
        </w:rPr>
        <w:t xml:space="preserve">, and </w:t>
      </w:r>
      <w:ins w:id="377" w:author="Christoffer Vissing" w:date="2024-11-01T15:01:00Z" w16du:dateUtc="2024-11-01T14:01:00Z">
        <w:r w:rsidR="008229ED">
          <w:rPr>
            <w:rFonts w:ascii="Roboto" w:hAnsi="Roboto"/>
            <w:sz w:val="22"/>
            <w:szCs w:val="22"/>
            <w:lang w:val="en-US"/>
          </w:rPr>
          <w:t>7</w:t>
        </w:r>
      </w:ins>
      <w:del w:id="378" w:author="Christoffer Vissing" w:date="2024-11-01T15:01:00Z" w16du:dateUtc="2024-11-01T14:01:00Z">
        <w:r w:rsidR="00E44A75" w:rsidDel="008229ED">
          <w:rPr>
            <w:rFonts w:ascii="Roboto" w:hAnsi="Roboto"/>
            <w:sz w:val="22"/>
            <w:szCs w:val="22"/>
            <w:lang w:val="en-US"/>
          </w:rPr>
          <w:delText>8</w:delText>
        </w:r>
      </w:del>
      <w:r w:rsidR="00B4257D" w:rsidRPr="00431AEB">
        <w:rPr>
          <w:rFonts w:ascii="Roboto" w:hAnsi="Roboto"/>
          <w:sz w:val="22"/>
          <w:szCs w:val="22"/>
          <w:lang w:val="en-US"/>
        </w:rPr>
        <w:t>.</w:t>
      </w:r>
      <w:del w:id="379" w:author="Christoffer Vissing" w:date="2024-11-01T15:01:00Z" w16du:dateUtc="2024-11-01T14:01:00Z">
        <w:r w:rsidR="00E44A75" w:rsidDel="008229ED">
          <w:rPr>
            <w:rFonts w:ascii="Roboto" w:hAnsi="Roboto"/>
            <w:sz w:val="22"/>
            <w:szCs w:val="22"/>
            <w:lang w:val="en-US"/>
          </w:rPr>
          <w:delText>2</w:delText>
        </w:r>
      </w:del>
      <w:ins w:id="380" w:author="Christoffer Vissing" w:date="2024-11-01T15:01:00Z" w16du:dateUtc="2024-11-01T14:01:00Z">
        <w:r w:rsidR="008229ED">
          <w:rPr>
            <w:rFonts w:ascii="Roboto" w:hAnsi="Roboto"/>
            <w:sz w:val="22"/>
            <w:szCs w:val="22"/>
            <w:lang w:val="en-US"/>
          </w:rPr>
          <w:t>4</w:t>
        </w:r>
      </w:ins>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ins w:id="381" w:author="Christoffer Vissing" w:date="2024-11-01T15:01:00Z" w16du:dateUtc="2024-11-01T14:01:00Z">
        <w:r w:rsidR="008229ED">
          <w:rPr>
            <w:rFonts w:ascii="Roboto" w:hAnsi="Roboto"/>
            <w:sz w:val="22"/>
            <w:szCs w:val="22"/>
            <w:lang w:val="en-US"/>
          </w:rPr>
          <w:t>17</w:t>
        </w:r>
      </w:ins>
      <w:del w:id="382" w:author="Christoffer Vissing" w:date="2024-11-01T15:01:00Z" w16du:dateUtc="2024-11-01T14:01:00Z">
        <w:r w:rsidR="00E44A75" w:rsidDel="008229ED">
          <w:rPr>
            <w:rFonts w:ascii="Roboto" w:hAnsi="Roboto"/>
            <w:sz w:val="22"/>
            <w:szCs w:val="22"/>
            <w:lang w:val="en-US"/>
          </w:rPr>
          <w:delText>21</w:delText>
        </w:r>
      </w:del>
      <w:r w:rsidR="00461927" w:rsidRPr="003A41F5">
        <w:rPr>
          <w:rFonts w:ascii="Roboto" w:hAnsi="Roboto"/>
          <w:sz w:val="22"/>
          <w:szCs w:val="22"/>
          <w:lang w:val="en-US"/>
        </w:rPr>
        <w:t xml:space="preserve"> [CI: 2.</w:t>
      </w:r>
      <w:r w:rsidR="00E44A75">
        <w:rPr>
          <w:rFonts w:ascii="Roboto" w:hAnsi="Roboto"/>
          <w:sz w:val="22"/>
          <w:szCs w:val="22"/>
          <w:lang w:val="en-US"/>
        </w:rPr>
        <w:t>4</w:t>
      </w:r>
      <w:del w:id="383" w:author="Christoffer Vissing" w:date="2024-11-01T15:01:00Z" w16du:dateUtc="2024-11-01T14:01:00Z">
        <w:r w:rsidR="00E44A75" w:rsidDel="008229ED">
          <w:rPr>
            <w:rFonts w:ascii="Roboto" w:hAnsi="Roboto"/>
            <w:sz w:val="22"/>
            <w:szCs w:val="22"/>
            <w:lang w:val="en-US"/>
          </w:rPr>
          <w:delText>2</w:delText>
        </w:r>
      </w:del>
      <w:ins w:id="384" w:author="Christoffer Vissing" w:date="2024-11-01T15:01:00Z" w16du:dateUtc="2024-11-01T14:01:00Z">
        <w:r w:rsidR="008229ED">
          <w:rPr>
            <w:rFonts w:ascii="Roboto" w:hAnsi="Roboto"/>
            <w:sz w:val="22"/>
            <w:szCs w:val="22"/>
            <w:lang w:val="en-US"/>
          </w:rPr>
          <w:t>0</w:t>
        </w:r>
      </w:ins>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del w:id="385" w:author="Christoffer Vissing" w:date="2024-11-01T15:01:00Z" w16du:dateUtc="2024-11-01T14:01:00Z">
        <w:r w:rsidR="00461927" w:rsidRPr="003A41F5" w:rsidDel="008229ED">
          <w:rPr>
            <w:rFonts w:ascii="Roboto" w:hAnsi="Roboto"/>
            <w:sz w:val="22"/>
            <w:szCs w:val="22"/>
            <w:lang w:val="en-US"/>
          </w:rPr>
          <w:delText>2</w:delText>
        </w:r>
      </w:del>
      <w:ins w:id="386" w:author="Christoffer Vissing" w:date="2024-11-01T15:01:00Z" w16du:dateUtc="2024-11-01T14:01:00Z">
        <w:r w:rsidR="008229ED">
          <w:rPr>
            <w:rFonts w:ascii="Roboto" w:hAnsi="Roboto"/>
            <w:sz w:val="22"/>
            <w:szCs w:val="22"/>
            <w:lang w:val="en-US"/>
          </w:rPr>
          <w:t>1</w:t>
        </w:r>
      </w:ins>
      <w:r w:rsidR="00461927" w:rsidRPr="003A41F5">
        <w:rPr>
          <w:rFonts w:ascii="Roboto" w:hAnsi="Roboto"/>
          <w:sz w:val="22"/>
          <w:szCs w:val="22"/>
          <w:lang w:val="en-US"/>
        </w:rPr>
        <w:t>.</w:t>
      </w:r>
      <w:ins w:id="387" w:author="Christoffer Vissing" w:date="2024-11-01T15:01:00Z" w16du:dateUtc="2024-11-01T14:01:00Z">
        <w:r w:rsidR="008229ED">
          <w:rPr>
            <w:rFonts w:ascii="Roboto" w:hAnsi="Roboto"/>
            <w:sz w:val="22"/>
            <w:szCs w:val="22"/>
            <w:lang w:val="en-US"/>
          </w:rPr>
          <w:t>94</w:t>
        </w:r>
      </w:ins>
      <w:del w:id="388" w:author="Christoffer Vissing" w:date="2024-11-01T15:01:00Z" w16du:dateUtc="2024-11-01T14:01:00Z">
        <w:r w:rsidR="00E44A75" w:rsidDel="008229ED">
          <w:rPr>
            <w:rFonts w:ascii="Roboto" w:hAnsi="Roboto"/>
            <w:sz w:val="22"/>
            <w:szCs w:val="22"/>
            <w:lang w:val="en-US"/>
          </w:rPr>
          <w:delText>13</w:delText>
        </w:r>
      </w:del>
      <w:r w:rsidR="00461927" w:rsidRPr="003A41F5">
        <w:rPr>
          <w:rFonts w:ascii="Roboto" w:hAnsi="Roboto"/>
          <w:sz w:val="22"/>
          <w:szCs w:val="22"/>
          <w:lang w:val="en-US"/>
        </w:rPr>
        <w:t xml:space="preserve"> [CI: 1.</w:t>
      </w:r>
      <w:ins w:id="389" w:author="Christoffer Vissing" w:date="2024-11-01T15:01:00Z" w16du:dateUtc="2024-11-01T14:01:00Z">
        <w:r w:rsidR="008229ED">
          <w:rPr>
            <w:rFonts w:ascii="Roboto" w:hAnsi="Roboto"/>
            <w:sz w:val="22"/>
            <w:szCs w:val="22"/>
            <w:lang w:val="en-US"/>
          </w:rPr>
          <w:t>42</w:t>
        </w:r>
      </w:ins>
      <w:del w:id="390" w:author="Christoffer Vissing" w:date="2024-11-01T15:01:00Z" w16du:dateUtc="2024-11-01T14:01:00Z">
        <w:r w:rsidR="00E44A75" w:rsidDel="008229ED">
          <w:rPr>
            <w:rFonts w:ascii="Roboto" w:hAnsi="Roboto"/>
            <w:sz w:val="22"/>
            <w:szCs w:val="22"/>
            <w:lang w:val="en-US"/>
          </w:rPr>
          <w:delText>57</w:delText>
        </w:r>
      </w:del>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ins w:id="391" w:author="Christoffer Vissing" w:date="2024-11-01T15:01:00Z" w16du:dateUtc="2024-11-01T14:01:00Z">
        <w:r w:rsidR="008229ED">
          <w:rPr>
            <w:rFonts w:ascii="Roboto" w:hAnsi="Roboto"/>
            <w:sz w:val="22"/>
            <w:szCs w:val="22"/>
            <w:lang w:val="en-US"/>
          </w:rPr>
          <w:t>66</w:t>
        </w:r>
      </w:ins>
      <w:del w:id="392" w:author="Christoffer Vissing" w:date="2024-11-01T15:01:00Z" w16du:dateUtc="2024-11-01T14:01:00Z">
        <w:r w:rsidR="00E44A75" w:rsidDel="008229ED">
          <w:rPr>
            <w:rFonts w:ascii="Roboto" w:hAnsi="Roboto"/>
            <w:sz w:val="22"/>
            <w:szCs w:val="22"/>
            <w:lang w:val="en-US"/>
          </w:rPr>
          <w:delText>88</w:delText>
        </w:r>
      </w:del>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ins w:id="393" w:author="Christoffer Vissing" w:date="2024-11-01T15:01:00Z" w16du:dateUtc="2024-11-01T14:01:00Z">
        <w:r w:rsidR="008229ED">
          <w:rPr>
            <w:rFonts w:ascii="Roboto" w:hAnsi="Roboto"/>
            <w:sz w:val="22"/>
            <w:szCs w:val="22"/>
            <w:lang w:val="en-US"/>
          </w:rPr>
          <w:t>2</w:t>
        </w:r>
      </w:ins>
      <w:del w:id="394" w:author="Christoffer Vissing" w:date="2024-11-01T15:01:00Z" w16du:dateUtc="2024-11-01T14:01:00Z">
        <w:r w:rsidR="00461927" w:rsidRPr="00431AEB" w:rsidDel="008229ED">
          <w:rPr>
            <w:rFonts w:ascii="Roboto" w:hAnsi="Roboto"/>
            <w:sz w:val="22"/>
            <w:szCs w:val="22"/>
            <w:lang w:val="en-US"/>
          </w:rPr>
          <w:delText>1</w:delText>
        </w:r>
      </w:del>
      <w:r w:rsidR="00461927" w:rsidRPr="00431AEB">
        <w:rPr>
          <w:rFonts w:ascii="Roboto" w:hAnsi="Roboto"/>
          <w:sz w:val="22"/>
          <w:szCs w:val="22"/>
          <w:lang w:val="en-US"/>
        </w:rPr>
        <w:t>.</w:t>
      </w:r>
      <w:ins w:id="395" w:author="Christoffer Vissing" w:date="2024-11-01T15:01:00Z" w16du:dateUtc="2024-11-01T14:01:00Z">
        <w:r w:rsidR="008229ED">
          <w:rPr>
            <w:rFonts w:ascii="Roboto" w:hAnsi="Roboto"/>
            <w:sz w:val="22"/>
            <w:szCs w:val="22"/>
            <w:lang w:val="en-US"/>
          </w:rPr>
          <w:t>03</w:t>
        </w:r>
      </w:ins>
      <w:del w:id="396" w:author="Christoffer Vissing" w:date="2024-11-01T15:01:00Z" w16du:dateUtc="2024-11-01T14:01:00Z">
        <w:r w:rsidR="00461927" w:rsidRPr="00431AEB" w:rsidDel="008229ED">
          <w:rPr>
            <w:rFonts w:ascii="Roboto" w:hAnsi="Roboto"/>
            <w:sz w:val="22"/>
            <w:szCs w:val="22"/>
            <w:lang w:val="en-US"/>
          </w:rPr>
          <w:delText>9</w:delText>
        </w:r>
        <w:r w:rsidR="00E44A75" w:rsidDel="008229ED">
          <w:rPr>
            <w:rFonts w:ascii="Roboto" w:hAnsi="Roboto"/>
            <w:sz w:val="22"/>
            <w:szCs w:val="22"/>
            <w:lang w:val="en-US"/>
          </w:rPr>
          <w:delText>9</w:delText>
        </w:r>
      </w:del>
      <w:r w:rsidR="00461927" w:rsidRPr="003A41F5">
        <w:rPr>
          <w:rFonts w:ascii="Roboto" w:hAnsi="Roboto"/>
          <w:sz w:val="22"/>
          <w:szCs w:val="22"/>
          <w:lang w:val="en-US"/>
        </w:rPr>
        <w:t xml:space="preserve"> [CI: 1.</w:t>
      </w:r>
      <w:ins w:id="397" w:author="Christoffer Vissing" w:date="2024-11-01T15:01:00Z" w16du:dateUtc="2024-11-01T14:01:00Z">
        <w:r w:rsidR="008229ED">
          <w:rPr>
            <w:rFonts w:ascii="Roboto" w:hAnsi="Roboto"/>
            <w:sz w:val="22"/>
            <w:szCs w:val="22"/>
            <w:lang w:val="en-US"/>
          </w:rPr>
          <w:t>7</w:t>
        </w:r>
      </w:ins>
      <w:del w:id="398" w:author="Christoffer Vissing" w:date="2024-11-01T15:02:00Z" w16du:dateUtc="2024-11-01T14:02:00Z">
        <w:r w:rsidR="00461927" w:rsidRPr="003A41F5" w:rsidDel="008229ED">
          <w:rPr>
            <w:rFonts w:ascii="Roboto" w:hAnsi="Roboto"/>
            <w:sz w:val="22"/>
            <w:szCs w:val="22"/>
            <w:lang w:val="en-US"/>
          </w:rPr>
          <w:delText>6</w:delText>
        </w:r>
        <w:r w:rsidR="00E44A75" w:rsidDel="008229ED">
          <w:rPr>
            <w:rFonts w:ascii="Roboto" w:hAnsi="Roboto"/>
            <w:sz w:val="22"/>
            <w:szCs w:val="22"/>
            <w:lang w:val="en-US"/>
          </w:rPr>
          <w:delText>8</w:delText>
        </w:r>
      </w:del>
      <w:ins w:id="399" w:author="Christoffer Vissing" w:date="2024-11-01T15:02:00Z" w16du:dateUtc="2024-11-01T14:02:00Z">
        <w:r w:rsidR="008229ED">
          <w:rPr>
            <w:rFonts w:ascii="Roboto" w:hAnsi="Roboto"/>
            <w:sz w:val="22"/>
            <w:szCs w:val="22"/>
            <w:lang w:val="en-US"/>
          </w:rPr>
          <w:t>2</w:t>
        </w:r>
      </w:ins>
      <w:r w:rsidR="00461927" w:rsidRPr="003A41F5">
        <w:rPr>
          <w:rFonts w:ascii="Roboto" w:hAnsi="Roboto"/>
          <w:sz w:val="22"/>
          <w:szCs w:val="22"/>
          <w:lang w:val="en-US"/>
        </w:rPr>
        <w:t>-2.</w:t>
      </w:r>
      <w:ins w:id="400" w:author="Christoffer Vissing" w:date="2024-11-01T15:02:00Z" w16du:dateUtc="2024-11-01T14:02:00Z">
        <w:r w:rsidR="008229ED">
          <w:rPr>
            <w:rFonts w:ascii="Roboto" w:hAnsi="Roboto"/>
            <w:sz w:val="22"/>
            <w:szCs w:val="22"/>
            <w:lang w:val="en-US"/>
          </w:rPr>
          <w:t>41</w:t>
        </w:r>
      </w:ins>
      <w:del w:id="401" w:author="Christoffer Vissing" w:date="2024-11-01T15:02:00Z" w16du:dateUtc="2024-11-01T14:02:00Z">
        <w:r w:rsidR="00102552" w:rsidRPr="003A41F5" w:rsidDel="008229ED">
          <w:rPr>
            <w:rFonts w:ascii="Roboto" w:hAnsi="Roboto"/>
            <w:sz w:val="22"/>
            <w:szCs w:val="22"/>
            <w:lang w:val="en-US"/>
          </w:rPr>
          <w:delText>3</w:delText>
        </w:r>
        <w:r w:rsidR="00E44A75" w:rsidDel="008229ED">
          <w:rPr>
            <w:rFonts w:ascii="Roboto" w:hAnsi="Roboto"/>
            <w:sz w:val="22"/>
            <w:szCs w:val="22"/>
            <w:lang w:val="en-US"/>
          </w:rPr>
          <w:delText>6</w:delText>
        </w:r>
      </w:del>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F85441">
        <w:rPr>
          <w:rFonts w:ascii="Roboto" w:hAnsi="Roboto"/>
          <w:sz w:val="22"/>
          <w:szCs w:val="22"/>
          <w:lang w:val="en-US"/>
        </w:rPr>
        <w:t xml:space="preserve">led to 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ins w:id="402" w:author="Christoffer Vissing" w:date="2024-11-01T15:02:00Z" w16du:dateUtc="2024-11-01T14:02:00Z">
        <w:r w:rsidR="008229ED">
          <w:rPr>
            <w:rFonts w:ascii="Roboto" w:hAnsi="Roboto"/>
            <w:sz w:val="22"/>
            <w:szCs w:val="22"/>
            <w:lang w:val="en-US"/>
          </w:rPr>
          <w:t>48</w:t>
        </w:r>
      </w:ins>
      <w:del w:id="403" w:author="Christoffer Vissing" w:date="2024-11-01T15:02:00Z" w16du:dateUtc="2024-11-01T14:02:00Z">
        <w:r w:rsidR="0087104C" w:rsidRPr="00431AEB" w:rsidDel="008229ED">
          <w:rPr>
            <w:rFonts w:ascii="Roboto" w:hAnsi="Roboto"/>
            <w:sz w:val="22"/>
            <w:szCs w:val="22"/>
            <w:lang w:val="en-US"/>
          </w:rPr>
          <w:delText>3</w:delText>
        </w:r>
        <w:r w:rsidR="00E44A75" w:rsidDel="008229ED">
          <w:rPr>
            <w:rFonts w:ascii="Roboto" w:hAnsi="Roboto"/>
            <w:sz w:val="22"/>
            <w:szCs w:val="22"/>
            <w:lang w:val="en-US"/>
          </w:rPr>
          <w:delText>7</w:delText>
        </w:r>
      </w:del>
      <w:r w:rsidR="0087104C" w:rsidRPr="00431AEB">
        <w:rPr>
          <w:rFonts w:ascii="Roboto" w:hAnsi="Roboto"/>
          <w:sz w:val="22"/>
          <w:szCs w:val="22"/>
          <w:lang w:val="en-US"/>
        </w:rPr>
        <w:t xml:space="preserve"> [CI 1.</w:t>
      </w:r>
      <w:del w:id="404" w:author="Christoffer Vissing" w:date="2024-11-01T15:02:00Z" w16du:dateUtc="2024-11-01T14:02:00Z">
        <w:r w:rsidR="00E44A75" w:rsidDel="008229ED">
          <w:rPr>
            <w:rFonts w:ascii="Roboto" w:hAnsi="Roboto"/>
            <w:sz w:val="22"/>
            <w:szCs w:val="22"/>
            <w:lang w:val="en-US"/>
          </w:rPr>
          <w:delText>8</w:delText>
        </w:r>
      </w:del>
      <w:ins w:id="405" w:author="Christoffer Vissing" w:date="2024-11-01T15:02:00Z" w16du:dateUtc="2024-11-01T14:02:00Z">
        <w:r w:rsidR="008229ED">
          <w:rPr>
            <w:rFonts w:ascii="Roboto" w:hAnsi="Roboto"/>
            <w:sz w:val="22"/>
            <w:szCs w:val="22"/>
            <w:lang w:val="en-US"/>
          </w:rPr>
          <w:t>9</w:t>
        </w:r>
      </w:ins>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del w:id="406" w:author="Christoffer Vissing" w:date="2024-11-01T15:02:00Z" w16du:dateUtc="2024-11-01T14:02:00Z">
        <w:r w:rsidR="0087104C" w:rsidRPr="00431AEB" w:rsidDel="008229ED">
          <w:rPr>
            <w:rFonts w:ascii="Roboto" w:hAnsi="Roboto"/>
            <w:sz w:val="22"/>
            <w:szCs w:val="22"/>
            <w:lang w:val="en-US"/>
          </w:rPr>
          <w:delText>0</w:delText>
        </w:r>
        <w:r w:rsidR="00E44A75" w:rsidDel="008229ED">
          <w:rPr>
            <w:rFonts w:ascii="Roboto" w:hAnsi="Roboto"/>
            <w:sz w:val="22"/>
            <w:szCs w:val="22"/>
            <w:lang w:val="en-US"/>
          </w:rPr>
          <w:delText>5</w:delText>
        </w:r>
      </w:del>
      <w:ins w:id="407" w:author="Christoffer Vissing" w:date="2024-11-01T15:02:00Z" w16du:dateUtc="2024-11-01T14:02:00Z">
        <w:r w:rsidR="008229ED">
          <w:rPr>
            <w:rFonts w:ascii="Roboto" w:hAnsi="Roboto"/>
            <w:sz w:val="22"/>
            <w:szCs w:val="22"/>
            <w:lang w:val="en-US"/>
          </w:rPr>
          <w:t>18</w:t>
        </w:r>
      </w:ins>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del w:id="408" w:author="Christoffer Vissing" w:date="2024-11-01T15:02:00Z" w16du:dateUtc="2024-11-01T14:02:00Z">
        <w:r w:rsidR="00D52FCA" w:rsidRPr="00431AEB" w:rsidDel="008229ED">
          <w:rPr>
            <w:rFonts w:ascii="Roboto" w:hAnsi="Roboto"/>
            <w:sz w:val="22"/>
            <w:szCs w:val="22"/>
            <w:lang w:val="en-US"/>
          </w:rPr>
          <w:delText>3</w:delText>
        </w:r>
      </w:del>
      <w:ins w:id="409" w:author="Christoffer Vissing" w:date="2024-11-01T15:02:00Z" w16du:dateUtc="2024-11-01T14:02:00Z">
        <w:r w:rsidR="008229ED">
          <w:rPr>
            <w:rFonts w:ascii="Roboto" w:hAnsi="Roboto"/>
            <w:sz w:val="22"/>
            <w:szCs w:val="22"/>
            <w:lang w:val="en-US"/>
          </w:rPr>
          <w:t>4</w:t>
        </w:r>
      </w:ins>
      <w:r w:rsidR="00D52FCA" w:rsidRPr="00431AEB">
        <w:rPr>
          <w:rFonts w:ascii="Roboto" w:hAnsi="Roboto"/>
          <w:sz w:val="22"/>
          <w:szCs w:val="22"/>
          <w:lang w:val="en-US"/>
        </w:rPr>
        <w:t>.</w:t>
      </w:r>
      <w:ins w:id="410" w:author="Christoffer Vissing" w:date="2024-11-01T15:02:00Z" w16du:dateUtc="2024-11-01T14:02:00Z">
        <w:r w:rsidR="008229ED">
          <w:rPr>
            <w:rFonts w:ascii="Roboto" w:hAnsi="Roboto"/>
            <w:sz w:val="22"/>
            <w:szCs w:val="22"/>
            <w:lang w:val="en-US"/>
          </w:rPr>
          <w:t>10</w:t>
        </w:r>
      </w:ins>
      <w:del w:id="411" w:author="Christoffer Vissing" w:date="2024-11-01T15:02:00Z" w16du:dateUtc="2024-11-01T14:02:00Z">
        <w:r w:rsidR="00D52FCA" w:rsidRPr="00431AEB" w:rsidDel="008229ED">
          <w:rPr>
            <w:rFonts w:ascii="Roboto" w:hAnsi="Roboto"/>
            <w:sz w:val="22"/>
            <w:szCs w:val="22"/>
            <w:lang w:val="en-US"/>
          </w:rPr>
          <w:delText>8</w:delText>
        </w:r>
        <w:r w:rsidR="00E44A75" w:rsidDel="008229ED">
          <w:rPr>
            <w:rFonts w:ascii="Roboto" w:hAnsi="Roboto"/>
            <w:sz w:val="22"/>
            <w:szCs w:val="22"/>
            <w:lang w:val="en-US"/>
          </w:rPr>
          <w:delText>1</w:delText>
        </w:r>
      </w:del>
      <w:r w:rsidR="00E27B32" w:rsidRPr="00431AEB">
        <w:rPr>
          <w:rFonts w:ascii="Roboto" w:hAnsi="Roboto"/>
          <w:sz w:val="22"/>
          <w:szCs w:val="22"/>
          <w:lang w:val="en-US"/>
        </w:rPr>
        <w:t xml:space="preserve"> [CI 2.</w:t>
      </w:r>
      <w:ins w:id="412" w:author="Christoffer Vissing" w:date="2024-11-01T15:02:00Z" w16du:dateUtc="2024-11-01T14:02:00Z">
        <w:r w:rsidR="008229ED">
          <w:rPr>
            <w:rFonts w:ascii="Roboto" w:hAnsi="Roboto"/>
            <w:sz w:val="22"/>
            <w:szCs w:val="22"/>
            <w:lang w:val="en-US"/>
          </w:rPr>
          <w:t>93</w:t>
        </w:r>
      </w:ins>
      <w:del w:id="413" w:author="Christoffer Vissing" w:date="2024-11-01T15:02:00Z" w16du:dateUtc="2024-11-01T14:02:00Z">
        <w:r w:rsidR="00E27B32" w:rsidRPr="00431AEB" w:rsidDel="008229ED">
          <w:rPr>
            <w:rFonts w:ascii="Roboto" w:hAnsi="Roboto"/>
            <w:sz w:val="22"/>
            <w:szCs w:val="22"/>
            <w:lang w:val="en-US"/>
          </w:rPr>
          <w:delText>7</w:delText>
        </w:r>
        <w:r w:rsidR="00E44A75" w:rsidDel="008229ED">
          <w:rPr>
            <w:rFonts w:ascii="Roboto" w:hAnsi="Roboto"/>
            <w:sz w:val="22"/>
            <w:szCs w:val="22"/>
            <w:lang w:val="en-US"/>
          </w:rPr>
          <w:delText>5</w:delText>
        </w:r>
      </w:del>
      <w:r w:rsidR="00E27B32" w:rsidRPr="00431AEB">
        <w:rPr>
          <w:rFonts w:ascii="Roboto" w:hAnsi="Roboto"/>
          <w:sz w:val="22"/>
          <w:szCs w:val="22"/>
          <w:lang w:val="en-US"/>
        </w:rPr>
        <w:t>-5.</w:t>
      </w:r>
      <w:del w:id="414" w:author="Christoffer Vissing" w:date="2024-11-01T15:02:00Z" w16du:dateUtc="2024-11-01T14:02:00Z">
        <w:r w:rsidR="00E27B32" w:rsidRPr="00431AEB" w:rsidDel="008229ED">
          <w:rPr>
            <w:rFonts w:ascii="Roboto" w:hAnsi="Roboto"/>
            <w:sz w:val="22"/>
            <w:szCs w:val="22"/>
            <w:lang w:val="en-US"/>
          </w:rPr>
          <w:delText>3</w:delText>
        </w:r>
      </w:del>
      <w:ins w:id="415" w:author="Christoffer Vissing" w:date="2024-11-01T15:02:00Z" w16du:dateUtc="2024-11-01T14:02:00Z">
        <w:r w:rsidR="008229ED">
          <w:rPr>
            <w:rFonts w:ascii="Roboto" w:hAnsi="Roboto"/>
            <w:sz w:val="22"/>
            <w:szCs w:val="22"/>
            <w:lang w:val="en-US"/>
          </w:rPr>
          <w:t>6</w:t>
        </w:r>
      </w:ins>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ins w:id="416" w:author="Christoffer Vissing" w:date="2024-11-01T15:02:00Z" w16du:dateUtc="2024-11-01T14:02:00Z">
        <w:r w:rsidR="008229ED">
          <w:rPr>
            <w:rFonts w:ascii="Roboto" w:hAnsi="Roboto"/>
            <w:sz w:val="22"/>
            <w:szCs w:val="22"/>
            <w:lang w:val="en-US"/>
          </w:rPr>
          <w:t>4</w:t>
        </w:r>
      </w:ins>
      <w:del w:id="417"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 xml:space="preserve"> [CI: 2</w:t>
      </w:r>
      <w:ins w:id="418" w:author="Christoffer Vissing" w:date="2024-11-01T15:02:00Z" w16du:dateUtc="2024-11-01T14:02:00Z">
        <w:r w:rsidR="008229ED">
          <w:rPr>
            <w:rFonts w:ascii="Roboto" w:hAnsi="Roboto"/>
            <w:sz w:val="22"/>
            <w:szCs w:val="22"/>
            <w:lang w:val="en-US"/>
          </w:rPr>
          <w:t>3</w:t>
        </w:r>
      </w:ins>
      <w:del w:id="419" w:author="Christoffer Vissing" w:date="2024-11-01T15:02:00Z" w16du:dateUtc="2024-11-01T14:02:00Z">
        <w:r w:rsidR="00E44A75" w:rsidDel="008229ED">
          <w:rPr>
            <w:rFonts w:ascii="Roboto" w:hAnsi="Roboto"/>
            <w:sz w:val="22"/>
            <w:szCs w:val="22"/>
            <w:lang w:val="en-US"/>
          </w:rPr>
          <w:delText>6</w:delText>
        </w:r>
      </w:del>
      <w:r w:rsidR="00E27B32" w:rsidRPr="00431AEB">
        <w:rPr>
          <w:rFonts w:ascii="Roboto" w:hAnsi="Roboto"/>
          <w:sz w:val="22"/>
          <w:szCs w:val="22"/>
          <w:lang w:val="en-US"/>
        </w:rPr>
        <w:t>-5</w:t>
      </w:r>
      <w:ins w:id="420" w:author="Christoffer Vissing" w:date="2024-11-01T15:02:00Z" w16du:dateUtc="2024-11-01T14:02:00Z">
        <w:r w:rsidR="008229ED">
          <w:rPr>
            <w:rFonts w:ascii="Roboto" w:hAnsi="Roboto"/>
            <w:sz w:val="22"/>
            <w:szCs w:val="22"/>
            <w:lang w:val="en-US"/>
          </w:rPr>
          <w:t>2</w:t>
        </w:r>
      </w:ins>
      <w:del w:id="421"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ins w:id="422" w:author="Christoffer Vissing" w:date="2024-11-01T15:02:00Z" w16du:dateUtc="2024-11-01T14:02:00Z">
        <w:r w:rsidR="008229ED">
          <w:rPr>
            <w:rFonts w:ascii="Roboto" w:hAnsi="Roboto"/>
            <w:sz w:val="22"/>
            <w:szCs w:val="22"/>
            <w:lang w:val="en-US"/>
          </w:rPr>
          <w:t>97</w:t>
        </w:r>
      </w:ins>
      <w:del w:id="423" w:author="Christoffer Vissing" w:date="2024-11-01T15:02:00Z" w16du:dateUtc="2024-11-01T14:02:00Z">
        <w:r w:rsidR="00D52FCA" w:rsidRPr="003A41F5" w:rsidDel="008229ED">
          <w:rPr>
            <w:rFonts w:ascii="Roboto" w:hAnsi="Roboto"/>
            <w:sz w:val="22"/>
            <w:szCs w:val="22"/>
            <w:lang w:val="en-US"/>
          </w:rPr>
          <w:delText>8</w:delText>
        </w:r>
        <w:r w:rsidR="00E44A75" w:rsidDel="008229ED">
          <w:rPr>
            <w:rFonts w:ascii="Roboto" w:hAnsi="Roboto"/>
            <w:sz w:val="22"/>
            <w:szCs w:val="22"/>
            <w:lang w:val="en-US"/>
          </w:rPr>
          <w:delText>4</w:delText>
        </w:r>
      </w:del>
      <w:r w:rsidR="00E27B32" w:rsidRPr="00431AEB">
        <w:rPr>
          <w:rFonts w:ascii="Roboto" w:hAnsi="Roboto"/>
          <w:sz w:val="22"/>
          <w:szCs w:val="22"/>
          <w:lang w:val="en-US"/>
        </w:rPr>
        <w:t xml:space="preserve"> [CI 3.</w:t>
      </w:r>
      <w:del w:id="424" w:author="Christoffer Vissing" w:date="2024-11-01T15:02:00Z" w16du:dateUtc="2024-11-01T14:02:00Z">
        <w:r w:rsidR="00E44A75" w:rsidDel="008229ED">
          <w:rPr>
            <w:rFonts w:ascii="Roboto" w:hAnsi="Roboto"/>
            <w:sz w:val="22"/>
            <w:szCs w:val="22"/>
            <w:lang w:val="en-US"/>
          </w:rPr>
          <w:delText>1</w:delText>
        </w:r>
      </w:del>
      <w:ins w:id="425" w:author="Christoffer Vissing" w:date="2024-11-01T15:03:00Z" w16du:dateUtc="2024-11-01T14:03:00Z">
        <w:r w:rsidR="008229ED">
          <w:rPr>
            <w:rFonts w:ascii="Roboto" w:hAnsi="Roboto"/>
            <w:sz w:val="22"/>
            <w:szCs w:val="22"/>
            <w:lang w:val="en-US"/>
          </w:rPr>
          <w:t>2</w:t>
        </w:r>
      </w:ins>
      <w:r w:rsidR="00E44A75">
        <w:rPr>
          <w:rFonts w:ascii="Roboto" w:hAnsi="Roboto"/>
          <w:sz w:val="22"/>
          <w:szCs w:val="22"/>
          <w:lang w:val="en-US"/>
        </w:rPr>
        <w:t>6</w:t>
      </w:r>
      <w:r w:rsidR="00E27B32" w:rsidRPr="003A41F5">
        <w:rPr>
          <w:rFonts w:ascii="Roboto" w:hAnsi="Roboto"/>
          <w:sz w:val="22"/>
          <w:szCs w:val="22"/>
          <w:lang w:val="en-US"/>
        </w:rPr>
        <w:t>-4.</w:t>
      </w:r>
      <w:del w:id="426" w:author="Christoffer Vissing" w:date="2024-11-01T15:03:00Z" w16du:dateUtc="2024-11-01T14:03:00Z">
        <w:r w:rsidR="00E27B32" w:rsidRPr="003A41F5" w:rsidDel="008229ED">
          <w:rPr>
            <w:rFonts w:ascii="Roboto" w:hAnsi="Roboto"/>
            <w:sz w:val="22"/>
            <w:szCs w:val="22"/>
            <w:lang w:val="en-US"/>
          </w:rPr>
          <w:delText>7</w:delText>
        </w:r>
      </w:del>
      <w:ins w:id="427" w:author="Christoffer Vissing" w:date="2024-11-01T15:03:00Z" w16du:dateUtc="2024-11-01T14:03:00Z">
        <w:r w:rsidR="008229ED">
          <w:rPr>
            <w:rFonts w:ascii="Roboto" w:hAnsi="Roboto"/>
            <w:sz w:val="22"/>
            <w:szCs w:val="22"/>
            <w:lang w:val="en-US"/>
          </w:rPr>
          <w:t>8</w:t>
        </w:r>
      </w:ins>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460283A7" w14:textId="2A8D04DC" w:rsidR="009B21C5" w:rsidRPr="00431AEB" w:rsidRDefault="00DA5B65" w:rsidP="00D51E41">
      <w:pPr>
        <w:spacing w:line="480" w:lineRule="auto"/>
        <w:rPr>
          <w:rFonts w:ascii="Roboto" w:hAnsi="Roboto"/>
          <w:sz w:val="22"/>
          <w:szCs w:val="22"/>
          <w:lang w:val="en-US"/>
        </w:rPr>
      </w:pPr>
      <w:r w:rsidRPr="00431AEB">
        <w:rPr>
          <w:rFonts w:ascii="Roboto" w:hAnsi="Roboto"/>
          <w:sz w:val="22"/>
          <w:szCs w:val="22"/>
          <w:lang w:val="en-US"/>
        </w:rPr>
        <w:lastRenderedPageBreak/>
        <w:t>I</w:t>
      </w:r>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BC0D22" w:rsidRPr="00040F1C">
        <w:rPr>
          <w:rFonts w:ascii="Roboto" w:hAnsi="Roboto"/>
          <w:sz w:val="22"/>
          <w:szCs w:val="22"/>
          <w:lang w:val="en-US"/>
        </w:rPr>
        <w:t>modifier</w:t>
      </w:r>
      <w:r w:rsidR="00040F1C">
        <w:rPr>
          <w:rFonts w:ascii="Roboto" w:hAnsi="Roboto"/>
          <w:sz w:val="22"/>
          <w:szCs w:val="22"/>
          <w:lang w:val="en-US"/>
        </w:rPr>
        <w:t>-</w:t>
      </w:r>
      <w:r w:rsidR="00554798" w:rsidRPr="00040F1C">
        <w:rPr>
          <w:rFonts w:ascii="Roboto" w:hAnsi="Roboto"/>
          <w:sz w:val="22"/>
          <w:szCs w:val="22"/>
          <w:lang w:val="en-US"/>
        </w:rPr>
        <w:t>outcome pairs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973BA9">
        <w:rPr>
          <w:rFonts w:ascii="Roboto" w:hAnsi="Roboto"/>
          <w:b/>
          <w:bCs/>
          <w:sz w:val="22"/>
          <w:szCs w:val="22"/>
          <w:lang w:val="en-US"/>
        </w:rPr>
        <w:t>4</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Pr="00040F1C">
        <w:rPr>
          <w:rFonts w:ascii="Roboto" w:hAnsi="Roboto"/>
          <w:sz w:val="22"/>
          <w:szCs w:val="22"/>
          <w:lang w:val="en-US"/>
        </w:rPr>
        <w:t>.</w:t>
      </w:r>
      <w:r w:rsidR="00934456">
        <w:rPr>
          <w:rFonts w:ascii="Roboto" w:hAnsi="Roboto"/>
          <w:sz w:val="22"/>
          <w:szCs w:val="22"/>
          <w:lang w:val="en-US"/>
        </w:rPr>
        <w:t xml:space="preserve"> </w:t>
      </w:r>
      <w:r w:rsidR="0052778E">
        <w:rPr>
          <w:rFonts w:ascii="Roboto" w:hAnsi="Roboto"/>
          <w:sz w:val="22"/>
          <w:szCs w:val="22"/>
          <w:lang w:val="en-US"/>
        </w:rPr>
        <w:t>E</w:t>
      </w:r>
      <w:r w:rsidR="00934456">
        <w:rPr>
          <w:rFonts w:ascii="Roboto" w:hAnsi="Roboto"/>
          <w:sz w:val="22"/>
          <w:szCs w:val="22"/>
          <w:lang w:val="en-US"/>
        </w:rPr>
        <w:t>ffect ratios</w:t>
      </w:r>
      <w:r w:rsidR="0052778E">
        <w:rPr>
          <w:rFonts w:ascii="Roboto" w:hAnsi="Roboto"/>
          <w:sz w:val="22"/>
          <w:szCs w:val="22"/>
          <w:lang w:val="en-US"/>
        </w:rPr>
        <w:t xml:space="preserve"> </w:t>
      </w:r>
      <w:r w:rsidR="00215F74">
        <w:rPr>
          <w:rFonts w:ascii="Roboto" w:hAnsi="Roboto"/>
          <w:sz w:val="22"/>
          <w:szCs w:val="22"/>
          <w:lang w:val="en-US"/>
        </w:rPr>
        <w:t>reflect</w:t>
      </w:r>
      <w:r w:rsidR="00934456">
        <w:rPr>
          <w:rFonts w:ascii="Roboto" w:hAnsi="Roboto"/>
          <w:sz w:val="22"/>
          <w:szCs w:val="22"/>
          <w:lang w:val="en-US"/>
        </w:rPr>
        <w:t xml:space="preserve"> the differential impact of the exposure in </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versus non-</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HCM.</w:t>
      </w:r>
      <w:del w:id="428" w:author="Christoffer Vissing" w:date="2024-10-10T16:35:00Z" w16du:dateUtc="2024-10-10T14:35:00Z">
        <w:r w:rsidRPr="00040F1C" w:rsidDel="001E4447">
          <w:rPr>
            <w:rFonts w:ascii="Roboto" w:hAnsi="Roboto"/>
            <w:sz w:val="22"/>
            <w:szCs w:val="22"/>
            <w:lang w:val="en-US"/>
          </w:rPr>
          <w:delText xml:space="preserve"> </w:delText>
        </w:r>
        <w:r w:rsidR="003C3095" w:rsidDel="001E4447">
          <w:rPr>
            <w:rFonts w:ascii="Roboto" w:hAnsi="Roboto"/>
            <w:sz w:val="22"/>
            <w:szCs w:val="22"/>
            <w:lang w:val="en-US"/>
          </w:rPr>
          <w:delText xml:space="preserve">The impact of hypertension and obesity </w:delText>
        </w:r>
        <w:r w:rsidR="00934456" w:rsidDel="001E4447">
          <w:rPr>
            <w:rFonts w:ascii="Roboto" w:hAnsi="Roboto"/>
            <w:sz w:val="22"/>
            <w:szCs w:val="22"/>
            <w:lang w:val="en-US"/>
          </w:rPr>
          <w:delText>for subsequent development of LV obstruction was</w:delText>
        </w:r>
        <w:r w:rsidR="003C3095" w:rsidDel="001E4447">
          <w:rPr>
            <w:rFonts w:ascii="Roboto" w:hAnsi="Roboto"/>
            <w:sz w:val="22"/>
            <w:szCs w:val="22"/>
            <w:lang w:val="en-US"/>
          </w:rPr>
          <w:delText xml:space="preserve"> greater in non-sarcomeric HCM</w:delText>
        </w:r>
        <w:r w:rsidR="00934456" w:rsidDel="001E4447">
          <w:rPr>
            <w:rFonts w:ascii="Roboto" w:hAnsi="Roboto"/>
            <w:sz w:val="22"/>
            <w:szCs w:val="22"/>
            <w:lang w:val="en-US"/>
          </w:rPr>
          <w:delText xml:space="preserve"> (</w:delText>
        </w:r>
        <w:r w:rsidR="00934456" w:rsidRPr="00431AEB" w:rsidDel="001E4447">
          <w:rPr>
            <w:rFonts w:ascii="Roboto" w:hAnsi="Roboto"/>
            <w:sz w:val="22"/>
            <w:szCs w:val="22"/>
            <w:lang w:val="en-US"/>
          </w:rPr>
          <w:delText>effect ratio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 xml:space="preserve"> [CI 1.</w:delText>
        </w:r>
        <w:r w:rsidR="00934456" w:rsidDel="001E4447">
          <w:rPr>
            <w:rFonts w:ascii="Roboto" w:hAnsi="Roboto"/>
            <w:sz w:val="22"/>
            <w:szCs w:val="22"/>
            <w:lang w:val="en-US"/>
          </w:rPr>
          <w:delText>7</w:delText>
        </w:r>
        <w:r w:rsidR="00934456" w:rsidRPr="00431AEB" w:rsidDel="001E4447">
          <w:rPr>
            <w:rFonts w:ascii="Roboto" w:hAnsi="Roboto"/>
            <w:sz w:val="22"/>
            <w:szCs w:val="22"/>
            <w:lang w:val="en-US"/>
          </w:rPr>
          <w:delText>9-2.6</w:delText>
        </w:r>
        <w:r w:rsidR="00934456" w:rsidDel="001E4447">
          <w:rPr>
            <w:rFonts w:ascii="Roboto" w:hAnsi="Roboto"/>
            <w:sz w:val="22"/>
            <w:szCs w:val="22"/>
            <w:lang w:val="en-US"/>
          </w:rPr>
          <w:delText>9</w:delText>
        </w:r>
        <w:r w:rsidR="00934456" w:rsidRPr="00431AEB" w:rsidDel="001E4447">
          <w:rPr>
            <w:rFonts w:ascii="Roboto" w:hAnsi="Roboto"/>
            <w:sz w:val="22"/>
            <w:szCs w:val="22"/>
            <w:lang w:val="en-US"/>
          </w:rPr>
          <w:delText>]) for obesity and 2.</w:delText>
        </w:r>
        <w:r w:rsidR="00934456" w:rsidDel="001E4447">
          <w:rPr>
            <w:rFonts w:ascii="Roboto" w:hAnsi="Roboto"/>
            <w:sz w:val="22"/>
            <w:szCs w:val="22"/>
            <w:lang w:val="en-US"/>
          </w:rPr>
          <w:delText>70</w:delText>
        </w:r>
        <w:r w:rsidR="00934456" w:rsidRPr="00431AEB" w:rsidDel="001E4447">
          <w:rPr>
            <w:rFonts w:ascii="Roboto" w:hAnsi="Roboto"/>
            <w:sz w:val="22"/>
            <w:szCs w:val="22"/>
            <w:lang w:val="en-US"/>
          </w:rPr>
          <w:delText xml:space="preserve"> [CI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-3.3</w:delText>
        </w:r>
        <w:r w:rsidR="00934456" w:rsidDel="001E4447">
          <w:rPr>
            <w:rFonts w:ascii="Roboto" w:hAnsi="Roboto"/>
            <w:sz w:val="22"/>
            <w:szCs w:val="22"/>
            <w:lang w:val="en-US"/>
          </w:rPr>
          <w:delText>1</w:delText>
        </w:r>
        <w:r w:rsidR="00934456" w:rsidRPr="00431AEB" w:rsidDel="001E4447">
          <w:rPr>
            <w:rFonts w:ascii="Roboto" w:hAnsi="Roboto"/>
            <w:sz w:val="22"/>
            <w:szCs w:val="22"/>
            <w:lang w:val="en-US"/>
          </w:rPr>
          <w:delText xml:space="preserve"> for hypertension)</w:delText>
        </w:r>
        <w:r w:rsidR="003C3095" w:rsidDel="001E4447">
          <w:rPr>
            <w:rFonts w:ascii="Roboto" w:hAnsi="Roboto"/>
            <w:sz w:val="22"/>
            <w:szCs w:val="22"/>
            <w:lang w:val="en-US"/>
          </w:rPr>
          <w:delText>.</w:delText>
        </w:r>
      </w:del>
      <w:r w:rsidR="003C3095">
        <w:rPr>
          <w:rFonts w:ascii="Roboto" w:hAnsi="Roboto"/>
          <w:sz w:val="22"/>
          <w:szCs w:val="22"/>
          <w:lang w:val="en-US"/>
        </w:rPr>
        <w:t xml:space="preserve"> </w:t>
      </w:r>
      <w:r w:rsidR="00215F74" w:rsidRPr="00431AEB">
        <w:rPr>
          <w:rFonts w:ascii="Roboto" w:hAnsi="Roboto"/>
          <w:sz w:val="22"/>
          <w:szCs w:val="22"/>
          <w:lang w:val="en-US"/>
        </w:rPr>
        <w:t>The largest interaction effects were found for atrial fibrillation</w:t>
      </w:r>
      <w:r w:rsidR="00215F74">
        <w:rPr>
          <w:rFonts w:ascii="Roboto" w:hAnsi="Roboto"/>
          <w:sz w:val="22"/>
          <w:szCs w:val="22"/>
          <w:lang w:val="en-US"/>
        </w:rPr>
        <w:t xml:space="preserve">. In </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relative to non-</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HCM, atrial fibrillation was associated with an </w:t>
      </w:r>
      <w:r w:rsidR="00215F74" w:rsidRPr="00431AEB">
        <w:rPr>
          <w:rFonts w:ascii="Roboto" w:hAnsi="Roboto"/>
          <w:sz w:val="22"/>
          <w:szCs w:val="22"/>
          <w:lang w:val="en-US"/>
        </w:rPr>
        <w:t>increas</w:t>
      </w:r>
      <w:r w:rsidR="00215F74">
        <w:rPr>
          <w:rFonts w:ascii="Roboto" w:hAnsi="Roboto"/>
          <w:sz w:val="22"/>
          <w:szCs w:val="22"/>
          <w:lang w:val="en-US"/>
        </w:rPr>
        <w:t>ed</w:t>
      </w:r>
      <w:r w:rsidR="00215F74" w:rsidRPr="00431AEB">
        <w:rPr>
          <w:rFonts w:ascii="Roboto" w:hAnsi="Roboto"/>
          <w:sz w:val="22"/>
          <w:szCs w:val="22"/>
          <w:lang w:val="en-US"/>
        </w:rPr>
        <w:t xml:space="preserve"> risk of developing LV systolic dysfunction (effect ratio </w:t>
      </w:r>
      <w:del w:id="429" w:author="Christoffer Vissing" w:date="2024-11-01T14:30:00Z" w16du:dateUtc="2024-11-01T13:30:00Z">
        <w:r w:rsidR="00215F74" w:rsidRPr="00431AEB" w:rsidDel="009A3504">
          <w:rPr>
            <w:rFonts w:ascii="Roboto" w:hAnsi="Roboto"/>
            <w:sz w:val="22"/>
            <w:szCs w:val="22"/>
            <w:lang w:val="en-US"/>
          </w:rPr>
          <w:delText>2</w:delText>
        </w:r>
      </w:del>
      <w:ins w:id="430" w:author="Christoffer Vissing" w:date="2024-11-01T14:30:00Z" w16du:dateUtc="2024-11-01T13:30:00Z">
        <w:r w:rsidR="009A3504">
          <w:rPr>
            <w:rFonts w:ascii="Roboto" w:hAnsi="Roboto"/>
            <w:sz w:val="22"/>
            <w:szCs w:val="22"/>
            <w:lang w:val="en-US"/>
          </w:rPr>
          <w:t>1</w:t>
        </w:r>
      </w:ins>
      <w:r w:rsidR="00215F74" w:rsidRPr="00431AEB">
        <w:rPr>
          <w:rFonts w:ascii="Roboto" w:hAnsi="Roboto"/>
          <w:sz w:val="22"/>
          <w:szCs w:val="22"/>
          <w:lang w:val="en-US"/>
        </w:rPr>
        <w:t>.</w:t>
      </w:r>
      <w:del w:id="431" w:author="Christoffer Vissing" w:date="2024-11-01T14:30:00Z" w16du:dateUtc="2024-11-01T13:30:00Z">
        <w:r w:rsidR="00215F74" w:rsidRPr="00431AEB" w:rsidDel="009A3504">
          <w:rPr>
            <w:rFonts w:ascii="Roboto" w:hAnsi="Roboto"/>
            <w:sz w:val="22"/>
            <w:szCs w:val="22"/>
            <w:lang w:val="en-US"/>
          </w:rPr>
          <w:delText>0</w:delText>
        </w:r>
        <w:r w:rsidR="00215F74" w:rsidDel="009A3504">
          <w:rPr>
            <w:rFonts w:ascii="Roboto" w:hAnsi="Roboto"/>
            <w:sz w:val="22"/>
            <w:szCs w:val="22"/>
            <w:lang w:val="en-US"/>
          </w:rPr>
          <w:delText>6</w:delText>
        </w:r>
      </w:del>
      <w:ins w:id="432" w:author="Christoffer Vissing" w:date="2024-11-01T14:30:00Z" w16du:dateUtc="2024-11-01T13:30:00Z">
        <w:r w:rsidR="009A3504">
          <w:rPr>
            <w:rFonts w:ascii="Roboto" w:hAnsi="Roboto"/>
            <w:sz w:val="22"/>
            <w:szCs w:val="22"/>
            <w:lang w:val="en-US"/>
          </w:rPr>
          <w:t>89</w:t>
        </w:r>
      </w:ins>
      <w:r w:rsidR="00215F74" w:rsidRPr="00431AEB">
        <w:rPr>
          <w:rFonts w:ascii="Roboto" w:hAnsi="Roboto"/>
          <w:sz w:val="22"/>
          <w:szCs w:val="22"/>
          <w:lang w:val="en-US"/>
        </w:rPr>
        <w:t xml:space="preserve"> [CI 1.</w:t>
      </w:r>
      <w:ins w:id="433" w:author="Christoffer Vissing" w:date="2024-11-01T14:37:00Z" w16du:dateUtc="2024-11-01T13:37:00Z">
        <w:r w:rsidR="000629A9">
          <w:rPr>
            <w:rFonts w:ascii="Roboto" w:hAnsi="Roboto"/>
            <w:sz w:val="22"/>
            <w:szCs w:val="22"/>
            <w:lang w:val="en-US"/>
          </w:rPr>
          <w:t>35</w:t>
        </w:r>
      </w:ins>
      <w:del w:id="434" w:author="Christoffer Vissing" w:date="2024-11-01T14:30:00Z" w16du:dateUtc="2024-11-01T13:30:00Z">
        <w:r w:rsidR="00215F74" w:rsidRPr="00431AEB" w:rsidDel="009A3504">
          <w:rPr>
            <w:rFonts w:ascii="Roboto" w:hAnsi="Roboto"/>
            <w:sz w:val="22"/>
            <w:szCs w:val="22"/>
            <w:lang w:val="en-US"/>
          </w:rPr>
          <w:delText>4</w:delText>
        </w:r>
        <w:r w:rsidR="00215F74" w:rsidDel="009A3504">
          <w:rPr>
            <w:rFonts w:ascii="Roboto" w:hAnsi="Roboto"/>
            <w:sz w:val="22"/>
            <w:szCs w:val="22"/>
            <w:lang w:val="en-US"/>
          </w:rPr>
          <w:delText>9</w:delText>
        </w:r>
      </w:del>
      <w:r w:rsidR="00215F74" w:rsidRPr="00431AEB">
        <w:rPr>
          <w:rFonts w:ascii="Roboto" w:hAnsi="Roboto"/>
          <w:sz w:val="22"/>
          <w:szCs w:val="22"/>
          <w:lang w:val="en-US"/>
        </w:rPr>
        <w:t>-2.</w:t>
      </w:r>
      <w:ins w:id="435" w:author="Christoffer Vissing" w:date="2024-11-01T14:37:00Z" w16du:dateUtc="2024-11-01T13:37:00Z">
        <w:r w:rsidR="000629A9">
          <w:rPr>
            <w:rFonts w:ascii="Roboto" w:hAnsi="Roboto"/>
            <w:sz w:val="22"/>
            <w:szCs w:val="22"/>
            <w:lang w:val="en-US"/>
          </w:rPr>
          <w:t>66</w:t>
        </w:r>
      </w:ins>
      <w:del w:id="436" w:author="Christoffer Vissing" w:date="2024-11-01T14:30:00Z" w16du:dateUtc="2024-11-01T13:30:00Z">
        <w:r w:rsidR="00215F74" w:rsidRPr="00431AEB" w:rsidDel="009A3504">
          <w:rPr>
            <w:rFonts w:ascii="Roboto" w:hAnsi="Roboto"/>
            <w:sz w:val="22"/>
            <w:szCs w:val="22"/>
            <w:lang w:val="en-US"/>
          </w:rPr>
          <w:delText>84</w:delText>
        </w:r>
      </w:del>
      <w:r w:rsidR="00215F74" w:rsidRPr="00431AEB">
        <w:rPr>
          <w:rFonts w:ascii="Roboto" w:hAnsi="Roboto"/>
          <w:sz w:val="22"/>
          <w:szCs w:val="22"/>
          <w:lang w:val="en-US"/>
        </w:rPr>
        <w:t>]), ventricular arrhythmias (effect ratio 1.</w:t>
      </w:r>
      <w:del w:id="437" w:author="Christoffer Vissing" w:date="2024-11-01T14:31:00Z" w16du:dateUtc="2024-11-01T13:31:00Z">
        <w:r w:rsidR="00215F74" w:rsidDel="009A3504">
          <w:rPr>
            <w:rFonts w:ascii="Roboto" w:hAnsi="Roboto"/>
            <w:sz w:val="22"/>
            <w:szCs w:val="22"/>
            <w:lang w:val="en-US"/>
          </w:rPr>
          <w:delText>9</w:delText>
        </w:r>
        <w:r w:rsidR="00215F74" w:rsidRPr="00431AEB" w:rsidDel="009A3504">
          <w:rPr>
            <w:rFonts w:ascii="Roboto" w:hAnsi="Roboto"/>
            <w:sz w:val="22"/>
            <w:szCs w:val="22"/>
            <w:lang w:val="en-US"/>
          </w:rPr>
          <w:delText>9</w:delText>
        </w:r>
      </w:del>
      <w:ins w:id="438" w:author="Christoffer Vissing" w:date="2024-11-01T14:31:00Z" w16du:dateUtc="2024-11-01T13:31:00Z">
        <w:r w:rsidR="009A3504">
          <w:rPr>
            <w:rFonts w:ascii="Roboto" w:hAnsi="Roboto"/>
            <w:sz w:val="22"/>
            <w:szCs w:val="22"/>
            <w:lang w:val="en-US"/>
          </w:rPr>
          <w:t>88</w:t>
        </w:r>
      </w:ins>
      <w:r w:rsidR="00215F74" w:rsidRPr="00431AEB">
        <w:rPr>
          <w:rFonts w:ascii="Roboto" w:hAnsi="Roboto"/>
          <w:sz w:val="22"/>
          <w:szCs w:val="22"/>
          <w:lang w:val="en-US"/>
        </w:rPr>
        <w:t xml:space="preserve"> [CI 1.</w:t>
      </w:r>
      <w:ins w:id="439" w:author="Christoffer Vissing" w:date="2024-11-01T14:37:00Z" w16du:dateUtc="2024-11-01T13:37:00Z">
        <w:r w:rsidR="000629A9">
          <w:rPr>
            <w:rFonts w:ascii="Roboto" w:hAnsi="Roboto"/>
            <w:sz w:val="22"/>
            <w:szCs w:val="22"/>
            <w:lang w:val="en-US"/>
          </w:rPr>
          <w:t>21</w:t>
        </w:r>
      </w:ins>
      <w:del w:id="440" w:author="Christoffer Vissing" w:date="2024-11-01T14:31:00Z" w16du:dateUtc="2024-11-01T13:31:00Z">
        <w:r w:rsidR="00215F74" w:rsidDel="009A3504">
          <w:rPr>
            <w:rFonts w:ascii="Roboto" w:hAnsi="Roboto"/>
            <w:sz w:val="22"/>
            <w:szCs w:val="22"/>
            <w:lang w:val="en-US"/>
          </w:rPr>
          <w:delText>27</w:delText>
        </w:r>
      </w:del>
      <w:r w:rsidR="00215F74" w:rsidRPr="00431AEB">
        <w:rPr>
          <w:rFonts w:ascii="Roboto" w:hAnsi="Roboto"/>
          <w:sz w:val="22"/>
          <w:szCs w:val="22"/>
          <w:lang w:val="en-US"/>
        </w:rPr>
        <w:t>-</w:t>
      </w:r>
      <w:del w:id="441" w:author="Christoffer Vissing" w:date="2024-11-01T14:37:00Z" w16du:dateUtc="2024-11-01T13:37:00Z">
        <w:r w:rsidR="00215F74" w:rsidDel="000629A9">
          <w:rPr>
            <w:rFonts w:ascii="Roboto" w:hAnsi="Roboto"/>
            <w:sz w:val="22"/>
            <w:szCs w:val="22"/>
            <w:lang w:val="en-US"/>
          </w:rPr>
          <w:delText>3</w:delText>
        </w:r>
      </w:del>
      <w:ins w:id="442" w:author="Christoffer Vissing" w:date="2024-11-01T14:37:00Z" w16du:dateUtc="2024-11-01T13:37:00Z">
        <w:r w:rsidR="000629A9">
          <w:rPr>
            <w:rFonts w:ascii="Roboto" w:hAnsi="Roboto"/>
            <w:sz w:val="22"/>
            <w:szCs w:val="22"/>
            <w:lang w:val="en-US"/>
          </w:rPr>
          <w:t>2</w:t>
        </w:r>
      </w:ins>
      <w:r w:rsidR="00215F74" w:rsidRPr="00431AEB">
        <w:rPr>
          <w:rFonts w:ascii="Roboto" w:hAnsi="Roboto"/>
          <w:sz w:val="22"/>
          <w:szCs w:val="22"/>
          <w:lang w:val="en-US"/>
        </w:rPr>
        <w:t>.</w:t>
      </w:r>
      <w:ins w:id="443" w:author="Christoffer Vissing" w:date="2024-11-01T14:37:00Z" w16du:dateUtc="2024-11-01T13:37:00Z">
        <w:r w:rsidR="000629A9">
          <w:rPr>
            <w:rFonts w:ascii="Roboto" w:hAnsi="Roboto"/>
            <w:sz w:val="22"/>
            <w:szCs w:val="22"/>
            <w:lang w:val="en-US"/>
          </w:rPr>
          <w:t>92</w:t>
        </w:r>
      </w:ins>
      <w:del w:id="444" w:author="Christoffer Vissing" w:date="2024-11-01T14:31:00Z" w16du:dateUtc="2024-11-01T13:31:00Z">
        <w:r w:rsidR="00215F74" w:rsidDel="009A3504">
          <w:rPr>
            <w:rFonts w:ascii="Roboto" w:hAnsi="Roboto"/>
            <w:sz w:val="22"/>
            <w:szCs w:val="22"/>
            <w:lang w:val="en-US"/>
          </w:rPr>
          <w:delText>11</w:delText>
        </w:r>
      </w:del>
      <w:r w:rsidR="00215F74" w:rsidRPr="00431AEB">
        <w:rPr>
          <w:rFonts w:ascii="Roboto" w:hAnsi="Roboto"/>
          <w:sz w:val="22"/>
          <w:szCs w:val="22"/>
          <w:lang w:val="en-US"/>
        </w:rPr>
        <w:t>]), and death (effect ratio 1.</w:t>
      </w:r>
      <w:del w:id="445" w:author="Christoffer Vissing" w:date="2024-11-01T14:31:00Z" w16du:dateUtc="2024-11-01T13:31:00Z">
        <w:r w:rsidR="00215F74" w:rsidDel="009A3504">
          <w:rPr>
            <w:rFonts w:ascii="Roboto" w:hAnsi="Roboto"/>
            <w:sz w:val="22"/>
            <w:szCs w:val="22"/>
            <w:lang w:val="en-US"/>
          </w:rPr>
          <w:delText>73</w:delText>
        </w:r>
      </w:del>
      <w:ins w:id="446" w:author="Christoffer Vissing" w:date="2024-11-01T14:31:00Z" w16du:dateUtc="2024-11-01T13:31:00Z">
        <w:r w:rsidR="009A3504">
          <w:rPr>
            <w:rFonts w:ascii="Roboto" w:hAnsi="Roboto"/>
            <w:sz w:val="22"/>
            <w:szCs w:val="22"/>
            <w:lang w:val="en-US"/>
          </w:rPr>
          <w:t>86</w:t>
        </w:r>
      </w:ins>
      <w:r w:rsidR="00215F74" w:rsidRPr="00431AEB">
        <w:rPr>
          <w:rFonts w:ascii="Roboto" w:hAnsi="Roboto"/>
          <w:sz w:val="22"/>
          <w:szCs w:val="22"/>
          <w:lang w:val="en-US"/>
        </w:rPr>
        <w:t xml:space="preserve"> [CI </w:t>
      </w:r>
      <w:r w:rsidR="00215F74">
        <w:rPr>
          <w:rFonts w:ascii="Roboto" w:hAnsi="Roboto"/>
          <w:sz w:val="22"/>
          <w:szCs w:val="22"/>
          <w:lang w:val="en-US"/>
        </w:rPr>
        <w:t>1.</w:t>
      </w:r>
      <w:ins w:id="447" w:author="Christoffer Vissing" w:date="2024-11-01T14:37:00Z" w16du:dateUtc="2024-11-01T13:37:00Z">
        <w:r w:rsidR="000629A9">
          <w:rPr>
            <w:rFonts w:ascii="Roboto" w:hAnsi="Roboto"/>
            <w:sz w:val="22"/>
            <w:szCs w:val="22"/>
            <w:lang w:val="en-US"/>
          </w:rPr>
          <w:t>46</w:t>
        </w:r>
      </w:ins>
      <w:del w:id="448" w:author="Christoffer Vissing" w:date="2024-11-01T14:31:00Z" w16du:dateUtc="2024-11-01T13:31:00Z">
        <w:r w:rsidR="00215F74" w:rsidDel="009A3504">
          <w:rPr>
            <w:rFonts w:ascii="Roboto" w:hAnsi="Roboto"/>
            <w:sz w:val="22"/>
            <w:szCs w:val="22"/>
            <w:lang w:val="en-US"/>
          </w:rPr>
          <w:delText>35</w:delText>
        </w:r>
      </w:del>
      <w:r w:rsidR="00215F74">
        <w:rPr>
          <w:rFonts w:ascii="Roboto" w:hAnsi="Roboto"/>
          <w:sz w:val="22"/>
          <w:szCs w:val="22"/>
          <w:lang w:val="en-US"/>
        </w:rPr>
        <w:t>-2.</w:t>
      </w:r>
      <w:ins w:id="449" w:author="Christoffer Vissing" w:date="2024-11-01T14:37:00Z" w16du:dateUtc="2024-11-01T13:37:00Z">
        <w:r w:rsidR="000629A9">
          <w:rPr>
            <w:rFonts w:ascii="Roboto" w:hAnsi="Roboto"/>
            <w:sz w:val="22"/>
            <w:szCs w:val="22"/>
            <w:lang w:val="en-US"/>
          </w:rPr>
          <w:t>37</w:t>
        </w:r>
      </w:ins>
      <w:del w:id="450" w:author="Christoffer Vissing" w:date="2024-11-01T14:31:00Z" w16du:dateUtc="2024-11-01T13:31:00Z">
        <w:r w:rsidR="00215F74" w:rsidDel="009A3504">
          <w:rPr>
            <w:rFonts w:ascii="Roboto" w:hAnsi="Roboto"/>
            <w:sz w:val="22"/>
            <w:szCs w:val="22"/>
            <w:lang w:val="en-US"/>
          </w:rPr>
          <w:delText>22</w:delText>
        </w:r>
      </w:del>
      <w:r w:rsidR="00215F74" w:rsidRPr="00431AEB">
        <w:rPr>
          <w:rFonts w:ascii="Roboto" w:hAnsi="Roboto"/>
          <w:sz w:val="22"/>
          <w:szCs w:val="22"/>
          <w:lang w:val="en-US"/>
        </w:rPr>
        <w:t xml:space="preserve">]). </w:t>
      </w:r>
      <w:r w:rsidR="0054323F" w:rsidRPr="00431AEB">
        <w:rPr>
          <w:rFonts w:ascii="Roboto" w:hAnsi="Roboto"/>
          <w:sz w:val="22"/>
          <w:szCs w:val="22"/>
          <w:lang w:val="en-US"/>
        </w:rPr>
        <w:t xml:space="preserve">LV systolic dysfunction conferred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regarding developing NYHA class III-IV symptoms (effect ratio </w:t>
      </w:r>
      <w:ins w:id="451" w:author="Christoffer Vissing" w:date="2024-11-01T14:31:00Z" w16du:dateUtc="2024-11-01T13:31:00Z">
        <w:r w:rsidR="009A3504">
          <w:rPr>
            <w:rFonts w:ascii="Roboto" w:hAnsi="Roboto"/>
            <w:sz w:val="22"/>
            <w:szCs w:val="22"/>
            <w:lang w:val="en-US"/>
          </w:rPr>
          <w:t>1.97</w:t>
        </w:r>
      </w:ins>
      <w:del w:id="452" w:author="Christoffer Vissing" w:date="2024-11-01T14:31:00Z" w16du:dateUtc="2024-11-01T13:31:00Z">
        <w:r w:rsidR="0054323F" w:rsidDel="009A3504">
          <w:rPr>
            <w:rFonts w:ascii="Roboto" w:hAnsi="Roboto"/>
            <w:sz w:val="22"/>
            <w:szCs w:val="22"/>
            <w:lang w:val="en-US"/>
          </w:rPr>
          <w:delText>2</w:delText>
        </w:r>
        <w:r w:rsidR="0054323F" w:rsidRPr="00431AEB" w:rsidDel="009A3504">
          <w:rPr>
            <w:rFonts w:ascii="Roboto" w:hAnsi="Roboto"/>
            <w:sz w:val="22"/>
            <w:szCs w:val="22"/>
            <w:lang w:val="en-US"/>
          </w:rPr>
          <w:delText>.</w:delText>
        </w:r>
        <w:r w:rsidR="0054323F" w:rsidDel="009A3504">
          <w:rPr>
            <w:rFonts w:ascii="Roboto" w:hAnsi="Roboto"/>
            <w:sz w:val="22"/>
            <w:szCs w:val="22"/>
            <w:lang w:val="en-US"/>
          </w:rPr>
          <w:delText>6</w:delText>
        </w:r>
        <w:r w:rsidR="0054323F" w:rsidRPr="00431AEB" w:rsidDel="009A3504">
          <w:rPr>
            <w:rFonts w:ascii="Roboto" w:hAnsi="Roboto"/>
            <w:sz w:val="22"/>
            <w:szCs w:val="22"/>
            <w:lang w:val="en-US"/>
          </w:rPr>
          <w:delText>5</w:delText>
        </w:r>
      </w:del>
      <w:r w:rsidR="0054323F" w:rsidRPr="00431AEB">
        <w:rPr>
          <w:rFonts w:ascii="Roboto" w:hAnsi="Roboto"/>
          <w:sz w:val="22"/>
          <w:szCs w:val="22"/>
          <w:lang w:val="en-US"/>
        </w:rPr>
        <w:t xml:space="preserve"> [CI 1.</w:t>
      </w:r>
      <w:ins w:id="453" w:author="Christoffer Vissing" w:date="2024-11-01T14:37:00Z" w16du:dateUtc="2024-11-01T13:37:00Z">
        <w:r w:rsidR="000629A9">
          <w:rPr>
            <w:rFonts w:ascii="Roboto" w:hAnsi="Roboto"/>
            <w:sz w:val="22"/>
            <w:szCs w:val="22"/>
            <w:lang w:val="en-US"/>
          </w:rPr>
          <w:t>15</w:t>
        </w:r>
      </w:ins>
      <w:del w:id="454" w:author="Christoffer Vissing" w:date="2024-11-01T14:31:00Z" w16du:dateUtc="2024-11-01T13:31:00Z">
        <w:r w:rsidR="0054323F" w:rsidDel="009A3504">
          <w:rPr>
            <w:rFonts w:ascii="Roboto" w:hAnsi="Roboto"/>
            <w:sz w:val="22"/>
            <w:szCs w:val="22"/>
            <w:lang w:val="en-US"/>
          </w:rPr>
          <w:delText>50</w:delText>
        </w:r>
      </w:del>
      <w:r w:rsidR="0054323F" w:rsidRPr="00431AEB">
        <w:rPr>
          <w:rFonts w:ascii="Roboto" w:hAnsi="Roboto"/>
          <w:sz w:val="22"/>
          <w:szCs w:val="22"/>
          <w:lang w:val="en-US"/>
        </w:rPr>
        <w:t>-</w:t>
      </w:r>
      <w:ins w:id="455" w:author="Christoffer Vissing" w:date="2024-11-01T14:37:00Z" w16du:dateUtc="2024-11-01T13:37:00Z">
        <w:r w:rsidR="000629A9">
          <w:rPr>
            <w:rFonts w:ascii="Roboto" w:hAnsi="Roboto"/>
            <w:sz w:val="22"/>
            <w:szCs w:val="22"/>
            <w:lang w:val="en-US"/>
          </w:rPr>
          <w:t>3</w:t>
        </w:r>
      </w:ins>
      <w:del w:id="456" w:author="Christoffer Vissing" w:date="2024-11-01T14:37:00Z" w16du:dateUtc="2024-11-01T13:37:00Z">
        <w:r w:rsidR="0054323F" w:rsidDel="000629A9">
          <w:rPr>
            <w:rFonts w:ascii="Roboto" w:hAnsi="Roboto"/>
            <w:sz w:val="22"/>
            <w:szCs w:val="22"/>
            <w:lang w:val="en-US"/>
          </w:rPr>
          <w:delText>4</w:delText>
        </w:r>
      </w:del>
      <w:r w:rsidR="0054323F" w:rsidRPr="00431AEB">
        <w:rPr>
          <w:rFonts w:ascii="Roboto" w:hAnsi="Roboto"/>
          <w:sz w:val="22"/>
          <w:szCs w:val="22"/>
          <w:lang w:val="en-US"/>
        </w:rPr>
        <w:t>.</w:t>
      </w:r>
      <w:ins w:id="457" w:author="Christoffer Vissing" w:date="2024-11-01T14:37:00Z" w16du:dateUtc="2024-11-01T13:37:00Z">
        <w:r w:rsidR="000629A9">
          <w:rPr>
            <w:rFonts w:ascii="Roboto" w:hAnsi="Roboto"/>
            <w:sz w:val="22"/>
            <w:szCs w:val="22"/>
            <w:lang w:val="en-US"/>
          </w:rPr>
          <w:t>36</w:t>
        </w:r>
      </w:ins>
      <w:del w:id="458" w:author="Christoffer Vissing" w:date="2024-11-01T14:31:00Z" w16du:dateUtc="2024-11-01T13:31:00Z">
        <w:r w:rsidR="0054323F" w:rsidRPr="00431AEB" w:rsidDel="009A3504">
          <w:rPr>
            <w:rFonts w:ascii="Roboto" w:hAnsi="Roboto"/>
            <w:sz w:val="22"/>
            <w:szCs w:val="22"/>
            <w:lang w:val="en-US"/>
          </w:rPr>
          <w:delText>7</w:delText>
        </w:r>
        <w:r w:rsidR="0054323F" w:rsidDel="009A3504">
          <w:rPr>
            <w:rFonts w:ascii="Roboto" w:hAnsi="Roboto"/>
            <w:sz w:val="22"/>
            <w:szCs w:val="22"/>
            <w:lang w:val="en-US"/>
          </w:rPr>
          <w:delText>1</w:delText>
        </w:r>
      </w:del>
      <w:r w:rsidR="0054323F" w:rsidRPr="00431AEB">
        <w:rPr>
          <w:rFonts w:ascii="Roboto" w:hAnsi="Roboto"/>
          <w:sz w:val="22"/>
          <w:szCs w:val="22"/>
          <w:lang w:val="en-US"/>
        </w:rPr>
        <w:t>]) and death (effect ratio 1.</w:t>
      </w:r>
      <w:del w:id="459" w:author="Christoffer Vissing" w:date="2024-11-01T14:31:00Z" w16du:dateUtc="2024-11-01T13:31:00Z">
        <w:r w:rsidR="0054323F" w:rsidDel="009A3504">
          <w:rPr>
            <w:rFonts w:ascii="Roboto" w:hAnsi="Roboto"/>
            <w:sz w:val="22"/>
            <w:szCs w:val="22"/>
            <w:lang w:val="en-US"/>
          </w:rPr>
          <w:delText>9</w:delText>
        </w:r>
        <w:r w:rsidR="0054323F" w:rsidRPr="00431AEB" w:rsidDel="009A3504">
          <w:rPr>
            <w:rFonts w:ascii="Roboto" w:hAnsi="Roboto"/>
            <w:sz w:val="22"/>
            <w:szCs w:val="22"/>
            <w:lang w:val="en-US"/>
          </w:rPr>
          <w:delText>5</w:delText>
        </w:r>
      </w:del>
      <w:ins w:id="460" w:author="Christoffer Vissing" w:date="2024-11-01T14:31:00Z" w16du:dateUtc="2024-11-01T13:31:00Z">
        <w:r w:rsidR="009A3504">
          <w:rPr>
            <w:rFonts w:ascii="Roboto" w:hAnsi="Roboto"/>
            <w:sz w:val="22"/>
            <w:szCs w:val="22"/>
            <w:lang w:val="en-US"/>
          </w:rPr>
          <w:t>80</w:t>
        </w:r>
      </w:ins>
      <w:r w:rsidR="0054323F" w:rsidRPr="00431AEB">
        <w:rPr>
          <w:rFonts w:ascii="Roboto" w:hAnsi="Roboto"/>
          <w:sz w:val="22"/>
          <w:szCs w:val="22"/>
          <w:lang w:val="en-US"/>
        </w:rPr>
        <w:t xml:space="preserve"> [CI 1.</w:t>
      </w:r>
      <w:del w:id="461" w:author="Christoffer Vissing" w:date="2024-11-01T14:38:00Z" w16du:dateUtc="2024-11-01T13:38:00Z">
        <w:r w:rsidR="0054323F" w:rsidDel="000629A9">
          <w:rPr>
            <w:rFonts w:ascii="Roboto" w:hAnsi="Roboto"/>
            <w:sz w:val="22"/>
            <w:szCs w:val="22"/>
            <w:lang w:val="en-US"/>
          </w:rPr>
          <w:delText>3</w:delText>
        </w:r>
        <w:r w:rsidR="0054323F" w:rsidRPr="00431AEB" w:rsidDel="000629A9">
          <w:rPr>
            <w:rFonts w:ascii="Roboto" w:hAnsi="Roboto"/>
            <w:sz w:val="22"/>
            <w:szCs w:val="22"/>
            <w:lang w:val="en-US"/>
          </w:rPr>
          <w:delText>2</w:delText>
        </w:r>
      </w:del>
      <w:ins w:id="462" w:author="Christoffer Vissing" w:date="2024-11-01T14:38:00Z" w16du:dateUtc="2024-11-01T13:38:00Z">
        <w:r w:rsidR="000629A9">
          <w:rPr>
            <w:rFonts w:ascii="Roboto" w:hAnsi="Roboto"/>
            <w:sz w:val="22"/>
            <w:szCs w:val="22"/>
            <w:lang w:val="en-US"/>
          </w:rPr>
          <w:t>23</w:t>
        </w:r>
      </w:ins>
      <w:r w:rsidR="0054323F" w:rsidRPr="00431AEB">
        <w:rPr>
          <w:rFonts w:ascii="Roboto" w:hAnsi="Roboto"/>
          <w:sz w:val="22"/>
          <w:szCs w:val="22"/>
          <w:lang w:val="en-US"/>
        </w:rPr>
        <w:t>-2.</w:t>
      </w:r>
      <w:ins w:id="463" w:author="Christoffer Vissing" w:date="2024-11-01T14:38:00Z" w16du:dateUtc="2024-11-01T13:38:00Z">
        <w:r w:rsidR="000629A9">
          <w:rPr>
            <w:rFonts w:ascii="Roboto" w:hAnsi="Roboto"/>
            <w:sz w:val="22"/>
            <w:szCs w:val="22"/>
            <w:lang w:val="en-US"/>
          </w:rPr>
          <w:t>64</w:t>
        </w:r>
      </w:ins>
      <w:del w:id="464" w:author="Christoffer Vissing" w:date="2024-11-01T14:38:00Z" w16du:dateUtc="2024-11-01T13:38:00Z">
        <w:r w:rsidR="0054323F" w:rsidDel="000629A9">
          <w:rPr>
            <w:rFonts w:ascii="Roboto" w:hAnsi="Roboto"/>
            <w:sz w:val="22"/>
            <w:szCs w:val="22"/>
            <w:lang w:val="en-US"/>
          </w:rPr>
          <w:delText>22</w:delText>
        </w:r>
      </w:del>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6DA3D70D"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HCM</w:t>
      </w:r>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with</w:t>
      </w:r>
      <w:r w:rsidR="00923EF4">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3B961F0"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830E6F">
        <w:rPr>
          <w:rFonts w:ascii="Roboto" w:hAnsi="Roboto"/>
          <w:sz w:val="22"/>
          <w:vertAlign w:val="superscript"/>
          <w:lang w:val="en-US"/>
          <w:rPrChange w:id="465" w:author="Christoffer Vissing" w:date="2024-11-13T14:01:00Z" w16du:dateUtc="2024-11-13T13:01:00Z">
            <w:rPr>
              <w:rFonts w:ascii="Roboto" w:hAnsi="Roboto"/>
              <w:sz w:val="22"/>
              <w:vertAlign w:val="superscript"/>
            </w:rPr>
          </w:rPrChange>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830E6F">
        <w:rPr>
          <w:rFonts w:ascii="Roboto" w:hAnsi="Roboto"/>
          <w:sz w:val="22"/>
          <w:vertAlign w:val="superscript"/>
          <w:lang w:val="en-US"/>
          <w:rPrChange w:id="466" w:author="Christoffer Vissing" w:date="2024-11-13T14:01:00Z" w16du:dateUtc="2024-11-13T13:01:00Z">
            <w:rPr>
              <w:rFonts w:ascii="Roboto" w:hAnsi="Roboto"/>
              <w:sz w:val="22"/>
              <w:vertAlign w:val="superscript"/>
            </w:rPr>
          </w:rPrChange>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commentRangeStart w:id="467"/>
      <w:del w:id="468" w:author="Christoffer Vissing" w:date="2024-11-11T15:07:00Z" w16du:dateUtc="2024-11-11T14:07:00Z">
        <w:r w:rsidR="00AA4526" w:rsidRPr="00DF613E" w:rsidDel="00602B0C">
          <w:rPr>
            <w:rFonts w:ascii="Roboto" w:hAnsi="Roboto"/>
            <w:sz w:val="22"/>
            <w:szCs w:val="22"/>
            <w:lang w:val="en-US"/>
          </w:rPr>
          <w:delText>Notably</w:delText>
        </w:r>
        <w:r w:rsidR="006463CE" w:rsidRPr="00DF613E" w:rsidDel="00602B0C">
          <w:rPr>
            <w:rFonts w:ascii="Roboto" w:hAnsi="Roboto"/>
            <w:sz w:val="22"/>
            <w:szCs w:val="22"/>
            <w:lang w:val="en-US"/>
          </w:rPr>
          <w:delText>, while</w:delText>
        </w:r>
        <w:r w:rsidR="0084063E" w:rsidRPr="00DF613E" w:rsidDel="00602B0C">
          <w:rPr>
            <w:rFonts w:ascii="Roboto" w:hAnsi="Roboto"/>
            <w:sz w:val="22"/>
            <w:szCs w:val="22"/>
            <w:lang w:val="en-US"/>
          </w:rPr>
          <w:delText xml:space="preserve"> </w:delText>
        </w:r>
      </w:del>
      <w:r w:rsidR="0084063E" w:rsidRPr="00DF613E">
        <w:rPr>
          <w:rFonts w:ascii="Roboto" w:hAnsi="Roboto"/>
          <w:sz w:val="22"/>
          <w:szCs w:val="22"/>
          <w:lang w:val="en-US"/>
        </w:rPr>
        <w:t xml:space="preserve">LV obstruction has been </w:t>
      </w:r>
      <w:r w:rsidR="00AC2A89">
        <w:rPr>
          <w:rFonts w:ascii="Roboto" w:hAnsi="Roboto"/>
          <w:sz w:val="22"/>
          <w:szCs w:val="22"/>
          <w:lang w:val="en-US"/>
        </w:rPr>
        <w:t>linked</w:t>
      </w:r>
      <w:r w:rsidR="0084063E" w:rsidRPr="00DF613E">
        <w:rPr>
          <w:rFonts w:ascii="Roboto" w:hAnsi="Roboto"/>
          <w:sz w:val="22"/>
          <w:szCs w:val="22"/>
          <w:lang w:val="en-US"/>
        </w:rPr>
        <w:t xml:space="preserve"> with a higher risk of ventricular arrhythmias, stroke and death</w:t>
      </w:r>
      <w:ins w:id="469" w:author="Christoffer Vissing" w:date="2024-11-11T15:09:00Z" w16du:dateUtc="2024-11-11T14:09:00Z">
        <w:r w:rsidR="00602B0C">
          <w:rPr>
            <w:rFonts w:ascii="Roboto" w:hAnsi="Roboto"/>
            <w:sz w:val="22"/>
            <w:szCs w:val="22"/>
            <w:lang w:val="en-US"/>
          </w:rPr>
          <w:t xml:space="preserve"> in HCM</w:t>
        </w:r>
      </w:ins>
      <w:del w:id="470" w:author="Christoffer Vissing" w:date="2024-11-11T15:07:00Z" w16du:dateUtc="2024-11-11T14:07:00Z">
        <w:r w:rsidR="0084063E" w:rsidRPr="00DF613E" w:rsidDel="00602B0C">
          <w:rPr>
            <w:rFonts w:ascii="Roboto" w:hAnsi="Roboto"/>
            <w:sz w:val="22"/>
            <w:szCs w:val="22"/>
            <w:lang w:val="en-US"/>
          </w:rPr>
          <w:delText>,</w:delText>
        </w:r>
      </w:del>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830E6F">
        <w:rPr>
          <w:rFonts w:ascii="Roboto" w:hAnsi="Roboto"/>
          <w:sz w:val="22"/>
          <w:vertAlign w:val="superscript"/>
          <w:lang w:val="en-US"/>
          <w:rPrChange w:id="471" w:author="Christoffer Vissing" w:date="2024-11-13T14:01:00Z" w16du:dateUtc="2024-11-13T13:01:00Z">
            <w:rPr>
              <w:rFonts w:ascii="Roboto" w:hAnsi="Roboto"/>
              <w:sz w:val="22"/>
              <w:vertAlign w:val="superscript"/>
            </w:rPr>
          </w:rPrChange>
        </w:rPr>
        <w:t>13</w:t>
      </w:r>
      <w:r w:rsidR="0084063E">
        <w:rPr>
          <w:rFonts w:ascii="Roboto" w:hAnsi="Roboto"/>
          <w:sz w:val="22"/>
          <w:szCs w:val="22"/>
        </w:rPr>
        <w:fldChar w:fldCharType="end"/>
      </w:r>
      <w:ins w:id="472" w:author="Christoffer Vissing" w:date="2024-11-11T15:07:00Z" w16du:dateUtc="2024-11-11T14:07:00Z">
        <w:r w:rsidR="00602B0C" w:rsidRPr="00602B0C">
          <w:rPr>
            <w:rFonts w:ascii="Roboto" w:hAnsi="Roboto"/>
            <w:sz w:val="22"/>
            <w:szCs w:val="22"/>
            <w:lang w:val="en-US"/>
            <w:rPrChange w:id="473" w:author="Christoffer Vissing" w:date="2024-11-11T15:07:00Z" w16du:dateUtc="2024-11-11T14:07:00Z">
              <w:rPr>
                <w:rFonts w:ascii="Roboto" w:hAnsi="Roboto"/>
                <w:sz w:val="22"/>
                <w:szCs w:val="22"/>
              </w:rPr>
            </w:rPrChange>
          </w:rPr>
          <w:t>.</w:t>
        </w:r>
      </w:ins>
      <w:r w:rsidR="0084063E" w:rsidRPr="00DF613E">
        <w:rPr>
          <w:rFonts w:ascii="Roboto" w:hAnsi="Roboto"/>
          <w:sz w:val="22"/>
          <w:szCs w:val="22"/>
          <w:lang w:val="en-US"/>
        </w:rPr>
        <w:t xml:space="preserve"> </w:t>
      </w:r>
      <w:ins w:id="474" w:author="Christoffer Vissing" w:date="2024-11-11T15:09:00Z" w16du:dateUtc="2024-11-11T14:09:00Z">
        <w:r w:rsidR="00602B0C">
          <w:rPr>
            <w:rFonts w:ascii="Roboto" w:hAnsi="Roboto"/>
            <w:sz w:val="22"/>
            <w:szCs w:val="22"/>
            <w:lang w:val="en-US"/>
          </w:rPr>
          <w:t>No</w:t>
        </w:r>
        <w:r w:rsidR="00602B0C" w:rsidRPr="00602B0C">
          <w:rPr>
            <w:rFonts w:ascii="Roboto" w:hAnsi="Roboto"/>
            <w:sz w:val="22"/>
            <w:szCs w:val="22"/>
            <w:lang w:val="en-US"/>
          </w:rPr>
          <w:t xml:space="preserve"> </w:t>
        </w:r>
        <w:r w:rsidR="00602B0C">
          <w:rPr>
            <w:rFonts w:ascii="Roboto" w:hAnsi="Roboto"/>
            <w:sz w:val="22"/>
            <w:szCs w:val="22"/>
            <w:lang w:val="en-US"/>
          </w:rPr>
          <w:t>significant associations between LV obstruction and these outcomes were identified</w:t>
        </w:r>
        <w:r w:rsidR="00602B0C">
          <w:rPr>
            <w:rFonts w:ascii="Roboto" w:hAnsi="Roboto"/>
            <w:sz w:val="22"/>
            <w:szCs w:val="22"/>
            <w:lang w:val="en-US"/>
          </w:rPr>
          <w:t xml:space="preserve"> here, </w:t>
        </w:r>
      </w:ins>
      <w:del w:id="475" w:author="Christoffer Vissing" w:date="2024-11-11T15:07:00Z" w16du:dateUtc="2024-11-11T14:07:00Z">
        <w:r w:rsidR="00AA4526" w:rsidRPr="00DF613E" w:rsidDel="00602B0C">
          <w:rPr>
            <w:rFonts w:ascii="Roboto" w:hAnsi="Roboto"/>
            <w:sz w:val="22"/>
            <w:szCs w:val="22"/>
            <w:lang w:val="en-US"/>
          </w:rPr>
          <w:delText>we</w:delText>
        </w:r>
        <w:r w:rsidR="0084063E" w:rsidRPr="00DF613E" w:rsidDel="00602B0C">
          <w:rPr>
            <w:rFonts w:ascii="Roboto" w:hAnsi="Roboto"/>
            <w:sz w:val="22"/>
            <w:szCs w:val="22"/>
            <w:lang w:val="en-US"/>
          </w:rPr>
          <w:delText xml:space="preserve"> did not find </w:delText>
        </w:r>
        <w:r w:rsidR="006463CE" w:rsidRPr="00DF613E" w:rsidDel="00602B0C">
          <w:rPr>
            <w:rFonts w:ascii="Roboto" w:hAnsi="Roboto"/>
            <w:sz w:val="22"/>
            <w:szCs w:val="22"/>
            <w:lang w:val="en-US"/>
          </w:rPr>
          <w:delText xml:space="preserve">LV obstruction to be </w:delText>
        </w:r>
        <w:r w:rsidR="00AC2A89" w:rsidDel="00602B0C">
          <w:rPr>
            <w:rFonts w:ascii="Roboto" w:hAnsi="Roboto"/>
            <w:sz w:val="22"/>
            <w:szCs w:val="22"/>
            <w:lang w:val="en-US"/>
          </w:rPr>
          <w:delText>associated</w:delText>
        </w:r>
        <w:r w:rsidR="00FA685D" w:rsidRPr="00DF613E" w:rsidDel="00602B0C">
          <w:rPr>
            <w:rFonts w:ascii="Roboto" w:hAnsi="Roboto"/>
            <w:sz w:val="22"/>
            <w:szCs w:val="22"/>
            <w:lang w:val="en-US"/>
          </w:rPr>
          <w:delText xml:space="preserve"> </w:delText>
        </w:r>
        <w:r w:rsidR="00AC2A89" w:rsidDel="00602B0C">
          <w:rPr>
            <w:rFonts w:ascii="Roboto" w:hAnsi="Roboto"/>
            <w:sz w:val="22"/>
            <w:szCs w:val="22"/>
            <w:lang w:val="en-US"/>
          </w:rPr>
          <w:delText>with</w:delText>
        </w:r>
        <w:r w:rsidR="00FA685D" w:rsidRPr="00DF613E" w:rsidDel="00602B0C">
          <w:rPr>
            <w:rFonts w:ascii="Roboto" w:hAnsi="Roboto"/>
            <w:sz w:val="22"/>
            <w:szCs w:val="22"/>
            <w:lang w:val="en-US"/>
          </w:rPr>
          <w:delText xml:space="preserve"> </w:delText>
        </w:r>
        <w:r w:rsidR="006463CE" w:rsidRPr="00DF613E" w:rsidDel="00602B0C">
          <w:rPr>
            <w:rFonts w:ascii="Roboto" w:hAnsi="Roboto"/>
            <w:sz w:val="22"/>
            <w:szCs w:val="22"/>
            <w:lang w:val="en-US"/>
          </w:rPr>
          <w:delText xml:space="preserve">these </w:delText>
        </w:r>
        <w:r w:rsidR="00AC2A89" w:rsidDel="00602B0C">
          <w:rPr>
            <w:rFonts w:ascii="Roboto" w:hAnsi="Roboto"/>
            <w:sz w:val="22"/>
            <w:szCs w:val="22"/>
            <w:lang w:val="en-US"/>
          </w:rPr>
          <w:delText xml:space="preserve">adverse </w:delText>
        </w:r>
        <w:r w:rsidR="006463CE" w:rsidRPr="00DF613E" w:rsidDel="00602B0C">
          <w:rPr>
            <w:rFonts w:ascii="Roboto" w:hAnsi="Roboto"/>
            <w:sz w:val="22"/>
            <w:szCs w:val="22"/>
            <w:lang w:val="en-US"/>
          </w:rPr>
          <w:delText>outcome</w:delText>
        </w:r>
        <w:r w:rsidR="00FC716E" w:rsidRPr="00DF613E" w:rsidDel="00602B0C">
          <w:rPr>
            <w:rFonts w:ascii="Roboto" w:hAnsi="Roboto"/>
            <w:sz w:val="22"/>
            <w:szCs w:val="22"/>
            <w:lang w:val="en-US"/>
          </w:rPr>
          <w:delText>s</w:delText>
        </w:r>
        <w:r w:rsidR="00AA4526" w:rsidRPr="00DF613E" w:rsidDel="00602B0C">
          <w:rPr>
            <w:rFonts w:ascii="Roboto" w:hAnsi="Roboto"/>
            <w:sz w:val="22"/>
            <w:szCs w:val="22"/>
            <w:lang w:val="en-US"/>
          </w:rPr>
          <w:delText xml:space="preserve"> a</w:delText>
        </w:r>
      </w:del>
      <w:ins w:id="476" w:author="Christoffer Vissing" w:date="2024-11-11T15:09:00Z" w16du:dateUtc="2024-11-11T14:09:00Z">
        <w:r w:rsidR="00602B0C">
          <w:rPr>
            <w:rFonts w:ascii="Roboto" w:hAnsi="Roboto"/>
            <w:sz w:val="22"/>
            <w:szCs w:val="22"/>
            <w:lang w:val="en-US"/>
          </w:rPr>
          <w:t>a</w:t>
        </w:r>
      </w:ins>
      <w:r w:rsidR="00AA4526" w:rsidRPr="00DF613E">
        <w:rPr>
          <w:rFonts w:ascii="Roboto" w:hAnsi="Roboto"/>
          <w:sz w:val="22"/>
          <w:szCs w:val="22"/>
          <w:lang w:val="en-US"/>
        </w:rPr>
        <w:t>fter adjust</w:t>
      </w:r>
      <w:ins w:id="477" w:author="Christoffer Vissing" w:date="2024-11-11T15:10:00Z" w16du:dateUtc="2024-11-11T14:10:00Z">
        <w:r w:rsidR="00602B0C">
          <w:rPr>
            <w:rFonts w:ascii="Roboto" w:hAnsi="Roboto"/>
            <w:sz w:val="22"/>
            <w:szCs w:val="22"/>
            <w:lang w:val="en-US"/>
          </w:rPr>
          <w:t>ing</w:t>
        </w:r>
      </w:ins>
      <w:del w:id="478" w:author="Christoffer Vissing" w:date="2024-11-11T15:10:00Z" w16du:dateUtc="2024-11-11T14:10:00Z">
        <w:r w:rsidR="00AA4526" w:rsidRPr="00DF613E" w:rsidDel="00602B0C">
          <w:rPr>
            <w:rFonts w:ascii="Roboto" w:hAnsi="Roboto"/>
            <w:sz w:val="22"/>
            <w:szCs w:val="22"/>
            <w:lang w:val="en-US"/>
          </w:rPr>
          <w:delText>ment</w:delText>
        </w:r>
      </w:del>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ins w:id="479" w:author="Christoffer Vissing" w:date="2024-11-11T15:08:00Z" w16du:dateUtc="2024-11-11T14:08:00Z">
        <w:r w:rsidR="00602B0C">
          <w:rPr>
            <w:rFonts w:ascii="Roboto" w:hAnsi="Roboto"/>
            <w:sz w:val="22"/>
            <w:szCs w:val="22"/>
            <w:lang w:val="en-US"/>
          </w:rPr>
          <w:t>, perhaps refle</w:t>
        </w:r>
      </w:ins>
      <w:del w:id="480" w:author="Christoffer Vissing" w:date="2024-11-11T15:08:00Z" w16du:dateUtc="2024-11-11T14:08:00Z">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both in the overall</w:delText>
        </w:r>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cohort and within th</w:delText>
        </w:r>
        <w:r w:rsidR="00AC2A89" w:rsidDel="00602B0C">
          <w:rPr>
            <w:rFonts w:ascii="Roboto" w:hAnsi="Roboto"/>
            <w:sz w:val="22"/>
            <w:szCs w:val="22"/>
            <w:lang w:val="en-US"/>
          </w:rPr>
          <w:delText xml:space="preserve">e sarcomeric or non-sarcomeric HCM </w:delText>
        </w:r>
        <w:r w:rsidR="005C0A8A" w:rsidDel="00602B0C">
          <w:rPr>
            <w:rFonts w:ascii="Roboto" w:hAnsi="Roboto"/>
            <w:sz w:val="22"/>
            <w:szCs w:val="22"/>
            <w:lang w:val="en-US"/>
          </w:rPr>
          <w:delText xml:space="preserve">subgroups </w:delText>
        </w:r>
        <w:r w:rsidR="00AC2A89" w:rsidDel="00602B0C">
          <w:rPr>
            <w:rFonts w:ascii="Roboto" w:hAnsi="Roboto"/>
            <w:sz w:val="22"/>
            <w:szCs w:val="22"/>
            <w:lang w:val="en-US"/>
          </w:rPr>
          <w:delText>individually</w:delText>
        </w:r>
        <w:r w:rsidR="006463CE" w:rsidRPr="00DF613E" w:rsidDel="00602B0C">
          <w:rPr>
            <w:rFonts w:ascii="Roboto" w:hAnsi="Roboto"/>
            <w:sz w:val="22"/>
            <w:szCs w:val="22"/>
            <w:lang w:val="en-US"/>
          </w:rPr>
          <w:delText>.</w:delText>
        </w:r>
        <w:r w:rsidR="00923EF4" w:rsidDel="00602B0C">
          <w:rPr>
            <w:rFonts w:ascii="Roboto" w:hAnsi="Roboto"/>
            <w:sz w:val="22"/>
            <w:szCs w:val="22"/>
            <w:lang w:val="en-US"/>
          </w:rPr>
          <w:delText xml:space="preserve"> However, this finding could be explained by</w:delText>
        </w:r>
      </w:del>
      <w:ins w:id="481" w:author="Christoffer Vissing" w:date="2024-11-11T15:08:00Z" w16du:dateUtc="2024-11-11T14:08:00Z">
        <w:r w:rsidR="00602B0C">
          <w:rPr>
            <w:rFonts w:ascii="Roboto" w:hAnsi="Roboto"/>
            <w:sz w:val="22"/>
            <w:szCs w:val="22"/>
            <w:lang w:val="en-US"/>
          </w:rPr>
          <w:t>cting</w:t>
        </w:r>
      </w:ins>
      <w:r w:rsidR="00923EF4">
        <w:rPr>
          <w:rFonts w:ascii="Roboto" w:hAnsi="Roboto"/>
          <w:sz w:val="22"/>
          <w:szCs w:val="22"/>
          <w:lang w:val="en-US"/>
        </w:rPr>
        <w:t xml:space="preserve"> the high rate of septal reduction therapy in patients with LV obstruction in </w:t>
      </w:r>
      <w:proofErr w:type="spellStart"/>
      <w:r w:rsidR="00923EF4">
        <w:rPr>
          <w:rFonts w:ascii="Roboto" w:hAnsi="Roboto"/>
          <w:sz w:val="22"/>
          <w:szCs w:val="22"/>
          <w:lang w:val="en-US"/>
        </w:rPr>
        <w:t>SHaRe</w:t>
      </w:r>
      <w:proofErr w:type="spellEnd"/>
      <w:r w:rsidR="00923EF4">
        <w:rPr>
          <w:rFonts w:ascii="Roboto" w:hAnsi="Roboto"/>
          <w:sz w:val="22"/>
          <w:szCs w:val="22"/>
          <w:lang w:val="en-US"/>
        </w:rPr>
        <w:t>.</w:t>
      </w:r>
      <w:r w:rsidR="006463CE" w:rsidRPr="00DF613E">
        <w:rPr>
          <w:rFonts w:ascii="Roboto" w:hAnsi="Roboto"/>
          <w:sz w:val="22"/>
          <w:szCs w:val="22"/>
          <w:lang w:val="en-US"/>
        </w:rPr>
        <w:t xml:space="preserve"> </w:t>
      </w:r>
      <w:commentRangeEnd w:id="467"/>
      <w:r w:rsidR="00CE171D">
        <w:rPr>
          <w:rStyle w:val="Kommentarhenvisning"/>
          <w:lang w:val="en-US" w:eastAsia="en-US"/>
        </w:rPr>
        <w:commentReference w:id="467"/>
      </w:r>
      <w:r w:rsidR="00523C29">
        <w:rPr>
          <w:rFonts w:ascii="Roboto" w:hAnsi="Roboto"/>
          <w:sz w:val="22"/>
          <w:szCs w:val="22"/>
          <w:lang w:val="en-US"/>
        </w:rPr>
        <w:tab/>
      </w:r>
    </w:p>
    <w:p w14:paraId="49917606" w14:textId="3E0CAA88"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482" w:author="Christoffer Vissing" w:date="2024-11-13T14:01:00Z" w16du:dateUtc="2024-11-13T13:01:00Z">
            <w:rPr>
              <w:rFonts w:ascii="Roboto" w:hAnsi="Roboto"/>
              <w:sz w:val="22"/>
              <w:vertAlign w:val="superscript"/>
            </w:rPr>
          </w:rPrChange>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the causal pathway that lead</w:t>
      </w:r>
      <w:r w:rsidR="00A2067F">
        <w:rPr>
          <w:rFonts w:ascii="Roboto" w:hAnsi="Roboto"/>
          <w:sz w:val="22"/>
          <w:szCs w:val="22"/>
          <w:lang w:val="en-US"/>
        </w:rPr>
        <w:t>s</w:t>
      </w:r>
      <w:r w:rsidR="00581BBC">
        <w:rPr>
          <w:rFonts w:ascii="Roboto" w:hAnsi="Roboto"/>
          <w:sz w:val="22"/>
          <w:szCs w:val="22"/>
          <w:lang w:val="en-US"/>
        </w:rPr>
        <w:t xml:space="preserve"> to developing 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23953AD8"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Pr="00DF613E">
        <w:rPr>
          <w:rFonts w:ascii="Roboto" w:hAnsi="Roboto"/>
          <w:b/>
          <w:bCs/>
          <w:sz w:val="22"/>
          <w:szCs w:val="22"/>
          <w:lang w:val="en-US"/>
        </w:rPr>
        <w:t>,</w:t>
      </w:r>
      <w:r w:rsidR="007D28C4" w:rsidRPr="00DF613E">
        <w:rPr>
          <w:rFonts w:ascii="Roboto" w:hAnsi="Roboto"/>
          <w:b/>
          <w:bCs/>
          <w:sz w:val="22"/>
          <w:szCs w:val="22"/>
          <w:lang w:val="en-US"/>
        </w:rPr>
        <w:t xml:space="preserve"> </w:t>
      </w:r>
      <w:r w:rsidR="0032350E" w:rsidRPr="00DF613E">
        <w:rPr>
          <w:rFonts w:ascii="Roboto" w:hAnsi="Roboto"/>
          <w:b/>
          <w:bCs/>
          <w:sz w:val="22"/>
          <w:szCs w:val="22"/>
          <w:lang w:val="en-US"/>
        </w:rPr>
        <w:t xml:space="preserve">and HCM-Related Mortality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5E7C4D71"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t>After performing age-specific analyses to account for the older age of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patients,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ins w:id="483" w:author="Christoffer Vissing" w:date="2024-11-13T14:11:00Z" w16du:dateUtc="2024-11-13T13:11:00Z">
        <w:r w:rsidR="00D54922">
          <w:rPr>
            <w:rFonts w:ascii="Roboto" w:hAnsi="Roboto"/>
            <w:sz w:val="22"/>
            <w:szCs w:val="22"/>
            <w:lang w:val="en-US"/>
          </w:rPr>
          <w:t>8</w:t>
        </w:r>
      </w:ins>
      <w:del w:id="484" w:author="Christoffer Vissing" w:date="2024-11-13T14:11:00Z" w16du:dateUtc="2024-11-13T13:11:00Z">
        <w:r w:rsidR="00D04008" w:rsidDel="00D54922">
          <w:rPr>
            <w:rFonts w:ascii="Roboto" w:hAnsi="Roboto"/>
            <w:sz w:val="22"/>
            <w:szCs w:val="22"/>
            <w:lang w:val="en-US"/>
          </w:rPr>
          <w:delText>2</w:delText>
        </w:r>
      </w:del>
      <w:r w:rsidR="00D04008">
        <w:rPr>
          <w:rFonts w:ascii="Roboto" w:hAnsi="Roboto"/>
          <w:sz w:val="22"/>
          <w:szCs w:val="22"/>
          <w:lang w:val="en-US"/>
        </w:rPr>
        <w:t>-</w:t>
      </w:r>
      <w:r w:rsidR="00BB4E02" w:rsidRPr="00DF613E">
        <w:rPr>
          <w:rFonts w:ascii="Roboto" w:hAnsi="Roboto"/>
          <w:sz w:val="22"/>
          <w:szCs w:val="22"/>
          <w:lang w:val="en-US"/>
        </w:rPr>
        <w:t>3</w:t>
      </w:r>
      <w:ins w:id="485" w:author="Christoffer Vissing" w:date="2024-11-13T14:11:00Z" w16du:dateUtc="2024-11-13T13:11:00Z">
        <w:r w:rsidR="00D54922">
          <w:rPr>
            <w:rFonts w:ascii="Roboto" w:hAnsi="Roboto"/>
            <w:sz w:val="22"/>
            <w:szCs w:val="22"/>
            <w:lang w:val="en-US"/>
          </w:rPr>
          <w:t>7</w:t>
        </w:r>
      </w:ins>
      <w:del w:id="486" w:author="Christoffer Vissing" w:date="2024-11-13T14:11:00Z" w16du:dateUtc="2024-11-13T13:11:00Z">
        <w:r w:rsidR="00D04008" w:rsidDel="00D54922">
          <w:rPr>
            <w:rFonts w:ascii="Roboto" w:hAnsi="Roboto"/>
            <w:sz w:val="22"/>
            <w:szCs w:val="22"/>
            <w:lang w:val="en-US"/>
          </w:rPr>
          <w:delText>4</w:delText>
        </w:r>
      </w:del>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 xml:space="preserve">each of these 3 </w:t>
      </w:r>
      <w:commentRangeStart w:id="487"/>
      <w:r w:rsidR="00B56DBA" w:rsidRPr="00DF613E">
        <w:rPr>
          <w:rFonts w:ascii="Roboto" w:hAnsi="Roboto"/>
          <w:sz w:val="22"/>
          <w:szCs w:val="22"/>
          <w:lang w:val="en-US"/>
        </w:rPr>
        <w:t>outcomes</w:t>
      </w:r>
      <w:commentRangeEnd w:id="487"/>
      <w:r w:rsidR="00CE171D">
        <w:rPr>
          <w:rStyle w:val="Kommentarhenvisning"/>
          <w:lang w:val="en-US" w:eastAsia="en-US"/>
        </w:rPr>
        <w:commentReference w:id="487"/>
      </w:r>
      <w:r w:rsidR="00B56DBA" w:rsidRPr="00DF613E">
        <w:rPr>
          <w:rFonts w:ascii="Roboto" w:hAnsi="Roboto"/>
          <w:sz w:val="22"/>
          <w:szCs w:val="22"/>
          <w:lang w:val="en-US"/>
        </w:rPr>
        <w:t>.</w:t>
      </w:r>
      <w:r w:rsidR="00D8701C" w:rsidRPr="00DF613E">
        <w:rPr>
          <w:rFonts w:ascii="Roboto" w:hAnsi="Roboto"/>
          <w:sz w:val="22"/>
          <w:szCs w:val="22"/>
          <w:lang w:val="en-US"/>
        </w:rPr>
        <w:t xml:space="preserve"> </w:t>
      </w:r>
      <w:ins w:id="488" w:author="Christoffer Vissing" w:date="2024-11-13T14:07:00Z" w16du:dateUtc="2024-11-13T13:07:00Z">
        <w:r w:rsidR="00D54922">
          <w:rPr>
            <w:rFonts w:ascii="Roboto" w:hAnsi="Roboto"/>
            <w:sz w:val="22"/>
            <w:szCs w:val="22"/>
            <w:lang w:val="en-US"/>
          </w:rPr>
          <w:t xml:space="preserve">For atrial </w:t>
        </w:r>
      </w:ins>
      <w:ins w:id="489" w:author="Christoffer Vissing" w:date="2024-11-13T14:11:00Z" w16du:dateUtc="2024-11-13T13:11:00Z">
        <w:r w:rsidR="00D54922">
          <w:rPr>
            <w:rFonts w:ascii="Roboto" w:hAnsi="Roboto"/>
            <w:sz w:val="22"/>
            <w:szCs w:val="22"/>
            <w:lang w:val="en-US"/>
          </w:rPr>
          <w:t>fibrillation, this finding</w:t>
        </w:r>
      </w:ins>
      <w:ins w:id="490" w:author="Christoffer Vissing" w:date="2024-11-13T14:12:00Z" w16du:dateUtc="2024-11-13T13:12:00Z">
        <w:r w:rsidR="00D54922">
          <w:rPr>
            <w:rFonts w:ascii="Roboto" w:hAnsi="Roboto"/>
            <w:sz w:val="22"/>
            <w:szCs w:val="22"/>
            <w:lang w:val="en-US"/>
          </w:rPr>
          <w:t xml:space="preserve"> was primarily due to atrial fibrillation emerging</w:t>
        </w:r>
      </w:ins>
      <w:ins w:id="491" w:author="Christoffer Vissing" w:date="2024-11-13T14:17:00Z" w16du:dateUtc="2024-11-13T13:17:00Z">
        <w:r w:rsidR="00636ED5">
          <w:rPr>
            <w:rFonts w:ascii="Roboto" w:hAnsi="Roboto"/>
            <w:sz w:val="22"/>
            <w:szCs w:val="22"/>
            <w:lang w:val="en-US"/>
          </w:rPr>
          <w:t xml:space="preserve"> earlier </w:t>
        </w:r>
      </w:ins>
      <w:ins w:id="492" w:author="Christoffer Vissing" w:date="2024-11-13T14:13:00Z" w16du:dateUtc="2024-11-13T13:13:00Z">
        <w:r w:rsidR="00636ED5">
          <w:rPr>
            <w:rFonts w:ascii="Roboto" w:hAnsi="Roboto"/>
            <w:sz w:val="22"/>
            <w:szCs w:val="22"/>
            <w:lang w:val="en-US"/>
          </w:rPr>
          <w:t xml:space="preserve">in young patients with </w:t>
        </w:r>
      </w:ins>
      <w:proofErr w:type="spellStart"/>
      <w:ins w:id="493" w:author="Christoffer Vissing" w:date="2024-11-13T14:17:00Z" w16du:dateUtc="2024-11-13T13:17:00Z">
        <w:r w:rsidR="00636ED5">
          <w:rPr>
            <w:rFonts w:ascii="Roboto" w:hAnsi="Roboto"/>
            <w:sz w:val="22"/>
            <w:szCs w:val="22"/>
            <w:lang w:val="en-US"/>
          </w:rPr>
          <w:t>sarcomeric</w:t>
        </w:r>
        <w:proofErr w:type="spellEnd"/>
        <w:r w:rsidR="00636ED5">
          <w:rPr>
            <w:rFonts w:ascii="Roboto" w:hAnsi="Roboto"/>
            <w:sz w:val="22"/>
            <w:szCs w:val="22"/>
            <w:lang w:val="en-US"/>
          </w:rPr>
          <w:t xml:space="preserve"> </w:t>
        </w:r>
      </w:ins>
      <w:ins w:id="494" w:author="Christoffer Vissing" w:date="2024-11-13T14:13:00Z" w16du:dateUtc="2024-11-13T13:13:00Z">
        <w:r w:rsidR="00636ED5">
          <w:rPr>
            <w:rFonts w:ascii="Roboto" w:hAnsi="Roboto"/>
            <w:sz w:val="22"/>
            <w:szCs w:val="22"/>
            <w:lang w:val="en-US"/>
          </w:rPr>
          <w:t xml:space="preserve">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ins>
      <w:ins w:id="495" w:author="Christoffer Vissing" w:date="2024-11-13T14:14:00Z" w16du:dateUtc="2024-11-13T13:14:00Z">
        <w:r w:rsidR="00636ED5">
          <w:rPr>
            <w:rFonts w:ascii="Roboto" w:hAnsi="Roboto"/>
            <w:sz w:val="22"/>
            <w:szCs w:val="22"/>
            <w:lang w:val="en-US"/>
          </w:rPr>
          <w:t>.</w:t>
        </w:r>
      </w:ins>
      <w:ins w:id="496" w:author="Christoffer Vissing" w:date="2024-11-13T14:12:00Z" w16du:dateUtc="2024-11-13T13:12:00Z">
        <w:r w:rsidR="00D54922">
          <w:rPr>
            <w:rFonts w:ascii="Roboto" w:hAnsi="Roboto"/>
            <w:sz w:val="22"/>
            <w:szCs w:val="22"/>
            <w:lang w:val="en-US"/>
          </w:rPr>
          <w:t xml:space="preserve"> </w:t>
        </w:r>
      </w:ins>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del w:id="497" w:author="Christoffer Vissing" w:date="2024-11-13T14:17:00Z" w16du:dateUtc="2024-11-13T13:17:00Z">
        <w:r w:rsidR="00C42F04" w:rsidRPr="00DF613E" w:rsidDel="00636ED5">
          <w:rPr>
            <w:rFonts w:ascii="Roboto" w:hAnsi="Roboto"/>
            <w:sz w:val="22"/>
            <w:szCs w:val="22"/>
            <w:lang w:val="en-US"/>
          </w:rPr>
          <w:delText xml:space="preserve">likelihood </w:delText>
        </w:r>
      </w:del>
      <w:ins w:id="498" w:author="Christoffer Vissing" w:date="2024-11-13T14:17:00Z" w16du:dateUtc="2024-11-13T13:17:00Z">
        <w:r w:rsidR="00636ED5">
          <w:rPr>
            <w:rFonts w:ascii="Roboto" w:hAnsi="Roboto"/>
            <w:sz w:val="22"/>
            <w:szCs w:val="22"/>
            <w:lang w:val="en-US"/>
          </w:rPr>
          <w:t>rates</w:t>
        </w:r>
        <w:r w:rsidR="00636ED5" w:rsidRPr="00DF613E">
          <w:rPr>
            <w:rFonts w:ascii="Roboto" w:hAnsi="Roboto"/>
            <w:sz w:val="22"/>
            <w:szCs w:val="22"/>
            <w:lang w:val="en-US"/>
          </w:rPr>
          <w:t xml:space="preserve"> </w:t>
        </w:r>
      </w:ins>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del w:id="499" w:author="Christoffer Vissing" w:date="2024-11-13T14:15:00Z" w16du:dateUtc="2024-11-13T13:15:00Z">
        <w:r w:rsidR="00C42F04" w:rsidRPr="00DF613E" w:rsidDel="00636ED5">
          <w:rPr>
            <w:rFonts w:ascii="Roboto" w:hAnsi="Roboto"/>
            <w:sz w:val="22"/>
            <w:szCs w:val="22"/>
            <w:lang w:val="en-US"/>
          </w:rPr>
          <w:delText xml:space="preserve"> </w:delText>
        </w:r>
        <w:r w:rsidR="00CC498B" w:rsidDel="00636ED5">
          <w:rPr>
            <w:rFonts w:ascii="Roboto" w:hAnsi="Roboto"/>
            <w:sz w:val="22"/>
            <w:szCs w:val="22"/>
            <w:lang w:val="en-US"/>
          </w:rPr>
          <w:delText>Additionally, t</w:delText>
        </w:r>
        <w:r w:rsidR="00AA7BBD" w:rsidRPr="00DF613E" w:rsidDel="00636ED5">
          <w:rPr>
            <w:rFonts w:ascii="Roboto" w:hAnsi="Roboto"/>
            <w:sz w:val="22"/>
            <w:szCs w:val="22"/>
            <w:lang w:val="en-US"/>
          </w:rPr>
          <w:delText xml:space="preserve">he </w:delText>
        </w:r>
        <w:r w:rsidR="00D8701C" w:rsidRPr="00DF613E" w:rsidDel="00636ED5">
          <w:rPr>
            <w:rFonts w:ascii="Roboto" w:hAnsi="Roboto"/>
            <w:sz w:val="22"/>
            <w:szCs w:val="22"/>
            <w:lang w:val="en-US"/>
          </w:rPr>
          <w:delText xml:space="preserve">cumulative incidence of </w:delText>
        </w:r>
        <w:r w:rsidR="00AA7BBD" w:rsidRPr="00DF613E" w:rsidDel="00636ED5">
          <w:rPr>
            <w:rFonts w:ascii="Roboto" w:hAnsi="Roboto"/>
            <w:sz w:val="22"/>
            <w:szCs w:val="22"/>
            <w:lang w:val="en-US"/>
          </w:rPr>
          <w:delText>ventricular arrhythmia</w:delText>
        </w:r>
        <w:r w:rsidRPr="00DF613E" w:rsidDel="00636ED5">
          <w:rPr>
            <w:rFonts w:ascii="Roboto" w:hAnsi="Roboto"/>
            <w:sz w:val="22"/>
            <w:szCs w:val="22"/>
            <w:lang w:val="en-US"/>
          </w:rPr>
          <w:delText>s</w:delText>
        </w:r>
        <w:r w:rsidR="00AA7BBD" w:rsidRPr="00DF613E" w:rsidDel="00636ED5">
          <w:rPr>
            <w:rFonts w:ascii="Roboto" w:hAnsi="Roboto"/>
            <w:sz w:val="22"/>
            <w:szCs w:val="22"/>
            <w:lang w:val="en-US"/>
          </w:rPr>
          <w:delText xml:space="preserve"> was higher</w:delText>
        </w:r>
        <w:r w:rsidR="00D8701C" w:rsidRPr="00DF613E" w:rsidDel="00636ED5">
          <w:rPr>
            <w:rFonts w:ascii="Roboto" w:hAnsi="Roboto"/>
            <w:sz w:val="22"/>
            <w:szCs w:val="22"/>
            <w:lang w:val="en-US"/>
          </w:rPr>
          <w:delText xml:space="preserve"> </w:delText>
        </w:r>
        <w:r w:rsidR="00AA7BBD" w:rsidRPr="00DF613E" w:rsidDel="00636ED5">
          <w:rPr>
            <w:rFonts w:ascii="Roboto" w:hAnsi="Roboto"/>
            <w:sz w:val="22"/>
            <w:szCs w:val="22"/>
            <w:lang w:val="en-US"/>
          </w:rPr>
          <w:delText>in sarcomeric HCM</w:delText>
        </w:r>
        <w:r w:rsidRPr="00DF613E" w:rsidDel="00636ED5">
          <w:rPr>
            <w:rFonts w:ascii="Roboto" w:hAnsi="Roboto"/>
            <w:sz w:val="22"/>
            <w:szCs w:val="22"/>
            <w:lang w:val="en-US"/>
          </w:rPr>
          <w:delText xml:space="preserve"> throughout </w:delText>
        </w:r>
        <w:r w:rsidR="00682C9F" w:rsidRPr="00DF613E" w:rsidDel="00636ED5">
          <w:rPr>
            <w:rFonts w:ascii="Roboto" w:hAnsi="Roboto"/>
            <w:sz w:val="22"/>
            <w:szCs w:val="22"/>
            <w:lang w:val="en-US"/>
          </w:rPr>
          <w:delText>adulthood</w:delText>
        </w:r>
        <w:r w:rsidRPr="00DF613E" w:rsidDel="00636ED5">
          <w:rPr>
            <w:rFonts w:ascii="Roboto" w:hAnsi="Roboto"/>
            <w:sz w:val="22"/>
            <w:szCs w:val="22"/>
            <w:lang w:val="en-US"/>
          </w:rPr>
          <w:delText xml:space="preserve">, but particularly </w:delText>
        </w:r>
        <w:r w:rsidR="00D8701C" w:rsidRPr="00DF613E" w:rsidDel="00636ED5">
          <w:rPr>
            <w:rFonts w:ascii="Roboto" w:hAnsi="Roboto"/>
            <w:sz w:val="22"/>
            <w:szCs w:val="22"/>
            <w:lang w:val="en-US"/>
          </w:rPr>
          <w:delText>in patients</w:delText>
        </w:r>
        <w:r w:rsidR="00AA7BBD" w:rsidRPr="00DF613E" w:rsidDel="00636ED5">
          <w:rPr>
            <w:rFonts w:ascii="Roboto" w:hAnsi="Roboto"/>
            <w:sz w:val="22"/>
            <w:szCs w:val="22"/>
            <w:lang w:val="en-US"/>
          </w:rPr>
          <w:delText xml:space="preserve"> older than 65</w:delText>
        </w:r>
        <w:r w:rsidRPr="00DF613E" w:rsidDel="00636ED5">
          <w:rPr>
            <w:rFonts w:ascii="Roboto" w:hAnsi="Roboto"/>
            <w:sz w:val="22"/>
            <w:szCs w:val="22"/>
            <w:lang w:val="en-US"/>
          </w:rPr>
          <w:delText xml:space="preserve"> years</w:delText>
        </w:r>
        <w:r w:rsidR="00AA7BBD" w:rsidRPr="00DF613E" w:rsidDel="00636ED5">
          <w:rPr>
            <w:rFonts w:ascii="Roboto" w:hAnsi="Roboto"/>
            <w:sz w:val="22"/>
            <w:szCs w:val="22"/>
            <w:lang w:val="en-US"/>
          </w:rPr>
          <w:delText>.</w:delText>
        </w:r>
        <w:r w:rsidR="00682C9F" w:rsidRPr="00DF613E" w:rsidDel="00636ED5">
          <w:rPr>
            <w:rFonts w:ascii="Roboto" w:hAnsi="Roboto"/>
            <w:sz w:val="22"/>
            <w:szCs w:val="22"/>
            <w:lang w:val="en-US"/>
          </w:rPr>
          <w:delText xml:space="preserve"> Thus, clinicians should be aware that while SCD risk decreases markedly after age 65 years in non-sarcomeric HCM, the same attenuation of risk does not seem to be present in sarcomeric HCM and attention to risk stratification may continue to be appropriate.</w:delText>
        </w:r>
      </w:del>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54C06396"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lastRenderedPageBreak/>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830E6F">
        <w:rPr>
          <w:rFonts w:ascii="Roboto" w:hAnsi="Roboto"/>
          <w:sz w:val="22"/>
          <w:vertAlign w:val="superscript"/>
          <w:lang w:val="en-US"/>
          <w:rPrChange w:id="500" w:author="Christoffer Vissing" w:date="2024-11-13T14:01:00Z" w16du:dateUtc="2024-11-13T13:01:00Z">
            <w:rPr>
              <w:rFonts w:ascii="Roboto" w:hAnsi="Roboto"/>
              <w:sz w:val="22"/>
              <w:vertAlign w:val="superscript"/>
            </w:rPr>
          </w:rPrChange>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1A7A4E6"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501" w:author="Christoffer Vissing" w:date="2024-11-13T14:01:00Z" w16du:dateUtc="2024-11-13T13:01:00Z">
            <w:rPr>
              <w:rFonts w:ascii="Roboto" w:hAnsi="Roboto"/>
              <w:sz w:val="22"/>
              <w:vertAlign w:val="superscript"/>
            </w:rPr>
          </w:rPrChange>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ins w:id="502" w:author="Christoffer Vissing" w:date="2024-10-10T16:37:00Z" w16du:dateUtc="2024-10-10T14:37:00Z">
        <w:r w:rsidR="001E4447">
          <w:rPr>
            <w:rFonts w:ascii="Roboto" w:hAnsi="Roboto"/>
            <w:sz w:val="22"/>
            <w:szCs w:val="22"/>
            <w:lang w:val="en-US"/>
          </w:rPr>
          <w:t>. P</w:t>
        </w:r>
      </w:ins>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1967127B"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and Cytokinetics. </w:t>
      </w:r>
      <w:proofErr w:type="spellStart"/>
      <w:r w:rsidRPr="00DF613E">
        <w:rPr>
          <w:rFonts w:ascii="Roboto" w:hAnsi="Roboto"/>
          <w:sz w:val="22"/>
          <w:szCs w:val="22"/>
          <w:lang w:val="en-US"/>
        </w:rPr>
        <w:t>CSem</w:t>
      </w:r>
      <w:proofErr w:type="spellEnd"/>
      <w:r w:rsidRPr="00DF613E">
        <w:rPr>
          <w:rFonts w:ascii="Roboto" w:hAnsi="Roboto"/>
          <w:sz w:val="22"/>
          <w:szCs w:val="22"/>
          <w:lang w:val="en-US"/>
        </w:rPr>
        <w:t xml:space="preserve"> is the recipient of a National Health and Medical Research Council (NHMRC) Practitioner Fellowship (#1154992).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77777777"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TDR and CSEM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830E6F" w:rsidRDefault="00DB6D77" w:rsidP="00830E6F">
      <w:pPr>
        <w:widowControl w:val="0"/>
        <w:autoSpaceDE w:val="0"/>
        <w:autoSpaceDN w:val="0"/>
        <w:adjustRightInd w:val="0"/>
        <w:rPr>
          <w:rFonts w:ascii="Roboto" w:hAnsi="Roboto"/>
          <w:sz w:val="20"/>
          <w:lang w:val="en-US"/>
          <w:rPrChange w:id="503" w:author="Christoffer Vissing" w:date="2024-11-13T14:01:00Z" w16du:dateUtc="2024-11-13T13:01:00Z">
            <w:rPr>
              <w:rFonts w:ascii="Roboto" w:hAnsi="Roboto"/>
              <w:sz w:val="20"/>
            </w:rPr>
          </w:rPrChange>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830E6F">
        <w:rPr>
          <w:rFonts w:ascii="Roboto" w:hAnsi="Roboto"/>
          <w:sz w:val="20"/>
          <w:lang w:val="en-US"/>
          <w:rPrChange w:id="504" w:author="Christoffer Vissing" w:date="2024-11-13T14:01:00Z" w16du:dateUtc="2024-11-13T13:01:00Z">
            <w:rPr>
              <w:rFonts w:ascii="Roboto" w:hAnsi="Roboto"/>
              <w:sz w:val="20"/>
            </w:rPr>
          </w:rPrChange>
        </w:rPr>
        <w:t xml:space="preserve">1. </w:t>
      </w:r>
      <w:r w:rsidR="00830E6F" w:rsidRPr="00830E6F">
        <w:rPr>
          <w:rFonts w:ascii="Roboto" w:hAnsi="Roboto"/>
          <w:sz w:val="20"/>
          <w:lang w:val="en-US"/>
          <w:rPrChange w:id="505" w:author="Christoffer Vissing" w:date="2024-11-13T14:01:00Z" w16du:dateUtc="2024-11-13T13:01:00Z">
            <w:rPr>
              <w:rFonts w:ascii="Roboto" w:hAnsi="Roboto"/>
              <w:sz w:val="20"/>
            </w:rPr>
          </w:rPrChange>
        </w:rPr>
        <w:tab/>
        <w:t xml:space="preserve">Ho CY, Charron P, Richard P, </w:t>
      </w:r>
      <w:proofErr w:type="spellStart"/>
      <w:r w:rsidR="00830E6F" w:rsidRPr="00830E6F">
        <w:rPr>
          <w:rFonts w:ascii="Roboto" w:hAnsi="Roboto"/>
          <w:sz w:val="20"/>
          <w:lang w:val="en-US"/>
          <w:rPrChange w:id="506" w:author="Christoffer Vissing" w:date="2024-11-13T14:01:00Z" w16du:dateUtc="2024-11-13T13:01:00Z">
            <w:rPr>
              <w:rFonts w:ascii="Roboto" w:hAnsi="Roboto"/>
              <w:sz w:val="20"/>
            </w:rPr>
          </w:rPrChange>
        </w:rPr>
        <w:t>Girolami</w:t>
      </w:r>
      <w:proofErr w:type="spellEnd"/>
      <w:r w:rsidR="00830E6F" w:rsidRPr="00830E6F">
        <w:rPr>
          <w:rFonts w:ascii="Roboto" w:hAnsi="Roboto"/>
          <w:sz w:val="20"/>
          <w:lang w:val="en-US"/>
          <w:rPrChange w:id="507" w:author="Christoffer Vissing" w:date="2024-11-13T14:01:00Z" w16du:dateUtc="2024-11-13T13:01:00Z">
            <w:rPr>
              <w:rFonts w:ascii="Roboto" w:hAnsi="Roboto"/>
              <w:sz w:val="20"/>
            </w:rPr>
          </w:rPrChange>
        </w:rPr>
        <w:t xml:space="preserve"> F, Van </w:t>
      </w:r>
      <w:proofErr w:type="spellStart"/>
      <w:r w:rsidR="00830E6F" w:rsidRPr="00830E6F">
        <w:rPr>
          <w:rFonts w:ascii="Roboto" w:hAnsi="Roboto"/>
          <w:sz w:val="20"/>
          <w:lang w:val="en-US"/>
          <w:rPrChange w:id="508" w:author="Christoffer Vissing" w:date="2024-11-13T14:01:00Z" w16du:dateUtc="2024-11-13T13:01:00Z">
            <w:rPr>
              <w:rFonts w:ascii="Roboto" w:hAnsi="Roboto"/>
              <w:sz w:val="20"/>
            </w:rPr>
          </w:rPrChange>
        </w:rPr>
        <w:t>Spaendonck-Zwarts</w:t>
      </w:r>
      <w:proofErr w:type="spellEnd"/>
      <w:r w:rsidR="00830E6F" w:rsidRPr="00830E6F">
        <w:rPr>
          <w:rFonts w:ascii="Roboto" w:hAnsi="Roboto"/>
          <w:sz w:val="20"/>
          <w:lang w:val="en-US"/>
          <w:rPrChange w:id="509" w:author="Christoffer Vissing" w:date="2024-11-13T14:01:00Z" w16du:dateUtc="2024-11-13T13:01:00Z">
            <w:rPr>
              <w:rFonts w:ascii="Roboto" w:hAnsi="Roboto"/>
              <w:sz w:val="20"/>
            </w:rPr>
          </w:rPrChange>
        </w:rPr>
        <w:t xml:space="preserve"> KY, Pinto Y. Genetic advances in </w:t>
      </w:r>
      <w:proofErr w:type="spellStart"/>
      <w:r w:rsidR="00830E6F" w:rsidRPr="00830E6F">
        <w:rPr>
          <w:rFonts w:ascii="Roboto" w:hAnsi="Roboto"/>
          <w:sz w:val="20"/>
          <w:lang w:val="en-US"/>
          <w:rPrChange w:id="510" w:author="Christoffer Vissing" w:date="2024-11-13T14:01:00Z" w16du:dateUtc="2024-11-13T13:01:00Z">
            <w:rPr>
              <w:rFonts w:ascii="Roboto" w:hAnsi="Roboto"/>
              <w:sz w:val="20"/>
            </w:rPr>
          </w:rPrChange>
        </w:rPr>
        <w:t>sarcomeric</w:t>
      </w:r>
      <w:proofErr w:type="spellEnd"/>
      <w:r w:rsidR="00830E6F" w:rsidRPr="00830E6F">
        <w:rPr>
          <w:rFonts w:ascii="Roboto" w:hAnsi="Roboto"/>
          <w:sz w:val="20"/>
          <w:lang w:val="en-US"/>
          <w:rPrChange w:id="511" w:author="Christoffer Vissing" w:date="2024-11-13T14:01:00Z" w16du:dateUtc="2024-11-13T13:01:00Z">
            <w:rPr>
              <w:rFonts w:ascii="Roboto" w:hAnsi="Roboto"/>
              <w:sz w:val="20"/>
            </w:rPr>
          </w:rPrChange>
        </w:rPr>
        <w:t xml:space="preserve"> cardiomyopathies: state of the art. </w:t>
      </w:r>
      <w:r w:rsidR="00830E6F" w:rsidRPr="00830E6F">
        <w:rPr>
          <w:rFonts w:ascii="Roboto" w:hAnsi="Roboto"/>
          <w:i/>
          <w:iCs/>
          <w:sz w:val="20"/>
          <w:lang w:val="en-US"/>
          <w:rPrChange w:id="512" w:author="Christoffer Vissing" w:date="2024-11-13T14:01:00Z" w16du:dateUtc="2024-11-13T13:01:00Z">
            <w:rPr>
              <w:rFonts w:ascii="Roboto" w:hAnsi="Roboto"/>
              <w:i/>
              <w:iCs/>
              <w:sz w:val="20"/>
            </w:rPr>
          </w:rPrChange>
        </w:rPr>
        <w:t>Cardiovasc. Res.</w:t>
      </w:r>
      <w:r w:rsidR="00830E6F" w:rsidRPr="00830E6F">
        <w:rPr>
          <w:rFonts w:ascii="Roboto" w:hAnsi="Roboto"/>
          <w:sz w:val="20"/>
          <w:lang w:val="en-US"/>
          <w:rPrChange w:id="513" w:author="Christoffer Vissing" w:date="2024-11-13T14:01:00Z" w16du:dateUtc="2024-11-13T13:01:00Z">
            <w:rPr>
              <w:rFonts w:ascii="Roboto" w:hAnsi="Roboto"/>
              <w:sz w:val="20"/>
            </w:rPr>
          </w:rPrChange>
        </w:rPr>
        <w:t xml:space="preserve"> </w:t>
      </w:r>
      <w:proofErr w:type="gramStart"/>
      <w:r w:rsidR="00830E6F" w:rsidRPr="00830E6F">
        <w:rPr>
          <w:rFonts w:ascii="Roboto" w:hAnsi="Roboto"/>
          <w:sz w:val="20"/>
          <w:lang w:val="en-US"/>
          <w:rPrChange w:id="514" w:author="Christoffer Vissing" w:date="2024-11-13T14:01:00Z" w16du:dateUtc="2024-11-13T13:01:00Z">
            <w:rPr>
              <w:rFonts w:ascii="Roboto" w:hAnsi="Roboto"/>
              <w:sz w:val="20"/>
            </w:rPr>
          </w:rPrChange>
        </w:rPr>
        <w:t>2015;105:397</w:t>
      </w:r>
      <w:proofErr w:type="gramEnd"/>
      <w:r w:rsidR="00830E6F" w:rsidRPr="00830E6F">
        <w:rPr>
          <w:rFonts w:ascii="Roboto" w:hAnsi="Roboto"/>
          <w:sz w:val="20"/>
          <w:lang w:val="en-US"/>
          <w:rPrChange w:id="515" w:author="Christoffer Vissing" w:date="2024-11-13T14:01:00Z" w16du:dateUtc="2024-11-13T13:01:00Z">
            <w:rPr>
              <w:rFonts w:ascii="Roboto" w:hAnsi="Roboto"/>
              <w:sz w:val="20"/>
            </w:rPr>
          </w:rPrChange>
        </w:rPr>
        <w:t xml:space="preserve">–408. </w:t>
      </w:r>
    </w:p>
    <w:p w14:paraId="23C88271" w14:textId="77777777" w:rsidR="00830E6F" w:rsidRPr="00830E6F" w:rsidRDefault="00830E6F" w:rsidP="00830E6F">
      <w:pPr>
        <w:widowControl w:val="0"/>
        <w:autoSpaceDE w:val="0"/>
        <w:autoSpaceDN w:val="0"/>
        <w:adjustRightInd w:val="0"/>
        <w:rPr>
          <w:rFonts w:ascii="Roboto" w:hAnsi="Roboto"/>
          <w:sz w:val="20"/>
          <w:lang w:val="en-US"/>
          <w:rPrChange w:id="516" w:author="Christoffer Vissing" w:date="2024-11-13T14:01:00Z" w16du:dateUtc="2024-11-13T13:01:00Z">
            <w:rPr>
              <w:rFonts w:ascii="Roboto" w:hAnsi="Roboto"/>
              <w:sz w:val="20"/>
            </w:rPr>
          </w:rPrChange>
        </w:rPr>
      </w:pPr>
      <w:r w:rsidRPr="00830E6F">
        <w:rPr>
          <w:rFonts w:ascii="Roboto" w:hAnsi="Roboto"/>
          <w:sz w:val="20"/>
          <w:lang w:val="en-US"/>
          <w:rPrChange w:id="517" w:author="Christoffer Vissing" w:date="2024-11-13T14:01:00Z" w16du:dateUtc="2024-11-13T13:01:00Z">
            <w:rPr>
              <w:rFonts w:ascii="Roboto" w:hAnsi="Roboto"/>
              <w:sz w:val="20"/>
            </w:rPr>
          </w:rPrChange>
        </w:rPr>
        <w:t xml:space="preserve">2. </w:t>
      </w:r>
      <w:r w:rsidRPr="00830E6F">
        <w:rPr>
          <w:rFonts w:ascii="Roboto" w:hAnsi="Roboto"/>
          <w:sz w:val="20"/>
          <w:lang w:val="en-US"/>
          <w:rPrChange w:id="518"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519" w:author="Christoffer Vissing" w:date="2024-11-13T14:01:00Z" w16du:dateUtc="2024-11-13T13:01:00Z">
            <w:rPr>
              <w:rFonts w:ascii="Roboto" w:hAnsi="Roboto"/>
              <w:sz w:val="20"/>
            </w:rPr>
          </w:rPrChange>
        </w:rPr>
        <w:t>Biddinger</w:t>
      </w:r>
      <w:proofErr w:type="spellEnd"/>
      <w:r w:rsidRPr="00830E6F">
        <w:rPr>
          <w:rFonts w:ascii="Roboto" w:hAnsi="Roboto"/>
          <w:sz w:val="20"/>
          <w:lang w:val="en-US"/>
          <w:rPrChange w:id="520" w:author="Christoffer Vissing" w:date="2024-11-13T14:01:00Z" w16du:dateUtc="2024-11-13T13:01:00Z">
            <w:rPr>
              <w:rFonts w:ascii="Roboto" w:hAnsi="Roboto"/>
              <w:sz w:val="20"/>
            </w:rPr>
          </w:rPrChange>
        </w:rPr>
        <w:t xml:space="preserve"> KJ, Jurgens SJ, </w:t>
      </w:r>
      <w:proofErr w:type="spellStart"/>
      <w:r w:rsidRPr="00830E6F">
        <w:rPr>
          <w:rFonts w:ascii="Roboto" w:hAnsi="Roboto"/>
          <w:sz w:val="20"/>
          <w:lang w:val="en-US"/>
          <w:rPrChange w:id="521" w:author="Christoffer Vissing" w:date="2024-11-13T14:01:00Z" w16du:dateUtc="2024-11-13T13:01:00Z">
            <w:rPr>
              <w:rFonts w:ascii="Roboto" w:hAnsi="Roboto"/>
              <w:sz w:val="20"/>
            </w:rPr>
          </w:rPrChange>
        </w:rPr>
        <w:t>Maamari</w:t>
      </w:r>
      <w:proofErr w:type="spellEnd"/>
      <w:r w:rsidRPr="00830E6F">
        <w:rPr>
          <w:rFonts w:ascii="Roboto" w:hAnsi="Roboto"/>
          <w:sz w:val="20"/>
          <w:lang w:val="en-US"/>
          <w:rPrChange w:id="522" w:author="Christoffer Vissing" w:date="2024-11-13T14:01:00Z" w16du:dateUtc="2024-11-13T13:01:00Z">
            <w:rPr>
              <w:rFonts w:ascii="Roboto" w:hAnsi="Roboto"/>
              <w:sz w:val="20"/>
            </w:rPr>
          </w:rPrChange>
        </w:rPr>
        <w:t xml:space="preserve"> D, Gaziano L, Choi SH, Morrill VN, Halford JL, Khera AV, Lubitz SA, </w:t>
      </w:r>
      <w:proofErr w:type="spellStart"/>
      <w:r w:rsidRPr="00830E6F">
        <w:rPr>
          <w:rFonts w:ascii="Roboto" w:hAnsi="Roboto"/>
          <w:sz w:val="20"/>
          <w:lang w:val="en-US"/>
          <w:rPrChange w:id="523" w:author="Christoffer Vissing" w:date="2024-11-13T14:01:00Z" w16du:dateUtc="2024-11-13T13:01:00Z">
            <w:rPr>
              <w:rFonts w:ascii="Roboto" w:hAnsi="Roboto"/>
              <w:sz w:val="20"/>
            </w:rPr>
          </w:rPrChange>
        </w:rPr>
        <w:t>Ellinor</w:t>
      </w:r>
      <w:proofErr w:type="spellEnd"/>
      <w:r w:rsidRPr="00830E6F">
        <w:rPr>
          <w:rFonts w:ascii="Roboto" w:hAnsi="Roboto"/>
          <w:sz w:val="20"/>
          <w:lang w:val="en-US"/>
          <w:rPrChange w:id="524" w:author="Christoffer Vissing" w:date="2024-11-13T14:01:00Z" w16du:dateUtc="2024-11-13T13:01:00Z">
            <w:rPr>
              <w:rFonts w:ascii="Roboto" w:hAnsi="Roboto"/>
              <w:sz w:val="20"/>
            </w:rPr>
          </w:rPrChange>
        </w:rPr>
        <w:t xml:space="preserve"> PT, et al. Rare and Common Genetic Variation Underlying the Risk of Hypertrophic Cardiomyopathy in a National Biobank. </w:t>
      </w:r>
      <w:r w:rsidRPr="00830E6F">
        <w:rPr>
          <w:rFonts w:ascii="Roboto" w:hAnsi="Roboto"/>
          <w:i/>
          <w:iCs/>
          <w:sz w:val="20"/>
          <w:lang w:val="en-US"/>
          <w:rPrChange w:id="525" w:author="Christoffer Vissing" w:date="2024-11-13T14:01:00Z" w16du:dateUtc="2024-11-13T13:01:00Z">
            <w:rPr>
              <w:rFonts w:ascii="Roboto" w:hAnsi="Roboto"/>
              <w:i/>
              <w:iCs/>
              <w:sz w:val="20"/>
            </w:rPr>
          </w:rPrChange>
        </w:rPr>
        <w:t xml:space="preserve">JAMA </w:t>
      </w:r>
      <w:proofErr w:type="spellStart"/>
      <w:r w:rsidRPr="00830E6F">
        <w:rPr>
          <w:rFonts w:ascii="Roboto" w:hAnsi="Roboto"/>
          <w:i/>
          <w:iCs/>
          <w:sz w:val="20"/>
          <w:lang w:val="en-US"/>
          <w:rPrChange w:id="526" w:author="Christoffer Vissing" w:date="2024-11-13T14:01:00Z" w16du:dateUtc="2024-11-13T13:01:00Z">
            <w:rPr>
              <w:rFonts w:ascii="Roboto" w:hAnsi="Roboto"/>
              <w:i/>
              <w:iCs/>
              <w:sz w:val="20"/>
            </w:rPr>
          </w:rPrChange>
        </w:rPr>
        <w:t>Cardiol</w:t>
      </w:r>
      <w:proofErr w:type="spellEnd"/>
      <w:r w:rsidRPr="00830E6F">
        <w:rPr>
          <w:rFonts w:ascii="Roboto" w:hAnsi="Roboto"/>
          <w:i/>
          <w:iCs/>
          <w:sz w:val="20"/>
          <w:lang w:val="en-US"/>
          <w:rPrChange w:id="527" w:author="Christoffer Vissing" w:date="2024-11-13T14:01:00Z" w16du:dateUtc="2024-11-13T13:01:00Z">
            <w:rPr>
              <w:rFonts w:ascii="Roboto" w:hAnsi="Roboto"/>
              <w:i/>
              <w:iCs/>
              <w:sz w:val="20"/>
            </w:rPr>
          </w:rPrChange>
        </w:rPr>
        <w:t>.</w:t>
      </w:r>
      <w:r w:rsidRPr="00830E6F">
        <w:rPr>
          <w:rFonts w:ascii="Roboto" w:hAnsi="Roboto"/>
          <w:sz w:val="20"/>
          <w:lang w:val="en-US"/>
          <w:rPrChange w:id="528"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29" w:author="Christoffer Vissing" w:date="2024-11-13T14:01:00Z" w16du:dateUtc="2024-11-13T13:01:00Z">
            <w:rPr>
              <w:rFonts w:ascii="Roboto" w:hAnsi="Roboto"/>
              <w:sz w:val="20"/>
            </w:rPr>
          </w:rPrChange>
        </w:rPr>
        <w:t>2022;7:715</w:t>
      </w:r>
      <w:proofErr w:type="gramEnd"/>
      <w:r w:rsidRPr="00830E6F">
        <w:rPr>
          <w:rFonts w:ascii="Roboto" w:hAnsi="Roboto"/>
          <w:sz w:val="20"/>
          <w:lang w:val="en-US"/>
          <w:rPrChange w:id="530" w:author="Christoffer Vissing" w:date="2024-11-13T14:01:00Z" w16du:dateUtc="2024-11-13T13:01:00Z">
            <w:rPr>
              <w:rFonts w:ascii="Roboto" w:hAnsi="Roboto"/>
              <w:sz w:val="20"/>
            </w:rPr>
          </w:rPrChange>
        </w:rPr>
        <w:t xml:space="preserve">–722. </w:t>
      </w:r>
    </w:p>
    <w:p w14:paraId="5E40FACC" w14:textId="77777777" w:rsidR="00830E6F" w:rsidRPr="00830E6F" w:rsidRDefault="00830E6F" w:rsidP="00830E6F">
      <w:pPr>
        <w:widowControl w:val="0"/>
        <w:autoSpaceDE w:val="0"/>
        <w:autoSpaceDN w:val="0"/>
        <w:adjustRightInd w:val="0"/>
        <w:rPr>
          <w:rFonts w:ascii="Roboto" w:hAnsi="Roboto"/>
          <w:sz w:val="20"/>
          <w:lang w:val="en-US"/>
          <w:rPrChange w:id="531" w:author="Christoffer Vissing" w:date="2024-11-13T14:01:00Z" w16du:dateUtc="2024-11-13T13:01:00Z">
            <w:rPr>
              <w:rFonts w:ascii="Roboto" w:hAnsi="Roboto"/>
              <w:sz w:val="20"/>
            </w:rPr>
          </w:rPrChange>
        </w:rPr>
      </w:pPr>
      <w:r w:rsidRPr="00830E6F">
        <w:rPr>
          <w:rFonts w:ascii="Roboto" w:hAnsi="Roboto"/>
          <w:sz w:val="20"/>
          <w:lang w:val="en-US"/>
          <w:rPrChange w:id="532" w:author="Christoffer Vissing" w:date="2024-11-13T14:01:00Z" w16du:dateUtc="2024-11-13T13:01:00Z">
            <w:rPr>
              <w:rFonts w:ascii="Roboto" w:hAnsi="Roboto"/>
              <w:sz w:val="20"/>
            </w:rPr>
          </w:rPrChange>
        </w:rPr>
        <w:t xml:space="preserve">3. </w:t>
      </w:r>
      <w:r w:rsidRPr="00830E6F">
        <w:rPr>
          <w:rFonts w:ascii="Roboto" w:hAnsi="Roboto"/>
          <w:sz w:val="20"/>
          <w:lang w:val="en-US"/>
          <w:rPrChange w:id="533" w:author="Christoffer Vissing" w:date="2024-11-13T14:01:00Z" w16du:dateUtc="2024-11-13T13:01:00Z">
            <w:rPr>
              <w:rFonts w:ascii="Roboto" w:hAnsi="Roboto"/>
              <w:sz w:val="20"/>
            </w:rPr>
          </w:rPrChange>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0E6F">
        <w:rPr>
          <w:rFonts w:ascii="Roboto" w:hAnsi="Roboto"/>
          <w:i/>
          <w:iCs/>
          <w:sz w:val="20"/>
          <w:lang w:val="en-US"/>
          <w:rPrChange w:id="534" w:author="Christoffer Vissing" w:date="2024-11-13T14:01:00Z" w16du:dateUtc="2024-11-13T13:01:00Z">
            <w:rPr>
              <w:rFonts w:ascii="Roboto" w:hAnsi="Roboto"/>
              <w:i/>
              <w:iCs/>
              <w:sz w:val="20"/>
            </w:rPr>
          </w:rPrChange>
        </w:rPr>
        <w:t>Circulation</w:t>
      </w:r>
      <w:r w:rsidRPr="00830E6F">
        <w:rPr>
          <w:rFonts w:ascii="Roboto" w:hAnsi="Roboto"/>
          <w:sz w:val="20"/>
          <w:lang w:val="en-US"/>
          <w:rPrChange w:id="53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36" w:author="Christoffer Vissing" w:date="2024-11-13T14:01:00Z" w16du:dateUtc="2024-11-13T13:01:00Z">
            <w:rPr>
              <w:rFonts w:ascii="Roboto" w:hAnsi="Roboto"/>
              <w:sz w:val="20"/>
            </w:rPr>
          </w:rPrChange>
        </w:rPr>
        <w:t>2018;138:1387</w:t>
      </w:r>
      <w:proofErr w:type="gramEnd"/>
      <w:r w:rsidRPr="00830E6F">
        <w:rPr>
          <w:rFonts w:ascii="Roboto" w:hAnsi="Roboto"/>
          <w:sz w:val="20"/>
          <w:lang w:val="en-US"/>
          <w:rPrChange w:id="537" w:author="Christoffer Vissing" w:date="2024-11-13T14:01:00Z" w16du:dateUtc="2024-11-13T13:01:00Z">
            <w:rPr>
              <w:rFonts w:ascii="Roboto" w:hAnsi="Roboto"/>
              <w:sz w:val="20"/>
            </w:rPr>
          </w:rPrChange>
        </w:rPr>
        <w:t xml:space="preserve">–1398. </w:t>
      </w:r>
    </w:p>
    <w:p w14:paraId="7DE24477" w14:textId="77777777" w:rsidR="00830E6F" w:rsidRPr="00830E6F" w:rsidRDefault="00830E6F" w:rsidP="00830E6F">
      <w:pPr>
        <w:widowControl w:val="0"/>
        <w:autoSpaceDE w:val="0"/>
        <w:autoSpaceDN w:val="0"/>
        <w:adjustRightInd w:val="0"/>
        <w:rPr>
          <w:rFonts w:ascii="Roboto" w:hAnsi="Roboto"/>
          <w:sz w:val="20"/>
          <w:lang w:val="en-US"/>
          <w:rPrChange w:id="538" w:author="Christoffer Vissing" w:date="2024-11-13T14:01:00Z" w16du:dateUtc="2024-11-13T13:01:00Z">
            <w:rPr>
              <w:rFonts w:ascii="Roboto" w:hAnsi="Roboto"/>
              <w:sz w:val="20"/>
            </w:rPr>
          </w:rPrChange>
        </w:rPr>
      </w:pPr>
      <w:r w:rsidRPr="00830E6F">
        <w:rPr>
          <w:rFonts w:ascii="Roboto" w:hAnsi="Roboto"/>
          <w:sz w:val="20"/>
          <w:lang w:val="en-US"/>
          <w:rPrChange w:id="539" w:author="Christoffer Vissing" w:date="2024-11-13T14:01:00Z" w16du:dateUtc="2024-11-13T13:01:00Z">
            <w:rPr>
              <w:rFonts w:ascii="Roboto" w:hAnsi="Roboto"/>
              <w:sz w:val="20"/>
            </w:rPr>
          </w:rPrChange>
        </w:rPr>
        <w:t xml:space="preserve">4. </w:t>
      </w:r>
      <w:r w:rsidRPr="00830E6F">
        <w:rPr>
          <w:rFonts w:ascii="Roboto" w:hAnsi="Roboto"/>
          <w:sz w:val="20"/>
          <w:lang w:val="en-US"/>
          <w:rPrChange w:id="540" w:author="Christoffer Vissing" w:date="2024-11-13T14:01:00Z" w16du:dateUtc="2024-11-13T13:01:00Z">
            <w:rPr>
              <w:rFonts w:ascii="Roboto" w:hAnsi="Roboto"/>
              <w:sz w:val="20"/>
            </w:rPr>
          </w:rPrChange>
        </w:rPr>
        <w:tab/>
        <w:t xml:space="preserve">Li Q, Gruner C, Chan RH, Care M, </w:t>
      </w:r>
      <w:proofErr w:type="spellStart"/>
      <w:r w:rsidRPr="00830E6F">
        <w:rPr>
          <w:rFonts w:ascii="Roboto" w:hAnsi="Roboto"/>
          <w:sz w:val="20"/>
          <w:lang w:val="en-US"/>
          <w:rPrChange w:id="541" w:author="Christoffer Vissing" w:date="2024-11-13T14:01:00Z" w16du:dateUtc="2024-11-13T13:01:00Z">
            <w:rPr>
              <w:rFonts w:ascii="Roboto" w:hAnsi="Roboto"/>
              <w:sz w:val="20"/>
            </w:rPr>
          </w:rPrChange>
        </w:rPr>
        <w:t>Siminovitch</w:t>
      </w:r>
      <w:proofErr w:type="spellEnd"/>
      <w:r w:rsidRPr="00830E6F">
        <w:rPr>
          <w:rFonts w:ascii="Roboto" w:hAnsi="Roboto"/>
          <w:sz w:val="20"/>
          <w:lang w:val="en-US"/>
          <w:rPrChange w:id="542" w:author="Christoffer Vissing" w:date="2024-11-13T14:01:00Z" w16du:dateUtc="2024-11-13T13:01:00Z">
            <w:rPr>
              <w:rFonts w:ascii="Roboto" w:hAnsi="Roboto"/>
              <w:sz w:val="20"/>
            </w:rPr>
          </w:rPrChange>
        </w:rPr>
        <w:t xml:space="preserve"> K, Williams L, Woo A, Rakowski H. Genotype-positive status in patients with hypertrophic cardiomyopathy is associated with higher rates of heart failure events. </w:t>
      </w:r>
      <w:r w:rsidRPr="00830E6F">
        <w:rPr>
          <w:rFonts w:ascii="Roboto" w:hAnsi="Roboto"/>
          <w:i/>
          <w:iCs/>
          <w:sz w:val="20"/>
          <w:lang w:val="en-US"/>
          <w:rPrChange w:id="543" w:author="Christoffer Vissing" w:date="2024-11-13T14:01:00Z" w16du:dateUtc="2024-11-13T13:01:00Z">
            <w:rPr>
              <w:rFonts w:ascii="Roboto" w:hAnsi="Roboto"/>
              <w:i/>
              <w:iCs/>
              <w:sz w:val="20"/>
            </w:rPr>
          </w:rPrChange>
        </w:rPr>
        <w:t>Circ. Cardiovasc. Genet.</w:t>
      </w:r>
      <w:r w:rsidRPr="00830E6F">
        <w:rPr>
          <w:rFonts w:ascii="Roboto" w:hAnsi="Roboto"/>
          <w:sz w:val="20"/>
          <w:lang w:val="en-US"/>
          <w:rPrChange w:id="54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45" w:author="Christoffer Vissing" w:date="2024-11-13T14:01:00Z" w16du:dateUtc="2024-11-13T13:01:00Z">
            <w:rPr>
              <w:rFonts w:ascii="Roboto" w:hAnsi="Roboto"/>
              <w:sz w:val="20"/>
            </w:rPr>
          </w:rPrChange>
        </w:rPr>
        <w:t>2014;7:416</w:t>
      </w:r>
      <w:proofErr w:type="gramEnd"/>
      <w:r w:rsidRPr="00830E6F">
        <w:rPr>
          <w:rFonts w:ascii="Roboto" w:hAnsi="Roboto"/>
          <w:sz w:val="20"/>
          <w:lang w:val="en-US"/>
          <w:rPrChange w:id="546" w:author="Christoffer Vissing" w:date="2024-11-13T14:01:00Z" w16du:dateUtc="2024-11-13T13:01:00Z">
            <w:rPr>
              <w:rFonts w:ascii="Roboto" w:hAnsi="Roboto"/>
              <w:sz w:val="20"/>
            </w:rPr>
          </w:rPrChange>
        </w:rPr>
        <w:t xml:space="preserve">–422. </w:t>
      </w:r>
    </w:p>
    <w:p w14:paraId="6C6979B2" w14:textId="77777777" w:rsidR="00830E6F" w:rsidRPr="00830E6F" w:rsidRDefault="00830E6F" w:rsidP="00830E6F">
      <w:pPr>
        <w:widowControl w:val="0"/>
        <w:autoSpaceDE w:val="0"/>
        <w:autoSpaceDN w:val="0"/>
        <w:adjustRightInd w:val="0"/>
        <w:rPr>
          <w:rFonts w:ascii="Roboto" w:hAnsi="Roboto"/>
          <w:sz w:val="20"/>
          <w:lang w:val="en-US"/>
          <w:rPrChange w:id="547" w:author="Christoffer Vissing" w:date="2024-11-13T14:01:00Z" w16du:dateUtc="2024-11-13T13:01:00Z">
            <w:rPr>
              <w:rFonts w:ascii="Roboto" w:hAnsi="Roboto"/>
              <w:sz w:val="20"/>
            </w:rPr>
          </w:rPrChange>
        </w:rPr>
      </w:pPr>
      <w:r w:rsidRPr="00830E6F">
        <w:rPr>
          <w:rFonts w:ascii="Roboto" w:hAnsi="Roboto"/>
          <w:sz w:val="20"/>
          <w:lang w:val="en-US"/>
          <w:rPrChange w:id="548" w:author="Christoffer Vissing" w:date="2024-11-13T14:01:00Z" w16du:dateUtc="2024-11-13T13:01:00Z">
            <w:rPr>
              <w:rFonts w:ascii="Roboto" w:hAnsi="Roboto"/>
              <w:sz w:val="20"/>
            </w:rPr>
          </w:rPrChange>
        </w:rPr>
        <w:t xml:space="preserve">5. </w:t>
      </w:r>
      <w:r w:rsidRPr="00830E6F">
        <w:rPr>
          <w:rFonts w:ascii="Roboto" w:hAnsi="Roboto"/>
          <w:sz w:val="20"/>
          <w:lang w:val="en-US"/>
          <w:rPrChange w:id="549" w:author="Christoffer Vissing" w:date="2024-11-13T14:01:00Z" w16du:dateUtc="2024-11-13T13:01:00Z">
            <w:rPr>
              <w:rFonts w:ascii="Roboto" w:hAnsi="Roboto"/>
              <w:sz w:val="20"/>
            </w:rPr>
          </w:rPrChange>
        </w:rPr>
        <w:tab/>
        <w:t xml:space="preserve">Curran L, de </w:t>
      </w:r>
      <w:proofErr w:type="spellStart"/>
      <w:r w:rsidRPr="00830E6F">
        <w:rPr>
          <w:rFonts w:ascii="Roboto" w:hAnsi="Roboto"/>
          <w:sz w:val="20"/>
          <w:lang w:val="en-US"/>
          <w:rPrChange w:id="550" w:author="Christoffer Vissing" w:date="2024-11-13T14:01:00Z" w16du:dateUtc="2024-11-13T13:01:00Z">
            <w:rPr>
              <w:rFonts w:ascii="Roboto" w:hAnsi="Roboto"/>
              <w:sz w:val="20"/>
            </w:rPr>
          </w:rPrChange>
        </w:rPr>
        <w:t>Marvao</w:t>
      </w:r>
      <w:proofErr w:type="spellEnd"/>
      <w:r w:rsidRPr="00830E6F">
        <w:rPr>
          <w:rFonts w:ascii="Roboto" w:hAnsi="Roboto"/>
          <w:sz w:val="20"/>
          <w:lang w:val="en-US"/>
          <w:rPrChange w:id="551" w:author="Christoffer Vissing" w:date="2024-11-13T14:01:00Z" w16du:dateUtc="2024-11-13T13:01:00Z">
            <w:rPr>
              <w:rFonts w:ascii="Roboto" w:hAnsi="Roboto"/>
              <w:sz w:val="20"/>
            </w:rPr>
          </w:rPrChange>
        </w:rPr>
        <w:t xml:space="preserve"> A, Inglese P, McGurk KA, </w:t>
      </w:r>
      <w:proofErr w:type="spellStart"/>
      <w:r w:rsidRPr="00830E6F">
        <w:rPr>
          <w:rFonts w:ascii="Roboto" w:hAnsi="Roboto"/>
          <w:sz w:val="20"/>
          <w:lang w:val="en-US"/>
          <w:rPrChange w:id="552" w:author="Christoffer Vissing" w:date="2024-11-13T14:01:00Z" w16du:dateUtc="2024-11-13T13:01:00Z">
            <w:rPr>
              <w:rFonts w:ascii="Roboto" w:hAnsi="Roboto"/>
              <w:sz w:val="20"/>
            </w:rPr>
          </w:rPrChange>
        </w:rPr>
        <w:t>Schiratti</w:t>
      </w:r>
      <w:proofErr w:type="spellEnd"/>
      <w:r w:rsidRPr="00830E6F">
        <w:rPr>
          <w:rFonts w:ascii="Roboto" w:hAnsi="Roboto"/>
          <w:sz w:val="20"/>
          <w:lang w:val="en-US"/>
          <w:rPrChange w:id="553" w:author="Christoffer Vissing" w:date="2024-11-13T14:01:00Z" w16du:dateUtc="2024-11-13T13:01:00Z">
            <w:rPr>
              <w:rFonts w:ascii="Roboto" w:hAnsi="Roboto"/>
              <w:sz w:val="20"/>
            </w:rPr>
          </w:rPrChange>
        </w:rPr>
        <w:t xml:space="preserve"> P-R, Clement A, Zheng SL, Li S, Pua CJ, Shah M, et al. Genotype-Phenotype Taxonomy of Hypertrophic Cardiomyopathy. </w:t>
      </w:r>
      <w:r w:rsidRPr="00830E6F">
        <w:rPr>
          <w:rFonts w:ascii="Roboto" w:hAnsi="Roboto"/>
          <w:i/>
          <w:iCs/>
          <w:sz w:val="20"/>
          <w:lang w:val="en-US"/>
          <w:rPrChange w:id="554" w:author="Christoffer Vissing" w:date="2024-11-13T14:01:00Z" w16du:dateUtc="2024-11-13T13:01:00Z">
            <w:rPr>
              <w:rFonts w:ascii="Roboto" w:hAnsi="Roboto"/>
              <w:i/>
              <w:iCs/>
              <w:sz w:val="20"/>
            </w:rPr>
          </w:rPrChange>
        </w:rPr>
        <w:t>Circ. Genomic Precis. Med.</w:t>
      </w:r>
      <w:r w:rsidRPr="00830E6F">
        <w:rPr>
          <w:rFonts w:ascii="Roboto" w:hAnsi="Roboto"/>
          <w:sz w:val="20"/>
          <w:lang w:val="en-US"/>
          <w:rPrChange w:id="55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56" w:author="Christoffer Vissing" w:date="2024-11-13T14:01:00Z" w16du:dateUtc="2024-11-13T13:01:00Z">
            <w:rPr>
              <w:rFonts w:ascii="Roboto" w:hAnsi="Roboto"/>
              <w:sz w:val="20"/>
            </w:rPr>
          </w:rPrChange>
        </w:rPr>
        <w:t>0:e</w:t>
      </w:r>
      <w:proofErr w:type="gramEnd"/>
      <w:r w:rsidRPr="00830E6F">
        <w:rPr>
          <w:rFonts w:ascii="Roboto" w:hAnsi="Roboto"/>
          <w:sz w:val="20"/>
          <w:lang w:val="en-US"/>
          <w:rPrChange w:id="557" w:author="Christoffer Vissing" w:date="2024-11-13T14:01:00Z" w16du:dateUtc="2024-11-13T13:01:00Z">
            <w:rPr>
              <w:rFonts w:ascii="Roboto" w:hAnsi="Roboto"/>
              <w:sz w:val="20"/>
            </w:rPr>
          </w:rPrChange>
        </w:rPr>
        <w:t xml:space="preserve">004200. </w:t>
      </w:r>
    </w:p>
    <w:p w14:paraId="256E943B" w14:textId="77777777" w:rsidR="00830E6F" w:rsidRPr="00830E6F" w:rsidRDefault="00830E6F" w:rsidP="00830E6F">
      <w:pPr>
        <w:widowControl w:val="0"/>
        <w:autoSpaceDE w:val="0"/>
        <w:autoSpaceDN w:val="0"/>
        <w:adjustRightInd w:val="0"/>
        <w:rPr>
          <w:rFonts w:ascii="Roboto" w:hAnsi="Roboto"/>
          <w:sz w:val="20"/>
          <w:lang w:val="en-US"/>
          <w:rPrChange w:id="558" w:author="Christoffer Vissing" w:date="2024-11-13T14:01:00Z" w16du:dateUtc="2024-11-13T13:01:00Z">
            <w:rPr>
              <w:rFonts w:ascii="Roboto" w:hAnsi="Roboto"/>
              <w:sz w:val="20"/>
            </w:rPr>
          </w:rPrChange>
        </w:rPr>
      </w:pPr>
      <w:r w:rsidRPr="00830E6F">
        <w:rPr>
          <w:rFonts w:ascii="Roboto" w:hAnsi="Roboto"/>
          <w:sz w:val="20"/>
          <w:lang w:val="en-US"/>
          <w:rPrChange w:id="559" w:author="Christoffer Vissing" w:date="2024-11-13T14:01:00Z" w16du:dateUtc="2024-11-13T13:01:00Z">
            <w:rPr>
              <w:rFonts w:ascii="Roboto" w:hAnsi="Roboto"/>
              <w:sz w:val="20"/>
            </w:rPr>
          </w:rPrChange>
        </w:rPr>
        <w:t xml:space="preserve">6. </w:t>
      </w:r>
      <w:r w:rsidRPr="00830E6F">
        <w:rPr>
          <w:rFonts w:ascii="Roboto" w:hAnsi="Roboto"/>
          <w:sz w:val="20"/>
          <w:lang w:val="en-US"/>
          <w:rPrChange w:id="560" w:author="Christoffer Vissing" w:date="2024-11-13T14:01:00Z" w16du:dateUtc="2024-11-13T13:01:00Z">
            <w:rPr>
              <w:rFonts w:ascii="Roboto" w:hAnsi="Roboto"/>
              <w:sz w:val="20"/>
            </w:rPr>
          </w:rPrChange>
        </w:rPr>
        <w:tab/>
        <w:t xml:space="preserve">Richards S, Aziz N, Bale S, Bick D, Das S, </w:t>
      </w:r>
      <w:proofErr w:type="spellStart"/>
      <w:r w:rsidRPr="00830E6F">
        <w:rPr>
          <w:rFonts w:ascii="Roboto" w:hAnsi="Roboto"/>
          <w:sz w:val="20"/>
          <w:lang w:val="en-US"/>
          <w:rPrChange w:id="561" w:author="Christoffer Vissing" w:date="2024-11-13T14:01:00Z" w16du:dateUtc="2024-11-13T13:01:00Z">
            <w:rPr>
              <w:rFonts w:ascii="Roboto" w:hAnsi="Roboto"/>
              <w:sz w:val="20"/>
            </w:rPr>
          </w:rPrChange>
        </w:rPr>
        <w:t>Gastier</w:t>
      </w:r>
      <w:proofErr w:type="spellEnd"/>
      <w:r w:rsidRPr="00830E6F">
        <w:rPr>
          <w:rFonts w:ascii="Roboto" w:hAnsi="Roboto"/>
          <w:sz w:val="20"/>
          <w:lang w:val="en-US"/>
          <w:rPrChange w:id="562" w:author="Christoffer Vissing" w:date="2024-11-13T14:01:00Z" w16du:dateUtc="2024-11-13T13:01:00Z">
            <w:rPr>
              <w:rFonts w:ascii="Roboto" w:hAnsi="Roboto"/>
              <w:sz w:val="20"/>
            </w:rPr>
          </w:rPrChange>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830E6F">
        <w:rPr>
          <w:rFonts w:ascii="Roboto" w:hAnsi="Roboto"/>
          <w:i/>
          <w:iCs/>
          <w:sz w:val="20"/>
          <w:lang w:val="en-US"/>
          <w:rPrChange w:id="563" w:author="Christoffer Vissing" w:date="2024-11-13T14:01:00Z" w16du:dateUtc="2024-11-13T13:01:00Z">
            <w:rPr>
              <w:rFonts w:ascii="Roboto" w:hAnsi="Roboto"/>
              <w:i/>
              <w:iCs/>
              <w:sz w:val="20"/>
            </w:rPr>
          </w:rPrChange>
        </w:rPr>
        <w:t>Genet. Med.</w:t>
      </w:r>
      <w:r w:rsidRPr="00830E6F">
        <w:rPr>
          <w:rFonts w:ascii="Roboto" w:hAnsi="Roboto"/>
          <w:sz w:val="20"/>
          <w:lang w:val="en-US"/>
          <w:rPrChange w:id="56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65" w:author="Christoffer Vissing" w:date="2024-11-13T14:01:00Z" w16du:dateUtc="2024-11-13T13:01:00Z">
            <w:rPr>
              <w:rFonts w:ascii="Roboto" w:hAnsi="Roboto"/>
              <w:sz w:val="20"/>
            </w:rPr>
          </w:rPrChange>
        </w:rPr>
        <w:t>2015;17:405</w:t>
      </w:r>
      <w:proofErr w:type="gramEnd"/>
      <w:r w:rsidRPr="00830E6F">
        <w:rPr>
          <w:rFonts w:ascii="Roboto" w:hAnsi="Roboto"/>
          <w:sz w:val="20"/>
          <w:lang w:val="en-US"/>
          <w:rPrChange w:id="566" w:author="Christoffer Vissing" w:date="2024-11-13T14:01:00Z" w16du:dateUtc="2024-11-13T13:01:00Z">
            <w:rPr>
              <w:rFonts w:ascii="Roboto" w:hAnsi="Roboto"/>
              <w:sz w:val="20"/>
            </w:rPr>
          </w:rPrChange>
        </w:rPr>
        <w:t xml:space="preserve">–423. </w:t>
      </w:r>
    </w:p>
    <w:p w14:paraId="1E396AEF" w14:textId="77777777" w:rsidR="00830E6F" w:rsidRPr="00830E6F" w:rsidRDefault="00830E6F" w:rsidP="00830E6F">
      <w:pPr>
        <w:widowControl w:val="0"/>
        <w:autoSpaceDE w:val="0"/>
        <w:autoSpaceDN w:val="0"/>
        <w:adjustRightInd w:val="0"/>
        <w:rPr>
          <w:rFonts w:ascii="Roboto" w:hAnsi="Roboto"/>
          <w:sz w:val="20"/>
          <w:lang w:val="en-US"/>
          <w:rPrChange w:id="567" w:author="Christoffer Vissing" w:date="2024-11-13T14:01:00Z" w16du:dateUtc="2024-11-13T13:01:00Z">
            <w:rPr>
              <w:rFonts w:ascii="Roboto" w:hAnsi="Roboto"/>
              <w:sz w:val="20"/>
            </w:rPr>
          </w:rPrChange>
        </w:rPr>
      </w:pPr>
      <w:r w:rsidRPr="00830E6F">
        <w:rPr>
          <w:rFonts w:ascii="Roboto" w:hAnsi="Roboto"/>
          <w:sz w:val="20"/>
          <w:lang w:val="en-US"/>
          <w:rPrChange w:id="568" w:author="Christoffer Vissing" w:date="2024-11-13T14:01:00Z" w16du:dateUtc="2024-11-13T13:01:00Z">
            <w:rPr>
              <w:rFonts w:ascii="Roboto" w:hAnsi="Roboto"/>
              <w:sz w:val="20"/>
            </w:rPr>
          </w:rPrChange>
        </w:rPr>
        <w:t xml:space="preserve">7. </w:t>
      </w:r>
      <w:r w:rsidRPr="00830E6F">
        <w:rPr>
          <w:rFonts w:ascii="Roboto" w:hAnsi="Roboto"/>
          <w:sz w:val="20"/>
          <w:lang w:val="en-US"/>
          <w:rPrChange w:id="569" w:author="Christoffer Vissing" w:date="2024-11-13T14:01:00Z" w16du:dateUtc="2024-11-13T13:01:00Z">
            <w:rPr>
              <w:rFonts w:ascii="Roboto" w:hAnsi="Roboto"/>
              <w:sz w:val="20"/>
            </w:rPr>
          </w:rPrChange>
        </w:rPr>
        <w:tab/>
        <w:t xml:space="preserve">Hershberger RE, </w:t>
      </w:r>
      <w:proofErr w:type="spellStart"/>
      <w:r w:rsidRPr="00830E6F">
        <w:rPr>
          <w:rFonts w:ascii="Roboto" w:hAnsi="Roboto"/>
          <w:sz w:val="20"/>
          <w:lang w:val="en-US"/>
          <w:rPrChange w:id="570" w:author="Christoffer Vissing" w:date="2024-11-13T14:01:00Z" w16du:dateUtc="2024-11-13T13:01:00Z">
            <w:rPr>
              <w:rFonts w:ascii="Roboto" w:hAnsi="Roboto"/>
              <w:sz w:val="20"/>
            </w:rPr>
          </w:rPrChange>
        </w:rPr>
        <w:t>Givertz</w:t>
      </w:r>
      <w:proofErr w:type="spellEnd"/>
      <w:r w:rsidRPr="00830E6F">
        <w:rPr>
          <w:rFonts w:ascii="Roboto" w:hAnsi="Roboto"/>
          <w:sz w:val="20"/>
          <w:lang w:val="en-US"/>
          <w:rPrChange w:id="571" w:author="Christoffer Vissing" w:date="2024-11-13T14:01:00Z" w16du:dateUtc="2024-11-13T13:01:00Z">
            <w:rPr>
              <w:rFonts w:ascii="Roboto" w:hAnsi="Roboto"/>
              <w:sz w:val="20"/>
            </w:rPr>
          </w:rPrChange>
        </w:rPr>
        <w:t xml:space="preserve"> MM, Ho CY, Judge DP, Kantor PF, McBride KL, Morales A, Taylor MRG, </w:t>
      </w:r>
      <w:proofErr w:type="spellStart"/>
      <w:r w:rsidRPr="00830E6F">
        <w:rPr>
          <w:rFonts w:ascii="Roboto" w:hAnsi="Roboto"/>
          <w:sz w:val="20"/>
          <w:lang w:val="en-US"/>
          <w:rPrChange w:id="572" w:author="Christoffer Vissing" w:date="2024-11-13T14:01:00Z" w16du:dateUtc="2024-11-13T13:01:00Z">
            <w:rPr>
              <w:rFonts w:ascii="Roboto" w:hAnsi="Roboto"/>
              <w:sz w:val="20"/>
            </w:rPr>
          </w:rPrChange>
        </w:rPr>
        <w:t>Vatta</w:t>
      </w:r>
      <w:proofErr w:type="spellEnd"/>
      <w:r w:rsidRPr="00830E6F">
        <w:rPr>
          <w:rFonts w:ascii="Roboto" w:hAnsi="Roboto"/>
          <w:sz w:val="20"/>
          <w:lang w:val="en-US"/>
          <w:rPrChange w:id="573" w:author="Christoffer Vissing" w:date="2024-11-13T14:01:00Z" w16du:dateUtc="2024-11-13T13:01:00Z">
            <w:rPr>
              <w:rFonts w:ascii="Roboto" w:hAnsi="Roboto"/>
              <w:sz w:val="20"/>
            </w:rPr>
          </w:rPrChange>
        </w:rPr>
        <w:t xml:space="preserve"> M, Ware SM. Genetic evaluation of cardiomyopathy: a clinical practice resource of the American College of Medical Genetics and Genomics (ACMG). </w:t>
      </w:r>
      <w:r w:rsidRPr="00830E6F">
        <w:rPr>
          <w:rFonts w:ascii="Roboto" w:hAnsi="Roboto"/>
          <w:i/>
          <w:iCs/>
          <w:sz w:val="20"/>
          <w:lang w:val="en-US"/>
          <w:rPrChange w:id="574" w:author="Christoffer Vissing" w:date="2024-11-13T14:01:00Z" w16du:dateUtc="2024-11-13T13:01:00Z">
            <w:rPr>
              <w:rFonts w:ascii="Roboto" w:hAnsi="Roboto"/>
              <w:i/>
              <w:iCs/>
              <w:sz w:val="20"/>
            </w:rPr>
          </w:rPrChange>
        </w:rPr>
        <w:t>Genet. Med.</w:t>
      </w:r>
      <w:r w:rsidRPr="00830E6F">
        <w:rPr>
          <w:rFonts w:ascii="Roboto" w:hAnsi="Roboto"/>
          <w:sz w:val="20"/>
          <w:lang w:val="en-US"/>
          <w:rPrChange w:id="57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76" w:author="Christoffer Vissing" w:date="2024-11-13T14:01:00Z" w16du:dateUtc="2024-11-13T13:01:00Z">
            <w:rPr>
              <w:rFonts w:ascii="Roboto" w:hAnsi="Roboto"/>
              <w:sz w:val="20"/>
            </w:rPr>
          </w:rPrChange>
        </w:rPr>
        <w:t>2018;20:899</w:t>
      </w:r>
      <w:proofErr w:type="gramEnd"/>
      <w:r w:rsidRPr="00830E6F">
        <w:rPr>
          <w:rFonts w:ascii="Roboto" w:hAnsi="Roboto"/>
          <w:sz w:val="20"/>
          <w:lang w:val="en-US"/>
          <w:rPrChange w:id="577" w:author="Christoffer Vissing" w:date="2024-11-13T14:01:00Z" w16du:dateUtc="2024-11-13T13:01:00Z">
            <w:rPr>
              <w:rFonts w:ascii="Roboto" w:hAnsi="Roboto"/>
              <w:sz w:val="20"/>
            </w:rPr>
          </w:rPrChange>
        </w:rPr>
        <w:t xml:space="preserve">–909. </w:t>
      </w:r>
    </w:p>
    <w:p w14:paraId="1BC821F3" w14:textId="77777777" w:rsidR="00830E6F" w:rsidRPr="00830E6F" w:rsidRDefault="00830E6F" w:rsidP="00830E6F">
      <w:pPr>
        <w:widowControl w:val="0"/>
        <w:autoSpaceDE w:val="0"/>
        <w:autoSpaceDN w:val="0"/>
        <w:adjustRightInd w:val="0"/>
        <w:rPr>
          <w:rFonts w:ascii="Roboto" w:hAnsi="Roboto"/>
          <w:sz w:val="20"/>
          <w:lang w:val="en-US"/>
          <w:rPrChange w:id="578" w:author="Christoffer Vissing" w:date="2024-11-13T14:01:00Z" w16du:dateUtc="2024-11-13T13:01:00Z">
            <w:rPr>
              <w:rFonts w:ascii="Roboto" w:hAnsi="Roboto"/>
              <w:sz w:val="20"/>
            </w:rPr>
          </w:rPrChange>
        </w:rPr>
      </w:pPr>
      <w:r w:rsidRPr="00830E6F">
        <w:rPr>
          <w:rFonts w:ascii="Roboto" w:hAnsi="Roboto"/>
          <w:sz w:val="20"/>
          <w:lang w:val="en-US"/>
          <w:rPrChange w:id="579" w:author="Christoffer Vissing" w:date="2024-11-13T14:01:00Z" w16du:dateUtc="2024-11-13T13:01:00Z">
            <w:rPr>
              <w:rFonts w:ascii="Roboto" w:hAnsi="Roboto"/>
              <w:sz w:val="20"/>
            </w:rPr>
          </w:rPrChange>
        </w:rPr>
        <w:t xml:space="preserve">8. </w:t>
      </w:r>
      <w:r w:rsidRPr="00830E6F">
        <w:rPr>
          <w:rFonts w:ascii="Roboto" w:hAnsi="Roboto"/>
          <w:sz w:val="20"/>
          <w:lang w:val="en-US"/>
          <w:rPrChange w:id="580" w:author="Christoffer Vissing" w:date="2024-11-13T14:01:00Z" w16du:dateUtc="2024-11-13T13:01:00Z">
            <w:rPr>
              <w:rFonts w:ascii="Roboto" w:hAnsi="Roboto"/>
              <w:sz w:val="20"/>
            </w:rPr>
          </w:rPrChange>
        </w:rPr>
        <w:tab/>
        <w:t xml:space="preserve">Vissing CR. Comparing Clinical Course of Hypertrophic Cardiomyopathy in Sarcomere Variant Carriers and Non-Carriers [Internet]. </w:t>
      </w:r>
      <w:proofErr w:type="gramStart"/>
      <w:r w:rsidRPr="00830E6F">
        <w:rPr>
          <w:rFonts w:ascii="Roboto" w:hAnsi="Roboto"/>
          <w:sz w:val="20"/>
          <w:lang w:val="en-US"/>
          <w:rPrChange w:id="581" w:author="Christoffer Vissing" w:date="2024-11-13T14:01:00Z" w16du:dateUtc="2024-11-13T13:01:00Z">
            <w:rPr>
              <w:rFonts w:ascii="Roboto" w:hAnsi="Roboto"/>
              <w:sz w:val="20"/>
            </w:rPr>
          </w:rPrChange>
        </w:rPr>
        <w:t>2023;Available</w:t>
      </w:r>
      <w:proofErr w:type="gramEnd"/>
      <w:r w:rsidRPr="00830E6F">
        <w:rPr>
          <w:rFonts w:ascii="Roboto" w:hAnsi="Roboto"/>
          <w:sz w:val="20"/>
          <w:lang w:val="en-US"/>
          <w:rPrChange w:id="582" w:author="Christoffer Vissing" w:date="2024-11-13T14:01:00Z" w16du:dateUtc="2024-11-13T13:01:00Z">
            <w:rPr>
              <w:rFonts w:ascii="Roboto" w:hAnsi="Roboto"/>
              <w:sz w:val="20"/>
            </w:rPr>
          </w:rPrChange>
        </w:rPr>
        <w:t xml:space="preserve"> from: https://github.com/christoffervi/sarc_nonsarc</w:t>
      </w:r>
    </w:p>
    <w:p w14:paraId="67CB39EC" w14:textId="77777777" w:rsidR="00830E6F" w:rsidRPr="00830E6F" w:rsidRDefault="00830E6F" w:rsidP="00830E6F">
      <w:pPr>
        <w:widowControl w:val="0"/>
        <w:autoSpaceDE w:val="0"/>
        <w:autoSpaceDN w:val="0"/>
        <w:adjustRightInd w:val="0"/>
        <w:rPr>
          <w:rFonts w:ascii="Roboto" w:hAnsi="Roboto"/>
          <w:sz w:val="20"/>
          <w:lang w:val="en-US"/>
          <w:rPrChange w:id="583" w:author="Christoffer Vissing" w:date="2024-11-13T14:01:00Z" w16du:dateUtc="2024-11-13T13:01:00Z">
            <w:rPr>
              <w:rFonts w:ascii="Roboto" w:hAnsi="Roboto"/>
              <w:sz w:val="20"/>
            </w:rPr>
          </w:rPrChange>
        </w:rPr>
      </w:pPr>
      <w:r w:rsidRPr="00830E6F">
        <w:rPr>
          <w:rFonts w:ascii="Roboto" w:hAnsi="Roboto"/>
          <w:sz w:val="20"/>
          <w:lang w:val="en-US"/>
          <w:rPrChange w:id="584" w:author="Christoffer Vissing" w:date="2024-11-13T14:01:00Z" w16du:dateUtc="2024-11-13T13:01:00Z">
            <w:rPr>
              <w:rFonts w:ascii="Roboto" w:hAnsi="Roboto"/>
              <w:sz w:val="20"/>
            </w:rPr>
          </w:rPrChange>
        </w:rPr>
        <w:t xml:space="preserve">9. </w:t>
      </w:r>
      <w:r w:rsidRPr="00830E6F">
        <w:rPr>
          <w:rFonts w:ascii="Roboto" w:hAnsi="Roboto"/>
          <w:sz w:val="20"/>
          <w:lang w:val="en-US"/>
          <w:rPrChange w:id="585" w:author="Christoffer Vissing" w:date="2024-11-13T14:01:00Z" w16du:dateUtc="2024-11-13T13:01:00Z">
            <w:rPr>
              <w:rFonts w:ascii="Roboto" w:hAnsi="Roboto"/>
              <w:sz w:val="20"/>
            </w:rPr>
          </w:rPrChange>
        </w:rPr>
        <w:tab/>
        <w:t xml:space="preserve">Lopes LR, </w:t>
      </w:r>
      <w:proofErr w:type="spellStart"/>
      <w:r w:rsidRPr="00830E6F">
        <w:rPr>
          <w:rFonts w:ascii="Roboto" w:hAnsi="Roboto"/>
          <w:sz w:val="20"/>
          <w:lang w:val="en-US"/>
          <w:rPrChange w:id="586" w:author="Christoffer Vissing" w:date="2024-11-13T14:01:00Z" w16du:dateUtc="2024-11-13T13:01:00Z">
            <w:rPr>
              <w:rFonts w:ascii="Roboto" w:hAnsi="Roboto"/>
              <w:sz w:val="20"/>
            </w:rPr>
          </w:rPrChange>
        </w:rPr>
        <w:t>Syrris</w:t>
      </w:r>
      <w:proofErr w:type="spellEnd"/>
      <w:r w:rsidRPr="00830E6F">
        <w:rPr>
          <w:rFonts w:ascii="Roboto" w:hAnsi="Roboto"/>
          <w:sz w:val="20"/>
          <w:lang w:val="en-US"/>
          <w:rPrChange w:id="587" w:author="Christoffer Vissing" w:date="2024-11-13T14:01:00Z" w16du:dateUtc="2024-11-13T13:01:00Z">
            <w:rPr>
              <w:rFonts w:ascii="Roboto" w:hAnsi="Roboto"/>
              <w:sz w:val="20"/>
            </w:rPr>
          </w:rPrChange>
        </w:rPr>
        <w:t xml:space="preserve"> P, Guttmann OP, </w:t>
      </w:r>
      <w:proofErr w:type="spellStart"/>
      <w:r w:rsidRPr="00830E6F">
        <w:rPr>
          <w:rFonts w:ascii="Roboto" w:hAnsi="Roboto"/>
          <w:sz w:val="20"/>
          <w:lang w:val="en-US"/>
          <w:rPrChange w:id="588"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589" w:author="Christoffer Vissing" w:date="2024-11-13T14:01:00Z" w16du:dateUtc="2024-11-13T13:01:00Z">
            <w:rPr>
              <w:rFonts w:ascii="Roboto" w:hAnsi="Roboto"/>
              <w:sz w:val="20"/>
            </w:rPr>
          </w:rPrChange>
        </w:rPr>
        <w:t xml:space="preserve"> C, Tang HC, </w:t>
      </w:r>
      <w:proofErr w:type="spellStart"/>
      <w:r w:rsidRPr="00830E6F">
        <w:rPr>
          <w:rFonts w:ascii="Roboto" w:hAnsi="Roboto"/>
          <w:sz w:val="20"/>
          <w:lang w:val="en-US"/>
          <w:rPrChange w:id="590" w:author="Christoffer Vissing" w:date="2024-11-13T14:01:00Z" w16du:dateUtc="2024-11-13T13:01:00Z">
            <w:rPr>
              <w:rFonts w:ascii="Roboto" w:hAnsi="Roboto"/>
              <w:sz w:val="20"/>
            </w:rPr>
          </w:rPrChange>
        </w:rPr>
        <w:t>Dalageorgou</w:t>
      </w:r>
      <w:proofErr w:type="spellEnd"/>
      <w:r w:rsidRPr="00830E6F">
        <w:rPr>
          <w:rFonts w:ascii="Roboto" w:hAnsi="Roboto"/>
          <w:sz w:val="20"/>
          <w:lang w:val="en-US"/>
          <w:rPrChange w:id="591" w:author="Christoffer Vissing" w:date="2024-11-13T14:01:00Z" w16du:dateUtc="2024-11-13T13:01:00Z">
            <w:rPr>
              <w:rFonts w:ascii="Roboto" w:hAnsi="Roboto"/>
              <w:sz w:val="20"/>
            </w:rPr>
          </w:rPrChange>
        </w:rPr>
        <w:t xml:space="preserve"> C, Jenkins S, </w:t>
      </w:r>
      <w:proofErr w:type="spellStart"/>
      <w:r w:rsidRPr="00830E6F">
        <w:rPr>
          <w:rFonts w:ascii="Roboto" w:hAnsi="Roboto"/>
          <w:sz w:val="20"/>
          <w:lang w:val="en-US"/>
          <w:rPrChange w:id="592" w:author="Christoffer Vissing" w:date="2024-11-13T14:01:00Z" w16du:dateUtc="2024-11-13T13:01:00Z">
            <w:rPr>
              <w:rFonts w:ascii="Roboto" w:hAnsi="Roboto"/>
              <w:sz w:val="20"/>
            </w:rPr>
          </w:rPrChange>
        </w:rPr>
        <w:t>Hubank</w:t>
      </w:r>
      <w:proofErr w:type="spellEnd"/>
      <w:r w:rsidRPr="00830E6F">
        <w:rPr>
          <w:rFonts w:ascii="Roboto" w:hAnsi="Roboto"/>
          <w:sz w:val="20"/>
          <w:lang w:val="en-US"/>
          <w:rPrChange w:id="593" w:author="Christoffer Vissing" w:date="2024-11-13T14:01:00Z" w16du:dateUtc="2024-11-13T13:01:00Z">
            <w:rPr>
              <w:rFonts w:ascii="Roboto" w:hAnsi="Roboto"/>
              <w:sz w:val="20"/>
            </w:rPr>
          </w:rPrChange>
        </w:rPr>
        <w:t xml:space="preserve"> M, Monserrat L, McKenna WJ, et al. Novel genotype-phenotype associations demonstrated by high-throughput sequencing in patients with hypertrophic cardiomyopathy. </w:t>
      </w:r>
      <w:r w:rsidRPr="00830E6F">
        <w:rPr>
          <w:rFonts w:ascii="Roboto" w:hAnsi="Roboto"/>
          <w:i/>
          <w:iCs/>
          <w:sz w:val="20"/>
          <w:lang w:val="en-US"/>
          <w:rPrChange w:id="594"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59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96" w:author="Christoffer Vissing" w:date="2024-11-13T14:01:00Z" w16du:dateUtc="2024-11-13T13:01:00Z">
            <w:rPr>
              <w:rFonts w:ascii="Roboto" w:hAnsi="Roboto"/>
              <w:sz w:val="20"/>
            </w:rPr>
          </w:rPrChange>
        </w:rPr>
        <w:t>2015;101:294</w:t>
      </w:r>
      <w:proofErr w:type="gramEnd"/>
      <w:r w:rsidRPr="00830E6F">
        <w:rPr>
          <w:rFonts w:ascii="Roboto" w:hAnsi="Roboto"/>
          <w:sz w:val="20"/>
          <w:lang w:val="en-US"/>
          <w:rPrChange w:id="597" w:author="Christoffer Vissing" w:date="2024-11-13T14:01:00Z" w16du:dateUtc="2024-11-13T13:01:00Z">
            <w:rPr>
              <w:rFonts w:ascii="Roboto" w:hAnsi="Roboto"/>
              <w:sz w:val="20"/>
            </w:rPr>
          </w:rPrChange>
        </w:rPr>
        <w:t xml:space="preserve">–301. </w:t>
      </w:r>
    </w:p>
    <w:p w14:paraId="7A79F9FB" w14:textId="77777777" w:rsidR="00830E6F" w:rsidRPr="00830E6F" w:rsidRDefault="00830E6F" w:rsidP="00830E6F">
      <w:pPr>
        <w:widowControl w:val="0"/>
        <w:autoSpaceDE w:val="0"/>
        <w:autoSpaceDN w:val="0"/>
        <w:adjustRightInd w:val="0"/>
        <w:rPr>
          <w:rFonts w:ascii="Roboto" w:hAnsi="Roboto"/>
          <w:sz w:val="20"/>
          <w:lang w:val="en-US"/>
          <w:rPrChange w:id="598" w:author="Christoffer Vissing" w:date="2024-11-13T14:01:00Z" w16du:dateUtc="2024-11-13T13:01:00Z">
            <w:rPr>
              <w:rFonts w:ascii="Roboto" w:hAnsi="Roboto"/>
              <w:sz w:val="20"/>
            </w:rPr>
          </w:rPrChange>
        </w:rPr>
      </w:pPr>
      <w:r w:rsidRPr="00830E6F">
        <w:rPr>
          <w:rFonts w:ascii="Roboto" w:hAnsi="Roboto"/>
          <w:sz w:val="20"/>
          <w:lang w:val="en-US"/>
          <w:rPrChange w:id="599" w:author="Christoffer Vissing" w:date="2024-11-13T14:01:00Z" w16du:dateUtc="2024-11-13T13:01:00Z">
            <w:rPr>
              <w:rFonts w:ascii="Roboto" w:hAnsi="Roboto"/>
              <w:sz w:val="20"/>
            </w:rPr>
          </w:rPrChange>
        </w:rPr>
        <w:t xml:space="preserve">10. </w:t>
      </w:r>
      <w:r w:rsidRPr="00830E6F">
        <w:rPr>
          <w:rFonts w:ascii="Roboto" w:hAnsi="Roboto"/>
          <w:sz w:val="20"/>
          <w:lang w:val="en-US"/>
          <w:rPrChange w:id="600" w:author="Christoffer Vissing" w:date="2024-11-13T14:01:00Z" w16du:dateUtc="2024-11-13T13:01:00Z">
            <w:rPr>
              <w:rFonts w:ascii="Roboto" w:hAnsi="Roboto"/>
              <w:sz w:val="20"/>
            </w:rPr>
          </w:rPrChange>
        </w:rPr>
        <w:tab/>
        <w:t xml:space="preserve">Lopes LR, Rahman MS, Elliott PM. A systematic review and meta-analysis of genotype-phenotype associations in patients with hypertrophic cardiomyopathy caused by </w:t>
      </w:r>
      <w:proofErr w:type="spellStart"/>
      <w:r w:rsidRPr="00830E6F">
        <w:rPr>
          <w:rFonts w:ascii="Roboto" w:hAnsi="Roboto"/>
          <w:sz w:val="20"/>
          <w:lang w:val="en-US"/>
          <w:rPrChange w:id="601" w:author="Christoffer Vissing" w:date="2024-11-13T14:01:00Z" w16du:dateUtc="2024-11-13T13:01:00Z">
            <w:rPr>
              <w:rFonts w:ascii="Roboto" w:hAnsi="Roboto"/>
              <w:sz w:val="20"/>
            </w:rPr>
          </w:rPrChange>
        </w:rPr>
        <w:t>sarcomeric</w:t>
      </w:r>
      <w:proofErr w:type="spellEnd"/>
      <w:r w:rsidRPr="00830E6F">
        <w:rPr>
          <w:rFonts w:ascii="Roboto" w:hAnsi="Roboto"/>
          <w:sz w:val="20"/>
          <w:lang w:val="en-US"/>
          <w:rPrChange w:id="602" w:author="Christoffer Vissing" w:date="2024-11-13T14:01:00Z" w16du:dateUtc="2024-11-13T13:01:00Z">
            <w:rPr>
              <w:rFonts w:ascii="Roboto" w:hAnsi="Roboto"/>
              <w:sz w:val="20"/>
            </w:rPr>
          </w:rPrChange>
        </w:rPr>
        <w:t xml:space="preserve"> protein mutations. </w:t>
      </w:r>
      <w:r w:rsidRPr="00830E6F">
        <w:rPr>
          <w:rFonts w:ascii="Roboto" w:hAnsi="Roboto"/>
          <w:i/>
          <w:iCs/>
          <w:sz w:val="20"/>
          <w:lang w:val="en-US"/>
          <w:rPrChange w:id="603"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0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05" w:author="Christoffer Vissing" w:date="2024-11-13T14:01:00Z" w16du:dateUtc="2024-11-13T13:01:00Z">
            <w:rPr>
              <w:rFonts w:ascii="Roboto" w:hAnsi="Roboto"/>
              <w:sz w:val="20"/>
            </w:rPr>
          </w:rPrChange>
        </w:rPr>
        <w:t>2013;99:1800</w:t>
      </w:r>
      <w:proofErr w:type="gramEnd"/>
      <w:r w:rsidRPr="00830E6F">
        <w:rPr>
          <w:rFonts w:ascii="Roboto" w:hAnsi="Roboto"/>
          <w:sz w:val="20"/>
          <w:lang w:val="en-US"/>
          <w:rPrChange w:id="606" w:author="Christoffer Vissing" w:date="2024-11-13T14:01:00Z" w16du:dateUtc="2024-11-13T13:01:00Z">
            <w:rPr>
              <w:rFonts w:ascii="Roboto" w:hAnsi="Roboto"/>
              <w:sz w:val="20"/>
            </w:rPr>
          </w:rPrChange>
        </w:rPr>
        <w:t xml:space="preserve">–1811. </w:t>
      </w:r>
    </w:p>
    <w:p w14:paraId="34781DED" w14:textId="77777777" w:rsidR="00830E6F" w:rsidRPr="00830E6F" w:rsidRDefault="00830E6F" w:rsidP="00830E6F">
      <w:pPr>
        <w:widowControl w:val="0"/>
        <w:autoSpaceDE w:val="0"/>
        <w:autoSpaceDN w:val="0"/>
        <w:adjustRightInd w:val="0"/>
        <w:rPr>
          <w:rFonts w:ascii="Roboto" w:hAnsi="Roboto"/>
          <w:sz w:val="20"/>
          <w:lang w:val="en-US"/>
          <w:rPrChange w:id="607" w:author="Christoffer Vissing" w:date="2024-11-13T14:01:00Z" w16du:dateUtc="2024-11-13T13:01:00Z">
            <w:rPr>
              <w:rFonts w:ascii="Roboto" w:hAnsi="Roboto"/>
              <w:sz w:val="20"/>
            </w:rPr>
          </w:rPrChange>
        </w:rPr>
      </w:pPr>
      <w:r w:rsidRPr="00830E6F">
        <w:rPr>
          <w:rFonts w:ascii="Roboto" w:hAnsi="Roboto"/>
          <w:sz w:val="20"/>
          <w:lang w:val="en-US"/>
          <w:rPrChange w:id="608" w:author="Christoffer Vissing" w:date="2024-11-13T14:01:00Z" w16du:dateUtc="2024-11-13T13:01:00Z">
            <w:rPr>
              <w:rFonts w:ascii="Roboto" w:hAnsi="Roboto"/>
              <w:sz w:val="20"/>
            </w:rPr>
          </w:rPrChange>
        </w:rPr>
        <w:t xml:space="preserve">11. </w:t>
      </w:r>
      <w:r w:rsidRPr="00830E6F">
        <w:rPr>
          <w:rFonts w:ascii="Roboto" w:hAnsi="Roboto"/>
          <w:sz w:val="20"/>
          <w:lang w:val="en-US"/>
          <w:rPrChange w:id="609" w:author="Christoffer Vissing" w:date="2024-11-13T14:01:00Z" w16du:dateUtc="2024-11-13T13:01:00Z">
            <w:rPr>
              <w:rFonts w:ascii="Roboto" w:hAnsi="Roboto"/>
              <w:sz w:val="20"/>
            </w:rPr>
          </w:rPrChange>
        </w:rPr>
        <w:tab/>
        <w:t xml:space="preserve">Curran L, </w:t>
      </w:r>
      <w:proofErr w:type="spellStart"/>
      <w:r w:rsidRPr="00830E6F">
        <w:rPr>
          <w:rFonts w:ascii="Roboto" w:hAnsi="Roboto"/>
          <w:sz w:val="20"/>
          <w:lang w:val="en-US"/>
          <w:rPrChange w:id="610" w:author="Christoffer Vissing" w:date="2024-11-13T14:01:00Z" w16du:dateUtc="2024-11-13T13:01:00Z">
            <w:rPr>
              <w:rFonts w:ascii="Roboto" w:hAnsi="Roboto"/>
              <w:sz w:val="20"/>
            </w:rPr>
          </w:rPrChange>
        </w:rPr>
        <w:t>Marvao</w:t>
      </w:r>
      <w:proofErr w:type="spellEnd"/>
      <w:r w:rsidRPr="00830E6F">
        <w:rPr>
          <w:rFonts w:ascii="Roboto" w:hAnsi="Roboto"/>
          <w:sz w:val="20"/>
          <w:lang w:val="en-US"/>
          <w:rPrChange w:id="611" w:author="Christoffer Vissing" w:date="2024-11-13T14:01:00Z" w16du:dateUtc="2024-11-13T13:01:00Z">
            <w:rPr>
              <w:rFonts w:ascii="Roboto" w:hAnsi="Roboto"/>
              <w:sz w:val="20"/>
            </w:rPr>
          </w:rPrChange>
        </w:rPr>
        <w:t xml:space="preserve"> A de, Inglese P, McGurk KA, </w:t>
      </w:r>
      <w:proofErr w:type="spellStart"/>
      <w:r w:rsidRPr="00830E6F">
        <w:rPr>
          <w:rFonts w:ascii="Roboto" w:hAnsi="Roboto"/>
          <w:sz w:val="20"/>
          <w:lang w:val="en-US"/>
          <w:rPrChange w:id="612" w:author="Christoffer Vissing" w:date="2024-11-13T14:01:00Z" w16du:dateUtc="2024-11-13T13:01:00Z">
            <w:rPr>
              <w:rFonts w:ascii="Roboto" w:hAnsi="Roboto"/>
              <w:sz w:val="20"/>
            </w:rPr>
          </w:rPrChange>
        </w:rPr>
        <w:t>Schiratti</w:t>
      </w:r>
      <w:proofErr w:type="spellEnd"/>
      <w:r w:rsidRPr="00830E6F">
        <w:rPr>
          <w:rFonts w:ascii="Roboto" w:hAnsi="Roboto"/>
          <w:sz w:val="20"/>
          <w:lang w:val="en-US"/>
          <w:rPrChange w:id="613" w:author="Christoffer Vissing" w:date="2024-11-13T14:01:00Z" w16du:dateUtc="2024-11-13T13:01:00Z">
            <w:rPr>
              <w:rFonts w:ascii="Roboto" w:hAnsi="Roboto"/>
              <w:sz w:val="20"/>
            </w:rPr>
          </w:rPrChange>
        </w:rPr>
        <w:t xml:space="preserve">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830E6F" w:rsidRDefault="00830E6F" w:rsidP="00830E6F">
      <w:pPr>
        <w:widowControl w:val="0"/>
        <w:autoSpaceDE w:val="0"/>
        <w:autoSpaceDN w:val="0"/>
        <w:adjustRightInd w:val="0"/>
        <w:rPr>
          <w:rFonts w:ascii="Roboto" w:hAnsi="Roboto"/>
          <w:sz w:val="20"/>
          <w:lang w:val="en-US"/>
          <w:rPrChange w:id="614" w:author="Christoffer Vissing" w:date="2024-11-13T14:01:00Z" w16du:dateUtc="2024-11-13T13:01:00Z">
            <w:rPr>
              <w:rFonts w:ascii="Roboto" w:hAnsi="Roboto"/>
              <w:sz w:val="20"/>
            </w:rPr>
          </w:rPrChange>
        </w:rPr>
      </w:pPr>
      <w:r w:rsidRPr="00830E6F">
        <w:rPr>
          <w:rFonts w:ascii="Roboto" w:hAnsi="Roboto"/>
          <w:sz w:val="20"/>
          <w:lang w:val="en-US"/>
          <w:rPrChange w:id="615" w:author="Christoffer Vissing" w:date="2024-11-13T14:01:00Z" w16du:dateUtc="2024-11-13T13:01:00Z">
            <w:rPr>
              <w:rFonts w:ascii="Roboto" w:hAnsi="Roboto"/>
              <w:sz w:val="20"/>
            </w:rPr>
          </w:rPrChange>
        </w:rPr>
        <w:t xml:space="preserve">12. </w:t>
      </w:r>
      <w:r w:rsidRPr="00830E6F">
        <w:rPr>
          <w:rFonts w:ascii="Roboto" w:hAnsi="Roboto"/>
          <w:sz w:val="20"/>
          <w:lang w:val="en-US"/>
          <w:rPrChange w:id="616" w:author="Christoffer Vissing" w:date="2024-11-13T14:01:00Z" w16du:dateUtc="2024-11-13T13:01:00Z">
            <w:rPr>
              <w:rFonts w:ascii="Roboto" w:hAnsi="Roboto"/>
              <w:sz w:val="20"/>
            </w:rPr>
          </w:rPrChange>
        </w:rPr>
        <w:tab/>
        <w:t xml:space="preserve">Fumagalli C, Maurizi N, Day SM, Ashley EA, Michels M, </w:t>
      </w:r>
      <w:proofErr w:type="spellStart"/>
      <w:r w:rsidRPr="00830E6F">
        <w:rPr>
          <w:rFonts w:ascii="Roboto" w:hAnsi="Roboto"/>
          <w:sz w:val="20"/>
          <w:lang w:val="en-US"/>
          <w:rPrChange w:id="617" w:author="Christoffer Vissing" w:date="2024-11-13T14:01:00Z" w16du:dateUtc="2024-11-13T13:01:00Z">
            <w:rPr>
              <w:rFonts w:ascii="Roboto" w:hAnsi="Roboto"/>
              <w:sz w:val="20"/>
            </w:rPr>
          </w:rPrChange>
        </w:rPr>
        <w:t>Colan</w:t>
      </w:r>
      <w:proofErr w:type="spellEnd"/>
      <w:r w:rsidRPr="00830E6F">
        <w:rPr>
          <w:rFonts w:ascii="Roboto" w:hAnsi="Roboto"/>
          <w:sz w:val="20"/>
          <w:lang w:val="en-US"/>
          <w:rPrChange w:id="618" w:author="Christoffer Vissing" w:date="2024-11-13T14:01:00Z" w16du:dateUtc="2024-11-13T13:01:00Z">
            <w:rPr>
              <w:rFonts w:ascii="Roboto" w:hAnsi="Roboto"/>
              <w:sz w:val="20"/>
            </w:rPr>
          </w:rPrChange>
        </w:rPr>
        <w:t xml:space="preserve"> SD, Jacoby D, Marchionni N, Vincent-Tompkins J, Ho CY, et al. Association of Obesity </w:t>
      </w:r>
      <w:proofErr w:type="gramStart"/>
      <w:r w:rsidRPr="00830E6F">
        <w:rPr>
          <w:rFonts w:ascii="Roboto" w:hAnsi="Roboto"/>
          <w:sz w:val="20"/>
          <w:lang w:val="en-US"/>
          <w:rPrChange w:id="619" w:author="Christoffer Vissing" w:date="2024-11-13T14:01:00Z" w16du:dateUtc="2024-11-13T13:01:00Z">
            <w:rPr>
              <w:rFonts w:ascii="Roboto" w:hAnsi="Roboto"/>
              <w:sz w:val="20"/>
            </w:rPr>
          </w:rPrChange>
        </w:rPr>
        <w:t>With</w:t>
      </w:r>
      <w:proofErr w:type="gramEnd"/>
      <w:r w:rsidRPr="00830E6F">
        <w:rPr>
          <w:rFonts w:ascii="Roboto" w:hAnsi="Roboto"/>
          <w:sz w:val="20"/>
          <w:lang w:val="en-US"/>
          <w:rPrChange w:id="620" w:author="Christoffer Vissing" w:date="2024-11-13T14:01:00Z" w16du:dateUtc="2024-11-13T13:01:00Z">
            <w:rPr>
              <w:rFonts w:ascii="Roboto" w:hAnsi="Roboto"/>
              <w:sz w:val="20"/>
            </w:rPr>
          </w:rPrChange>
        </w:rPr>
        <w:t xml:space="preserve"> Adverse Long-term Outcomes in Hypertrophic Cardiomyopathy. </w:t>
      </w:r>
      <w:r w:rsidRPr="00830E6F">
        <w:rPr>
          <w:rFonts w:ascii="Roboto" w:hAnsi="Roboto"/>
          <w:i/>
          <w:iCs/>
          <w:sz w:val="20"/>
          <w:lang w:val="en-US"/>
          <w:rPrChange w:id="621" w:author="Christoffer Vissing" w:date="2024-11-13T14:01:00Z" w16du:dateUtc="2024-11-13T13:01:00Z">
            <w:rPr>
              <w:rFonts w:ascii="Roboto" w:hAnsi="Roboto"/>
              <w:i/>
              <w:iCs/>
              <w:sz w:val="20"/>
            </w:rPr>
          </w:rPrChange>
        </w:rPr>
        <w:t xml:space="preserve">JAMA </w:t>
      </w:r>
      <w:proofErr w:type="spellStart"/>
      <w:r w:rsidRPr="00830E6F">
        <w:rPr>
          <w:rFonts w:ascii="Roboto" w:hAnsi="Roboto"/>
          <w:i/>
          <w:iCs/>
          <w:sz w:val="20"/>
          <w:lang w:val="en-US"/>
          <w:rPrChange w:id="622" w:author="Christoffer Vissing" w:date="2024-11-13T14:01:00Z" w16du:dateUtc="2024-11-13T13:01:00Z">
            <w:rPr>
              <w:rFonts w:ascii="Roboto" w:hAnsi="Roboto"/>
              <w:i/>
              <w:iCs/>
              <w:sz w:val="20"/>
            </w:rPr>
          </w:rPrChange>
        </w:rPr>
        <w:t>Cardiol</w:t>
      </w:r>
      <w:proofErr w:type="spellEnd"/>
      <w:r w:rsidRPr="00830E6F">
        <w:rPr>
          <w:rFonts w:ascii="Roboto" w:hAnsi="Roboto"/>
          <w:i/>
          <w:iCs/>
          <w:sz w:val="20"/>
          <w:lang w:val="en-US"/>
          <w:rPrChange w:id="623" w:author="Christoffer Vissing" w:date="2024-11-13T14:01:00Z" w16du:dateUtc="2024-11-13T13:01:00Z">
            <w:rPr>
              <w:rFonts w:ascii="Roboto" w:hAnsi="Roboto"/>
              <w:i/>
              <w:iCs/>
              <w:sz w:val="20"/>
            </w:rPr>
          </w:rPrChange>
        </w:rPr>
        <w:t>.</w:t>
      </w:r>
      <w:r w:rsidRPr="00830E6F">
        <w:rPr>
          <w:rFonts w:ascii="Roboto" w:hAnsi="Roboto"/>
          <w:sz w:val="20"/>
          <w:lang w:val="en-US"/>
          <w:rPrChange w:id="62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25" w:author="Christoffer Vissing" w:date="2024-11-13T14:01:00Z" w16du:dateUtc="2024-11-13T13:01:00Z">
            <w:rPr>
              <w:rFonts w:ascii="Roboto" w:hAnsi="Roboto"/>
              <w:sz w:val="20"/>
            </w:rPr>
          </w:rPrChange>
        </w:rPr>
        <w:t>2020;5:65</w:t>
      </w:r>
      <w:proofErr w:type="gramEnd"/>
      <w:r w:rsidRPr="00830E6F">
        <w:rPr>
          <w:rFonts w:ascii="Roboto" w:hAnsi="Roboto"/>
          <w:sz w:val="20"/>
          <w:lang w:val="en-US"/>
          <w:rPrChange w:id="626" w:author="Christoffer Vissing" w:date="2024-11-13T14:01:00Z" w16du:dateUtc="2024-11-13T13:01:00Z">
            <w:rPr>
              <w:rFonts w:ascii="Roboto" w:hAnsi="Roboto"/>
              <w:sz w:val="20"/>
            </w:rPr>
          </w:rPrChange>
        </w:rPr>
        <w:t xml:space="preserve">–72. </w:t>
      </w:r>
    </w:p>
    <w:p w14:paraId="2AE9A6A4" w14:textId="77777777" w:rsidR="00830E6F" w:rsidRPr="00830E6F" w:rsidRDefault="00830E6F" w:rsidP="00830E6F">
      <w:pPr>
        <w:widowControl w:val="0"/>
        <w:autoSpaceDE w:val="0"/>
        <w:autoSpaceDN w:val="0"/>
        <w:adjustRightInd w:val="0"/>
        <w:rPr>
          <w:rFonts w:ascii="Roboto" w:hAnsi="Roboto"/>
          <w:sz w:val="20"/>
        </w:rPr>
      </w:pPr>
      <w:r w:rsidRPr="00830E6F">
        <w:rPr>
          <w:rFonts w:ascii="Roboto" w:hAnsi="Roboto"/>
          <w:sz w:val="20"/>
          <w:lang w:val="en-US"/>
          <w:rPrChange w:id="627" w:author="Christoffer Vissing" w:date="2024-11-13T14:01:00Z" w16du:dateUtc="2024-11-13T13:01:00Z">
            <w:rPr>
              <w:rFonts w:ascii="Roboto" w:hAnsi="Roboto"/>
              <w:sz w:val="20"/>
            </w:rPr>
          </w:rPrChange>
        </w:rPr>
        <w:t xml:space="preserve">13. </w:t>
      </w:r>
      <w:r w:rsidRPr="00830E6F">
        <w:rPr>
          <w:rFonts w:ascii="Roboto" w:hAnsi="Roboto"/>
          <w:sz w:val="20"/>
          <w:lang w:val="en-US"/>
          <w:rPrChange w:id="628" w:author="Christoffer Vissing" w:date="2024-11-13T14:01:00Z" w16du:dateUtc="2024-11-13T13:01:00Z">
            <w:rPr>
              <w:rFonts w:ascii="Roboto" w:hAnsi="Roboto"/>
              <w:sz w:val="20"/>
            </w:rPr>
          </w:rPrChange>
        </w:rPr>
        <w:tab/>
        <w:t xml:space="preserve">Maron MS, </w:t>
      </w:r>
      <w:proofErr w:type="spellStart"/>
      <w:r w:rsidRPr="00830E6F">
        <w:rPr>
          <w:rFonts w:ascii="Roboto" w:hAnsi="Roboto"/>
          <w:sz w:val="20"/>
          <w:lang w:val="en-US"/>
          <w:rPrChange w:id="629" w:author="Christoffer Vissing" w:date="2024-11-13T14:01:00Z" w16du:dateUtc="2024-11-13T13:01:00Z">
            <w:rPr>
              <w:rFonts w:ascii="Roboto" w:hAnsi="Roboto"/>
              <w:sz w:val="20"/>
            </w:rPr>
          </w:rPrChange>
        </w:rPr>
        <w:t>Olivotto</w:t>
      </w:r>
      <w:proofErr w:type="spellEnd"/>
      <w:r w:rsidRPr="00830E6F">
        <w:rPr>
          <w:rFonts w:ascii="Roboto" w:hAnsi="Roboto"/>
          <w:sz w:val="20"/>
          <w:lang w:val="en-US"/>
          <w:rPrChange w:id="630" w:author="Christoffer Vissing" w:date="2024-11-13T14:01:00Z" w16du:dateUtc="2024-11-13T13:01:00Z">
            <w:rPr>
              <w:rFonts w:ascii="Roboto" w:hAnsi="Roboto"/>
              <w:sz w:val="20"/>
            </w:rPr>
          </w:rPrChange>
        </w:rPr>
        <w:t xml:space="preserve"> I, </w:t>
      </w:r>
      <w:proofErr w:type="spellStart"/>
      <w:r w:rsidRPr="00830E6F">
        <w:rPr>
          <w:rFonts w:ascii="Roboto" w:hAnsi="Roboto"/>
          <w:sz w:val="20"/>
          <w:lang w:val="en-US"/>
          <w:rPrChange w:id="631" w:author="Christoffer Vissing" w:date="2024-11-13T14:01:00Z" w16du:dateUtc="2024-11-13T13:01:00Z">
            <w:rPr>
              <w:rFonts w:ascii="Roboto" w:hAnsi="Roboto"/>
              <w:sz w:val="20"/>
            </w:rPr>
          </w:rPrChange>
        </w:rPr>
        <w:t>Betocchi</w:t>
      </w:r>
      <w:proofErr w:type="spellEnd"/>
      <w:r w:rsidRPr="00830E6F">
        <w:rPr>
          <w:rFonts w:ascii="Roboto" w:hAnsi="Roboto"/>
          <w:sz w:val="20"/>
          <w:lang w:val="en-US"/>
          <w:rPrChange w:id="632" w:author="Christoffer Vissing" w:date="2024-11-13T14:01:00Z" w16du:dateUtc="2024-11-13T13:01:00Z">
            <w:rPr>
              <w:rFonts w:ascii="Roboto" w:hAnsi="Roboto"/>
              <w:sz w:val="20"/>
            </w:rPr>
          </w:rPrChange>
        </w:rPr>
        <w:t xml:space="preserve"> S, Casey SA, Lesser JR, Losi MA, Cecchi F, Maron BJ. Effect of Left Ventricular Outflow Tract Obstruction on Clinical Outcome in Hypertrophic Cardiomyopathy. </w:t>
      </w:r>
      <w:r w:rsidRPr="00830E6F">
        <w:rPr>
          <w:rFonts w:ascii="Roboto" w:hAnsi="Roboto"/>
          <w:i/>
          <w:iCs/>
          <w:sz w:val="20"/>
        </w:rPr>
        <w:t xml:space="preserve">N. </w:t>
      </w:r>
      <w:proofErr w:type="spellStart"/>
      <w:r w:rsidRPr="00830E6F">
        <w:rPr>
          <w:rFonts w:ascii="Roboto" w:hAnsi="Roboto"/>
          <w:i/>
          <w:iCs/>
          <w:sz w:val="20"/>
        </w:rPr>
        <w:t>Engl</w:t>
      </w:r>
      <w:proofErr w:type="spellEnd"/>
      <w:r w:rsidRPr="00830E6F">
        <w:rPr>
          <w:rFonts w:ascii="Roboto" w:hAnsi="Roboto"/>
          <w:i/>
          <w:iCs/>
          <w:sz w:val="20"/>
        </w:rPr>
        <w:t>. J. Med.</w:t>
      </w:r>
      <w:r w:rsidRPr="00830E6F">
        <w:rPr>
          <w:rFonts w:ascii="Roboto" w:hAnsi="Roboto"/>
          <w:sz w:val="20"/>
        </w:rPr>
        <w:t xml:space="preserve"> </w:t>
      </w:r>
      <w:proofErr w:type="gramStart"/>
      <w:r w:rsidRPr="00830E6F">
        <w:rPr>
          <w:rFonts w:ascii="Roboto" w:hAnsi="Roboto"/>
          <w:sz w:val="20"/>
        </w:rPr>
        <w:t>2003;348:295</w:t>
      </w:r>
      <w:proofErr w:type="gramEnd"/>
      <w:r w:rsidRPr="00830E6F">
        <w:rPr>
          <w:rFonts w:ascii="Roboto" w:hAnsi="Roboto"/>
          <w:sz w:val="20"/>
        </w:rPr>
        <w:t xml:space="preserve">–303. </w:t>
      </w:r>
    </w:p>
    <w:p w14:paraId="60AA98A6" w14:textId="77777777" w:rsidR="00830E6F" w:rsidRPr="00830E6F" w:rsidRDefault="00830E6F" w:rsidP="00830E6F">
      <w:pPr>
        <w:widowControl w:val="0"/>
        <w:autoSpaceDE w:val="0"/>
        <w:autoSpaceDN w:val="0"/>
        <w:adjustRightInd w:val="0"/>
        <w:rPr>
          <w:rFonts w:ascii="Roboto" w:hAnsi="Roboto"/>
          <w:sz w:val="20"/>
          <w:lang w:val="en-US"/>
          <w:rPrChange w:id="633" w:author="Christoffer Vissing" w:date="2024-11-13T14:01:00Z" w16du:dateUtc="2024-11-13T13:01:00Z">
            <w:rPr>
              <w:rFonts w:ascii="Roboto" w:hAnsi="Roboto"/>
              <w:sz w:val="20"/>
            </w:rPr>
          </w:rPrChange>
        </w:rPr>
      </w:pPr>
      <w:r w:rsidRPr="00830E6F">
        <w:rPr>
          <w:rFonts w:ascii="Roboto" w:hAnsi="Roboto"/>
          <w:sz w:val="20"/>
        </w:rPr>
        <w:t xml:space="preserve">14. </w:t>
      </w:r>
      <w:r w:rsidRPr="00830E6F">
        <w:rPr>
          <w:rFonts w:ascii="Roboto" w:hAnsi="Roboto"/>
          <w:sz w:val="20"/>
        </w:rPr>
        <w:tab/>
        <w:t xml:space="preserve">Harper AR, </w:t>
      </w:r>
      <w:proofErr w:type="spellStart"/>
      <w:r w:rsidRPr="00830E6F">
        <w:rPr>
          <w:rFonts w:ascii="Roboto" w:hAnsi="Roboto"/>
          <w:sz w:val="20"/>
        </w:rPr>
        <w:t>Goel</w:t>
      </w:r>
      <w:proofErr w:type="spellEnd"/>
      <w:r w:rsidRPr="00830E6F">
        <w:rPr>
          <w:rFonts w:ascii="Roboto" w:hAnsi="Roboto"/>
          <w:sz w:val="20"/>
        </w:rPr>
        <w:t xml:space="preserve"> A, Grace C, Thomson KL, Petersen SE, Xu X, </w:t>
      </w:r>
      <w:proofErr w:type="spellStart"/>
      <w:r w:rsidRPr="00830E6F">
        <w:rPr>
          <w:rFonts w:ascii="Roboto" w:hAnsi="Roboto"/>
          <w:sz w:val="20"/>
        </w:rPr>
        <w:t>Waring</w:t>
      </w:r>
      <w:proofErr w:type="spellEnd"/>
      <w:r w:rsidRPr="00830E6F">
        <w:rPr>
          <w:rFonts w:ascii="Roboto" w:hAnsi="Roboto"/>
          <w:sz w:val="20"/>
        </w:rPr>
        <w:t xml:space="preserve"> A, </w:t>
      </w:r>
      <w:proofErr w:type="spellStart"/>
      <w:r w:rsidRPr="00830E6F">
        <w:rPr>
          <w:rFonts w:ascii="Roboto" w:hAnsi="Roboto"/>
          <w:sz w:val="20"/>
        </w:rPr>
        <w:t>Ormondroyd</w:t>
      </w:r>
      <w:proofErr w:type="spellEnd"/>
      <w:r w:rsidRPr="00830E6F">
        <w:rPr>
          <w:rFonts w:ascii="Roboto" w:hAnsi="Roboto"/>
          <w:sz w:val="20"/>
        </w:rPr>
        <w:t xml:space="preserve"> E, Kramer CM, Ho CY, et al. </w:t>
      </w:r>
      <w:r w:rsidRPr="00830E6F">
        <w:rPr>
          <w:rFonts w:ascii="Roboto" w:hAnsi="Roboto"/>
          <w:sz w:val="20"/>
          <w:lang w:val="en-US"/>
          <w:rPrChange w:id="634" w:author="Christoffer Vissing" w:date="2024-11-13T14:01:00Z" w16du:dateUtc="2024-11-13T13:01:00Z">
            <w:rPr>
              <w:rFonts w:ascii="Roboto" w:hAnsi="Roboto"/>
              <w:sz w:val="20"/>
            </w:rPr>
          </w:rPrChange>
        </w:rPr>
        <w:t xml:space="preserve">Common genetic variants and modifiable risk factors underpin hypertrophic cardiomyopathy susceptibility and expressivity. </w:t>
      </w:r>
      <w:r w:rsidRPr="00830E6F">
        <w:rPr>
          <w:rFonts w:ascii="Roboto" w:hAnsi="Roboto"/>
          <w:i/>
          <w:iCs/>
          <w:sz w:val="20"/>
          <w:lang w:val="en-US"/>
          <w:rPrChange w:id="635" w:author="Christoffer Vissing" w:date="2024-11-13T14:01:00Z" w16du:dateUtc="2024-11-13T13:01:00Z">
            <w:rPr>
              <w:rFonts w:ascii="Roboto" w:hAnsi="Roboto"/>
              <w:i/>
              <w:iCs/>
              <w:sz w:val="20"/>
            </w:rPr>
          </w:rPrChange>
        </w:rPr>
        <w:t>Nat. Genet.</w:t>
      </w:r>
      <w:r w:rsidRPr="00830E6F">
        <w:rPr>
          <w:rFonts w:ascii="Roboto" w:hAnsi="Roboto"/>
          <w:sz w:val="20"/>
          <w:lang w:val="en-US"/>
          <w:rPrChange w:id="636"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37" w:author="Christoffer Vissing" w:date="2024-11-13T14:01:00Z" w16du:dateUtc="2024-11-13T13:01:00Z">
            <w:rPr>
              <w:rFonts w:ascii="Roboto" w:hAnsi="Roboto"/>
              <w:sz w:val="20"/>
            </w:rPr>
          </w:rPrChange>
        </w:rPr>
        <w:t>2021;53:135</w:t>
      </w:r>
      <w:proofErr w:type="gramEnd"/>
      <w:r w:rsidRPr="00830E6F">
        <w:rPr>
          <w:rFonts w:ascii="Roboto" w:hAnsi="Roboto"/>
          <w:sz w:val="20"/>
          <w:lang w:val="en-US"/>
          <w:rPrChange w:id="638" w:author="Christoffer Vissing" w:date="2024-11-13T14:01:00Z" w16du:dateUtc="2024-11-13T13:01:00Z">
            <w:rPr>
              <w:rFonts w:ascii="Roboto" w:hAnsi="Roboto"/>
              <w:sz w:val="20"/>
            </w:rPr>
          </w:rPrChange>
        </w:rPr>
        <w:t xml:space="preserve">–142. </w:t>
      </w:r>
    </w:p>
    <w:p w14:paraId="0BAF058E" w14:textId="77777777" w:rsidR="00830E6F" w:rsidRPr="00830E6F" w:rsidRDefault="00830E6F" w:rsidP="00830E6F">
      <w:pPr>
        <w:widowControl w:val="0"/>
        <w:autoSpaceDE w:val="0"/>
        <w:autoSpaceDN w:val="0"/>
        <w:adjustRightInd w:val="0"/>
        <w:rPr>
          <w:rFonts w:ascii="Roboto" w:hAnsi="Roboto"/>
          <w:sz w:val="20"/>
          <w:lang w:val="en-US"/>
          <w:rPrChange w:id="639" w:author="Christoffer Vissing" w:date="2024-11-13T14:01:00Z" w16du:dateUtc="2024-11-13T13:01:00Z">
            <w:rPr>
              <w:rFonts w:ascii="Roboto" w:hAnsi="Roboto"/>
              <w:sz w:val="20"/>
            </w:rPr>
          </w:rPrChange>
        </w:rPr>
      </w:pPr>
      <w:r w:rsidRPr="00830E6F">
        <w:rPr>
          <w:rFonts w:ascii="Roboto" w:hAnsi="Roboto"/>
          <w:sz w:val="20"/>
          <w:lang w:val="en-US"/>
          <w:rPrChange w:id="640" w:author="Christoffer Vissing" w:date="2024-11-13T14:01:00Z" w16du:dateUtc="2024-11-13T13:01:00Z">
            <w:rPr>
              <w:rFonts w:ascii="Roboto" w:hAnsi="Roboto"/>
              <w:sz w:val="20"/>
            </w:rPr>
          </w:rPrChange>
        </w:rPr>
        <w:t xml:space="preserve">15. </w:t>
      </w:r>
      <w:r w:rsidRPr="00830E6F">
        <w:rPr>
          <w:rFonts w:ascii="Roboto" w:hAnsi="Roboto"/>
          <w:sz w:val="20"/>
          <w:lang w:val="en-US"/>
          <w:rPrChange w:id="641" w:author="Christoffer Vissing" w:date="2024-11-13T14:01:00Z" w16du:dateUtc="2024-11-13T13:01:00Z">
            <w:rPr>
              <w:rFonts w:ascii="Roboto" w:hAnsi="Roboto"/>
              <w:sz w:val="20"/>
            </w:rPr>
          </w:rPrChange>
        </w:rPr>
        <w:tab/>
        <w:t xml:space="preserve">de </w:t>
      </w:r>
      <w:proofErr w:type="spellStart"/>
      <w:r w:rsidRPr="00830E6F">
        <w:rPr>
          <w:rFonts w:ascii="Roboto" w:hAnsi="Roboto"/>
          <w:sz w:val="20"/>
          <w:lang w:val="en-US"/>
          <w:rPrChange w:id="642" w:author="Christoffer Vissing" w:date="2024-11-13T14:01:00Z" w16du:dateUtc="2024-11-13T13:01:00Z">
            <w:rPr>
              <w:rFonts w:ascii="Roboto" w:hAnsi="Roboto"/>
              <w:sz w:val="20"/>
            </w:rPr>
          </w:rPrChange>
        </w:rPr>
        <w:t>Marvao</w:t>
      </w:r>
      <w:proofErr w:type="spellEnd"/>
      <w:r w:rsidRPr="00830E6F">
        <w:rPr>
          <w:rFonts w:ascii="Roboto" w:hAnsi="Roboto"/>
          <w:sz w:val="20"/>
          <w:lang w:val="en-US"/>
          <w:rPrChange w:id="643" w:author="Christoffer Vissing" w:date="2024-11-13T14:01:00Z" w16du:dateUtc="2024-11-13T13:01:00Z">
            <w:rPr>
              <w:rFonts w:ascii="Roboto" w:hAnsi="Roboto"/>
              <w:sz w:val="20"/>
            </w:rPr>
          </w:rPrChange>
        </w:rPr>
        <w:t xml:space="preserve"> A, Dawes TJW, Shi W, </w:t>
      </w:r>
      <w:proofErr w:type="spellStart"/>
      <w:r w:rsidRPr="00830E6F">
        <w:rPr>
          <w:rFonts w:ascii="Roboto" w:hAnsi="Roboto"/>
          <w:sz w:val="20"/>
          <w:lang w:val="en-US"/>
          <w:rPrChange w:id="644" w:author="Christoffer Vissing" w:date="2024-11-13T14:01:00Z" w16du:dateUtc="2024-11-13T13:01:00Z">
            <w:rPr>
              <w:rFonts w:ascii="Roboto" w:hAnsi="Roboto"/>
              <w:sz w:val="20"/>
            </w:rPr>
          </w:rPrChange>
        </w:rPr>
        <w:t>Durighel</w:t>
      </w:r>
      <w:proofErr w:type="spellEnd"/>
      <w:r w:rsidRPr="00830E6F">
        <w:rPr>
          <w:rFonts w:ascii="Roboto" w:hAnsi="Roboto"/>
          <w:sz w:val="20"/>
          <w:lang w:val="en-US"/>
          <w:rPrChange w:id="645" w:author="Christoffer Vissing" w:date="2024-11-13T14:01:00Z" w16du:dateUtc="2024-11-13T13:01:00Z">
            <w:rPr>
              <w:rFonts w:ascii="Roboto" w:hAnsi="Roboto"/>
              <w:sz w:val="20"/>
            </w:rPr>
          </w:rPrChange>
        </w:rPr>
        <w:t xml:space="preserve"> G, </w:t>
      </w:r>
      <w:proofErr w:type="spellStart"/>
      <w:r w:rsidRPr="00830E6F">
        <w:rPr>
          <w:rFonts w:ascii="Roboto" w:hAnsi="Roboto"/>
          <w:sz w:val="20"/>
          <w:lang w:val="en-US"/>
          <w:rPrChange w:id="646" w:author="Christoffer Vissing" w:date="2024-11-13T14:01:00Z" w16du:dateUtc="2024-11-13T13:01:00Z">
            <w:rPr>
              <w:rFonts w:ascii="Roboto" w:hAnsi="Roboto"/>
              <w:sz w:val="20"/>
            </w:rPr>
          </w:rPrChange>
        </w:rPr>
        <w:t>Rueckert</w:t>
      </w:r>
      <w:proofErr w:type="spellEnd"/>
      <w:r w:rsidRPr="00830E6F">
        <w:rPr>
          <w:rFonts w:ascii="Roboto" w:hAnsi="Roboto"/>
          <w:sz w:val="20"/>
          <w:lang w:val="en-US"/>
          <w:rPrChange w:id="647" w:author="Christoffer Vissing" w:date="2024-11-13T14:01:00Z" w16du:dateUtc="2024-11-13T13:01:00Z">
            <w:rPr>
              <w:rFonts w:ascii="Roboto" w:hAnsi="Roboto"/>
              <w:sz w:val="20"/>
            </w:rPr>
          </w:rPrChange>
        </w:rPr>
        <w:t xml:space="preserve"> D, Cook SA, </w:t>
      </w:r>
      <w:proofErr w:type="spellStart"/>
      <w:r w:rsidRPr="00830E6F">
        <w:rPr>
          <w:rFonts w:ascii="Roboto" w:hAnsi="Roboto"/>
          <w:sz w:val="20"/>
          <w:lang w:val="en-US"/>
          <w:rPrChange w:id="648" w:author="Christoffer Vissing" w:date="2024-11-13T14:01:00Z" w16du:dateUtc="2024-11-13T13:01:00Z">
            <w:rPr>
              <w:rFonts w:ascii="Roboto" w:hAnsi="Roboto"/>
              <w:sz w:val="20"/>
            </w:rPr>
          </w:rPrChange>
        </w:rPr>
        <w:t>O’Regan</w:t>
      </w:r>
      <w:proofErr w:type="spellEnd"/>
      <w:r w:rsidRPr="00830E6F">
        <w:rPr>
          <w:rFonts w:ascii="Roboto" w:hAnsi="Roboto"/>
          <w:sz w:val="20"/>
          <w:lang w:val="en-US"/>
          <w:rPrChange w:id="649" w:author="Christoffer Vissing" w:date="2024-11-13T14:01:00Z" w16du:dateUtc="2024-11-13T13:01:00Z">
            <w:rPr>
              <w:rFonts w:ascii="Roboto" w:hAnsi="Roboto"/>
              <w:sz w:val="20"/>
            </w:rPr>
          </w:rPrChange>
        </w:rPr>
        <w:t xml:space="preserve"> DP. Precursors of Hypertensive Heart Phenotype Develop in Healthy Adults: A High-Resolution 3D MRI Study. </w:t>
      </w:r>
      <w:r w:rsidRPr="00830E6F">
        <w:rPr>
          <w:rFonts w:ascii="Roboto" w:hAnsi="Roboto"/>
          <w:i/>
          <w:iCs/>
          <w:sz w:val="20"/>
          <w:lang w:val="en-US"/>
          <w:rPrChange w:id="650" w:author="Christoffer Vissing" w:date="2024-11-13T14:01:00Z" w16du:dateUtc="2024-11-13T13:01:00Z">
            <w:rPr>
              <w:rFonts w:ascii="Roboto" w:hAnsi="Roboto"/>
              <w:i/>
              <w:iCs/>
              <w:sz w:val="20"/>
            </w:rPr>
          </w:rPrChange>
        </w:rPr>
        <w:t>JACC Cardiovasc. Imaging</w:t>
      </w:r>
      <w:r w:rsidRPr="00830E6F">
        <w:rPr>
          <w:rFonts w:ascii="Roboto" w:hAnsi="Roboto"/>
          <w:sz w:val="20"/>
          <w:lang w:val="en-US"/>
          <w:rPrChange w:id="651"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52" w:author="Christoffer Vissing" w:date="2024-11-13T14:01:00Z" w16du:dateUtc="2024-11-13T13:01:00Z">
            <w:rPr>
              <w:rFonts w:ascii="Roboto" w:hAnsi="Roboto"/>
              <w:sz w:val="20"/>
            </w:rPr>
          </w:rPrChange>
        </w:rPr>
        <w:t>2015;8:1260</w:t>
      </w:r>
      <w:proofErr w:type="gramEnd"/>
      <w:r w:rsidRPr="00830E6F">
        <w:rPr>
          <w:rFonts w:ascii="Roboto" w:hAnsi="Roboto"/>
          <w:sz w:val="20"/>
          <w:lang w:val="en-US"/>
          <w:rPrChange w:id="653" w:author="Christoffer Vissing" w:date="2024-11-13T14:01:00Z" w16du:dateUtc="2024-11-13T13:01:00Z">
            <w:rPr>
              <w:rFonts w:ascii="Roboto" w:hAnsi="Roboto"/>
              <w:sz w:val="20"/>
            </w:rPr>
          </w:rPrChange>
        </w:rPr>
        <w:t xml:space="preserve">–1269. </w:t>
      </w:r>
    </w:p>
    <w:p w14:paraId="5474C59E" w14:textId="77777777" w:rsidR="00830E6F" w:rsidRPr="00830E6F" w:rsidRDefault="00830E6F" w:rsidP="00830E6F">
      <w:pPr>
        <w:widowControl w:val="0"/>
        <w:autoSpaceDE w:val="0"/>
        <w:autoSpaceDN w:val="0"/>
        <w:adjustRightInd w:val="0"/>
        <w:rPr>
          <w:rFonts w:ascii="Roboto" w:hAnsi="Roboto"/>
          <w:sz w:val="20"/>
          <w:lang w:val="en-US"/>
          <w:rPrChange w:id="654" w:author="Christoffer Vissing" w:date="2024-11-13T14:01:00Z" w16du:dateUtc="2024-11-13T13:01:00Z">
            <w:rPr>
              <w:rFonts w:ascii="Roboto" w:hAnsi="Roboto"/>
              <w:sz w:val="20"/>
            </w:rPr>
          </w:rPrChange>
        </w:rPr>
      </w:pPr>
      <w:r w:rsidRPr="00830E6F">
        <w:rPr>
          <w:rFonts w:ascii="Roboto" w:hAnsi="Roboto"/>
          <w:sz w:val="20"/>
          <w:lang w:val="en-US"/>
          <w:rPrChange w:id="655" w:author="Christoffer Vissing" w:date="2024-11-13T14:01:00Z" w16du:dateUtc="2024-11-13T13:01:00Z">
            <w:rPr>
              <w:rFonts w:ascii="Roboto" w:hAnsi="Roboto"/>
              <w:sz w:val="20"/>
            </w:rPr>
          </w:rPrChange>
        </w:rPr>
        <w:t xml:space="preserve">16. </w:t>
      </w:r>
      <w:r w:rsidRPr="00830E6F">
        <w:rPr>
          <w:rFonts w:ascii="Roboto" w:hAnsi="Roboto"/>
          <w:sz w:val="20"/>
          <w:lang w:val="en-US"/>
          <w:rPrChange w:id="656"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657" w:author="Christoffer Vissing" w:date="2024-11-13T14:01:00Z" w16du:dateUtc="2024-11-13T13:01:00Z">
            <w:rPr>
              <w:rFonts w:ascii="Roboto" w:hAnsi="Roboto"/>
              <w:sz w:val="20"/>
            </w:rPr>
          </w:rPrChange>
        </w:rPr>
        <w:t>Marstrand</w:t>
      </w:r>
      <w:proofErr w:type="spellEnd"/>
      <w:r w:rsidRPr="00830E6F">
        <w:rPr>
          <w:rFonts w:ascii="Roboto" w:hAnsi="Roboto"/>
          <w:sz w:val="20"/>
          <w:lang w:val="en-US"/>
          <w:rPrChange w:id="658" w:author="Christoffer Vissing" w:date="2024-11-13T14:01:00Z" w16du:dateUtc="2024-11-13T13:01:00Z">
            <w:rPr>
              <w:rFonts w:ascii="Roboto" w:hAnsi="Roboto"/>
              <w:sz w:val="20"/>
            </w:rPr>
          </w:rPrChange>
        </w:rPr>
        <w:t xml:space="preserve"> P, Han L, Day SM, </w:t>
      </w:r>
      <w:proofErr w:type="spellStart"/>
      <w:r w:rsidRPr="00830E6F">
        <w:rPr>
          <w:rFonts w:ascii="Roboto" w:hAnsi="Roboto"/>
          <w:sz w:val="20"/>
          <w:lang w:val="en-US"/>
          <w:rPrChange w:id="659" w:author="Christoffer Vissing" w:date="2024-11-13T14:01:00Z" w16du:dateUtc="2024-11-13T13:01:00Z">
            <w:rPr>
              <w:rFonts w:ascii="Roboto" w:hAnsi="Roboto"/>
              <w:sz w:val="20"/>
            </w:rPr>
          </w:rPrChange>
        </w:rPr>
        <w:t>Olivotto</w:t>
      </w:r>
      <w:proofErr w:type="spellEnd"/>
      <w:r w:rsidRPr="00830E6F">
        <w:rPr>
          <w:rFonts w:ascii="Roboto" w:hAnsi="Roboto"/>
          <w:sz w:val="20"/>
          <w:lang w:val="en-US"/>
          <w:rPrChange w:id="660" w:author="Christoffer Vissing" w:date="2024-11-13T14:01:00Z" w16du:dateUtc="2024-11-13T13:01:00Z">
            <w:rPr>
              <w:rFonts w:ascii="Roboto" w:hAnsi="Roboto"/>
              <w:sz w:val="20"/>
            </w:rPr>
          </w:rPrChange>
        </w:rPr>
        <w:t xml:space="preserve"> I, Ashley EA, Michels M, Pereira AC, Wittekind SG, Helms A, </w:t>
      </w:r>
      <w:proofErr w:type="spellStart"/>
      <w:r w:rsidRPr="00830E6F">
        <w:rPr>
          <w:rFonts w:ascii="Roboto" w:hAnsi="Roboto"/>
          <w:sz w:val="20"/>
          <w:lang w:val="en-US"/>
          <w:rPrChange w:id="661" w:author="Christoffer Vissing" w:date="2024-11-13T14:01:00Z" w16du:dateUtc="2024-11-13T13:01:00Z">
            <w:rPr>
              <w:rFonts w:ascii="Roboto" w:hAnsi="Roboto"/>
              <w:sz w:val="20"/>
            </w:rPr>
          </w:rPrChange>
        </w:rPr>
        <w:t>Saberi</w:t>
      </w:r>
      <w:proofErr w:type="spellEnd"/>
      <w:r w:rsidRPr="00830E6F">
        <w:rPr>
          <w:rFonts w:ascii="Roboto" w:hAnsi="Roboto"/>
          <w:sz w:val="20"/>
          <w:lang w:val="en-US"/>
          <w:rPrChange w:id="662" w:author="Christoffer Vissing" w:date="2024-11-13T14:01:00Z" w16du:dateUtc="2024-11-13T13:01:00Z">
            <w:rPr>
              <w:rFonts w:ascii="Roboto" w:hAnsi="Roboto"/>
              <w:sz w:val="20"/>
            </w:rPr>
          </w:rPrChange>
        </w:rPr>
        <w:t xml:space="preserve"> S, et al. Hypertrophic Cardiomyopathy </w:t>
      </w:r>
      <w:proofErr w:type="gramStart"/>
      <w:r w:rsidRPr="00830E6F">
        <w:rPr>
          <w:rFonts w:ascii="Roboto" w:hAnsi="Roboto"/>
          <w:sz w:val="20"/>
          <w:lang w:val="en-US"/>
          <w:rPrChange w:id="663" w:author="Christoffer Vissing" w:date="2024-11-13T14:01:00Z" w16du:dateUtc="2024-11-13T13:01:00Z">
            <w:rPr>
              <w:rFonts w:ascii="Roboto" w:hAnsi="Roboto"/>
              <w:sz w:val="20"/>
            </w:rPr>
          </w:rPrChange>
        </w:rPr>
        <w:t>With</w:t>
      </w:r>
      <w:proofErr w:type="gramEnd"/>
      <w:r w:rsidRPr="00830E6F">
        <w:rPr>
          <w:rFonts w:ascii="Roboto" w:hAnsi="Roboto"/>
          <w:sz w:val="20"/>
          <w:lang w:val="en-US"/>
          <w:rPrChange w:id="664" w:author="Christoffer Vissing" w:date="2024-11-13T14:01:00Z" w16du:dateUtc="2024-11-13T13:01:00Z">
            <w:rPr>
              <w:rFonts w:ascii="Roboto" w:hAnsi="Roboto"/>
              <w:sz w:val="20"/>
            </w:rPr>
          </w:rPrChange>
        </w:rPr>
        <w:t xml:space="preserve"> Left Ventricular Systolic Dysfunction: Insights From the </w:t>
      </w:r>
      <w:proofErr w:type="spellStart"/>
      <w:r w:rsidRPr="00830E6F">
        <w:rPr>
          <w:rFonts w:ascii="Roboto" w:hAnsi="Roboto"/>
          <w:sz w:val="20"/>
          <w:lang w:val="en-US"/>
          <w:rPrChange w:id="665" w:author="Christoffer Vissing" w:date="2024-11-13T14:01:00Z" w16du:dateUtc="2024-11-13T13:01:00Z">
            <w:rPr>
              <w:rFonts w:ascii="Roboto" w:hAnsi="Roboto"/>
              <w:sz w:val="20"/>
            </w:rPr>
          </w:rPrChange>
        </w:rPr>
        <w:t>SHaRe</w:t>
      </w:r>
      <w:proofErr w:type="spellEnd"/>
      <w:r w:rsidRPr="00830E6F">
        <w:rPr>
          <w:rFonts w:ascii="Roboto" w:hAnsi="Roboto"/>
          <w:sz w:val="20"/>
          <w:lang w:val="en-US"/>
          <w:rPrChange w:id="666" w:author="Christoffer Vissing" w:date="2024-11-13T14:01:00Z" w16du:dateUtc="2024-11-13T13:01:00Z">
            <w:rPr>
              <w:rFonts w:ascii="Roboto" w:hAnsi="Roboto"/>
              <w:sz w:val="20"/>
            </w:rPr>
          </w:rPrChange>
        </w:rPr>
        <w:t xml:space="preserve"> Registry. </w:t>
      </w:r>
      <w:r w:rsidRPr="00830E6F">
        <w:rPr>
          <w:rFonts w:ascii="Roboto" w:hAnsi="Roboto"/>
          <w:i/>
          <w:iCs/>
          <w:sz w:val="20"/>
          <w:lang w:val="en-US"/>
          <w:rPrChange w:id="667" w:author="Christoffer Vissing" w:date="2024-11-13T14:01:00Z" w16du:dateUtc="2024-11-13T13:01:00Z">
            <w:rPr>
              <w:rFonts w:ascii="Roboto" w:hAnsi="Roboto"/>
              <w:i/>
              <w:iCs/>
              <w:sz w:val="20"/>
            </w:rPr>
          </w:rPrChange>
        </w:rPr>
        <w:t>Circulation</w:t>
      </w:r>
      <w:r w:rsidRPr="00830E6F">
        <w:rPr>
          <w:rFonts w:ascii="Roboto" w:hAnsi="Roboto"/>
          <w:sz w:val="20"/>
          <w:lang w:val="en-US"/>
          <w:rPrChange w:id="668"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69" w:author="Christoffer Vissing" w:date="2024-11-13T14:01:00Z" w16du:dateUtc="2024-11-13T13:01:00Z">
            <w:rPr>
              <w:rFonts w:ascii="Roboto" w:hAnsi="Roboto"/>
              <w:sz w:val="20"/>
            </w:rPr>
          </w:rPrChange>
        </w:rPr>
        <w:t>2020;141:1371</w:t>
      </w:r>
      <w:proofErr w:type="gramEnd"/>
      <w:r w:rsidRPr="00830E6F">
        <w:rPr>
          <w:rFonts w:ascii="Roboto" w:hAnsi="Roboto"/>
          <w:sz w:val="20"/>
          <w:lang w:val="en-US"/>
          <w:rPrChange w:id="670" w:author="Christoffer Vissing" w:date="2024-11-13T14:01:00Z" w16du:dateUtc="2024-11-13T13:01:00Z">
            <w:rPr>
              <w:rFonts w:ascii="Roboto" w:hAnsi="Roboto"/>
              <w:sz w:val="20"/>
            </w:rPr>
          </w:rPrChange>
        </w:rPr>
        <w:t xml:space="preserve">–1383. </w:t>
      </w:r>
    </w:p>
    <w:p w14:paraId="1ECE1E9C" w14:textId="77777777" w:rsidR="00830E6F" w:rsidRPr="00830E6F" w:rsidRDefault="00830E6F" w:rsidP="00830E6F">
      <w:pPr>
        <w:widowControl w:val="0"/>
        <w:autoSpaceDE w:val="0"/>
        <w:autoSpaceDN w:val="0"/>
        <w:adjustRightInd w:val="0"/>
        <w:rPr>
          <w:rFonts w:ascii="Roboto" w:hAnsi="Roboto"/>
          <w:sz w:val="20"/>
        </w:rPr>
      </w:pPr>
      <w:r w:rsidRPr="00830E6F">
        <w:rPr>
          <w:rFonts w:ascii="Roboto" w:hAnsi="Roboto"/>
          <w:sz w:val="20"/>
          <w:lang w:val="en-US"/>
          <w:rPrChange w:id="671" w:author="Christoffer Vissing" w:date="2024-11-13T14:01:00Z" w16du:dateUtc="2024-11-13T13:01:00Z">
            <w:rPr>
              <w:rFonts w:ascii="Roboto" w:hAnsi="Roboto"/>
              <w:sz w:val="20"/>
            </w:rPr>
          </w:rPrChange>
        </w:rPr>
        <w:t xml:space="preserve">17. </w:t>
      </w:r>
      <w:r w:rsidRPr="00830E6F">
        <w:rPr>
          <w:rFonts w:ascii="Roboto" w:hAnsi="Roboto"/>
          <w:sz w:val="20"/>
          <w:lang w:val="en-US"/>
          <w:rPrChange w:id="672"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673" w:author="Christoffer Vissing" w:date="2024-11-13T14:01:00Z" w16du:dateUtc="2024-11-13T13:01:00Z">
            <w:rPr>
              <w:rFonts w:ascii="Roboto" w:hAnsi="Roboto"/>
              <w:sz w:val="20"/>
            </w:rPr>
          </w:rPrChange>
        </w:rPr>
        <w:t>Alaiwi</w:t>
      </w:r>
      <w:proofErr w:type="spellEnd"/>
      <w:r w:rsidRPr="00830E6F">
        <w:rPr>
          <w:rFonts w:ascii="Roboto" w:hAnsi="Roboto"/>
          <w:sz w:val="20"/>
          <w:lang w:val="en-US"/>
          <w:rPrChange w:id="674" w:author="Christoffer Vissing" w:date="2024-11-13T14:01:00Z" w16du:dateUtc="2024-11-13T13:01:00Z">
            <w:rPr>
              <w:rFonts w:ascii="Roboto" w:hAnsi="Roboto"/>
              <w:sz w:val="20"/>
            </w:rPr>
          </w:rPrChange>
        </w:rPr>
        <w:t xml:space="preserve"> SA, Roston TM, </w:t>
      </w:r>
      <w:proofErr w:type="spellStart"/>
      <w:r w:rsidRPr="00830E6F">
        <w:rPr>
          <w:rFonts w:ascii="Roboto" w:hAnsi="Roboto"/>
          <w:sz w:val="20"/>
          <w:lang w:val="en-US"/>
          <w:rPrChange w:id="675" w:author="Christoffer Vissing" w:date="2024-11-13T14:01:00Z" w16du:dateUtc="2024-11-13T13:01:00Z">
            <w:rPr>
              <w:rFonts w:ascii="Roboto" w:hAnsi="Roboto"/>
              <w:sz w:val="20"/>
            </w:rPr>
          </w:rPrChange>
        </w:rPr>
        <w:t>Marstrand</w:t>
      </w:r>
      <w:proofErr w:type="spellEnd"/>
      <w:r w:rsidRPr="00830E6F">
        <w:rPr>
          <w:rFonts w:ascii="Roboto" w:hAnsi="Roboto"/>
          <w:sz w:val="20"/>
          <w:lang w:val="en-US"/>
          <w:rPrChange w:id="676" w:author="Christoffer Vissing" w:date="2024-11-13T14:01:00Z" w16du:dateUtc="2024-11-13T13:01:00Z">
            <w:rPr>
              <w:rFonts w:ascii="Roboto" w:hAnsi="Roboto"/>
              <w:sz w:val="20"/>
            </w:rPr>
          </w:rPrChange>
        </w:rPr>
        <w:t xml:space="preserve"> P, Claggett BL, Parikh VN, Helms AS, Ingles J, Lampert R, Lakdawala NK, Michels M, et al. Left Ventricular Systolic Dysfunction in Patients Diagnosed </w:t>
      </w:r>
      <w:proofErr w:type="gramStart"/>
      <w:r w:rsidRPr="00830E6F">
        <w:rPr>
          <w:rFonts w:ascii="Roboto" w:hAnsi="Roboto"/>
          <w:sz w:val="20"/>
          <w:lang w:val="en-US"/>
          <w:rPrChange w:id="677" w:author="Christoffer Vissing" w:date="2024-11-13T14:01:00Z" w16du:dateUtc="2024-11-13T13:01:00Z">
            <w:rPr>
              <w:rFonts w:ascii="Roboto" w:hAnsi="Roboto"/>
              <w:sz w:val="20"/>
            </w:rPr>
          </w:rPrChange>
        </w:rPr>
        <w:t>With</w:t>
      </w:r>
      <w:proofErr w:type="gramEnd"/>
      <w:r w:rsidRPr="00830E6F">
        <w:rPr>
          <w:rFonts w:ascii="Roboto" w:hAnsi="Roboto"/>
          <w:sz w:val="20"/>
          <w:lang w:val="en-US"/>
          <w:rPrChange w:id="678" w:author="Christoffer Vissing" w:date="2024-11-13T14:01:00Z" w16du:dateUtc="2024-11-13T13:01:00Z">
            <w:rPr>
              <w:rFonts w:ascii="Roboto" w:hAnsi="Roboto"/>
              <w:sz w:val="20"/>
            </w:rPr>
          </w:rPrChange>
        </w:rPr>
        <w:t xml:space="preserve"> Hypertrophic Cardiomyopathy During Childhood: Insights From the </w:t>
      </w:r>
      <w:proofErr w:type="spellStart"/>
      <w:r w:rsidRPr="00830E6F">
        <w:rPr>
          <w:rFonts w:ascii="Roboto" w:hAnsi="Roboto"/>
          <w:sz w:val="20"/>
          <w:lang w:val="en-US"/>
          <w:rPrChange w:id="679" w:author="Christoffer Vissing" w:date="2024-11-13T14:01:00Z" w16du:dateUtc="2024-11-13T13:01:00Z">
            <w:rPr>
              <w:rFonts w:ascii="Roboto" w:hAnsi="Roboto"/>
              <w:sz w:val="20"/>
            </w:rPr>
          </w:rPrChange>
        </w:rPr>
        <w:t>SHaRe</w:t>
      </w:r>
      <w:proofErr w:type="spellEnd"/>
      <w:r w:rsidRPr="00830E6F">
        <w:rPr>
          <w:rFonts w:ascii="Roboto" w:hAnsi="Roboto"/>
          <w:sz w:val="20"/>
          <w:lang w:val="en-US"/>
          <w:rPrChange w:id="680" w:author="Christoffer Vissing" w:date="2024-11-13T14:01:00Z" w16du:dateUtc="2024-11-13T13:01:00Z">
            <w:rPr>
              <w:rFonts w:ascii="Roboto" w:hAnsi="Roboto"/>
              <w:sz w:val="20"/>
            </w:rPr>
          </w:rPrChange>
        </w:rPr>
        <w:t xml:space="preserve"> Registry (</w:t>
      </w:r>
      <w:proofErr w:type="spellStart"/>
      <w:r w:rsidRPr="00830E6F">
        <w:rPr>
          <w:rFonts w:ascii="Roboto" w:hAnsi="Roboto"/>
          <w:sz w:val="20"/>
          <w:lang w:val="en-US"/>
          <w:rPrChange w:id="681" w:author="Christoffer Vissing" w:date="2024-11-13T14:01:00Z" w16du:dateUtc="2024-11-13T13:01:00Z">
            <w:rPr>
              <w:rFonts w:ascii="Roboto" w:hAnsi="Roboto"/>
              <w:sz w:val="20"/>
            </w:rPr>
          </w:rPrChange>
        </w:rPr>
        <w:t>Sarcomeric</w:t>
      </w:r>
      <w:proofErr w:type="spellEnd"/>
      <w:r w:rsidRPr="00830E6F">
        <w:rPr>
          <w:rFonts w:ascii="Roboto" w:hAnsi="Roboto"/>
          <w:sz w:val="20"/>
          <w:lang w:val="en-US"/>
          <w:rPrChange w:id="682" w:author="Christoffer Vissing" w:date="2024-11-13T14:01:00Z" w16du:dateUtc="2024-11-13T13:01:00Z">
            <w:rPr>
              <w:rFonts w:ascii="Roboto" w:hAnsi="Roboto"/>
              <w:sz w:val="20"/>
            </w:rPr>
          </w:rPrChange>
        </w:rPr>
        <w:t xml:space="preserve"> Human Cardiomyopathy). </w:t>
      </w:r>
      <w:proofErr w:type="spellStart"/>
      <w:r w:rsidRPr="00830E6F">
        <w:rPr>
          <w:rFonts w:ascii="Roboto" w:hAnsi="Roboto"/>
          <w:i/>
          <w:iCs/>
          <w:sz w:val="20"/>
        </w:rPr>
        <w:t>Circulation</w:t>
      </w:r>
      <w:proofErr w:type="spellEnd"/>
      <w:r w:rsidRPr="00830E6F">
        <w:rPr>
          <w:rFonts w:ascii="Roboto" w:hAnsi="Roboto"/>
          <w:sz w:val="20"/>
        </w:rPr>
        <w:t>. 2023;</w:t>
      </w:r>
    </w:p>
    <w:p w14:paraId="647902D6" w14:textId="77777777" w:rsidR="00830E6F" w:rsidRPr="00830E6F" w:rsidRDefault="00830E6F" w:rsidP="00830E6F">
      <w:pPr>
        <w:widowControl w:val="0"/>
        <w:autoSpaceDE w:val="0"/>
        <w:autoSpaceDN w:val="0"/>
        <w:adjustRightInd w:val="0"/>
        <w:rPr>
          <w:rFonts w:ascii="Roboto" w:hAnsi="Roboto"/>
          <w:sz w:val="20"/>
          <w:lang w:val="en-US"/>
          <w:rPrChange w:id="683" w:author="Christoffer Vissing" w:date="2024-11-13T14:01:00Z" w16du:dateUtc="2024-11-13T13:01:00Z">
            <w:rPr>
              <w:rFonts w:ascii="Roboto" w:hAnsi="Roboto"/>
              <w:sz w:val="20"/>
            </w:rPr>
          </w:rPrChange>
        </w:rPr>
      </w:pPr>
      <w:r w:rsidRPr="00830E6F">
        <w:rPr>
          <w:rFonts w:ascii="Roboto" w:hAnsi="Roboto"/>
          <w:sz w:val="20"/>
        </w:rPr>
        <w:t xml:space="preserve">18. </w:t>
      </w:r>
      <w:r w:rsidRPr="00830E6F">
        <w:rPr>
          <w:rFonts w:ascii="Roboto" w:hAnsi="Roboto"/>
          <w:sz w:val="20"/>
        </w:rPr>
        <w:tab/>
        <w:t xml:space="preserve">Siontis KC, Geske JB, </w:t>
      </w:r>
      <w:proofErr w:type="spellStart"/>
      <w:r w:rsidRPr="00830E6F">
        <w:rPr>
          <w:rFonts w:ascii="Roboto" w:hAnsi="Roboto"/>
          <w:sz w:val="20"/>
        </w:rPr>
        <w:t>Ong</w:t>
      </w:r>
      <w:proofErr w:type="spellEnd"/>
      <w:r w:rsidRPr="00830E6F">
        <w:rPr>
          <w:rFonts w:ascii="Roboto" w:hAnsi="Roboto"/>
          <w:sz w:val="20"/>
        </w:rPr>
        <w:t xml:space="preserve"> K, </w:t>
      </w:r>
      <w:proofErr w:type="spellStart"/>
      <w:r w:rsidRPr="00830E6F">
        <w:rPr>
          <w:rFonts w:ascii="Roboto" w:hAnsi="Roboto"/>
          <w:sz w:val="20"/>
        </w:rPr>
        <w:t>Nishimura</w:t>
      </w:r>
      <w:proofErr w:type="spellEnd"/>
      <w:r w:rsidRPr="00830E6F">
        <w:rPr>
          <w:rFonts w:ascii="Roboto" w:hAnsi="Roboto"/>
          <w:sz w:val="20"/>
        </w:rPr>
        <w:t xml:space="preserve"> RA, Ommen SR, </w:t>
      </w:r>
      <w:proofErr w:type="spellStart"/>
      <w:r w:rsidRPr="00830E6F">
        <w:rPr>
          <w:rFonts w:ascii="Roboto" w:hAnsi="Roboto"/>
          <w:sz w:val="20"/>
        </w:rPr>
        <w:t>Gersh</w:t>
      </w:r>
      <w:proofErr w:type="spellEnd"/>
      <w:r w:rsidRPr="00830E6F">
        <w:rPr>
          <w:rFonts w:ascii="Roboto" w:hAnsi="Roboto"/>
          <w:sz w:val="20"/>
        </w:rPr>
        <w:t xml:space="preserve"> BJ. </w:t>
      </w:r>
      <w:r w:rsidRPr="00830E6F">
        <w:rPr>
          <w:rFonts w:ascii="Roboto" w:hAnsi="Roboto"/>
          <w:sz w:val="20"/>
          <w:lang w:val="en-US"/>
          <w:rPrChange w:id="684" w:author="Christoffer Vissing" w:date="2024-11-13T14:01:00Z" w16du:dateUtc="2024-11-13T13:01:00Z">
            <w:rPr>
              <w:rFonts w:ascii="Roboto" w:hAnsi="Roboto"/>
              <w:sz w:val="20"/>
            </w:rPr>
          </w:rPrChange>
        </w:rPr>
        <w:t xml:space="preserve">Atrial fibrillation in </w:t>
      </w:r>
      <w:r w:rsidRPr="00830E6F">
        <w:rPr>
          <w:rFonts w:ascii="Roboto" w:hAnsi="Roboto"/>
          <w:sz w:val="20"/>
          <w:lang w:val="en-US"/>
          <w:rPrChange w:id="685" w:author="Christoffer Vissing" w:date="2024-11-13T14:01:00Z" w16du:dateUtc="2024-11-13T13:01:00Z">
            <w:rPr>
              <w:rFonts w:ascii="Roboto" w:hAnsi="Roboto"/>
              <w:sz w:val="20"/>
            </w:rPr>
          </w:rPrChange>
        </w:rPr>
        <w:lastRenderedPageBreak/>
        <w:t xml:space="preserve">hypertrophic cardiomyopathy: prevalence, clinical correlations, and mortality in a large high-risk population. </w:t>
      </w:r>
      <w:r w:rsidRPr="00830E6F">
        <w:rPr>
          <w:rFonts w:ascii="Roboto" w:hAnsi="Roboto"/>
          <w:i/>
          <w:iCs/>
          <w:sz w:val="20"/>
          <w:lang w:val="en-US"/>
          <w:rPrChange w:id="686" w:author="Christoffer Vissing" w:date="2024-11-13T14:01:00Z" w16du:dateUtc="2024-11-13T13:01:00Z">
            <w:rPr>
              <w:rFonts w:ascii="Roboto" w:hAnsi="Roboto"/>
              <w:i/>
              <w:iCs/>
              <w:sz w:val="20"/>
            </w:rPr>
          </w:rPrChange>
        </w:rPr>
        <w:t>J. Am. Heart Assoc.</w:t>
      </w:r>
      <w:r w:rsidRPr="00830E6F">
        <w:rPr>
          <w:rFonts w:ascii="Roboto" w:hAnsi="Roboto"/>
          <w:sz w:val="20"/>
          <w:lang w:val="en-US"/>
          <w:rPrChange w:id="687" w:author="Christoffer Vissing" w:date="2024-11-13T14:01:00Z" w16du:dateUtc="2024-11-13T13:01:00Z">
            <w:rPr>
              <w:rFonts w:ascii="Roboto" w:hAnsi="Roboto"/>
              <w:sz w:val="20"/>
            </w:rPr>
          </w:rPrChange>
        </w:rPr>
        <w:t xml:space="preserve"> 2014;</w:t>
      </w:r>
      <w:proofErr w:type="gramStart"/>
      <w:r w:rsidRPr="00830E6F">
        <w:rPr>
          <w:rFonts w:ascii="Roboto" w:hAnsi="Roboto"/>
          <w:sz w:val="20"/>
          <w:lang w:val="en-US"/>
          <w:rPrChange w:id="688" w:author="Christoffer Vissing" w:date="2024-11-13T14:01:00Z" w16du:dateUtc="2024-11-13T13:01:00Z">
            <w:rPr>
              <w:rFonts w:ascii="Roboto" w:hAnsi="Roboto"/>
              <w:sz w:val="20"/>
            </w:rPr>
          </w:rPrChange>
        </w:rPr>
        <w:t>3:e</w:t>
      </w:r>
      <w:proofErr w:type="gramEnd"/>
      <w:r w:rsidRPr="00830E6F">
        <w:rPr>
          <w:rFonts w:ascii="Roboto" w:hAnsi="Roboto"/>
          <w:sz w:val="20"/>
          <w:lang w:val="en-US"/>
          <w:rPrChange w:id="689" w:author="Christoffer Vissing" w:date="2024-11-13T14:01:00Z" w16du:dateUtc="2024-11-13T13:01:00Z">
            <w:rPr>
              <w:rFonts w:ascii="Roboto" w:hAnsi="Roboto"/>
              <w:sz w:val="20"/>
            </w:rPr>
          </w:rPrChange>
        </w:rPr>
        <w:t xml:space="preserve">001002. </w:t>
      </w:r>
    </w:p>
    <w:p w14:paraId="116EC67A" w14:textId="77777777" w:rsidR="00830E6F" w:rsidRPr="00830E6F" w:rsidRDefault="00830E6F" w:rsidP="00830E6F">
      <w:pPr>
        <w:widowControl w:val="0"/>
        <w:autoSpaceDE w:val="0"/>
        <w:autoSpaceDN w:val="0"/>
        <w:adjustRightInd w:val="0"/>
        <w:rPr>
          <w:rFonts w:ascii="Roboto" w:hAnsi="Roboto"/>
          <w:sz w:val="20"/>
          <w:lang w:val="en-US"/>
          <w:rPrChange w:id="690" w:author="Christoffer Vissing" w:date="2024-11-13T14:01:00Z" w16du:dateUtc="2024-11-13T13:01:00Z">
            <w:rPr>
              <w:rFonts w:ascii="Roboto" w:hAnsi="Roboto"/>
              <w:sz w:val="20"/>
            </w:rPr>
          </w:rPrChange>
        </w:rPr>
      </w:pPr>
      <w:r w:rsidRPr="00830E6F">
        <w:rPr>
          <w:rFonts w:ascii="Roboto" w:hAnsi="Roboto"/>
          <w:sz w:val="20"/>
          <w:lang w:val="en-US"/>
          <w:rPrChange w:id="691" w:author="Christoffer Vissing" w:date="2024-11-13T14:01:00Z" w16du:dateUtc="2024-11-13T13:01:00Z">
            <w:rPr>
              <w:rFonts w:ascii="Roboto" w:hAnsi="Roboto"/>
              <w:sz w:val="20"/>
            </w:rPr>
          </w:rPrChange>
        </w:rPr>
        <w:t xml:space="preserve">19. </w:t>
      </w:r>
      <w:r w:rsidRPr="00830E6F">
        <w:rPr>
          <w:rFonts w:ascii="Roboto" w:hAnsi="Roboto"/>
          <w:sz w:val="20"/>
          <w:lang w:val="en-US"/>
          <w:rPrChange w:id="692"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693"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694" w:author="Christoffer Vissing" w:date="2024-11-13T14:01:00Z" w16du:dateUtc="2024-11-13T13:01:00Z">
            <w:rPr>
              <w:rFonts w:ascii="Roboto" w:hAnsi="Roboto"/>
              <w:sz w:val="20"/>
            </w:rPr>
          </w:rPrChange>
        </w:rPr>
        <w:t xml:space="preserve"> C, </w:t>
      </w:r>
      <w:proofErr w:type="spellStart"/>
      <w:r w:rsidRPr="00830E6F">
        <w:rPr>
          <w:rFonts w:ascii="Roboto" w:hAnsi="Roboto"/>
          <w:sz w:val="20"/>
          <w:lang w:val="en-US"/>
          <w:rPrChange w:id="695" w:author="Christoffer Vissing" w:date="2024-11-13T14:01:00Z" w16du:dateUtc="2024-11-13T13:01:00Z">
            <w:rPr>
              <w:rFonts w:ascii="Roboto" w:hAnsi="Roboto"/>
              <w:sz w:val="20"/>
            </w:rPr>
          </w:rPrChange>
        </w:rPr>
        <w:t>Jichi</w:t>
      </w:r>
      <w:proofErr w:type="spellEnd"/>
      <w:r w:rsidRPr="00830E6F">
        <w:rPr>
          <w:rFonts w:ascii="Roboto" w:hAnsi="Roboto"/>
          <w:sz w:val="20"/>
          <w:lang w:val="en-US"/>
          <w:rPrChange w:id="696" w:author="Christoffer Vissing" w:date="2024-11-13T14:01:00Z" w16du:dateUtc="2024-11-13T13:01:00Z">
            <w:rPr>
              <w:rFonts w:ascii="Roboto" w:hAnsi="Roboto"/>
              <w:sz w:val="20"/>
            </w:rPr>
          </w:rPrChange>
        </w:rPr>
        <w:t xml:space="preserve"> F, Pavlou M, Monserrat L, </w:t>
      </w:r>
      <w:proofErr w:type="spellStart"/>
      <w:r w:rsidRPr="00830E6F">
        <w:rPr>
          <w:rFonts w:ascii="Roboto" w:hAnsi="Roboto"/>
          <w:sz w:val="20"/>
          <w:lang w:val="en-US"/>
          <w:rPrChange w:id="697" w:author="Christoffer Vissing" w:date="2024-11-13T14:01:00Z" w16du:dateUtc="2024-11-13T13:01:00Z">
            <w:rPr>
              <w:rFonts w:ascii="Roboto" w:hAnsi="Roboto"/>
              <w:sz w:val="20"/>
            </w:rPr>
          </w:rPrChange>
        </w:rPr>
        <w:t>Anastasakis</w:t>
      </w:r>
      <w:proofErr w:type="spellEnd"/>
      <w:r w:rsidRPr="00830E6F">
        <w:rPr>
          <w:rFonts w:ascii="Roboto" w:hAnsi="Roboto"/>
          <w:sz w:val="20"/>
          <w:lang w:val="en-US"/>
          <w:rPrChange w:id="698" w:author="Christoffer Vissing" w:date="2024-11-13T14:01:00Z" w16du:dateUtc="2024-11-13T13:01:00Z">
            <w:rPr>
              <w:rFonts w:ascii="Roboto" w:hAnsi="Roboto"/>
              <w:sz w:val="20"/>
            </w:rPr>
          </w:rPrChange>
        </w:rPr>
        <w:t xml:space="preserve"> A, </w:t>
      </w:r>
      <w:proofErr w:type="spellStart"/>
      <w:r w:rsidRPr="00830E6F">
        <w:rPr>
          <w:rFonts w:ascii="Roboto" w:hAnsi="Roboto"/>
          <w:sz w:val="20"/>
          <w:lang w:val="en-US"/>
          <w:rPrChange w:id="699" w:author="Christoffer Vissing" w:date="2024-11-13T14:01:00Z" w16du:dateUtc="2024-11-13T13:01:00Z">
            <w:rPr>
              <w:rFonts w:ascii="Roboto" w:hAnsi="Roboto"/>
              <w:sz w:val="20"/>
            </w:rPr>
          </w:rPrChange>
        </w:rPr>
        <w:t>Rapezzi</w:t>
      </w:r>
      <w:proofErr w:type="spellEnd"/>
      <w:r w:rsidRPr="00830E6F">
        <w:rPr>
          <w:rFonts w:ascii="Roboto" w:hAnsi="Roboto"/>
          <w:sz w:val="20"/>
          <w:lang w:val="en-US"/>
          <w:rPrChange w:id="700" w:author="Christoffer Vissing" w:date="2024-11-13T14:01:00Z" w16du:dateUtc="2024-11-13T13:01:00Z">
            <w:rPr>
              <w:rFonts w:ascii="Roboto" w:hAnsi="Roboto"/>
              <w:sz w:val="20"/>
            </w:rPr>
          </w:rPrChange>
        </w:rPr>
        <w:t xml:space="preserve"> C, Biagini E, Gimeno JR, </w:t>
      </w:r>
      <w:proofErr w:type="spellStart"/>
      <w:r w:rsidRPr="00830E6F">
        <w:rPr>
          <w:rFonts w:ascii="Roboto" w:hAnsi="Roboto"/>
          <w:sz w:val="20"/>
          <w:lang w:val="en-US"/>
          <w:rPrChange w:id="701" w:author="Christoffer Vissing" w:date="2024-11-13T14:01:00Z" w16du:dateUtc="2024-11-13T13:01:00Z">
            <w:rPr>
              <w:rFonts w:ascii="Roboto" w:hAnsi="Roboto"/>
              <w:sz w:val="20"/>
            </w:rPr>
          </w:rPrChange>
        </w:rPr>
        <w:t>Limongelli</w:t>
      </w:r>
      <w:proofErr w:type="spellEnd"/>
      <w:r w:rsidRPr="00830E6F">
        <w:rPr>
          <w:rFonts w:ascii="Roboto" w:hAnsi="Roboto"/>
          <w:sz w:val="20"/>
          <w:lang w:val="en-US"/>
          <w:rPrChange w:id="702" w:author="Christoffer Vissing" w:date="2024-11-13T14:01:00Z" w16du:dateUtc="2024-11-13T13:01:00Z">
            <w:rPr>
              <w:rFonts w:ascii="Roboto" w:hAnsi="Roboto"/>
              <w:sz w:val="20"/>
            </w:rPr>
          </w:rPrChange>
        </w:rPr>
        <w:t xml:space="preserve"> G, McKenna WJ, et al. A novel clinical risk prediction model for sudden cardiac death in hypertrophic cardiomyopathy (HCM Risk-SCD). </w:t>
      </w:r>
      <w:r w:rsidRPr="00830E6F">
        <w:rPr>
          <w:rFonts w:ascii="Roboto" w:hAnsi="Roboto"/>
          <w:i/>
          <w:iCs/>
          <w:sz w:val="20"/>
          <w:lang w:val="en-US"/>
          <w:rPrChange w:id="703" w:author="Christoffer Vissing" w:date="2024-11-13T14:01:00Z" w16du:dateUtc="2024-11-13T13:01:00Z">
            <w:rPr>
              <w:rFonts w:ascii="Roboto" w:hAnsi="Roboto"/>
              <w:i/>
              <w:iCs/>
              <w:sz w:val="20"/>
            </w:rPr>
          </w:rPrChange>
        </w:rPr>
        <w:t>Eur. Heart J.</w:t>
      </w:r>
      <w:r w:rsidRPr="00830E6F">
        <w:rPr>
          <w:rFonts w:ascii="Roboto" w:hAnsi="Roboto"/>
          <w:sz w:val="20"/>
          <w:lang w:val="en-US"/>
          <w:rPrChange w:id="70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705" w:author="Christoffer Vissing" w:date="2024-11-13T14:01:00Z" w16du:dateUtc="2024-11-13T13:01:00Z">
            <w:rPr>
              <w:rFonts w:ascii="Roboto" w:hAnsi="Roboto"/>
              <w:sz w:val="20"/>
            </w:rPr>
          </w:rPrChange>
        </w:rPr>
        <w:t>2014;35:2010</w:t>
      </w:r>
      <w:proofErr w:type="gramEnd"/>
      <w:r w:rsidRPr="00830E6F">
        <w:rPr>
          <w:rFonts w:ascii="Roboto" w:hAnsi="Roboto"/>
          <w:sz w:val="20"/>
          <w:lang w:val="en-US"/>
          <w:rPrChange w:id="706" w:author="Christoffer Vissing" w:date="2024-11-13T14:01:00Z" w16du:dateUtc="2024-11-13T13:01:00Z">
            <w:rPr>
              <w:rFonts w:ascii="Roboto" w:hAnsi="Roboto"/>
              <w:sz w:val="20"/>
            </w:rPr>
          </w:rPrChange>
        </w:rPr>
        <w:t xml:space="preserve">–2020. </w:t>
      </w:r>
    </w:p>
    <w:p w14:paraId="61C0FE06" w14:textId="77777777" w:rsidR="00830E6F" w:rsidRPr="00830E6F" w:rsidRDefault="00830E6F" w:rsidP="00830E6F">
      <w:pPr>
        <w:widowControl w:val="0"/>
        <w:autoSpaceDE w:val="0"/>
        <w:autoSpaceDN w:val="0"/>
        <w:adjustRightInd w:val="0"/>
        <w:rPr>
          <w:rFonts w:ascii="Roboto" w:hAnsi="Roboto"/>
          <w:sz w:val="20"/>
          <w:lang w:val="en-US"/>
          <w:rPrChange w:id="707" w:author="Christoffer Vissing" w:date="2024-11-13T14:01:00Z" w16du:dateUtc="2024-11-13T13:01:00Z">
            <w:rPr>
              <w:rFonts w:ascii="Roboto" w:hAnsi="Roboto"/>
              <w:sz w:val="20"/>
            </w:rPr>
          </w:rPrChange>
        </w:rPr>
      </w:pPr>
      <w:r w:rsidRPr="00830E6F">
        <w:rPr>
          <w:rFonts w:ascii="Roboto" w:hAnsi="Roboto"/>
          <w:sz w:val="20"/>
          <w:lang w:val="en-US"/>
          <w:rPrChange w:id="708" w:author="Christoffer Vissing" w:date="2024-11-13T14:01:00Z" w16du:dateUtc="2024-11-13T13:01:00Z">
            <w:rPr>
              <w:rFonts w:ascii="Roboto" w:hAnsi="Roboto"/>
              <w:sz w:val="20"/>
            </w:rPr>
          </w:rPrChange>
        </w:rPr>
        <w:t xml:space="preserve">20. </w:t>
      </w:r>
      <w:r w:rsidRPr="00830E6F">
        <w:rPr>
          <w:rFonts w:ascii="Roboto" w:hAnsi="Roboto"/>
          <w:sz w:val="20"/>
          <w:lang w:val="en-US"/>
          <w:rPrChange w:id="709"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710"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711" w:author="Christoffer Vissing" w:date="2024-11-13T14:01:00Z" w16du:dateUtc="2024-11-13T13:01:00Z">
            <w:rPr>
              <w:rFonts w:ascii="Roboto" w:hAnsi="Roboto"/>
              <w:sz w:val="20"/>
            </w:rPr>
          </w:rPrChange>
        </w:rPr>
        <w:t xml:space="preserve"> C, Akhtar MM, </w:t>
      </w:r>
      <w:proofErr w:type="spellStart"/>
      <w:r w:rsidRPr="00830E6F">
        <w:rPr>
          <w:rFonts w:ascii="Roboto" w:hAnsi="Roboto"/>
          <w:sz w:val="20"/>
          <w:lang w:val="en-US"/>
          <w:rPrChange w:id="712" w:author="Christoffer Vissing" w:date="2024-11-13T14:01:00Z" w16du:dateUtc="2024-11-13T13:01:00Z">
            <w:rPr>
              <w:rFonts w:ascii="Roboto" w:hAnsi="Roboto"/>
              <w:sz w:val="20"/>
            </w:rPr>
          </w:rPrChange>
        </w:rPr>
        <w:t>Anastasiou</w:t>
      </w:r>
      <w:proofErr w:type="spellEnd"/>
      <w:r w:rsidRPr="00830E6F">
        <w:rPr>
          <w:rFonts w:ascii="Roboto" w:hAnsi="Roboto"/>
          <w:sz w:val="20"/>
          <w:lang w:val="en-US"/>
          <w:rPrChange w:id="713" w:author="Christoffer Vissing" w:date="2024-11-13T14:01:00Z" w16du:dateUtc="2024-11-13T13:01:00Z">
            <w:rPr>
              <w:rFonts w:ascii="Roboto" w:hAnsi="Roboto"/>
              <w:sz w:val="20"/>
            </w:rPr>
          </w:rPrChange>
        </w:rPr>
        <w:t xml:space="preserve"> Z, Guttmann OP, </w:t>
      </w:r>
      <w:proofErr w:type="spellStart"/>
      <w:r w:rsidRPr="00830E6F">
        <w:rPr>
          <w:rFonts w:ascii="Roboto" w:hAnsi="Roboto"/>
          <w:sz w:val="20"/>
          <w:lang w:val="en-US"/>
          <w:rPrChange w:id="714" w:author="Christoffer Vissing" w:date="2024-11-13T14:01:00Z" w16du:dateUtc="2024-11-13T13:01:00Z">
            <w:rPr>
              <w:rFonts w:ascii="Roboto" w:hAnsi="Roboto"/>
              <w:sz w:val="20"/>
            </w:rPr>
          </w:rPrChange>
        </w:rPr>
        <w:t>Vriesendorp</w:t>
      </w:r>
      <w:proofErr w:type="spellEnd"/>
      <w:r w:rsidRPr="00830E6F">
        <w:rPr>
          <w:rFonts w:ascii="Roboto" w:hAnsi="Roboto"/>
          <w:sz w:val="20"/>
          <w:lang w:val="en-US"/>
          <w:rPrChange w:id="715" w:author="Christoffer Vissing" w:date="2024-11-13T14:01:00Z" w16du:dateUtc="2024-11-13T13:01:00Z">
            <w:rPr>
              <w:rFonts w:ascii="Roboto" w:hAnsi="Roboto"/>
              <w:sz w:val="20"/>
            </w:rPr>
          </w:rPrChange>
        </w:rPr>
        <w:t xml:space="preserve"> PA, Michels M, </w:t>
      </w:r>
      <w:proofErr w:type="spellStart"/>
      <w:r w:rsidRPr="00830E6F">
        <w:rPr>
          <w:rFonts w:ascii="Roboto" w:hAnsi="Roboto"/>
          <w:sz w:val="20"/>
          <w:lang w:val="en-US"/>
          <w:rPrChange w:id="716" w:author="Christoffer Vissing" w:date="2024-11-13T14:01:00Z" w16du:dateUtc="2024-11-13T13:01:00Z">
            <w:rPr>
              <w:rFonts w:ascii="Roboto" w:hAnsi="Roboto"/>
              <w:sz w:val="20"/>
            </w:rPr>
          </w:rPrChange>
        </w:rPr>
        <w:t>Magrì</w:t>
      </w:r>
      <w:proofErr w:type="spellEnd"/>
      <w:r w:rsidRPr="00830E6F">
        <w:rPr>
          <w:rFonts w:ascii="Roboto" w:hAnsi="Roboto"/>
          <w:sz w:val="20"/>
          <w:lang w:val="en-US"/>
          <w:rPrChange w:id="717" w:author="Christoffer Vissing" w:date="2024-11-13T14:01:00Z" w16du:dateUtc="2024-11-13T13:01:00Z">
            <w:rPr>
              <w:rFonts w:ascii="Roboto" w:hAnsi="Roboto"/>
              <w:sz w:val="20"/>
            </w:rPr>
          </w:rPrChange>
        </w:rPr>
        <w:t xml:space="preserve"> D, </w:t>
      </w:r>
      <w:proofErr w:type="spellStart"/>
      <w:r w:rsidRPr="00830E6F">
        <w:rPr>
          <w:rFonts w:ascii="Roboto" w:hAnsi="Roboto"/>
          <w:sz w:val="20"/>
          <w:lang w:val="en-US"/>
          <w:rPrChange w:id="718" w:author="Christoffer Vissing" w:date="2024-11-13T14:01:00Z" w16du:dateUtc="2024-11-13T13:01:00Z">
            <w:rPr>
              <w:rFonts w:ascii="Roboto" w:hAnsi="Roboto"/>
              <w:sz w:val="20"/>
            </w:rPr>
          </w:rPrChange>
        </w:rPr>
        <w:t>Autore</w:t>
      </w:r>
      <w:proofErr w:type="spellEnd"/>
      <w:r w:rsidRPr="00830E6F">
        <w:rPr>
          <w:rFonts w:ascii="Roboto" w:hAnsi="Roboto"/>
          <w:sz w:val="20"/>
          <w:lang w:val="en-US"/>
          <w:rPrChange w:id="719" w:author="Christoffer Vissing" w:date="2024-11-13T14:01:00Z" w16du:dateUtc="2024-11-13T13:01:00Z">
            <w:rPr>
              <w:rFonts w:ascii="Roboto" w:hAnsi="Roboto"/>
              <w:sz w:val="20"/>
            </w:rPr>
          </w:rPrChange>
        </w:rPr>
        <w:t xml:space="preserve"> C, Fernández A, Ochoa JP, et al. Effectiveness of the 2014 European Society of Cardiology guideline on sudden cardiac death in hypertrophic cardiomyopathy: a systematic review and meta-analysis. </w:t>
      </w:r>
      <w:r w:rsidRPr="00830E6F">
        <w:rPr>
          <w:rFonts w:ascii="Roboto" w:hAnsi="Roboto"/>
          <w:i/>
          <w:iCs/>
          <w:sz w:val="20"/>
          <w:lang w:val="en-US"/>
          <w:rPrChange w:id="720"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721"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722" w:author="Christoffer Vissing" w:date="2024-11-13T14:01:00Z" w16du:dateUtc="2024-11-13T13:01:00Z">
            <w:rPr>
              <w:rFonts w:ascii="Roboto" w:hAnsi="Roboto"/>
              <w:sz w:val="20"/>
            </w:rPr>
          </w:rPrChange>
        </w:rPr>
        <w:t>2019;105:623</w:t>
      </w:r>
      <w:proofErr w:type="gramEnd"/>
      <w:r w:rsidRPr="00830E6F">
        <w:rPr>
          <w:rFonts w:ascii="Roboto" w:hAnsi="Roboto"/>
          <w:sz w:val="20"/>
          <w:lang w:val="en-US"/>
          <w:rPrChange w:id="723" w:author="Christoffer Vissing" w:date="2024-11-13T14:01:00Z" w16du:dateUtc="2024-11-13T13:01:00Z">
            <w:rPr>
              <w:rFonts w:ascii="Roboto" w:hAnsi="Roboto"/>
              <w:sz w:val="20"/>
            </w:rPr>
          </w:rPrChange>
        </w:rPr>
        <w:t xml:space="preserve">–631. </w:t>
      </w:r>
    </w:p>
    <w:p w14:paraId="43DE25DD" w14:textId="77777777" w:rsidR="00830E6F" w:rsidRPr="00830E6F" w:rsidRDefault="00830E6F" w:rsidP="00830E6F">
      <w:pPr>
        <w:widowControl w:val="0"/>
        <w:autoSpaceDE w:val="0"/>
        <w:autoSpaceDN w:val="0"/>
        <w:adjustRightInd w:val="0"/>
        <w:rPr>
          <w:rFonts w:ascii="Roboto" w:hAnsi="Roboto"/>
          <w:sz w:val="20"/>
          <w:lang w:val="en-US"/>
          <w:rPrChange w:id="724" w:author="Christoffer Vissing" w:date="2024-11-13T14:01:00Z" w16du:dateUtc="2024-11-13T13:01:00Z">
            <w:rPr>
              <w:rFonts w:ascii="Roboto" w:hAnsi="Roboto"/>
              <w:sz w:val="20"/>
            </w:rPr>
          </w:rPrChange>
        </w:rPr>
      </w:pPr>
      <w:r w:rsidRPr="00830E6F">
        <w:rPr>
          <w:rFonts w:ascii="Roboto" w:hAnsi="Roboto"/>
          <w:sz w:val="20"/>
          <w:lang w:val="en-US"/>
          <w:rPrChange w:id="725" w:author="Christoffer Vissing" w:date="2024-11-13T14:01:00Z" w16du:dateUtc="2024-11-13T13:01:00Z">
            <w:rPr>
              <w:rFonts w:ascii="Roboto" w:hAnsi="Roboto"/>
              <w:sz w:val="20"/>
            </w:rPr>
          </w:rPrChange>
        </w:rPr>
        <w:t xml:space="preserve">21. </w:t>
      </w:r>
      <w:r w:rsidRPr="00830E6F">
        <w:rPr>
          <w:rFonts w:ascii="Roboto" w:hAnsi="Roboto"/>
          <w:sz w:val="20"/>
          <w:lang w:val="en-US"/>
          <w:rPrChange w:id="726"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727"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728" w:author="Christoffer Vissing" w:date="2024-11-13T14:01:00Z" w16du:dateUtc="2024-11-13T13:01:00Z">
            <w:rPr>
              <w:rFonts w:ascii="Roboto" w:hAnsi="Roboto"/>
              <w:sz w:val="20"/>
            </w:rPr>
          </w:rPrChange>
        </w:rPr>
        <w:t xml:space="preserve"> C, </w:t>
      </w:r>
      <w:proofErr w:type="spellStart"/>
      <w:r w:rsidRPr="00830E6F">
        <w:rPr>
          <w:rFonts w:ascii="Roboto" w:hAnsi="Roboto"/>
          <w:sz w:val="20"/>
          <w:lang w:val="en-US"/>
          <w:rPrChange w:id="729" w:author="Christoffer Vissing" w:date="2024-11-13T14:01:00Z" w16du:dateUtc="2024-11-13T13:01:00Z">
            <w:rPr>
              <w:rFonts w:ascii="Roboto" w:hAnsi="Roboto"/>
              <w:sz w:val="20"/>
            </w:rPr>
          </w:rPrChange>
        </w:rPr>
        <w:t>Jichi</w:t>
      </w:r>
      <w:proofErr w:type="spellEnd"/>
      <w:r w:rsidRPr="00830E6F">
        <w:rPr>
          <w:rFonts w:ascii="Roboto" w:hAnsi="Roboto"/>
          <w:sz w:val="20"/>
          <w:lang w:val="en-US"/>
          <w:rPrChange w:id="730" w:author="Christoffer Vissing" w:date="2024-11-13T14:01:00Z" w16du:dateUtc="2024-11-13T13:01:00Z">
            <w:rPr>
              <w:rFonts w:ascii="Roboto" w:hAnsi="Roboto"/>
              <w:sz w:val="20"/>
            </w:rPr>
          </w:rPrChange>
        </w:rPr>
        <w:t xml:space="preserve"> F, Ommen SR, </w:t>
      </w:r>
      <w:proofErr w:type="spellStart"/>
      <w:r w:rsidRPr="00830E6F">
        <w:rPr>
          <w:rFonts w:ascii="Roboto" w:hAnsi="Roboto"/>
          <w:sz w:val="20"/>
          <w:lang w:val="en-US"/>
          <w:rPrChange w:id="731" w:author="Christoffer Vissing" w:date="2024-11-13T14:01:00Z" w16du:dateUtc="2024-11-13T13:01:00Z">
            <w:rPr>
              <w:rFonts w:ascii="Roboto" w:hAnsi="Roboto"/>
              <w:sz w:val="20"/>
            </w:rPr>
          </w:rPrChange>
        </w:rPr>
        <w:t>Christiaans</w:t>
      </w:r>
      <w:proofErr w:type="spellEnd"/>
      <w:r w:rsidRPr="00830E6F">
        <w:rPr>
          <w:rFonts w:ascii="Roboto" w:hAnsi="Roboto"/>
          <w:sz w:val="20"/>
          <w:lang w:val="en-US"/>
          <w:rPrChange w:id="732" w:author="Christoffer Vissing" w:date="2024-11-13T14:01:00Z" w16du:dateUtc="2024-11-13T13:01:00Z">
            <w:rPr>
              <w:rFonts w:ascii="Roboto" w:hAnsi="Roboto"/>
              <w:sz w:val="20"/>
            </w:rPr>
          </w:rPrChange>
        </w:rPr>
        <w:t xml:space="preserve"> I, </w:t>
      </w:r>
      <w:proofErr w:type="spellStart"/>
      <w:r w:rsidRPr="00830E6F">
        <w:rPr>
          <w:rFonts w:ascii="Roboto" w:hAnsi="Roboto"/>
          <w:sz w:val="20"/>
          <w:lang w:val="en-US"/>
          <w:rPrChange w:id="733" w:author="Christoffer Vissing" w:date="2024-11-13T14:01:00Z" w16du:dateUtc="2024-11-13T13:01:00Z">
            <w:rPr>
              <w:rFonts w:ascii="Roboto" w:hAnsi="Roboto"/>
              <w:sz w:val="20"/>
            </w:rPr>
          </w:rPrChange>
        </w:rPr>
        <w:t>Arbustini</w:t>
      </w:r>
      <w:proofErr w:type="spellEnd"/>
      <w:r w:rsidRPr="00830E6F">
        <w:rPr>
          <w:rFonts w:ascii="Roboto" w:hAnsi="Roboto"/>
          <w:sz w:val="20"/>
          <w:lang w:val="en-US"/>
          <w:rPrChange w:id="734" w:author="Christoffer Vissing" w:date="2024-11-13T14:01:00Z" w16du:dateUtc="2024-11-13T13:01:00Z">
            <w:rPr>
              <w:rFonts w:ascii="Roboto" w:hAnsi="Roboto"/>
              <w:sz w:val="20"/>
            </w:rPr>
          </w:rPrChange>
        </w:rPr>
        <w:t xml:space="preserve"> E, Garcia-Pavia P, Cecchi F, </w:t>
      </w:r>
      <w:proofErr w:type="spellStart"/>
      <w:r w:rsidRPr="00830E6F">
        <w:rPr>
          <w:rFonts w:ascii="Roboto" w:hAnsi="Roboto"/>
          <w:sz w:val="20"/>
          <w:lang w:val="en-US"/>
          <w:rPrChange w:id="735" w:author="Christoffer Vissing" w:date="2024-11-13T14:01:00Z" w16du:dateUtc="2024-11-13T13:01:00Z">
            <w:rPr>
              <w:rFonts w:ascii="Roboto" w:hAnsi="Roboto"/>
              <w:sz w:val="20"/>
            </w:rPr>
          </w:rPrChange>
        </w:rPr>
        <w:t>Olivotto</w:t>
      </w:r>
      <w:proofErr w:type="spellEnd"/>
      <w:r w:rsidRPr="00830E6F">
        <w:rPr>
          <w:rFonts w:ascii="Roboto" w:hAnsi="Roboto"/>
          <w:sz w:val="20"/>
          <w:lang w:val="en-US"/>
          <w:rPrChange w:id="736" w:author="Christoffer Vissing" w:date="2024-11-13T14:01:00Z" w16du:dateUtc="2024-11-13T13:01:00Z">
            <w:rPr>
              <w:rFonts w:ascii="Roboto" w:hAnsi="Roboto"/>
              <w:sz w:val="20"/>
            </w:rPr>
          </w:rPrChange>
        </w:rPr>
        <w:t xml:space="preserve"> I, </w:t>
      </w:r>
      <w:proofErr w:type="spellStart"/>
      <w:r w:rsidRPr="00830E6F">
        <w:rPr>
          <w:rFonts w:ascii="Roboto" w:hAnsi="Roboto"/>
          <w:sz w:val="20"/>
          <w:lang w:val="en-US"/>
          <w:rPrChange w:id="737" w:author="Christoffer Vissing" w:date="2024-11-13T14:01:00Z" w16du:dateUtc="2024-11-13T13:01:00Z">
            <w:rPr>
              <w:rFonts w:ascii="Roboto" w:hAnsi="Roboto"/>
              <w:sz w:val="20"/>
            </w:rPr>
          </w:rPrChange>
        </w:rPr>
        <w:t>Kitaoka</w:t>
      </w:r>
      <w:proofErr w:type="spellEnd"/>
      <w:r w:rsidRPr="00830E6F">
        <w:rPr>
          <w:rFonts w:ascii="Roboto" w:hAnsi="Roboto"/>
          <w:sz w:val="20"/>
          <w:lang w:val="en-US"/>
          <w:rPrChange w:id="738" w:author="Christoffer Vissing" w:date="2024-11-13T14:01:00Z" w16du:dateUtc="2024-11-13T13:01:00Z">
            <w:rPr>
              <w:rFonts w:ascii="Roboto" w:hAnsi="Roboto"/>
              <w:sz w:val="20"/>
            </w:rPr>
          </w:rPrChange>
        </w:rPr>
        <w:t xml:space="preserve"> H, </w:t>
      </w:r>
      <w:proofErr w:type="spellStart"/>
      <w:r w:rsidRPr="00830E6F">
        <w:rPr>
          <w:rFonts w:ascii="Roboto" w:hAnsi="Roboto"/>
          <w:sz w:val="20"/>
          <w:lang w:val="en-US"/>
          <w:rPrChange w:id="739" w:author="Christoffer Vissing" w:date="2024-11-13T14:01:00Z" w16du:dateUtc="2024-11-13T13:01:00Z">
            <w:rPr>
              <w:rFonts w:ascii="Roboto" w:hAnsi="Roboto"/>
              <w:sz w:val="20"/>
            </w:rPr>
          </w:rPrChange>
        </w:rPr>
        <w:t>Gotsman</w:t>
      </w:r>
      <w:proofErr w:type="spellEnd"/>
      <w:r w:rsidRPr="00830E6F">
        <w:rPr>
          <w:rFonts w:ascii="Roboto" w:hAnsi="Roboto"/>
          <w:sz w:val="20"/>
          <w:lang w:val="en-US"/>
          <w:rPrChange w:id="740" w:author="Christoffer Vissing" w:date="2024-11-13T14:01:00Z" w16du:dateUtc="2024-11-13T13:01:00Z">
            <w:rPr>
              <w:rFonts w:ascii="Roboto" w:hAnsi="Roboto"/>
              <w:sz w:val="20"/>
            </w:rPr>
          </w:rPrChange>
        </w:rPr>
        <w:t xml:space="preserve"> I, et al. An International External Validation Study of the 2014 European Society of Cardiology Guideline on Sudden Cardiac Death Prevention in Hypertrophic Cardiomyopathy (Evidence from HCM). </w:t>
      </w:r>
      <w:r w:rsidRPr="00830E6F">
        <w:rPr>
          <w:rFonts w:ascii="Roboto" w:hAnsi="Roboto"/>
          <w:i/>
          <w:iCs/>
          <w:sz w:val="20"/>
          <w:lang w:val="en-US"/>
          <w:rPrChange w:id="741" w:author="Christoffer Vissing" w:date="2024-11-13T14:01:00Z" w16du:dateUtc="2024-11-13T13:01:00Z">
            <w:rPr>
              <w:rFonts w:ascii="Roboto" w:hAnsi="Roboto"/>
              <w:i/>
              <w:iCs/>
              <w:sz w:val="20"/>
            </w:rPr>
          </w:rPrChange>
        </w:rPr>
        <w:t>Circulation</w:t>
      </w:r>
      <w:r w:rsidRPr="00830E6F">
        <w:rPr>
          <w:rFonts w:ascii="Roboto" w:hAnsi="Roboto"/>
          <w:sz w:val="20"/>
          <w:lang w:val="en-US"/>
          <w:rPrChange w:id="742"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743" w:author="Christoffer Vissing" w:date="2024-11-13T14:01:00Z" w16du:dateUtc="2024-11-13T13:01:00Z">
            <w:rPr>
              <w:rFonts w:ascii="Roboto" w:hAnsi="Roboto"/>
              <w:sz w:val="20"/>
            </w:rPr>
          </w:rPrChange>
        </w:rPr>
        <w:t>2017;CIRCULATIONAHA</w:t>
      </w:r>
      <w:proofErr w:type="gramEnd"/>
      <w:r w:rsidRPr="00830E6F">
        <w:rPr>
          <w:rFonts w:ascii="Roboto" w:hAnsi="Roboto"/>
          <w:sz w:val="20"/>
          <w:lang w:val="en-US"/>
          <w:rPrChange w:id="744" w:author="Christoffer Vissing" w:date="2024-11-13T14:01:00Z" w16du:dateUtc="2024-11-13T13:01:00Z">
            <w:rPr>
              <w:rFonts w:ascii="Roboto" w:hAnsi="Roboto"/>
              <w:sz w:val="20"/>
            </w:rPr>
          </w:rPrChange>
        </w:rPr>
        <w:t xml:space="preserve">.117.030437.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77777777" w:rsidR="006A6C59" w:rsidRDefault="006A6C59" w:rsidP="001D711A">
      <w:pPr>
        <w:tabs>
          <w:tab w:val="left" w:pos="2650"/>
        </w:tabs>
        <w:spacing w:line="480" w:lineRule="auto"/>
        <w:rPr>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Change w:id="745">
          <w:tblGrid>
            <w:gridCol w:w="3828"/>
            <w:gridCol w:w="2126"/>
            <w:gridCol w:w="2551"/>
            <w:gridCol w:w="993"/>
          </w:tblGrid>
        </w:tblGridChange>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1264179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del w:id="746" w:author="Christoffer Vissing" w:date="2024-11-11T13:55:00Z" w16du:dateUtc="2024-11-11T12:55:00Z">
              <w:r w:rsidRPr="005A6421" w:rsidDel="003341D7">
                <w:rPr>
                  <w:rFonts w:ascii="Roboto" w:eastAsia="Helvetica" w:hAnsi="Roboto"/>
                  <w:color w:val="000000"/>
                  <w:sz w:val="21"/>
                  <w:szCs w:val="21"/>
                </w:rPr>
                <w:delText>2</w:delText>
              </w:r>
            </w:del>
            <w:ins w:id="747"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del w:id="748" w:author="Christoffer Vissing" w:date="2024-11-11T13:55:00Z" w16du:dateUtc="2024-11-11T12:55:00Z">
              <w:r w:rsidR="00A62DC8" w:rsidRPr="005A6421" w:rsidDel="003341D7">
                <w:rPr>
                  <w:rFonts w:ascii="Roboto" w:eastAsia="Helvetica" w:hAnsi="Roboto"/>
                  <w:color w:val="000000"/>
                  <w:sz w:val="21"/>
                  <w:szCs w:val="21"/>
                </w:rPr>
                <w:delText>9</w:delText>
              </w:r>
            </w:del>
            <w:ins w:id="749" w:author="Christoffer Vissing" w:date="2024-11-11T13:55:00Z" w16du:dateUtc="2024-11-11T12:55:00Z">
              <w:r w:rsidR="003341D7" w:rsidRPr="005A6421">
                <w:rPr>
                  <w:rFonts w:ascii="Roboto" w:eastAsia="Helvetica" w:hAnsi="Roboto"/>
                  <w:color w:val="000000"/>
                  <w:sz w:val="21"/>
                  <w:szCs w:val="21"/>
                </w:rPr>
                <w:t>082</w:t>
              </w:r>
            </w:ins>
            <w:del w:id="750" w:author="Christoffer Vissing" w:date="2024-11-11T13:55:00Z" w16du:dateUtc="2024-11-11T12:55:00Z">
              <w:r w:rsidR="00A62DC8" w:rsidRPr="005A6421" w:rsidDel="003341D7">
                <w:rPr>
                  <w:rFonts w:ascii="Roboto" w:eastAsia="Helvetica" w:hAnsi="Roboto"/>
                  <w:color w:val="000000"/>
                  <w:sz w:val="21"/>
                  <w:szCs w:val="21"/>
                </w:rPr>
                <w:delText>99</w:delText>
              </w:r>
            </w:del>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5EF2092B"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del w:id="751" w:author="Christoffer Vissing" w:date="2024-11-11T13:55:00Z" w16du:dateUtc="2024-11-11T12:55:00Z">
              <w:r w:rsidRPr="005A6421" w:rsidDel="003341D7">
                <w:rPr>
                  <w:rFonts w:ascii="Roboto" w:eastAsia="Helvetica" w:hAnsi="Roboto"/>
                  <w:color w:val="000000"/>
                  <w:sz w:val="21"/>
                  <w:szCs w:val="21"/>
                </w:rPr>
                <w:delText>2</w:delText>
              </w:r>
            </w:del>
            <w:ins w:id="752"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ins w:id="753" w:author="Christoffer Vissing" w:date="2024-11-11T13:55:00Z" w16du:dateUtc="2024-11-11T12:55:00Z">
              <w:r w:rsidR="003341D7" w:rsidRPr="005A6421">
                <w:rPr>
                  <w:rFonts w:ascii="Roboto" w:eastAsia="Helvetica" w:hAnsi="Roboto"/>
                  <w:color w:val="000000"/>
                  <w:sz w:val="21"/>
                  <w:szCs w:val="21"/>
                </w:rPr>
                <w:t>038</w:t>
              </w:r>
            </w:ins>
            <w:del w:id="754" w:author="Christoffer Vissing" w:date="2024-11-11T13:55:00Z" w16du:dateUtc="2024-11-11T12:55:00Z">
              <w:r w:rsidR="00A62DC8" w:rsidRPr="005A6421" w:rsidDel="003341D7">
                <w:rPr>
                  <w:rFonts w:ascii="Roboto" w:eastAsia="Helvetica" w:hAnsi="Roboto"/>
                  <w:color w:val="000000"/>
                  <w:sz w:val="21"/>
                  <w:szCs w:val="21"/>
                </w:rPr>
                <w:delText>943</w:delText>
              </w:r>
            </w:del>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23241DD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5" w:author="Christoffer Vissing" w:date="2024-11-11T13:55:00Z" w16du:dateUtc="2024-11-11T12:55:00Z">
              <w:r w:rsidRPr="005A6421">
                <w:rPr>
                  <w:rFonts w:ascii="Roboto" w:hAnsi="Roboto" w:cs="Segoe UI"/>
                  <w:color w:val="333333"/>
                  <w:sz w:val="21"/>
                  <w:szCs w:val="21"/>
                  <w:rPrChange w:id="756" w:author="Christoffer Vissing" w:date="2024-11-11T14:06:00Z" w16du:dateUtc="2024-11-11T13:06:00Z">
                    <w:rPr>
                      <w:rFonts w:ascii="Segoe UI" w:hAnsi="Segoe UI" w:cs="Segoe UI"/>
                      <w:color w:val="333333"/>
                      <w:sz w:val="27"/>
                      <w:szCs w:val="27"/>
                    </w:rPr>
                  </w:rPrChange>
                </w:rPr>
                <w:t>1,328 (43%)</w:t>
              </w:r>
            </w:ins>
            <w:del w:id="757" w:author="Christoffer Vissing" w:date="2024-11-11T13:55:00Z" w16du:dateUtc="2024-11-11T12:55:00Z">
              <w:r w:rsidRPr="005A6421" w:rsidDel="003D2363">
                <w:rPr>
                  <w:rFonts w:ascii="Roboto" w:hAnsi="Roboto" w:cs="Segoe UI"/>
                  <w:color w:val="000000" w:themeColor="text1"/>
                  <w:sz w:val="21"/>
                  <w:szCs w:val="21"/>
                </w:rPr>
                <w:delText>1,293 (43%)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0BA3EC9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8" w:author="Christoffer Vissing" w:date="2024-11-11T13:55:00Z" w16du:dateUtc="2024-11-11T12:55:00Z">
              <w:r w:rsidRPr="005A6421">
                <w:rPr>
                  <w:rFonts w:ascii="Roboto" w:hAnsi="Roboto" w:cs="Segoe UI"/>
                  <w:color w:val="333333"/>
                  <w:sz w:val="21"/>
                  <w:szCs w:val="21"/>
                  <w:rPrChange w:id="759" w:author="Christoffer Vissing" w:date="2024-11-11T14:06:00Z" w16du:dateUtc="2024-11-11T13:06:00Z">
                    <w:rPr>
                      <w:rFonts w:ascii="Segoe UI" w:hAnsi="Segoe UI" w:cs="Segoe UI"/>
                      <w:color w:val="333333"/>
                      <w:sz w:val="27"/>
                      <w:szCs w:val="27"/>
                    </w:rPr>
                  </w:rPrChange>
                </w:rPr>
                <w:t>1,092 (36%)</w:t>
              </w:r>
            </w:ins>
            <w:del w:id="760" w:author="Christoffer Vissing" w:date="2024-11-11T13:55:00Z" w16du:dateUtc="2024-11-11T12:55:00Z">
              <w:r w:rsidRPr="005A6421" w:rsidDel="003D2363">
                <w:rPr>
                  <w:rFonts w:ascii="Roboto" w:hAnsi="Roboto" w:cs="Segoe UI"/>
                  <w:color w:val="000000" w:themeColor="text1"/>
                  <w:sz w:val="21"/>
                  <w:szCs w:val="21"/>
                </w:rPr>
                <w:delText>1,030 (35%)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4D4E60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61" w:author="Christoffer Vissing" w:date="2024-11-11T13:57:00Z" w16du:dateUtc="2024-11-11T12:57:00Z">
              <w:r w:rsidRPr="005A6421">
                <w:rPr>
                  <w:rFonts w:ascii="Roboto" w:hAnsi="Roboto" w:cs="Segoe UI"/>
                  <w:color w:val="333333"/>
                  <w:sz w:val="21"/>
                  <w:szCs w:val="21"/>
                  <w:rPrChange w:id="762" w:author="Christoffer Vissing" w:date="2024-11-11T14:06:00Z" w16du:dateUtc="2024-11-11T13:06:00Z">
                    <w:rPr>
                      <w:rFonts w:ascii="Segoe UI" w:hAnsi="Segoe UI" w:cs="Segoe UI"/>
                      <w:color w:val="333333"/>
                      <w:sz w:val="27"/>
                      <w:szCs w:val="27"/>
                    </w:rPr>
                  </w:rPrChange>
                </w:rPr>
                <w:t>38.1 [22.6, 51.0]</w:t>
              </w:r>
            </w:ins>
            <w:del w:id="763" w:author="Christoffer Vissing" w:date="2024-11-11T13:57:00Z" w16du:dateUtc="2024-11-11T12:57:00Z">
              <w:r w:rsidRPr="005A6421" w:rsidDel="006C5EDF">
                <w:rPr>
                  <w:rFonts w:ascii="Roboto" w:hAnsi="Roboto" w:cs="Segoe UI"/>
                  <w:color w:val="000000" w:themeColor="text1"/>
                  <w:sz w:val="21"/>
                  <w:szCs w:val="21"/>
                </w:rPr>
                <w:delText>37.8 [22.6, 50.8</w:delText>
              </w:r>
              <w:r w:rsidRPr="005A6421" w:rsidDel="006C5EDF">
                <w:rPr>
                  <w:rFonts w:ascii="Roboto" w:hAnsi="Roboto" w:cs="Segoe UI"/>
                  <w:color w:val="333333"/>
                  <w:sz w:val="21"/>
                  <w:szCs w:val="21"/>
                </w:rPr>
                <w:delText>]</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090579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64" w:author="Christoffer Vissing" w:date="2024-11-11T13:57:00Z" w16du:dateUtc="2024-11-11T12:57:00Z">
              <w:r w:rsidRPr="005A6421">
                <w:rPr>
                  <w:rFonts w:ascii="Roboto" w:hAnsi="Roboto" w:cs="Segoe UI"/>
                  <w:color w:val="333333"/>
                  <w:sz w:val="21"/>
                  <w:szCs w:val="21"/>
                  <w:rPrChange w:id="765" w:author="Christoffer Vissing" w:date="2024-11-11T14:06:00Z" w16du:dateUtc="2024-11-11T13:06:00Z">
                    <w:rPr>
                      <w:rFonts w:ascii="Segoe UI" w:hAnsi="Segoe UI" w:cs="Segoe UI"/>
                      <w:color w:val="333333"/>
                      <w:sz w:val="27"/>
                      <w:szCs w:val="27"/>
                    </w:rPr>
                  </w:rPrChange>
                </w:rPr>
                <w:t>54.3 [42.5, 63.7]</w:t>
              </w:r>
            </w:ins>
            <w:del w:id="766" w:author="Christoffer Vissing" w:date="2024-11-11T13:57:00Z" w16du:dateUtc="2024-11-11T12:57:00Z">
              <w:r w:rsidRPr="005A6421" w:rsidDel="006C5EDF">
                <w:rPr>
                  <w:rFonts w:ascii="Roboto" w:hAnsi="Roboto" w:cs="Segoe UI"/>
                  <w:color w:val="000000" w:themeColor="text1"/>
                  <w:sz w:val="21"/>
                  <w:szCs w:val="21"/>
                </w:rPr>
                <w:delText>53.7 [42.0, 63.2</w:delText>
              </w:r>
              <w:r w:rsidRPr="005A6421" w:rsidDel="006C5EDF">
                <w:rPr>
                  <w:rFonts w:ascii="Roboto" w:hAnsi="Roboto" w:cs="Segoe UI"/>
                  <w:color w:val="333333"/>
                  <w:sz w:val="21"/>
                  <w:szCs w:val="21"/>
                </w:rPr>
                <w:delText>]</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048770B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del w:id="767" w:author="Christoffer Vissing" w:date="2024-11-11T13:57:00Z" w16du:dateUtc="2024-11-11T12:57:00Z">
              <w:r w:rsidRPr="005A6421" w:rsidDel="005A6421">
                <w:rPr>
                  <w:rFonts w:ascii="Roboto" w:hAnsi="Roboto" w:cs="Segoe UI"/>
                  <w:color w:val="333333"/>
                  <w:sz w:val="21"/>
                  <w:szCs w:val="21"/>
                </w:rPr>
                <w:delText>5</w:delText>
              </w:r>
            </w:del>
            <w:ins w:id="768" w:author="Christoffer Vissing" w:date="2024-11-11T13:57:00Z" w16du:dateUtc="2024-11-11T12:57:00Z">
              <w:r w:rsidR="005A6421" w:rsidRPr="005A6421">
                <w:rPr>
                  <w:rFonts w:ascii="Roboto" w:hAnsi="Roboto" w:cs="Segoe UI"/>
                  <w:color w:val="333333"/>
                  <w:sz w:val="21"/>
                  <w:szCs w:val="21"/>
                </w:rPr>
                <w:t>6</w:t>
              </w:r>
            </w:ins>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272BB64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del w:id="769" w:author="Christoffer Vissing" w:date="2024-11-11T13:57:00Z" w16du:dateUtc="2024-11-11T12:57:00Z">
              <w:r w:rsidRPr="005A6421" w:rsidDel="005A6421">
                <w:rPr>
                  <w:rFonts w:ascii="Roboto" w:hAnsi="Roboto" w:cs="Segoe UI"/>
                  <w:color w:val="333333"/>
                  <w:sz w:val="21"/>
                  <w:szCs w:val="21"/>
                </w:rPr>
                <w:delText>7</w:delText>
              </w:r>
            </w:del>
            <w:ins w:id="770" w:author="Christoffer Vissing" w:date="2024-11-11T13:57:00Z" w16du:dateUtc="2024-11-11T12:57:00Z">
              <w:r w:rsidR="005A6421" w:rsidRPr="005A6421">
                <w:rPr>
                  <w:rFonts w:ascii="Roboto" w:hAnsi="Roboto" w:cs="Segoe UI"/>
                  <w:color w:val="333333"/>
                  <w:sz w:val="21"/>
                  <w:szCs w:val="21"/>
                </w:rPr>
                <w:t>8</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ins w:id="771" w:author="Christoffer Vissing" w:date="2024-11-11T13:57:00Z" w16du:dateUtc="2024-11-11T12:57:00Z">
              <w:r w:rsidR="005A6421" w:rsidRPr="005A6421">
                <w:rPr>
                  <w:rFonts w:ascii="Roboto" w:hAnsi="Roboto" w:cs="Segoe UI"/>
                  <w:color w:val="333333"/>
                  <w:sz w:val="21"/>
                  <w:szCs w:val="21"/>
                </w:rPr>
                <w:t>7</w:t>
              </w:r>
            </w:ins>
            <w:del w:id="772" w:author="Christoffer Vissing" w:date="2024-11-11T13:57:00Z" w16du:dateUtc="2024-11-11T12:57:00Z">
              <w:r w:rsidRPr="005A6421" w:rsidDel="005A6421">
                <w:rPr>
                  <w:rFonts w:ascii="Roboto" w:hAnsi="Roboto" w:cs="Segoe UI"/>
                  <w:color w:val="333333"/>
                  <w:sz w:val="21"/>
                  <w:szCs w:val="21"/>
                </w:rPr>
                <w:delText>6</w:delText>
              </w:r>
            </w:del>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4C05A8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3" w:author="Christoffer Vissing" w:date="2024-11-11T13:57:00Z" w16du:dateUtc="2024-11-11T12:57:00Z">
              <w:r w:rsidRPr="005A6421">
                <w:rPr>
                  <w:rFonts w:ascii="Roboto" w:hAnsi="Roboto" w:cs="Segoe UI"/>
                  <w:color w:val="333333"/>
                  <w:sz w:val="21"/>
                  <w:szCs w:val="21"/>
                  <w:rPrChange w:id="774" w:author="Christoffer Vissing" w:date="2024-11-11T14:06:00Z" w16du:dateUtc="2024-11-11T13:06:00Z">
                    <w:rPr>
                      <w:rFonts w:ascii="Segoe UI" w:hAnsi="Segoe UI" w:cs="Segoe UI"/>
                      <w:color w:val="333333"/>
                      <w:sz w:val="27"/>
                      <w:szCs w:val="27"/>
                    </w:rPr>
                  </w:rPrChange>
                </w:rPr>
                <w:t>2,449 (79%)</w:t>
              </w:r>
            </w:ins>
            <w:del w:id="775" w:author="Christoffer Vissing" w:date="2024-11-11T13:57:00Z" w16du:dateUtc="2024-11-11T12:57:00Z">
              <w:r w:rsidRPr="005A6421" w:rsidDel="00847E72">
                <w:rPr>
                  <w:rFonts w:ascii="Roboto" w:hAnsi="Roboto" w:cs="Segoe UI"/>
                  <w:color w:val="333333"/>
                  <w:sz w:val="21"/>
                  <w:szCs w:val="21"/>
                </w:rPr>
                <w:delText>2,429 (81%)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712C1D5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6" w:author="Christoffer Vissing" w:date="2024-11-11T13:57:00Z" w16du:dateUtc="2024-11-11T12:57:00Z">
              <w:r w:rsidRPr="005A6421">
                <w:rPr>
                  <w:rFonts w:ascii="Roboto" w:hAnsi="Roboto" w:cs="Segoe UI"/>
                  <w:color w:val="333333"/>
                  <w:sz w:val="21"/>
                  <w:szCs w:val="21"/>
                  <w:rPrChange w:id="777" w:author="Christoffer Vissing" w:date="2024-11-11T14:06:00Z" w16du:dateUtc="2024-11-11T13:06:00Z">
                    <w:rPr>
                      <w:rFonts w:ascii="Segoe UI" w:hAnsi="Segoe UI" w:cs="Segoe UI"/>
                      <w:color w:val="333333"/>
                      <w:sz w:val="27"/>
                      <w:szCs w:val="27"/>
                    </w:rPr>
                  </w:rPrChange>
                </w:rPr>
                <w:t>2,886 (95%)</w:t>
              </w:r>
            </w:ins>
            <w:del w:id="778" w:author="Christoffer Vissing" w:date="2024-11-11T13:57:00Z" w16du:dateUtc="2024-11-11T12:57:00Z">
              <w:r w:rsidRPr="005A6421" w:rsidDel="00847E72">
                <w:rPr>
                  <w:rFonts w:ascii="Roboto" w:hAnsi="Roboto" w:cs="Segoe UI"/>
                  <w:color w:val="333333"/>
                  <w:sz w:val="21"/>
                  <w:szCs w:val="21"/>
                </w:rPr>
                <w:delText>2,834 (98%)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ins w:id="779" w:author="Christoffer Vissing" w:date="2024-11-11T14:06:00Z" w16du:dateUtc="2024-11-11T13: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A74DF5" w:rsidRDefault="005A6421" w:rsidP="005A6421">
            <w:pPr>
              <w:pBdr>
                <w:top w:val="none" w:sz="0" w:space="0" w:color="000000"/>
                <w:left w:val="none" w:sz="0" w:space="0" w:color="000000"/>
                <w:bottom w:val="none" w:sz="0" w:space="0" w:color="000000"/>
                <w:right w:val="none" w:sz="0" w:space="0" w:color="000000"/>
              </w:pBdr>
              <w:ind w:left="100" w:right="100"/>
              <w:rPr>
                <w:ins w:id="780" w:author="Christoffer Vissing" w:date="2024-11-11T14:06:00Z" w16du:dateUtc="2024-11-11T13:06:00Z"/>
                <w:rFonts w:ascii="Roboto" w:eastAsia="Helvetica" w:hAnsi="Roboto"/>
                <w:color w:val="000000"/>
                <w:sz w:val="21"/>
                <w:szCs w:val="21"/>
                <w:lang w:val="en-US"/>
                <w:rPrChange w:id="781" w:author="Christoffer Vissing" w:date="2024-11-11T14:09:00Z" w16du:dateUtc="2024-11-11T13:09:00Z">
                  <w:rPr>
                    <w:ins w:id="782" w:author="Christoffer Vissing" w:date="2024-11-11T14:06:00Z" w16du:dateUtc="2024-11-11T13:06:00Z"/>
                    <w:rFonts w:ascii="Roboto" w:eastAsia="Helvetica" w:hAnsi="Roboto"/>
                    <w:color w:val="000000"/>
                    <w:sz w:val="21"/>
                    <w:szCs w:val="21"/>
                  </w:rPr>
                </w:rPrChange>
              </w:rPr>
            </w:pPr>
            <w:ins w:id="783" w:author="Christoffer Vissing" w:date="2024-11-11T14:06:00Z" w16du:dateUtc="2024-11-11T13:06:00Z">
              <w:r w:rsidRPr="00A74DF5">
                <w:rPr>
                  <w:rFonts w:ascii="Roboto" w:eastAsia="Helvetica" w:hAnsi="Roboto"/>
                  <w:color w:val="000000"/>
                  <w:sz w:val="21"/>
                  <w:szCs w:val="21"/>
                  <w:lang w:val="en-US"/>
                  <w:rPrChange w:id="784" w:author="Christoffer Vissing" w:date="2024-11-11T14:09:00Z" w16du:dateUtc="2024-11-11T13:09:00Z">
                    <w:rPr>
                      <w:rFonts w:ascii="Roboto" w:eastAsia="Helvetica" w:hAnsi="Roboto"/>
                      <w:color w:val="000000"/>
                      <w:sz w:val="21"/>
                      <w:szCs w:val="21"/>
                    </w:rPr>
                  </w:rPrChange>
                </w:rPr>
                <w:t xml:space="preserve">  HCM diagnos</w:t>
              </w:r>
              <w:r w:rsidR="00A74DF5" w:rsidRPr="00A74DF5">
                <w:rPr>
                  <w:rFonts w:ascii="Roboto" w:eastAsia="Helvetica" w:hAnsi="Roboto"/>
                  <w:color w:val="000000"/>
                  <w:sz w:val="21"/>
                  <w:szCs w:val="21"/>
                  <w:lang w:val="en-US"/>
                  <w:rPrChange w:id="785" w:author="Christoffer Vissing" w:date="2024-11-11T14:09:00Z" w16du:dateUtc="2024-11-11T13:09:00Z">
                    <w:rPr>
                      <w:rFonts w:ascii="Roboto" w:eastAsia="Helvetica" w:hAnsi="Roboto"/>
                      <w:color w:val="000000"/>
                      <w:sz w:val="21"/>
                      <w:szCs w:val="21"/>
                    </w:rPr>
                  </w:rPrChange>
                </w:rPr>
                <w:t>ed</w:t>
              </w:r>
              <w:r w:rsidRPr="00A74DF5">
                <w:rPr>
                  <w:rFonts w:ascii="Roboto" w:eastAsia="Helvetica" w:hAnsi="Roboto"/>
                  <w:color w:val="000000"/>
                  <w:sz w:val="21"/>
                  <w:szCs w:val="21"/>
                  <w:lang w:val="en-US"/>
                  <w:rPrChange w:id="786" w:author="Christoffer Vissing" w:date="2024-11-11T14:09:00Z" w16du:dateUtc="2024-11-11T13:09:00Z">
                    <w:rPr>
                      <w:rFonts w:ascii="Roboto" w:eastAsia="Helvetica" w:hAnsi="Roboto"/>
                      <w:color w:val="000000"/>
                      <w:sz w:val="21"/>
                      <w:szCs w:val="21"/>
                    </w:rPr>
                  </w:rPrChange>
                </w:rPr>
                <w:t xml:space="preserve"> </w:t>
              </w:r>
              <w:r w:rsidR="00A74DF5" w:rsidRPr="00A74DF5">
                <w:rPr>
                  <w:rFonts w:ascii="Roboto" w:eastAsia="Helvetica" w:hAnsi="Roboto"/>
                  <w:color w:val="000000"/>
                  <w:sz w:val="21"/>
                  <w:szCs w:val="21"/>
                  <w:lang w:val="en-US"/>
                  <w:rPrChange w:id="787" w:author="Christoffer Vissing" w:date="2024-11-11T14:09:00Z" w16du:dateUtc="2024-11-11T13:09:00Z">
                    <w:rPr>
                      <w:rFonts w:ascii="Roboto" w:eastAsia="Helvetica" w:hAnsi="Roboto"/>
                      <w:color w:val="000000"/>
                      <w:sz w:val="21"/>
                      <w:szCs w:val="21"/>
                    </w:rPr>
                  </w:rPrChange>
                </w:rPr>
                <w:t>in childhood</w:t>
              </w:r>
            </w:ins>
            <w:ins w:id="788" w:author="Christoffer Vissing" w:date="2024-11-11T14:09:00Z" w16du:dateUtc="2024-11-11T13:09:00Z">
              <w:r w:rsidR="00A74DF5" w:rsidRPr="00A74DF5">
                <w:rPr>
                  <w:rFonts w:ascii="Roboto" w:eastAsia="Helvetica" w:hAnsi="Roboto"/>
                  <w:color w:val="000000"/>
                  <w:sz w:val="21"/>
                  <w:szCs w:val="21"/>
                  <w:lang w:val="en-US"/>
                  <w:rPrChange w:id="789" w:author="Christoffer Vissing" w:date="2024-11-11T14:09:00Z" w16du:dateUtc="2024-11-11T13:09:00Z">
                    <w:rPr>
                      <w:rFonts w:ascii="Roboto" w:eastAsia="Helvetica" w:hAnsi="Roboto"/>
                      <w:color w:val="000000"/>
                      <w:sz w:val="21"/>
                      <w:szCs w:val="21"/>
                    </w:rPr>
                  </w:rPrChange>
                </w:rPr>
                <w:t xml:space="preserve"> (18 years)</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90" w:author="Christoffer Vissing" w:date="2024-11-11T14:06:00Z" w16du:dateUtc="2024-11-11T13:06:00Z"/>
                <w:rFonts w:ascii="Roboto" w:hAnsi="Roboto" w:cs="Segoe UI"/>
                <w:color w:val="333333"/>
                <w:sz w:val="21"/>
                <w:szCs w:val="21"/>
              </w:rPr>
            </w:pPr>
            <w:ins w:id="791" w:author="Christoffer Vissing" w:date="2024-11-11T14:08:00Z" w16du:dateUtc="2024-11-11T13:08:00Z">
              <w:r>
                <w:rPr>
                  <w:rFonts w:ascii="Roboto" w:hAnsi="Roboto" w:cs="Segoe UI"/>
                  <w:color w:val="333333"/>
                  <w:sz w:val="21"/>
                  <w:szCs w:val="21"/>
                </w:rPr>
                <w:t>550 (18%)</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92" w:author="Christoffer Vissing" w:date="2024-11-11T14:06:00Z" w16du:dateUtc="2024-11-11T13:06:00Z"/>
                <w:rFonts w:ascii="Roboto" w:hAnsi="Roboto" w:cs="Segoe UI"/>
                <w:color w:val="333333"/>
                <w:sz w:val="21"/>
                <w:szCs w:val="21"/>
              </w:rPr>
            </w:pPr>
            <w:ins w:id="793" w:author="Christoffer Vissing" w:date="2024-11-11T14:08:00Z" w16du:dateUtc="2024-11-11T13:08:00Z">
              <w:r>
                <w:rPr>
                  <w:rFonts w:ascii="Roboto" w:hAnsi="Roboto" w:cs="Segoe UI"/>
                  <w:color w:val="333333"/>
                  <w:sz w:val="21"/>
                  <w:szCs w:val="21"/>
                </w:rPr>
                <w:t>175 (6%)</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94" w:author="Christoffer Vissing" w:date="2024-11-11T14:06:00Z" w16du:dateUtc="2024-11-11T13:06:00Z"/>
                <w:rFonts w:ascii="Roboto" w:hAnsi="Roboto" w:cs="Segoe UI"/>
                <w:color w:val="333333"/>
                <w:sz w:val="21"/>
                <w:szCs w:val="21"/>
              </w:rPr>
            </w:pPr>
            <w:ins w:id="795" w:author="Christoffer Vissing" w:date="2024-11-11T14:09:00Z" w16du:dateUtc="2024-11-11T13:09:00Z">
              <w:r>
                <w:rPr>
                  <w:rFonts w:ascii="Roboto" w:hAnsi="Roboto" w:cs="Segoe UI"/>
                  <w:color w:val="333333"/>
                  <w:sz w:val="21"/>
                  <w:szCs w:val="21"/>
                </w:rPr>
                <w:t>&lt;0.001</w:t>
              </w:r>
            </w:ins>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711E157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6" w:author="Christoffer Vissing" w:date="2024-11-11T13:57:00Z" w16du:dateUtc="2024-11-11T12:57:00Z">
              <w:r w:rsidRPr="005A6421">
                <w:rPr>
                  <w:rFonts w:ascii="Roboto" w:hAnsi="Roboto" w:cs="Segoe UI"/>
                  <w:color w:val="333333"/>
                  <w:sz w:val="21"/>
                  <w:szCs w:val="21"/>
                  <w:rPrChange w:id="797" w:author="Christoffer Vissing" w:date="2024-11-11T14:06:00Z" w16du:dateUtc="2024-11-11T13:06:00Z">
                    <w:rPr>
                      <w:rFonts w:ascii="Segoe UI" w:hAnsi="Segoe UI" w:cs="Segoe UI"/>
                      <w:color w:val="333333"/>
                      <w:sz w:val="27"/>
                      <w:szCs w:val="27"/>
                    </w:rPr>
                  </w:rPrChange>
                </w:rPr>
                <w:t>2,665 (86%)</w:t>
              </w:r>
            </w:ins>
            <w:del w:id="798" w:author="Christoffer Vissing" w:date="2024-11-11T13:57:00Z" w16du:dateUtc="2024-11-11T12:57:00Z">
              <w:r w:rsidRPr="005A6421" w:rsidDel="009724CA">
                <w:rPr>
                  <w:rFonts w:ascii="Roboto" w:hAnsi="Roboto" w:cs="Segoe UI"/>
                  <w:color w:val="333333"/>
                  <w:sz w:val="21"/>
                  <w:szCs w:val="21"/>
                </w:rPr>
                <w:delText>2,565 (86%)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6371B5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9" w:author="Christoffer Vissing" w:date="2024-11-11T13:57:00Z" w16du:dateUtc="2024-11-11T12:57:00Z">
              <w:r w:rsidRPr="005A6421">
                <w:rPr>
                  <w:rFonts w:ascii="Roboto" w:hAnsi="Roboto" w:cs="Segoe UI"/>
                  <w:color w:val="333333"/>
                  <w:sz w:val="21"/>
                  <w:szCs w:val="21"/>
                  <w:rPrChange w:id="800" w:author="Christoffer Vissing" w:date="2024-11-11T14:06:00Z" w16du:dateUtc="2024-11-11T13:06:00Z">
                    <w:rPr>
                      <w:rFonts w:ascii="Segoe UI" w:hAnsi="Segoe UI" w:cs="Segoe UI"/>
                      <w:color w:val="333333"/>
                      <w:sz w:val="27"/>
                      <w:szCs w:val="27"/>
                    </w:rPr>
                  </w:rPrChange>
                </w:rPr>
                <w:t>2,462 (81%)</w:t>
              </w:r>
            </w:ins>
            <w:del w:id="801" w:author="Christoffer Vissing" w:date="2024-11-11T13:57:00Z" w16du:dateUtc="2024-11-11T12:57:00Z">
              <w:r w:rsidRPr="005A6421" w:rsidDel="009724CA">
                <w:rPr>
                  <w:rFonts w:ascii="Roboto" w:hAnsi="Roboto" w:cs="Segoe UI"/>
                  <w:color w:val="333333"/>
                  <w:sz w:val="21"/>
                  <w:szCs w:val="21"/>
                </w:rPr>
                <w:delText>2,394 (81%)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6EB49B4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2" w:author="Christoffer Vissing" w:date="2024-11-11T13:58:00Z" w16du:dateUtc="2024-11-11T12:58:00Z">
              <w:r w:rsidRPr="005A6421">
                <w:rPr>
                  <w:rFonts w:ascii="Roboto" w:hAnsi="Roboto" w:cs="Segoe UI"/>
                  <w:color w:val="333333"/>
                  <w:sz w:val="21"/>
                  <w:szCs w:val="21"/>
                  <w:rPrChange w:id="803" w:author="Christoffer Vissing" w:date="2024-11-11T14:06:00Z" w16du:dateUtc="2024-11-11T13:06:00Z">
                    <w:rPr>
                      <w:rFonts w:ascii="Segoe UI" w:hAnsi="Segoe UI" w:cs="Segoe UI"/>
                      <w:color w:val="333333"/>
                      <w:sz w:val="27"/>
                      <w:szCs w:val="27"/>
                    </w:rPr>
                  </w:rPrChange>
                </w:rPr>
                <w:t>93 (3.0%)</w:t>
              </w:r>
            </w:ins>
            <w:del w:id="804" w:author="Christoffer Vissing" w:date="2024-11-11T13:58:00Z" w16du:dateUtc="2024-11-11T12:58:00Z">
              <w:r w:rsidRPr="005A6421" w:rsidDel="007849C4">
                <w:rPr>
                  <w:rFonts w:ascii="Roboto" w:hAnsi="Roboto" w:cs="Segoe UI"/>
                  <w:color w:val="333333"/>
                  <w:sz w:val="21"/>
                  <w:szCs w:val="21"/>
                </w:rPr>
                <w:delText>84 (2.8%)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765045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5" w:author="Christoffer Vissing" w:date="2024-11-11T13:58:00Z" w16du:dateUtc="2024-11-11T12:58:00Z">
              <w:r w:rsidRPr="005A6421">
                <w:rPr>
                  <w:rFonts w:ascii="Roboto" w:hAnsi="Roboto" w:cs="Segoe UI"/>
                  <w:color w:val="333333"/>
                  <w:sz w:val="21"/>
                  <w:szCs w:val="21"/>
                  <w:rPrChange w:id="806" w:author="Christoffer Vissing" w:date="2024-11-11T14:06:00Z" w16du:dateUtc="2024-11-11T13:06:00Z">
                    <w:rPr>
                      <w:rFonts w:ascii="Segoe UI" w:hAnsi="Segoe UI" w:cs="Segoe UI"/>
                      <w:color w:val="333333"/>
                      <w:sz w:val="27"/>
                      <w:szCs w:val="27"/>
                    </w:rPr>
                  </w:rPrChange>
                </w:rPr>
                <w:t>161 (5.3%)</w:t>
              </w:r>
            </w:ins>
            <w:del w:id="807" w:author="Christoffer Vissing" w:date="2024-11-11T13:58:00Z" w16du:dateUtc="2024-11-11T12:58:00Z">
              <w:r w:rsidRPr="005A6421" w:rsidDel="007849C4">
                <w:rPr>
                  <w:rFonts w:ascii="Roboto" w:hAnsi="Roboto" w:cs="Segoe UI"/>
                  <w:color w:val="333333"/>
                  <w:sz w:val="21"/>
                  <w:szCs w:val="21"/>
                </w:rPr>
                <w:delText>145 (4.9%)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102FD5D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8" w:author="Christoffer Vissing" w:date="2024-11-11T13:58:00Z" w16du:dateUtc="2024-11-11T12:58:00Z">
              <w:r w:rsidRPr="005A6421">
                <w:rPr>
                  <w:rFonts w:ascii="Roboto" w:hAnsi="Roboto" w:cs="Segoe UI"/>
                  <w:color w:val="333333"/>
                  <w:sz w:val="21"/>
                  <w:szCs w:val="21"/>
                  <w:rPrChange w:id="809" w:author="Christoffer Vissing" w:date="2024-11-11T14:06:00Z" w16du:dateUtc="2024-11-11T13:06:00Z">
                    <w:rPr>
                      <w:rFonts w:ascii="Segoe UI" w:hAnsi="Segoe UI" w:cs="Segoe UI"/>
                      <w:color w:val="333333"/>
                      <w:sz w:val="27"/>
                      <w:szCs w:val="27"/>
                    </w:rPr>
                  </w:rPrChange>
                </w:rPr>
                <w:t>101 (3.3%)</w:t>
              </w:r>
            </w:ins>
            <w:del w:id="810" w:author="Christoffer Vissing" w:date="2024-11-11T13:58:00Z" w16du:dateUtc="2024-11-11T12:58:00Z">
              <w:r w:rsidRPr="005A6421" w:rsidDel="00815408">
                <w:rPr>
                  <w:rFonts w:ascii="Roboto" w:hAnsi="Roboto" w:cs="Segoe UI"/>
                  <w:color w:val="333333"/>
                  <w:sz w:val="21"/>
                  <w:szCs w:val="21"/>
                </w:rPr>
                <w:delText>113 (3.8%)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730C16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1" w:author="Christoffer Vissing" w:date="2024-11-11T13:58:00Z" w16du:dateUtc="2024-11-11T12:58:00Z">
              <w:r w:rsidRPr="005A6421">
                <w:rPr>
                  <w:rFonts w:ascii="Roboto" w:hAnsi="Roboto" w:cs="Segoe UI"/>
                  <w:color w:val="333333"/>
                  <w:sz w:val="21"/>
                  <w:szCs w:val="21"/>
                  <w:rPrChange w:id="812" w:author="Christoffer Vissing" w:date="2024-11-11T14:06:00Z" w16du:dateUtc="2024-11-11T13:06:00Z">
                    <w:rPr>
                      <w:rFonts w:ascii="Segoe UI" w:hAnsi="Segoe UI" w:cs="Segoe UI"/>
                      <w:color w:val="333333"/>
                      <w:sz w:val="27"/>
                      <w:szCs w:val="27"/>
                    </w:rPr>
                  </w:rPrChange>
                </w:rPr>
                <w:t>115 (3.8%)</w:t>
              </w:r>
            </w:ins>
            <w:del w:id="813" w:author="Christoffer Vissing" w:date="2024-11-11T13:58:00Z" w16du:dateUtc="2024-11-11T12:58:00Z">
              <w:r w:rsidRPr="005A6421" w:rsidDel="00815408">
                <w:rPr>
                  <w:rFonts w:ascii="Roboto" w:hAnsi="Roboto" w:cs="Segoe UI"/>
                  <w:color w:val="333333"/>
                  <w:sz w:val="21"/>
                  <w:szCs w:val="21"/>
                </w:rPr>
                <w:delText>131 (4.5%)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7655FF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4" w:author="Christoffer Vissing" w:date="2024-11-11T13:58:00Z" w16du:dateUtc="2024-11-11T12:58:00Z">
              <w:r w:rsidRPr="005A6421">
                <w:rPr>
                  <w:rFonts w:ascii="Roboto" w:hAnsi="Roboto" w:cs="Segoe UI"/>
                  <w:color w:val="333333"/>
                  <w:sz w:val="21"/>
                  <w:szCs w:val="21"/>
                  <w:rPrChange w:id="815" w:author="Christoffer Vissing" w:date="2024-11-11T14:06:00Z" w16du:dateUtc="2024-11-11T13:06:00Z">
                    <w:rPr>
                      <w:rFonts w:ascii="Segoe UI" w:hAnsi="Segoe UI" w:cs="Segoe UI"/>
                      <w:color w:val="333333"/>
                      <w:sz w:val="27"/>
                      <w:szCs w:val="27"/>
                    </w:rPr>
                  </w:rPrChange>
                </w:rPr>
                <w:t>8 (0.3%)</w:t>
              </w:r>
            </w:ins>
            <w:del w:id="816" w:author="Christoffer Vissing" w:date="2024-11-11T13:58:00Z" w16du:dateUtc="2024-11-11T12:58:00Z">
              <w:r w:rsidRPr="005A6421" w:rsidDel="00691C48">
                <w:rPr>
                  <w:rFonts w:ascii="Roboto" w:hAnsi="Roboto" w:cs="Segoe UI"/>
                  <w:color w:val="333333"/>
                  <w:sz w:val="21"/>
                  <w:szCs w:val="21"/>
                </w:rPr>
                <w:delText>14 (0.5%)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5C982E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7" w:author="Christoffer Vissing" w:date="2024-11-11T13:58:00Z" w16du:dateUtc="2024-11-11T12:58:00Z">
              <w:r w:rsidRPr="005A6421">
                <w:rPr>
                  <w:rFonts w:ascii="Roboto" w:hAnsi="Roboto" w:cs="Segoe UI"/>
                  <w:color w:val="333333"/>
                  <w:sz w:val="21"/>
                  <w:szCs w:val="21"/>
                  <w:rPrChange w:id="818" w:author="Christoffer Vissing" w:date="2024-11-11T14:06:00Z" w16du:dateUtc="2024-11-11T13:06:00Z">
                    <w:rPr>
                      <w:rFonts w:ascii="Segoe UI" w:hAnsi="Segoe UI" w:cs="Segoe UI"/>
                      <w:color w:val="333333"/>
                      <w:sz w:val="27"/>
                      <w:szCs w:val="27"/>
                    </w:rPr>
                  </w:rPrChange>
                </w:rPr>
                <w:t>3 (&lt;0.1%)</w:t>
              </w:r>
            </w:ins>
            <w:del w:id="819" w:author="Christoffer Vissing" w:date="2024-11-11T13:58:00Z" w16du:dateUtc="2024-11-11T12:58:00Z">
              <w:r w:rsidRPr="005A6421" w:rsidDel="00691C48">
                <w:rPr>
                  <w:rFonts w:ascii="Roboto" w:hAnsi="Roboto" w:cs="Segoe UI"/>
                  <w:color w:val="333333"/>
                  <w:sz w:val="21"/>
                  <w:szCs w:val="21"/>
                </w:rPr>
                <w:delText>10 (0.3%)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67C4B54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0" w:author="Christoffer Vissing" w:date="2024-11-11T13:58:00Z" w16du:dateUtc="2024-11-11T12:58:00Z">
              <w:r w:rsidRPr="005A6421">
                <w:rPr>
                  <w:rFonts w:ascii="Roboto" w:hAnsi="Roboto" w:cs="Segoe UI"/>
                  <w:color w:val="333333"/>
                  <w:sz w:val="21"/>
                  <w:szCs w:val="21"/>
                  <w:rPrChange w:id="821" w:author="Christoffer Vissing" w:date="2024-11-11T14:06:00Z" w16du:dateUtc="2024-11-11T13:06:00Z">
                    <w:rPr>
                      <w:rFonts w:ascii="Segoe UI" w:hAnsi="Segoe UI" w:cs="Segoe UI"/>
                      <w:color w:val="333333"/>
                      <w:sz w:val="27"/>
                      <w:szCs w:val="27"/>
                    </w:rPr>
                  </w:rPrChange>
                </w:rPr>
                <w:t>4 (0.1%)</w:t>
              </w:r>
            </w:ins>
            <w:del w:id="822" w:author="Christoffer Vissing" w:date="2024-11-11T13:58:00Z" w16du:dateUtc="2024-11-11T12:58:00Z">
              <w:r w:rsidRPr="005A6421" w:rsidDel="00111248">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581F116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3" w:author="Christoffer Vissing" w:date="2024-11-11T13:58:00Z" w16du:dateUtc="2024-11-11T12:58:00Z">
              <w:r w:rsidRPr="005A6421">
                <w:rPr>
                  <w:rFonts w:ascii="Roboto" w:hAnsi="Roboto" w:cs="Segoe UI"/>
                  <w:color w:val="333333"/>
                  <w:sz w:val="21"/>
                  <w:szCs w:val="21"/>
                  <w:rPrChange w:id="824" w:author="Christoffer Vissing" w:date="2024-11-11T14:06:00Z" w16du:dateUtc="2024-11-11T13:06:00Z">
                    <w:rPr>
                      <w:rFonts w:ascii="Segoe UI" w:hAnsi="Segoe UI" w:cs="Segoe UI"/>
                      <w:color w:val="333333"/>
                      <w:sz w:val="27"/>
                      <w:szCs w:val="27"/>
                    </w:rPr>
                  </w:rPrChange>
                </w:rPr>
                <w:t>5 (0.2%)</w:t>
              </w:r>
            </w:ins>
            <w:del w:id="825" w:author="Christoffer Vissing" w:date="2024-11-11T13:58:00Z" w16du:dateUtc="2024-11-11T12:58:00Z">
              <w:r w:rsidRPr="005A6421" w:rsidDel="00111248">
                <w:rPr>
                  <w:rFonts w:ascii="Roboto" w:hAnsi="Roboto" w:cs="Segoe UI"/>
                  <w:color w:val="333333"/>
                  <w:sz w:val="21"/>
                  <w:szCs w:val="21"/>
                </w:rPr>
                <w:delText>5 (0.2%)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7B511F9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6" w:author="Christoffer Vissing" w:date="2024-11-11T13:58:00Z" w16du:dateUtc="2024-11-11T12:58:00Z">
              <w:r w:rsidRPr="005A6421">
                <w:rPr>
                  <w:rFonts w:ascii="Roboto" w:hAnsi="Roboto" w:cs="Segoe UI"/>
                  <w:color w:val="333333"/>
                  <w:sz w:val="21"/>
                  <w:szCs w:val="21"/>
                  <w:rPrChange w:id="827" w:author="Christoffer Vissing" w:date="2024-11-11T14:06:00Z" w16du:dateUtc="2024-11-11T13:06:00Z">
                    <w:rPr>
                      <w:rFonts w:ascii="Segoe UI" w:hAnsi="Segoe UI" w:cs="Segoe UI"/>
                      <w:color w:val="333333"/>
                      <w:sz w:val="27"/>
                      <w:szCs w:val="27"/>
                    </w:rPr>
                  </w:rPrChange>
                </w:rPr>
                <w:t>3 (&lt;0.1%)</w:t>
              </w:r>
            </w:ins>
            <w:del w:id="828" w:author="Christoffer Vissing" w:date="2024-11-11T13:58:00Z" w16du:dateUtc="2024-11-11T12:58:00Z">
              <w:r w:rsidRPr="005A6421" w:rsidDel="00CC2276">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30BEADA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9" w:author="Christoffer Vissing" w:date="2024-11-11T13:58:00Z" w16du:dateUtc="2024-11-11T12:58:00Z">
              <w:r w:rsidRPr="005A6421">
                <w:rPr>
                  <w:rFonts w:ascii="Roboto" w:hAnsi="Roboto" w:cs="Segoe UI"/>
                  <w:color w:val="333333"/>
                  <w:sz w:val="21"/>
                  <w:szCs w:val="21"/>
                  <w:rPrChange w:id="830" w:author="Christoffer Vissing" w:date="2024-11-11T14:06:00Z" w16du:dateUtc="2024-11-11T13:06:00Z">
                    <w:rPr>
                      <w:rFonts w:ascii="Segoe UI" w:hAnsi="Segoe UI" w:cs="Segoe UI"/>
                      <w:color w:val="333333"/>
                      <w:sz w:val="27"/>
                      <w:szCs w:val="27"/>
                    </w:rPr>
                  </w:rPrChange>
                </w:rPr>
                <w:t>4 (0.1%)</w:t>
              </w:r>
            </w:ins>
            <w:del w:id="831" w:author="Christoffer Vissing" w:date="2024-11-11T13:58:00Z" w16du:dateUtc="2024-11-11T12:58:00Z">
              <w:r w:rsidRPr="005A6421" w:rsidDel="00CC2276">
                <w:rPr>
                  <w:rFonts w:ascii="Roboto" w:hAnsi="Roboto" w:cs="Segoe UI"/>
                  <w:color w:val="333333"/>
                  <w:sz w:val="21"/>
                  <w:szCs w:val="21"/>
                </w:rPr>
                <w:delText>3 (0.1%)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01748D1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2" w:author="Christoffer Vissing" w:date="2024-11-11T13:58:00Z" w16du:dateUtc="2024-11-11T12:58:00Z">
              <w:r w:rsidRPr="005A6421">
                <w:rPr>
                  <w:rFonts w:ascii="Roboto" w:hAnsi="Roboto" w:cs="Segoe UI"/>
                  <w:color w:val="333333"/>
                  <w:sz w:val="21"/>
                  <w:szCs w:val="21"/>
                  <w:rPrChange w:id="833" w:author="Christoffer Vissing" w:date="2024-11-11T14:06:00Z" w16du:dateUtc="2024-11-11T13:06:00Z">
                    <w:rPr>
                      <w:rFonts w:ascii="Segoe UI" w:hAnsi="Segoe UI" w:cs="Segoe UI"/>
                      <w:color w:val="333333"/>
                      <w:sz w:val="27"/>
                      <w:szCs w:val="27"/>
                    </w:rPr>
                  </w:rPrChange>
                </w:rPr>
                <w:t>208 (6.7%)</w:t>
              </w:r>
            </w:ins>
            <w:del w:id="834" w:author="Christoffer Vissing" w:date="2024-11-11T13:58:00Z" w16du:dateUtc="2024-11-11T12:58:00Z">
              <w:r w:rsidRPr="005A6421" w:rsidDel="003A4E7A">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69E613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5" w:author="Christoffer Vissing" w:date="2024-11-11T13:58:00Z" w16du:dateUtc="2024-11-11T12:58:00Z">
              <w:r w:rsidRPr="005A6421">
                <w:rPr>
                  <w:rFonts w:ascii="Roboto" w:hAnsi="Roboto" w:cs="Segoe UI"/>
                  <w:color w:val="333333"/>
                  <w:sz w:val="21"/>
                  <w:szCs w:val="21"/>
                  <w:rPrChange w:id="836" w:author="Christoffer Vissing" w:date="2024-11-11T14:06:00Z" w16du:dateUtc="2024-11-11T13:06:00Z">
                    <w:rPr>
                      <w:rFonts w:ascii="Segoe UI" w:hAnsi="Segoe UI" w:cs="Segoe UI"/>
                      <w:color w:val="333333"/>
                      <w:sz w:val="27"/>
                      <w:szCs w:val="27"/>
                    </w:rPr>
                  </w:rPrChange>
                </w:rPr>
                <w:t>288 (9.5%)</w:t>
              </w:r>
            </w:ins>
            <w:del w:id="837" w:author="Christoffer Vissing" w:date="2024-11-11T13:58:00Z" w16du:dateUtc="2024-11-11T12:58:00Z">
              <w:r w:rsidRPr="005A6421" w:rsidDel="003A4E7A">
                <w:rPr>
                  <w:rFonts w:ascii="Roboto" w:hAnsi="Roboto" w:cs="Segoe UI"/>
                  <w:color w:val="333333"/>
                  <w:sz w:val="21"/>
                  <w:szCs w:val="21"/>
                </w:rPr>
                <w:delText>255 (8.7%)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3579355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ins w:id="838" w:author="Christoffer Vissing" w:date="2024-11-11T13:59:00Z" w16du:dateUtc="2024-11-11T12:59:00Z">
              <w:r w:rsidR="005A6421" w:rsidRPr="005A6421">
                <w:rPr>
                  <w:rFonts w:ascii="Roboto" w:hAnsi="Roboto" w:cs="Segoe UI"/>
                  <w:color w:val="333333"/>
                  <w:sz w:val="21"/>
                  <w:szCs w:val="21"/>
                </w:rPr>
                <w:t>9</w:t>
              </w:r>
            </w:ins>
            <w:del w:id="839" w:author="Christoffer Vissing" w:date="2024-11-11T13:59:00Z" w16du:dateUtc="2024-11-11T12:59:00Z">
              <w:r w:rsidRPr="005A6421" w:rsidDel="005A6421">
                <w:rPr>
                  <w:rFonts w:ascii="Roboto" w:hAnsi="Roboto" w:cs="Segoe UI"/>
                  <w:color w:val="333333"/>
                  <w:sz w:val="21"/>
                  <w:szCs w:val="21"/>
                </w:rPr>
                <w:delText>8</w:delText>
              </w:r>
            </w:del>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7D710026"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del w:id="840" w:author="Christoffer Vissing" w:date="2024-11-11T13:59:00Z" w16du:dateUtc="2024-11-11T12:59:00Z">
              <w:r w:rsidRPr="005A6421" w:rsidDel="005A6421">
                <w:rPr>
                  <w:rFonts w:ascii="Roboto" w:hAnsi="Roboto" w:cs="Segoe UI"/>
                  <w:color w:val="333333"/>
                  <w:sz w:val="21"/>
                  <w:szCs w:val="21"/>
                </w:rPr>
                <w:delText>4</w:delText>
              </w:r>
            </w:del>
            <w:ins w:id="841" w:author="Christoffer Vissing" w:date="2024-11-11T13:59:00Z" w16du:dateUtc="2024-11-11T12:59:00Z">
              <w:r w:rsidR="005A6421" w:rsidRPr="005A6421">
                <w:rPr>
                  <w:rFonts w:ascii="Roboto" w:hAnsi="Roboto" w:cs="Segoe UI"/>
                  <w:color w:val="333333"/>
                  <w:sz w:val="21"/>
                  <w:szCs w:val="21"/>
                </w:rPr>
                <w:t>3</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ins w:id="842" w:author="Christoffer Vissing" w:date="2024-11-11T13:59:00Z" w16du:dateUtc="2024-11-11T12:59:00Z">
              <w:r w:rsidR="005A6421" w:rsidRPr="005A6421">
                <w:rPr>
                  <w:rFonts w:ascii="Roboto" w:hAnsi="Roboto" w:cs="Segoe UI"/>
                  <w:color w:val="333333"/>
                  <w:sz w:val="21"/>
                  <w:szCs w:val="21"/>
                </w:rPr>
                <w:t>1</w:t>
              </w:r>
            </w:ins>
            <w:del w:id="843" w:author="Christoffer Vissing" w:date="2024-11-11T13:59:00Z" w16du:dateUtc="2024-11-11T12:59:00Z">
              <w:r w:rsidRPr="005A6421" w:rsidDel="005A6421">
                <w:rPr>
                  <w:rFonts w:ascii="Roboto" w:hAnsi="Roboto" w:cs="Segoe UI"/>
                  <w:color w:val="333333"/>
                  <w:sz w:val="21"/>
                  <w:szCs w:val="21"/>
                </w:rPr>
                <w:delText>0</w:delText>
              </w:r>
            </w:del>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4B0FAF7B"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ins w:id="844" w:author="Christoffer Vissing" w:date="2024-11-11T13:59:00Z" w16du:dateUtc="2024-11-11T12:59:00Z">
              <w:r w:rsidR="005A6421" w:rsidRPr="005A6421">
                <w:rPr>
                  <w:rFonts w:ascii="Roboto" w:hAnsi="Roboto" w:cs="Segoe UI"/>
                  <w:color w:val="333333"/>
                  <w:sz w:val="21"/>
                  <w:szCs w:val="21"/>
                </w:rPr>
                <w:t>7.</w:t>
              </w:r>
            </w:ins>
            <w:r w:rsidRPr="005A6421">
              <w:rPr>
                <w:rFonts w:ascii="Roboto" w:hAnsi="Roboto" w:cs="Segoe UI"/>
                <w:color w:val="333333"/>
                <w:sz w:val="21"/>
                <w:szCs w:val="21"/>
              </w:rPr>
              <w:t>8</w:t>
            </w:r>
            <w:del w:id="845" w:author="Christoffer Vissing" w:date="2024-11-11T13:59:00Z" w16du:dateUtc="2024-11-11T12:59:00Z">
              <w:r w:rsidRPr="005A6421" w:rsidDel="005A6421">
                <w:rPr>
                  <w:rFonts w:ascii="Roboto" w:hAnsi="Roboto" w:cs="Segoe UI"/>
                  <w:color w:val="333333"/>
                  <w:sz w:val="21"/>
                  <w:szCs w:val="21"/>
                </w:rPr>
                <w:delText>.1</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w:t>
            </w:r>
            <w:ins w:id="846" w:author="Christoffer Vissing" w:date="2024-11-11T13:59:00Z" w16du:dateUtc="2024-11-11T12:59:00Z">
              <w:r w:rsidR="005A6421" w:rsidRPr="005A6421">
                <w:rPr>
                  <w:rFonts w:ascii="Roboto" w:hAnsi="Roboto" w:cs="Segoe UI"/>
                  <w:color w:val="333333"/>
                  <w:sz w:val="21"/>
                  <w:szCs w:val="21"/>
                </w:rPr>
                <w:t>4</w:t>
              </w:r>
            </w:ins>
            <w:del w:id="847" w:author="Christoffer Vissing" w:date="2024-11-11T13:59:00Z" w16du:dateUtc="2024-11-11T12:59:00Z">
              <w:r w:rsidRPr="005A6421" w:rsidDel="005A6421">
                <w:rPr>
                  <w:rFonts w:ascii="Roboto" w:hAnsi="Roboto" w:cs="Segoe UI"/>
                  <w:color w:val="333333"/>
                  <w:sz w:val="21"/>
                  <w:szCs w:val="21"/>
                </w:rPr>
                <w:delText>5</w:delText>
              </w:r>
            </w:del>
            <w:r w:rsidRPr="005A6421">
              <w:rPr>
                <w:rFonts w:ascii="Roboto" w:hAnsi="Roboto" w:cs="Segoe UI"/>
                <w:color w:val="333333"/>
                <w:sz w:val="21"/>
                <w:szCs w:val="21"/>
              </w:rPr>
              <w:t>.</w:t>
            </w:r>
            <w:del w:id="848" w:author="Christoffer Vissing" w:date="2024-11-11T13:59:00Z" w16du:dateUtc="2024-11-11T12:59:00Z">
              <w:r w:rsidRPr="005A6421" w:rsidDel="005A6421">
                <w:rPr>
                  <w:rFonts w:ascii="Roboto" w:hAnsi="Roboto" w:cs="Segoe UI"/>
                  <w:color w:val="333333"/>
                  <w:sz w:val="21"/>
                  <w:szCs w:val="21"/>
                </w:rPr>
                <w:delText>1</w:delText>
              </w:r>
            </w:del>
            <w:ins w:id="849" w:author="Christoffer Vissing" w:date="2024-11-11T13:59:00Z" w16du:dateUtc="2024-11-11T12:59:00Z">
              <w:r w:rsidR="005A6421" w:rsidRPr="005A6421">
                <w:rPr>
                  <w:rFonts w:ascii="Roboto" w:hAnsi="Roboto" w:cs="Segoe UI"/>
                  <w:color w:val="333333"/>
                  <w:sz w:val="21"/>
                  <w:szCs w:val="21"/>
                </w:rPr>
                <w:t>8</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ins w:id="850" w:author="Christoffer Vissing" w:date="2024-11-11T13:59:00Z" w16du:dateUtc="2024-11-11T12:59:00Z">
              <w:r w:rsidR="005A6421" w:rsidRPr="005A6421">
                <w:rPr>
                  <w:rFonts w:ascii="Roboto" w:hAnsi="Roboto" w:cs="Segoe UI"/>
                  <w:color w:val="333333"/>
                  <w:sz w:val="21"/>
                  <w:szCs w:val="21"/>
                </w:rPr>
                <w:t>1</w:t>
              </w:r>
            </w:ins>
            <w:del w:id="851" w:author="Christoffer Vissing" w:date="2024-11-11T13:59:00Z" w16du:dateUtc="2024-11-11T12:59:00Z">
              <w:r w:rsidRPr="005A6421" w:rsidDel="005A6421">
                <w:rPr>
                  <w:rFonts w:ascii="Roboto" w:hAnsi="Roboto" w:cs="Segoe UI"/>
                  <w:color w:val="333333"/>
                  <w:sz w:val="21"/>
                  <w:szCs w:val="21"/>
                </w:rPr>
                <w:delText>2</w:delText>
              </w:r>
            </w:del>
            <w:r w:rsidRPr="005A6421">
              <w:rPr>
                <w:rFonts w:ascii="Roboto" w:hAnsi="Roboto" w:cs="Segoe UI"/>
                <w:color w:val="333333"/>
                <w:sz w:val="21"/>
                <w:szCs w:val="21"/>
              </w:rPr>
              <w:t>.</w:t>
            </w:r>
            <w:del w:id="852" w:author="Christoffer Vissing" w:date="2024-11-11T13:59:00Z" w16du:dateUtc="2024-11-11T12:59:00Z">
              <w:r w:rsidRPr="005A6421" w:rsidDel="005A6421">
                <w:rPr>
                  <w:rFonts w:ascii="Roboto" w:hAnsi="Roboto" w:cs="Segoe UI"/>
                  <w:color w:val="333333"/>
                  <w:sz w:val="21"/>
                  <w:szCs w:val="21"/>
                </w:rPr>
                <w:delText>2</w:delText>
              </w:r>
            </w:del>
            <w:ins w:id="853" w:author="Christoffer Vissing" w:date="2024-11-11T13:59:00Z" w16du:dateUtc="2024-11-11T12:59:00Z">
              <w:r w:rsidR="005A6421" w:rsidRPr="005A6421">
                <w:rPr>
                  <w:rFonts w:ascii="Roboto" w:hAnsi="Roboto" w:cs="Segoe UI"/>
                  <w:color w:val="333333"/>
                  <w:sz w:val="21"/>
                  <w:szCs w:val="21"/>
                </w:rPr>
                <w:t>9</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D1F461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ins w:id="854" w:author="Christoffer Vissing" w:date="2024-11-11T14:00:00Z" w16du:dateUtc="2024-11-11T13:00:00Z">
              <w:r w:rsidR="005A6421" w:rsidRPr="005A6421">
                <w:rPr>
                  <w:rFonts w:ascii="Roboto" w:hAnsi="Roboto" w:cs="Segoe UI"/>
                  <w:color w:val="333333"/>
                  <w:sz w:val="21"/>
                  <w:szCs w:val="21"/>
                </w:rPr>
                <w:t>2</w:t>
              </w:r>
            </w:ins>
            <w:del w:id="855" w:author="Christoffer Vissing" w:date="2024-11-11T14:00:00Z" w16du:dateUtc="2024-11-11T13:00:00Z">
              <w:r w:rsidRPr="005A6421" w:rsidDel="005A6421">
                <w:rPr>
                  <w:rFonts w:ascii="Roboto" w:hAnsi="Roboto" w:cs="Segoe UI"/>
                  <w:color w:val="333333"/>
                  <w:sz w:val="21"/>
                  <w:szCs w:val="21"/>
                </w:rPr>
                <w:delText>3</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del w:id="856" w:author="Christoffer Vissing" w:date="2024-11-11T14:00:00Z" w16du:dateUtc="2024-11-11T13:00:00Z">
              <w:r w:rsidRPr="005A6421" w:rsidDel="005A6421">
                <w:rPr>
                  <w:rFonts w:ascii="Roboto" w:hAnsi="Roboto" w:cs="Segoe UI"/>
                  <w:color w:val="333333"/>
                  <w:sz w:val="21"/>
                  <w:szCs w:val="21"/>
                </w:rPr>
                <w:delText>4</w:delText>
              </w:r>
            </w:del>
            <w:ins w:id="857" w:author="Christoffer Vissing" w:date="2024-11-11T14:00:00Z" w16du:dateUtc="2024-11-11T13:00:00Z">
              <w:r w:rsidR="005A6421" w:rsidRPr="005A6421">
                <w:rPr>
                  <w:rFonts w:ascii="Roboto" w:hAnsi="Roboto" w:cs="Segoe UI"/>
                  <w:color w:val="333333"/>
                  <w:sz w:val="21"/>
                  <w:szCs w:val="21"/>
                </w:rPr>
                <w:t>3</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3ED16B7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58" w:author="Christoffer Vissing" w:date="2024-11-11T14:00:00Z" w16du:dateUtc="2024-11-11T13:00:00Z">
              <w:r w:rsidRPr="005A6421">
                <w:rPr>
                  <w:rFonts w:ascii="Roboto" w:hAnsi="Roboto" w:cs="Segoe UI"/>
                  <w:color w:val="333333"/>
                  <w:sz w:val="21"/>
                  <w:szCs w:val="21"/>
                </w:rPr>
                <w:t>1</w:t>
              </w:r>
            </w:ins>
            <w:del w:id="859" w:author="Christoffer Vissing" w:date="2024-11-11T14:00:00Z" w16du:dateUtc="2024-11-11T13:00:00Z">
              <w:r w:rsidR="006A6C59" w:rsidRPr="005A6421" w:rsidDel="005A6421">
                <w:rPr>
                  <w:rFonts w:ascii="Roboto" w:hAnsi="Roboto" w:cs="Segoe UI"/>
                  <w:color w:val="333333"/>
                  <w:sz w:val="21"/>
                  <w:szCs w:val="21"/>
                </w:rPr>
                <w:delText>2</w:delText>
              </w:r>
            </w:del>
            <w:r w:rsidR="006A6C59" w:rsidRPr="005A6421">
              <w:rPr>
                <w:rFonts w:ascii="Roboto" w:hAnsi="Roboto" w:cs="Segoe UI"/>
                <w:color w:val="333333"/>
                <w:sz w:val="21"/>
                <w:szCs w:val="21"/>
              </w:rPr>
              <w:t>.</w:t>
            </w:r>
            <w:ins w:id="860" w:author="Christoffer Vissing" w:date="2024-11-11T14:00:00Z" w16du:dateUtc="2024-11-11T13:00:00Z">
              <w:r w:rsidRPr="005A6421">
                <w:rPr>
                  <w:rFonts w:ascii="Roboto" w:hAnsi="Roboto" w:cs="Segoe UI"/>
                  <w:color w:val="333333"/>
                  <w:sz w:val="21"/>
                  <w:szCs w:val="21"/>
                </w:rPr>
                <w:t>99</w:t>
              </w:r>
            </w:ins>
            <w:del w:id="861" w:author="Christoffer Vissing" w:date="2024-11-11T14:00:00Z" w16du:dateUtc="2024-11-11T13:00:00Z">
              <w:r w:rsidR="006A6C59" w:rsidRPr="005A6421" w:rsidDel="005A6421">
                <w:rPr>
                  <w:rFonts w:ascii="Roboto" w:hAnsi="Roboto" w:cs="Segoe UI"/>
                  <w:color w:val="333333"/>
                  <w:sz w:val="21"/>
                  <w:szCs w:val="21"/>
                </w:rPr>
                <w:delText>00</w:delText>
              </w:r>
            </w:del>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del w:id="862" w:author="Christoffer Vissing" w:date="2024-11-11T14:00:00Z" w16du:dateUtc="2024-11-11T13:00:00Z">
              <w:r w:rsidR="006A6C59" w:rsidRPr="005A6421" w:rsidDel="005A6421">
                <w:rPr>
                  <w:rFonts w:ascii="Roboto" w:hAnsi="Roboto" w:cs="Segoe UI"/>
                  <w:color w:val="333333"/>
                  <w:sz w:val="21"/>
                  <w:szCs w:val="21"/>
                </w:rPr>
                <w:delText>3</w:delText>
              </w:r>
            </w:del>
            <w:ins w:id="863" w:author="Christoffer Vissing" w:date="2024-11-11T14:00:00Z" w16du:dateUtc="2024-11-11T13:00:00Z">
              <w:r w:rsidRPr="005A6421">
                <w:rPr>
                  <w:rFonts w:ascii="Roboto" w:hAnsi="Roboto" w:cs="Segoe UI"/>
                  <w:color w:val="333333"/>
                  <w:sz w:val="21"/>
                  <w:szCs w:val="21"/>
                </w:rPr>
                <w:t>1</w:t>
              </w:r>
            </w:ins>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del w:id="864" w:author="Christoffer Vissing" w:date="2024-11-11T14:00:00Z" w16du:dateUtc="2024-11-11T13:00:00Z">
              <w:r w:rsidR="006A6C59" w:rsidRPr="005A6421" w:rsidDel="005A6421">
                <w:rPr>
                  <w:rFonts w:ascii="Roboto" w:hAnsi="Roboto" w:cs="Segoe UI"/>
                  <w:color w:val="333333"/>
                  <w:sz w:val="21"/>
                  <w:szCs w:val="21"/>
                </w:rPr>
                <w:delText>8</w:delText>
              </w:r>
            </w:del>
            <w:ins w:id="865" w:author="Christoffer Vissing" w:date="2024-11-11T14:00:00Z" w16du:dateUtc="2024-11-11T13:00:00Z">
              <w:r w:rsidRPr="005A6421">
                <w:rPr>
                  <w:rFonts w:ascii="Roboto" w:hAnsi="Roboto" w:cs="Segoe UI"/>
                  <w:color w:val="333333"/>
                  <w:sz w:val="21"/>
                  <w:szCs w:val="21"/>
                </w:rPr>
                <w:t>7</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79BC09D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6" w:author="Christoffer Vissing" w:date="2024-11-11T14:03:00Z" w16du:dateUtc="2024-11-11T13:03:00Z">
              <w:r w:rsidRPr="005A6421">
                <w:rPr>
                  <w:rFonts w:ascii="Roboto" w:hAnsi="Roboto" w:cs="Segoe UI"/>
                  <w:color w:val="333333"/>
                  <w:sz w:val="21"/>
                  <w:szCs w:val="21"/>
                  <w:rPrChange w:id="867" w:author="Christoffer Vissing" w:date="2024-11-11T14:06:00Z" w16du:dateUtc="2024-11-11T13:06:00Z">
                    <w:rPr>
                      <w:rFonts w:ascii="Segoe UI" w:hAnsi="Segoe UI" w:cs="Segoe UI"/>
                      <w:color w:val="333333"/>
                      <w:sz w:val="27"/>
                      <w:szCs w:val="27"/>
                    </w:rPr>
                  </w:rPrChange>
                </w:rPr>
                <w:t>63.6 ± 10.3</w:t>
              </w:r>
            </w:ins>
            <w:del w:id="868" w:author="Christoffer Vissing" w:date="2024-11-11T14:03:00Z" w16du:dateUtc="2024-11-11T13:03:00Z">
              <w:r w:rsidRPr="005A6421" w:rsidDel="000B49E9">
                <w:rPr>
                  <w:rFonts w:ascii="Roboto" w:hAnsi="Roboto" w:cs="Segoe UI"/>
                  <w:color w:val="333333"/>
                  <w:sz w:val="21"/>
                  <w:szCs w:val="21"/>
                </w:rPr>
                <w:delText>63.7</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10.4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31B0DD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9" w:author="Christoffer Vissing" w:date="2024-11-11T14:03:00Z" w16du:dateUtc="2024-11-11T13:03:00Z">
              <w:r w:rsidRPr="005A6421">
                <w:rPr>
                  <w:rFonts w:ascii="Roboto" w:hAnsi="Roboto" w:cs="Segoe UI"/>
                  <w:color w:val="333333"/>
                  <w:sz w:val="21"/>
                  <w:szCs w:val="21"/>
                  <w:rPrChange w:id="870" w:author="Christoffer Vissing" w:date="2024-11-11T14:06:00Z" w16du:dateUtc="2024-11-11T13:06:00Z">
                    <w:rPr>
                      <w:rFonts w:ascii="Segoe UI" w:hAnsi="Segoe UI" w:cs="Segoe UI"/>
                      <w:color w:val="333333"/>
                      <w:sz w:val="27"/>
                      <w:szCs w:val="27"/>
                    </w:rPr>
                  </w:rPrChange>
                </w:rPr>
                <w:t>65.3 ± 9.2</w:t>
              </w:r>
            </w:ins>
            <w:del w:id="871" w:author="Christoffer Vissing" w:date="2024-11-11T14:03:00Z" w16du:dateUtc="2024-11-11T13:03:00Z">
              <w:r w:rsidRPr="005A6421" w:rsidDel="000B49E9">
                <w:rPr>
                  <w:rFonts w:ascii="Roboto" w:hAnsi="Roboto" w:cs="Segoe UI"/>
                  <w:color w:val="333333"/>
                  <w:sz w:val="21"/>
                  <w:szCs w:val="21"/>
                </w:rPr>
                <w:delText>65.3</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9.3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67E83CD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2" w:author="Christoffer Vissing" w:date="2024-11-11T14:03:00Z" w16du:dateUtc="2024-11-11T13:03:00Z">
              <w:r w:rsidRPr="005A6421">
                <w:rPr>
                  <w:rFonts w:ascii="Roboto" w:hAnsi="Roboto" w:cs="Segoe UI"/>
                  <w:color w:val="333333"/>
                  <w:sz w:val="21"/>
                  <w:szCs w:val="21"/>
                  <w:rPrChange w:id="873" w:author="Christoffer Vissing" w:date="2024-11-11T14:06:00Z" w16du:dateUtc="2024-11-11T13:06:00Z">
                    <w:rPr>
                      <w:rFonts w:ascii="Segoe UI" w:hAnsi="Segoe UI" w:cs="Segoe UI"/>
                      <w:color w:val="333333"/>
                      <w:sz w:val="27"/>
                      <w:szCs w:val="27"/>
                    </w:rPr>
                  </w:rPrChange>
                </w:rPr>
                <w:t>&lt;0.001</w:t>
              </w:r>
            </w:ins>
            <w:del w:id="874" w:author="Christoffer Vissing" w:date="2024-11-11T14:03:00Z" w16du:dateUtc="2024-11-11T13:03:00Z">
              <w:r w:rsidRPr="005A6421" w:rsidDel="000B49E9">
                <w:rPr>
                  <w:rFonts w:ascii="Roboto" w:hAnsi="Roboto" w:cs="Segoe UI"/>
                  <w:color w:val="333333"/>
                  <w:sz w:val="21"/>
                  <w:szCs w:val="21"/>
                </w:rPr>
                <w:delText>&lt;0.001</w:delText>
              </w:r>
            </w:del>
          </w:p>
        </w:tc>
      </w:tr>
      <w:tr w:rsidR="005A6421" w:rsidRPr="00DB6D77" w14:paraId="22C4242F" w14:textId="77777777" w:rsidTr="000B148B">
        <w:tblPrEx>
          <w:tblW w:w="9498" w:type="dxa"/>
          <w:jc w:val="center"/>
          <w:tblLayout w:type="fixed"/>
          <w:tblLook w:val="0420" w:firstRow="1" w:lastRow="0" w:firstColumn="0" w:lastColumn="0" w:noHBand="0" w:noVBand="1"/>
          <w:tblPrExChange w:id="875"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876"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77"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78"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68C57E" w14:textId="1C5D600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9" w:author="Christoffer Vissing" w:date="2024-11-11T14:05:00Z" w16du:dateUtc="2024-11-11T13:05:00Z">
              <w:r w:rsidRPr="005A6421">
                <w:rPr>
                  <w:rFonts w:ascii="Roboto" w:hAnsi="Roboto" w:cs="Segoe UI"/>
                  <w:color w:val="333333"/>
                  <w:sz w:val="21"/>
                  <w:szCs w:val="21"/>
                  <w:rPrChange w:id="880" w:author="Christoffer Vissing" w:date="2024-11-11T14:06:00Z" w16du:dateUtc="2024-11-11T13:06:00Z">
                    <w:rPr>
                      <w:rFonts w:ascii="Segoe UI" w:hAnsi="Segoe UI" w:cs="Segoe UI"/>
                      <w:color w:val="333333"/>
                      <w:sz w:val="27"/>
                      <w:szCs w:val="27"/>
                    </w:rPr>
                  </w:rPrChange>
                </w:rPr>
                <w:t>706 (23%)</w:t>
              </w:r>
            </w:ins>
            <w:del w:id="881" w:author="Christoffer Vissing" w:date="2024-11-11T14:05:00Z" w16du:dateUtc="2024-11-11T13:05:00Z">
              <w:r w:rsidRPr="005A6421" w:rsidDel="000B148B">
                <w:rPr>
                  <w:rFonts w:ascii="Roboto" w:eastAsia="Helvetica" w:hAnsi="Roboto"/>
                  <w:color w:val="000000"/>
                  <w:sz w:val="21"/>
                  <w:szCs w:val="21"/>
                </w:rPr>
                <w:delText>467 (16%)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82"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6D68C8" w14:textId="6FB28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83" w:author="Christoffer Vissing" w:date="2024-11-11T14:05:00Z" w16du:dateUtc="2024-11-11T13:05:00Z">
              <w:r w:rsidRPr="005A6421">
                <w:rPr>
                  <w:rFonts w:ascii="Roboto" w:hAnsi="Roboto" w:cs="Segoe UI"/>
                  <w:color w:val="333333"/>
                  <w:sz w:val="21"/>
                  <w:szCs w:val="21"/>
                  <w:rPrChange w:id="884" w:author="Christoffer Vissing" w:date="2024-11-11T14:06:00Z" w16du:dateUtc="2024-11-11T13:06:00Z">
                    <w:rPr>
                      <w:rFonts w:ascii="Segoe UI" w:hAnsi="Segoe UI" w:cs="Segoe UI"/>
                      <w:color w:val="333333"/>
                      <w:sz w:val="27"/>
                      <w:szCs w:val="27"/>
                    </w:rPr>
                  </w:rPrChange>
                </w:rPr>
                <w:t>1,208 (40%)</w:t>
              </w:r>
            </w:ins>
            <w:del w:id="885" w:author="Christoffer Vissing" w:date="2024-11-11T14:05:00Z" w16du:dateUtc="2024-11-11T13:05:00Z">
              <w:r w:rsidRPr="005A6421" w:rsidDel="000B148B">
                <w:rPr>
                  <w:rFonts w:ascii="Roboto" w:eastAsia="Helvetica" w:hAnsi="Roboto"/>
                  <w:color w:val="000000"/>
                  <w:sz w:val="21"/>
                  <w:szCs w:val="21"/>
                </w:rPr>
                <w:delText>849 (29%)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86"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215E44">
        <w:tblPrEx>
          <w:tblW w:w="9498" w:type="dxa"/>
          <w:jc w:val="center"/>
          <w:tblLayout w:type="fixed"/>
          <w:tblLook w:val="0420" w:firstRow="1" w:lastRow="0" w:firstColumn="0" w:lastColumn="0" w:noHBand="0" w:noVBand="1"/>
          <w:tblPrExChange w:id="887"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888"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89"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0"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4C2C65" w14:textId="25C0FB2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1" w:author="Christoffer Vissing" w:date="2024-11-11T14:04:00Z" w16du:dateUtc="2024-11-11T13:04:00Z">
              <w:r w:rsidRPr="005A6421">
                <w:rPr>
                  <w:rFonts w:ascii="Roboto" w:hAnsi="Roboto" w:cs="Segoe UI"/>
                  <w:color w:val="333333"/>
                  <w:sz w:val="21"/>
                  <w:szCs w:val="21"/>
                  <w:rPrChange w:id="892" w:author="Christoffer Vissing" w:date="2024-11-11T14:06:00Z" w16du:dateUtc="2024-11-11T13:06:00Z">
                    <w:rPr>
                      <w:rFonts w:ascii="Segoe UI" w:hAnsi="Segoe UI" w:cs="Segoe UI"/>
                      <w:color w:val="333333"/>
                      <w:sz w:val="27"/>
                      <w:szCs w:val="27"/>
                    </w:rPr>
                  </w:rPrChange>
                </w:rPr>
                <w:t>40.3 ± 10.5</w:t>
              </w:r>
            </w:ins>
            <w:del w:id="893" w:author="Christoffer Vissing" w:date="2024-11-11T14:04:00Z" w16du:dateUtc="2024-11-11T13:04:00Z">
              <w:r w:rsidRPr="005A6421" w:rsidDel="00215E44">
                <w:rPr>
                  <w:rFonts w:ascii="Roboto" w:hAnsi="Roboto" w:cs="Segoe UI"/>
                  <w:color w:val="333333"/>
                  <w:sz w:val="21"/>
                  <w:szCs w:val="21"/>
                  <w:shd w:val="clear" w:color="auto" w:fill="FFFFFF"/>
                </w:rPr>
                <w:delText>40.2 ± 10.8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4"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501395" w14:textId="76CA71F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5" w:author="Christoffer Vissing" w:date="2024-11-11T14:04:00Z" w16du:dateUtc="2024-11-11T13:04:00Z">
              <w:r w:rsidRPr="005A6421">
                <w:rPr>
                  <w:rFonts w:ascii="Roboto" w:hAnsi="Roboto" w:cs="Segoe UI"/>
                  <w:color w:val="333333"/>
                  <w:sz w:val="21"/>
                  <w:szCs w:val="21"/>
                  <w:rPrChange w:id="896" w:author="Christoffer Vissing" w:date="2024-11-11T14:06:00Z" w16du:dateUtc="2024-11-11T13:06:00Z">
                    <w:rPr>
                      <w:rFonts w:ascii="Segoe UI" w:hAnsi="Segoe UI" w:cs="Segoe UI"/>
                      <w:color w:val="333333"/>
                      <w:sz w:val="27"/>
                      <w:szCs w:val="27"/>
                    </w:rPr>
                  </w:rPrChange>
                </w:rPr>
                <w:t>41.0 ± 9.5</w:t>
              </w:r>
            </w:ins>
            <w:del w:id="897" w:author="Christoffer Vissing" w:date="2024-11-11T14:04:00Z" w16du:dateUtc="2024-11-11T13:04:00Z">
              <w:r w:rsidRPr="005A6421" w:rsidDel="00215E44">
                <w:rPr>
                  <w:rFonts w:ascii="Roboto" w:hAnsi="Roboto" w:cs="Segoe UI"/>
                  <w:color w:val="333333"/>
                  <w:sz w:val="21"/>
                  <w:szCs w:val="21"/>
                  <w:shd w:val="clear" w:color="auto" w:fill="FFFFFF"/>
                </w:rPr>
                <w:delText>40.0 ± 10.3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8"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60BFC65" w14:textId="1020AF1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9" w:author="Christoffer Vissing" w:date="2024-11-11T14:04:00Z" w16du:dateUtc="2024-11-11T13:04:00Z">
              <w:r w:rsidRPr="005A6421">
                <w:rPr>
                  <w:rFonts w:ascii="Roboto" w:hAnsi="Roboto" w:cs="Segoe UI"/>
                  <w:color w:val="333333"/>
                  <w:sz w:val="21"/>
                  <w:szCs w:val="21"/>
                  <w:rPrChange w:id="900" w:author="Christoffer Vissing" w:date="2024-11-11T14:06:00Z" w16du:dateUtc="2024-11-11T13:06:00Z">
                    <w:rPr>
                      <w:rFonts w:ascii="Segoe UI" w:hAnsi="Segoe UI" w:cs="Segoe UI"/>
                      <w:color w:val="333333"/>
                      <w:sz w:val="27"/>
                      <w:szCs w:val="27"/>
                    </w:rPr>
                  </w:rPrChange>
                </w:rPr>
                <w:t>0.002</w:t>
              </w:r>
            </w:ins>
            <w:del w:id="901" w:author="Christoffer Vissing" w:date="2024-11-11T14:04:00Z" w16du:dateUtc="2024-11-11T13:04:00Z">
              <w:r w:rsidRPr="005A6421" w:rsidDel="00215E44">
                <w:rPr>
                  <w:rFonts w:ascii="Roboto" w:eastAsia="Helvetica" w:hAnsi="Roboto"/>
                  <w:color w:val="000000"/>
                  <w:sz w:val="21"/>
                  <w:szCs w:val="21"/>
                </w:rPr>
                <w:delText>0.5</w:delText>
              </w:r>
            </w:del>
          </w:p>
        </w:tc>
      </w:tr>
      <w:tr w:rsidR="006A6C59" w:rsidRPr="00597A08"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29E606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2" w:author="Christoffer Vissing" w:date="2024-11-11T14:01:00Z" w16du:dateUtc="2024-11-11T13:01:00Z">
              <w:r w:rsidRPr="005A6421">
                <w:rPr>
                  <w:rFonts w:ascii="Roboto" w:hAnsi="Roboto" w:cs="Segoe UI"/>
                  <w:color w:val="333333"/>
                  <w:sz w:val="21"/>
                  <w:szCs w:val="21"/>
                  <w:rPrChange w:id="903" w:author="Christoffer Vissing" w:date="2024-11-11T14:06:00Z" w16du:dateUtc="2024-11-11T13:06:00Z">
                    <w:rPr>
                      <w:rFonts w:ascii="Segoe UI" w:hAnsi="Segoe UI" w:cs="Segoe UI"/>
                      <w:color w:val="333333"/>
                      <w:sz w:val="27"/>
                      <w:szCs w:val="27"/>
                    </w:rPr>
                  </w:rPrChange>
                </w:rPr>
                <w:t>628 (20%)</w:t>
              </w:r>
            </w:ins>
            <w:del w:id="904" w:author="Christoffer Vissing" w:date="2024-11-11T14:01:00Z" w16du:dateUtc="2024-11-11T13:01:00Z">
              <w:r w:rsidRPr="005A6421" w:rsidDel="00E678B4">
                <w:rPr>
                  <w:rFonts w:ascii="Roboto" w:hAnsi="Roboto" w:cs="Segoe UI"/>
                  <w:color w:val="333333"/>
                  <w:sz w:val="21"/>
                  <w:szCs w:val="21"/>
                </w:rPr>
                <w:delText>576 (19%)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5F7DE1C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5" w:author="Christoffer Vissing" w:date="2024-11-11T14:01:00Z" w16du:dateUtc="2024-11-11T13:01:00Z">
              <w:r w:rsidRPr="005A6421">
                <w:rPr>
                  <w:rFonts w:ascii="Roboto" w:hAnsi="Roboto" w:cs="Segoe UI"/>
                  <w:color w:val="333333"/>
                  <w:sz w:val="21"/>
                  <w:szCs w:val="21"/>
                  <w:rPrChange w:id="906" w:author="Christoffer Vissing" w:date="2024-11-11T14:06:00Z" w16du:dateUtc="2024-11-11T13:06:00Z">
                    <w:rPr>
                      <w:rFonts w:ascii="Segoe UI" w:hAnsi="Segoe UI" w:cs="Segoe UI"/>
                      <w:color w:val="333333"/>
                      <w:sz w:val="27"/>
                      <w:szCs w:val="27"/>
                    </w:rPr>
                  </w:rPrChange>
                </w:rPr>
                <w:t>1,345 (44%)</w:t>
              </w:r>
            </w:ins>
            <w:del w:id="907" w:author="Christoffer Vissing" w:date="2024-11-11T14:01:00Z" w16du:dateUtc="2024-11-11T13:01:00Z">
              <w:r w:rsidRPr="005A6421" w:rsidDel="00E678B4">
                <w:rPr>
                  <w:rFonts w:ascii="Roboto" w:hAnsi="Roboto" w:cs="Segoe UI"/>
                  <w:color w:val="333333"/>
                  <w:sz w:val="21"/>
                  <w:szCs w:val="21"/>
                </w:rPr>
                <w:delText>1,189 (40%)</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6F3BD36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8" w:author="Christoffer Vissing" w:date="2024-11-11T14:01:00Z" w16du:dateUtc="2024-11-11T13:01:00Z">
              <w:r w:rsidRPr="005A6421">
                <w:rPr>
                  <w:rFonts w:ascii="Roboto" w:hAnsi="Roboto" w:cs="Segoe UI"/>
                  <w:color w:val="333333"/>
                  <w:sz w:val="21"/>
                  <w:szCs w:val="21"/>
                  <w:rPrChange w:id="909" w:author="Christoffer Vissing" w:date="2024-11-11T14:06:00Z" w16du:dateUtc="2024-11-11T13:06:00Z">
                    <w:rPr>
                      <w:rFonts w:ascii="Segoe UI" w:hAnsi="Segoe UI" w:cs="Segoe UI"/>
                      <w:color w:val="333333"/>
                      <w:sz w:val="27"/>
                      <w:szCs w:val="27"/>
                    </w:rPr>
                  </w:rPrChange>
                </w:rPr>
                <w:t>393 (13%)</w:t>
              </w:r>
            </w:ins>
            <w:del w:id="910" w:author="Christoffer Vissing" w:date="2024-11-11T14:01:00Z" w16du:dateUtc="2024-11-11T13:01:00Z">
              <w:r w:rsidRPr="005A6421" w:rsidDel="00B656F4">
                <w:rPr>
                  <w:rFonts w:ascii="Roboto" w:hAnsi="Roboto" w:cs="Segoe UI"/>
                  <w:color w:val="333333"/>
                  <w:sz w:val="21"/>
                  <w:szCs w:val="21"/>
                </w:rPr>
                <w:delText>380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7856AF3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1" w:author="Christoffer Vissing" w:date="2024-11-11T14:01:00Z" w16du:dateUtc="2024-11-11T13:01:00Z">
              <w:r w:rsidRPr="005A6421">
                <w:rPr>
                  <w:rFonts w:ascii="Roboto" w:hAnsi="Roboto" w:cs="Segoe UI"/>
                  <w:color w:val="333333"/>
                  <w:sz w:val="21"/>
                  <w:szCs w:val="21"/>
                  <w:rPrChange w:id="912" w:author="Christoffer Vissing" w:date="2024-11-11T14:06:00Z" w16du:dateUtc="2024-11-11T13:06:00Z">
                    <w:rPr>
                      <w:rFonts w:ascii="Segoe UI" w:hAnsi="Segoe UI" w:cs="Segoe UI"/>
                      <w:color w:val="333333"/>
                      <w:sz w:val="27"/>
                      <w:szCs w:val="27"/>
                    </w:rPr>
                  </w:rPrChange>
                </w:rPr>
                <w:t>400 (13%)</w:t>
              </w:r>
            </w:ins>
            <w:del w:id="913" w:author="Christoffer Vissing" w:date="2024-11-11T14:01:00Z" w16du:dateUtc="2024-11-11T13:01:00Z">
              <w:r w:rsidRPr="005A6421" w:rsidDel="00B656F4">
                <w:rPr>
                  <w:rFonts w:ascii="Roboto" w:hAnsi="Roboto" w:cs="Segoe UI"/>
                  <w:color w:val="333333"/>
                  <w:sz w:val="21"/>
                  <w:szCs w:val="21"/>
                </w:rPr>
                <w:delText>384 (13%)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23338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w:t>
            </w:r>
            <w:del w:id="914" w:author="Christoffer Vissing" w:date="2024-11-11T14:01:00Z" w16du:dateUtc="2024-11-11T13:01:00Z">
              <w:r w:rsidRPr="005A6421" w:rsidDel="005A6421">
                <w:rPr>
                  <w:rFonts w:ascii="Roboto" w:eastAsia="Helvetica" w:hAnsi="Roboto"/>
                  <w:color w:val="000000"/>
                  <w:sz w:val="21"/>
                  <w:szCs w:val="21"/>
                </w:rPr>
                <w:delText>7</w:delText>
              </w:r>
            </w:del>
            <w:ins w:id="915" w:author="Christoffer Vissing" w:date="2024-11-11T14:01:00Z" w16du:dateUtc="2024-11-11T13:01:00Z">
              <w:r w:rsidRPr="005A6421">
                <w:rPr>
                  <w:rFonts w:ascii="Roboto" w:eastAsia="Helvetica" w:hAnsi="Roboto"/>
                  <w:color w:val="000000"/>
                  <w:sz w:val="21"/>
                  <w:szCs w:val="21"/>
                </w:rPr>
                <w:t>6</w:t>
              </w:r>
            </w:ins>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3FA894A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6" w:author="Christoffer Vissing" w:date="2024-11-11T14:02:00Z" w16du:dateUtc="2024-11-11T13:02:00Z">
              <w:r w:rsidRPr="005A6421">
                <w:rPr>
                  <w:rFonts w:ascii="Roboto" w:hAnsi="Roboto" w:cs="Segoe UI"/>
                  <w:color w:val="333333"/>
                  <w:sz w:val="21"/>
                  <w:szCs w:val="21"/>
                  <w:rPrChange w:id="917" w:author="Christoffer Vissing" w:date="2024-11-11T14:06:00Z" w16du:dateUtc="2024-11-11T13:06:00Z">
                    <w:rPr>
                      <w:rFonts w:ascii="Segoe UI" w:hAnsi="Segoe UI" w:cs="Segoe UI"/>
                      <w:color w:val="333333"/>
                      <w:sz w:val="27"/>
                      <w:szCs w:val="27"/>
                    </w:rPr>
                  </w:rPrChange>
                </w:rPr>
                <w:t>312 (10%)</w:t>
              </w:r>
            </w:ins>
            <w:del w:id="918" w:author="Christoffer Vissing" w:date="2024-11-11T14:02:00Z" w16du:dateUtc="2024-11-11T13:02:00Z">
              <w:r w:rsidRPr="005A6421" w:rsidDel="00413825">
                <w:rPr>
                  <w:rFonts w:ascii="Roboto" w:hAnsi="Roboto" w:cs="Segoe UI"/>
                  <w:color w:val="333333"/>
                  <w:sz w:val="21"/>
                  <w:szCs w:val="21"/>
                </w:rPr>
                <w:delText>288 (9.6%)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771E5A3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9" w:author="Christoffer Vissing" w:date="2024-11-11T14:02:00Z" w16du:dateUtc="2024-11-11T13:02:00Z">
              <w:r w:rsidRPr="005A6421">
                <w:rPr>
                  <w:rFonts w:ascii="Roboto" w:hAnsi="Roboto" w:cs="Segoe UI"/>
                  <w:color w:val="333333"/>
                  <w:sz w:val="21"/>
                  <w:szCs w:val="21"/>
                  <w:rPrChange w:id="920" w:author="Christoffer Vissing" w:date="2024-11-11T14:06:00Z" w16du:dateUtc="2024-11-11T13:06:00Z">
                    <w:rPr>
                      <w:rFonts w:ascii="Segoe UI" w:hAnsi="Segoe UI" w:cs="Segoe UI"/>
                      <w:color w:val="333333"/>
                      <w:sz w:val="27"/>
                      <w:szCs w:val="27"/>
                    </w:rPr>
                  </w:rPrChange>
                </w:rPr>
                <w:t>273 (9.0%)</w:t>
              </w:r>
            </w:ins>
            <w:del w:id="921" w:author="Christoffer Vissing" w:date="2024-11-11T14:02:00Z" w16du:dateUtc="2024-11-11T13:02:00Z">
              <w:r w:rsidRPr="005A6421" w:rsidDel="00413825">
                <w:rPr>
                  <w:rFonts w:ascii="Roboto" w:hAnsi="Roboto" w:cs="Segoe UI"/>
                  <w:color w:val="333333"/>
                  <w:sz w:val="21"/>
                  <w:szCs w:val="21"/>
                </w:rPr>
                <w:delText>285 (9.7%)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EC4AEC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2" w:author="Christoffer Vissing" w:date="2024-11-11T14:02:00Z" w16du:dateUtc="2024-11-11T13:02:00Z">
              <w:r w:rsidRPr="005A6421">
                <w:rPr>
                  <w:rFonts w:ascii="Roboto" w:hAnsi="Roboto" w:cs="Segoe UI"/>
                  <w:color w:val="333333"/>
                  <w:sz w:val="21"/>
                  <w:szCs w:val="21"/>
                  <w:rPrChange w:id="923" w:author="Christoffer Vissing" w:date="2024-11-11T14:06:00Z" w16du:dateUtc="2024-11-11T13:06:00Z">
                    <w:rPr>
                      <w:rFonts w:ascii="Segoe UI" w:hAnsi="Segoe UI" w:cs="Segoe UI"/>
                      <w:color w:val="333333"/>
                      <w:sz w:val="27"/>
                      <w:szCs w:val="27"/>
                    </w:rPr>
                  </w:rPrChange>
                </w:rPr>
                <w:t>0.13</w:t>
              </w:r>
            </w:ins>
            <w:del w:id="924" w:author="Christoffer Vissing" w:date="2024-11-11T14:02:00Z" w16du:dateUtc="2024-11-11T13:02:00Z">
              <w:r w:rsidRPr="005A6421" w:rsidDel="00413825">
                <w:rPr>
                  <w:rFonts w:ascii="Roboto" w:hAnsi="Roboto" w:cs="Segoe UI"/>
                  <w:color w:val="333333"/>
                  <w:sz w:val="21"/>
                  <w:szCs w:val="21"/>
                </w:rPr>
                <w:delText>&gt;0.9</w:delText>
              </w:r>
            </w:del>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552A8F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5" w:author="Christoffer Vissing" w:date="2024-11-11T14:02:00Z" w16du:dateUtc="2024-11-11T13:02:00Z">
              <w:r w:rsidRPr="005A6421">
                <w:rPr>
                  <w:rFonts w:ascii="Roboto" w:hAnsi="Roboto" w:cs="Segoe UI"/>
                  <w:color w:val="333333"/>
                  <w:sz w:val="21"/>
                  <w:szCs w:val="21"/>
                  <w:rPrChange w:id="926" w:author="Christoffer Vissing" w:date="2024-11-11T14:06:00Z" w16du:dateUtc="2024-11-11T13:06:00Z">
                    <w:rPr>
                      <w:rFonts w:ascii="Segoe UI" w:hAnsi="Segoe UI" w:cs="Segoe UI"/>
                      <w:color w:val="333333"/>
                      <w:sz w:val="27"/>
                      <w:szCs w:val="27"/>
                    </w:rPr>
                  </w:rPrChange>
                </w:rPr>
                <w:t>85 (2.8%)</w:t>
              </w:r>
            </w:ins>
            <w:del w:id="927" w:author="Christoffer Vissing" w:date="2024-11-11T14:02:00Z" w16du:dateUtc="2024-11-11T13:02:00Z">
              <w:r w:rsidRPr="005A6421" w:rsidDel="00853500">
                <w:rPr>
                  <w:rFonts w:ascii="Roboto" w:hAnsi="Roboto" w:cs="Segoe UI"/>
                  <w:color w:val="333333"/>
                  <w:sz w:val="21"/>
                  <w:szCs w:val="21"/>
                </w:rPr>
                <w:delText>80 (2.7%)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5554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8" w:author="Christoffer Vissing" w:date="2024-11-11T14:02:00Z" w16du:dateUtc="2024-11-11T13:02:00Z">
              <w:r w:rsidRPr="005A6421">
                <w:rPr>
                  <w:rFonts w:ascii="Roboto" w:hAnsi="Roboto" w:cs="Segoe UI"/>
                  <w:color w:val="333333"/>
                  <w:sz w:val="21"/>
                  <w:szCs w:val="21"/>
                  <w:rPrChange w:id="929" w:author="Christoffer Vissing" w:date="2024-11-11T14:06:00Z" w16du:dateUtc="2024-11-11T13:06:00Z">
                    <w:rPr>
                      <w:rFonts w:ascii="Segoe UI" w:hAnsi="Segoe UI" w:cs="Segoe UI"/>
                      <w:color w:val="333333"/>
                      <w:sz w:val="27"/>
                      <w:szCs w:val="27"/>
                    </w:rPr>
                  </w:rPrChange>
                </w:rPr>
                <w:t>116 (3.8%)</w:t>
              </w:r>
            </w:ins>
            <w:del w:id="930" w:author="Christoffer Vissing" w:date="2024-11-11T14:02:00Z" w16du:dateUtc="2024-11-11T13:02:00Z">
              <w:r w:rsidRPr="005A6421" w:rsidDel="00853500">
                <w:rPr>
                  <w:rFonts w:ascii="Roboto" w:hAnsi="Roboto" w:cs="Segoe UI"/>
                  <w:color w:val="333333"/>
                  <w:sz w:val="21"/>
                  <w:szCs w:val="21"/>
                </w:rPr>
                <w:delText>93 (3.2%)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661A00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1" w:author="Christoffer Vissing" w:date="2024-11-11T14:02:00Z" w16du:dateUtc="2024-11-11T13:02:00Z">
              <w:r w:rsidRPr="005A6421">
                <w:rPr>
                  <w:rFonts w:ascii="Roboto" w:hAnsi="Roboto" w:cs="Segoe UI"/>
                  <w:color w:val="333333"/>
                  <w:sz w:val="21"/>
                  <w:szCs w:val="21"/>
                  <w:rPrChange w:id="932" w:author="Christoffer Vissing" w:date="2024-11-11T14:06:00Z" w16du:dateUtc="2024-11-11T13:06:00Z">
                    <w:rPr>
                      <w:rFonts w:ascii="Segoe UI" w:hAnsi="Segoe UI" w:cs="Segoe UI"/>
                      <w:color w:val="333333"/>
                      <w:sz w:val="27"/>
                      <w:szCs w:val="27"/>
                    </w:rPr>
                  </w:rPrChange>
                </w:rPr>
                <w:t>0.020</w:t>
              </w:r>
            </w:ins>
            <w:del w:id="933" w:author="Christoffer Vissing" w:date="2024-11-11T14:02:00Z" w16du:dateUtc="2024-11-11T13:02:00Z">
              <w:r w:rsidRPr="005A6421" w:rsidDel="00853500">
                <w:rPr>
                  <w:rFonts w:ascii="Roboto" w:hAnsi="Roboto" w:cs="Segoe UI"/>
                  <w:color w:val="333333"/>
                  <w:sz w:val="21"/>
                  <w:szCs w:val="21"/>
                </w:rPr>
                <w:delText>0.3</w:delText>
              </w:r>
            </w:del>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AF85C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4" w:author="Christoffer Vissing" w:date="2024-11-11T14:02:00Z" w16du:dateUtc="2024-11-11T13:02:00Z">
              <w:r w:rsidRPr="005A6421">
                <w:rPr>
                  <w:rFonts w:ascii="Roboto" w:hAnsi="Roboto" w:cs="Segoe UI"/>
                  <w:color w:val="333333"/>
                  <w:sz w:val="21"/>
                  <w:szCs w:val="21"/>
                  <w:rPrChange w:id="935" w:author="Christoffer Vissing" w:date="2024-11-11T14:06:00Z" w16du:dateUtc="2024-11-11T13:06:00Z">
                    <w:rPr>
                      <w:rFonts w:ascii="Segoe UI" w:hAnsi="Segoe UI" w:cs="Segoe UI"/>
                      <w:color w:val="333333"/>
                      <w:sz w:val="27"/>
                      <w:szCs w:val="27"/>
                    </w:rPr>
                  </w:rPrChange>
                </w:rPr>
                <w:t>396 (13%)</w:t>
              </w:r>
            </w:ins>
            <w:del w:id="936" w:author="Christoffer Vissing" w:date="2024-11-11T14:02:00Z" w16du:dateUtc="2024-11-11T13:02:00Z">
              <w:r w:rsidRPr="005A6421" w:rsidDel="005F1C43">
                <w:rPr>
                  <w:rFonts w:ascii="Roboto" w:hAnsi="Roboto" w:cs="Segoe UI"/>
                  <w:color w:val="333333"/>
                  <w:sz w:val="21"/>
                  <w:szCs w:val="21"/>
                </w:rPr>
                <w:delText>395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102595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7" w:author="Christoffer Vissing" w:date="2024-11-11T14:02:00Z" w16du:dateUtc="2024-11-11T13:02:00Z">
              <w:r w:rsidRPr="005A6421">
                <w:rPr>
                  <w:rFonts w:ascii="Roboto" w:hAnsi="Roboto" w:cs="Segoe UI"/>
                  <w:color w:val="333333"/>
                  <w:sz w:val="21"/>
                  <w:szCs w:val="21"/>
                  <w:rPrChange w:id="938" w:author="Christoffer Vissing" w:date="2024-11-11T14:06:00Z" w16du:dateUtc="2024-11-11T13:06:00Z">
                    <w:rPr>
                      <w:rFonts w:ascii="Segoe UI" w:hAnsi="Segoe UI" w:cs="Segoe UI"/>
                      <w:color w:val="333333"/>
                      <w:sz w:val="27"/>
                      <w:szCs w:val="27"/>
                    </w:rPr>
                  </w:rPrChange>
                </w:rPr>
                <w:t>156 (5.1%)</w:t>
              </w:r>
            </w:ins>
            <w:del w:id="939" w:author="Christoffer Vissing" w:date="2024-11-11T14:02:00Z" w16du:dateUtc="2024-11-11T13:02:00Z">
              <w:r w:rsidRPr="005A6421" w:rsidDel="005F1C43">
                <w:rPr>
                  <w:rFonts w:ascii="Roboto" w:hAnsi="Roboto" w:cs="Segoe UI"/>
                  <w:color w:val="333333"/>
                  <w:sz w:val="21"/>
                  <w:szCs w:val="21"/>
                </w:rPr>
                <w:delText>142 (4.8%)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4BBEC8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0" w:author="Christoffer Vissing" w:date="2024-11-11T14:02:00Z" w16du:dateUtc="2024-11-11T13:02:00Z">
              <w:r w:rsidRPr="005A6421">
                <w:rPr>
                  <w:rFonts w:ascii="Roboto" w:hAnsi="Roboto" w:cs="Segoe UI"/>
                  <w:color w:val="333333"/>
                  <w:sz w:val="21"/>
                  <w:szCs w:val="21"/>
                  <w:rPrChange w:id="941" w:author="Christoffer Vissing" w:date="2024-11-11T14:06:00Z" w16du:dateUtc="2024-11-11T13:06:00Z">
                    <w:rPr>
                      <w:rFonts w:ascii="Segoe UI" w:hAnsi="Segoe UI" w:cs="Segoe UI"/>
                      <w:color w:val="333333"/>
                      <w:sz w:val="27"/>
                      <w:szCs w:val="27"/>
                    </w:rPr>
                  </w:rPrChange>
                </w:rPr>
                <w:t>87 (2.8%)</w:t>
              </w:r>
            </w:ins>
            <w:del w:id="942" w:author="Christoffer Vissing" w:date="2024-11-11T14:02:00Z" w16du:dateUtc="2024-11-11T13:02:00Z">
              <w:r w:rsidRPr="005A6421" w:rsidDel="000D7A15">
                <w:rPr>
                  <w:rFonts w:ascii="Roboto" w:hAnsi="Roboto" w:cs="Segoe UI"/>
                  <w:color w:val="333333"/>
                  <w:sz w:val="21"/>
                  <w:szCs w:val="21"/>
                </w:rPr>
                <w:delText>75 (2.5%)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4D7814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3" w:author="Christoffer Vissing" w:date="2024-11-11T14:02:00Z" w16du:dateUtc="2024-11-11T13:02:00Z">
              <w:r w:rsidRPr="005A6421">
                <w:rPr>
                  <w:rFonts w:ascii="Roboto" w:hAnsi="Roboto" w:cs="Segoe UI"/>
                  <w:color w:val="333333"/>
                  <w:sz w:val="21"/>
                  <w:szCs w:val="21"/>
                  <w:rPrChange w:id="944" w:author="Christoffer Vissing" w:date="2024-11-11T14:06:00Z" w16du:dateUtc="2024-11-11T13:06:00Z">
                    <w:rPr>
                      <w:rFonts w:ascii="Segoe UI" w:hAnsi="Segoe UI" w:cs="Segoe UI"/>
                      <w:color w:val="333333"/>
                      <w:sz w:val="27"/>
                      <w:szCs w:val="27"/>
                    </w:rPr>
                  </w:rPrChange>
                </w:rPr>
                <w:t>48 (1.6%)</w:t>
              </w:r>
            </w:ins>
            <w:del w:id="945" w:author="Christoffer Vissing" w:date="2024-11-11T14:02:00Z" w16du:dateUtc="2024-11-11T13:02:00Z">
              <w:r w:rsidRPr="005A6421" w:rsidDel="000D7A15">
                <w:rPr>
                  <w:rFonts w:ascii="Roboto" w:hAnsi="Roboto" w:cs="Segoe UI"/>
                  <w:color w:val="333333"/>
                  <w:sz w:val="21"/>
                  <w:szCs w:val="21"/>
                </w:rPr>
                <w:delText>50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5E137B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6" w:author="Christoffer Vissing" w:date="2024-11-11T14:02:00Z">
              <w:r w:rsidRPr="005A6421">
                <w:rPr>
                  <w:rFonts w:ascii="Roboto" w:eastAsia="Helvetica" w:hAnsi="Roboto"/>
                  <w:color w:val="000000"/>
                  <w:sz w:val="21"/>
                  <w:szCs w:val="21"/>
                </w:rPr>
                <w:t>&lt;0.001</w:t>
              </w:r>
            </w:ins>
            <w:del w:id="947" w:author="Christoffer Vissing" w:date="2024-11-11T14:02:00Z" w16du:dateUtc="2024-11-11T13:02:00Z">
              <w:r w:rsidRPr="005A6421" w:rsidDel="005A6421">
                <w:rPr>
                  <w:rFonts w:ascii="Roboto" w:eastAsia="Helvetica" w:hAnsi="Roboto"/>
                  <w:color w:val="000000"/>
                  <w:sz w:val="21"/>
                  <w:szCs w:val="21"/>
                </w:rPr>
                <w:delText>0.031</w:delText>
              </w:r>
            </w:del>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6147AD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8" w:author="Christoffer Vissing" w:date="2024-11-11T14:03:00Z" w16du:dateUtc="2024-11-11T13:03:00Z">
              <w:r w:rsidRPr="005A6421">
                <w:rPr>
                  <w:rFonts w:ascii="Roboto" w:hAnsi="Roboto" w:cs="Segoe UI"/>
                  <w:color w:val="333333"/>
                  <w:sz w:val="21"/>
                  <w:szCs w:val="21"/>
                  <w:rPrChange w:id="949" w:author="Christoffer Vissing" w:date="2024-11-11T14:06:00Z" w16du:dateUtc="2024-11-11T13:06:00Z">
                    <w:rPr>
                      <w:rFonts w:ascii="Segoe UI" w:hAnsi="Segoe UI" w:cs="Segoe UI"/>
                      <w:color w:val="333333"/>
                      <w:sz w:val="27"/>
                      <w:szCs w:val="27"/>
                    </w:rPr>
                  </w:rPrChange>
                </w:rPr>
                <w:t>202 (6.6%)</w:t>
              </w:r>
            </w:ins>
            <w:del w:id="950" w:author="Christoffer Vissing" w:date="2024-11-11T14:03:00Z" w16du:dateUtc="2024-11-11T13:03:00Z">
              <w:r w:rsidRPr="005A6421" w:rsidDel="008C36A5">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100CD76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1" w:author="Christoffer Vissing" w:date="2024-11-11T14:03:00Z" w16du:dateUtc="2024-11-11T13:03:00Z">
              <w:r w:rsidRPr="005A6421">
                <w:rPr>
                  <w:rFonts w:ascii="Roboto" w:hAnsi="Roboto" w:cs="Segoe UI"/>
                  <w:color w:val="333333"/>
                  <w:sz w:val="21"/>
                  <w:szCs w:val="21"/>
                  <w:rPrChange w:id="952" w:author="Christoffer Vissing" w:date="2024-11-11T14:06:00Z" w16du:dateUtc="2024-11-11T13:06:00Z">
                    <w:rPr>
                      <w:rFonts w:ascii="Segoe UI" w:hAnsi="Segoe UI" w:cs="Segoe UI"/>
                      <w:color w:val="333333"/>
                      <w:sz w:val="27"/>
                      <w:szCs w:val="27"/>
                    </w:rPr>
                  </w:rPrChange>
                </w:rPr>
                <w:t>264 (8.7%)</w:t>
              </w:r>
            </w:ins>
            <w:del w:id="953" w:author="Christoffer Vissing" w:date="2024-11-11T14:03:00Z" w16du:dateUtc="2024-11-11T13:03:00Z">
              <w:r w:rsidRPr="005A6421" w:rsidDel="008C36A5">
                <w:rPr>
                  <w:rFonts w:ascii="Roboto" w:hAnsi="Roboto" w:cs="Segoe UI"/>
                  <w:color w:val="333333"/>
                  <w:sz w:val="21"/>
                  <w:szCs w:val="21"/>
                </w:rPr>
                <w:delText>258 (8.8%)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36987F2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4" w:author="Christoffer Vissing" w:date="2024-11-11T14:03:00Z" w16du:dateUtc="2024-11-11T13:03:00Z">
              <w:r w:rsidRPr="005A6421">
                <w:rPr>
                  <w:rFonts w:ascii="Roboto" w:hAnsi="Roboto" w:cs="Segoe UI"/>
                  <w:color w:val="333333"/>
                  <w:sz w:val="21"/>
                  <w:szCs w:val="21"/>
                  <w:rPrChange w:id="955" w:author="Christoffer Vissing" w:date="2024-11-11T14:06:00Z" w16du:dateUtc="2024-11-11T13:06:00Z">
                    <w:rPr>
                      <w:rFonts w:ascii="Segoe UI" w:hAnsi="Segoe UI" w:cs="Segoe UI"/>
                      <w:color w:val="333333"/>
                      <w:sz w:val="27"/>
                      <w:szCs w:val="27"/>
                    </w:rPr>
                  </w:rPrChange>
                </w:rPr>
                <w:t>0.002</w:t>
              </w:r>
            </w:ins>
            <w:del w:id="956" w:author="Christoffer Vissing" w:date="2024-11-11T14:03:00Z" w16du:dateUtc="2024-11-11T13:03:00Z">
              <w:r w:rsidRPr="005A6421" w:rsidDel="008C36A5">
                <w:rPr>
                  <w:rFonts w:ascii="Roboto" w:hAnsi="Roboto" w:cs="Segoe UI"/>
                  <w:color w:val="333333"/>
                  <w:sz w:val="21"/>
                  <w:szCs w:val="21"/>
                </w:rPr>
                <w:delText>0.023</w:delText>
              </w:r>
            </w:del>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7114139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7" w:author="Christoffer Vissing" w:date="2024-11-11T14:00:00Z" w16du:dateUtc="2024-11-11T13:00:00Z">
              <w:r w:rsidRPr="005A6421">
                <w:rPr>
                  <w:rFonts w:ascii="Roboto" w:hAnsi="Roboto" w:cs="Segoe UI"/>
                  <w:color w:val="333333"/>
                  <w:sz w:val="21"/>
                  <w:szCs w:val="21"/>
                  <w:rPrChange w:id="958" w:author="Christoffer Vissing" w:date="2024-11-11T14:06:00Z" w16du:dateUtc="2024-11-11T13:06:00Z">
                    <w:rPr>
                      <w:rFonts w:ascii="Segoe UI" w:hAnsi="Segoe UI" w:cs="Segoe UI"/>
                      <w:color w:val="333333"/>
                      <w:sz w:val="27"/>
                      <w:szCs w:val="27"/>
                    </w:rPr>
                  </w:rPrChange>
                </w:rPr>
                <w:t>112 (3.6%)</w:t>
              </w:r>
            </w:ins>
            <w:del w:id="959" w:author="Christoffer Vissing" w:date="2024-11-11T14:00:00Z" w16du:dateUtc="2024-11-11T13:00:00Z">
              <w:r w:rsidRPr="005A6421" w:rsidDel="003E32C9">
                <w:rPr>
                  <w:rFonts w:ascii="Roboto" w:hAnsi="Roboto" w:cs="Segoe UI"/>
                  <w:color w:val="333333"/>
                  <w:sz w:val="21"/>
                  <w:szCs w:val="21"/>
                </w:rPr>
                <w:delText>111 (3.7%)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0DBB1F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0" w:author="Christoffer Vissing" w:date="2024-11-11T14:00:00Z" w16du:dateUtc="2024-11-11T13:00:00Z">
              <w:r w:rsidRPr="005A6421">
                <w:rPr>
                  <w:rFonts w:ascii="Roboto" w:hAnsi="Roboto" w:cs="Segoe UI"/>
                  <w:color w:val="333333"/>
                  <w:sz w:val="21"/>
                  <w:szCs w:val="21"/>
                  <w:rPrChange w:id="961" w:author="Christoffer Vissing" w:date="2024-11-11T14:06:00Z" w16du:dateUtc="2024-11-11T13:06:00Z">
                    <w:rPr>
                      <w:rFonts w:ascii="Segoe UI" w:hAnsi="Segoe UI" w:cs="Segoe UI"/>
                      <w:color w:val="333333"/>
                      <w:sz w:val="27"/>
                      <w:szCs w:val="27"/>
                    </w:rPr>
                  </w:rPrChange>
                </w:rPr>
                <w:t>51 (1.7%)</w:t>
              </w:r>
            </w:ins>
            <w:del w:id="962" w:author="Christoffer Vissing" w:date="2024-11-11T14:00:00Z" w16du:dateUtc="2024-11-11T13:00:00Z">
              <w:r w:rsidRPr="005A6421" w:rsidDel="003E32C9">
                <w:rPr>
                  <w:rFonts w:ascii="Roboto" w:hAnsi="Roboto" w:cs="Segoe UI"/>
                  <w:color w:val="333333"/>
                  <w:sz w:val="21"/>
                  <w:szCs w:val="21"/>
                </w:rPr>
                <w:delText>51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8421F">
        <w:tblPrEx>
          <w:tblW w:w="9498" w:type="dxa"/>
          <w:jc w:val="center"/>
          <w:tblLayout w:type="fixed"/>
          <w:tblLook w:val="0420" w:firstRow="1" w:lastRow="0" w:firstColumn="0" w:lastColumn="0" w:noHBand="0" w:noVBand="1"/>
          <w:tblPrExChange w:id="963" w:author="Christoffer Vissing" w:date="2024-11-11T14:01:00Z" w16du:dateUtc="2024-11-11T13:01:00Z">
            <w:tblPrEx>
              <w:tblW w:w="9498" w:type="dxa"/>
              <w:jc w:val="center"/>
              <w:tblLayout w:type="fixed"/>
              <w:tblLook w:val="0420" w:firstRow="1" w:lastRow="0" w:firstColumn="0" w:lastColumn="0" w:noHBand="0" w:noVBand="1"/>
            </w:tblPrEx>
          </w:tblPrExChange>
        </w:tblPrEx>
        <w:trPr>
          <w:jc w:val="center"/>
          <w:trPrChange w:id="964" w:author="Christoffer Vissing" w:date="2024-11-11T14:01:00Z" w16du:dateUtc="2024-11-11T13:01: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65" w:author="Christoffer Vissing" w:date="2024-11-11T14:01:00Z" w16du:dateUtc="2024-11-11T13:01: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66" w:author="Christoffer Vissing" w:date="2024-11-11T14:01:00Z" w16du:dateUtc="2024-11-11T13:01: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E4E022" w14:textId="2063FA8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7" w:author="Christoffer Vissing" w:date="2024-11-11T14:01:00Z" w16du:dateUtc="2024-11-11T13:01:00Z">
              <w:r w:rsidRPr="005A6421">
                <w:rPr>
                  <w:rFonts w:ascii="Roboto" w:hAnsi="Roboto" w:cs="Segoe UI"/>
                  <w:color w:val="333333"/>
                  <w:sz w:val="21"/>
                  <w:szCs w:val="21"/>
                  <w:rPrChange w:id="968" w:author="Christoffer Vissing" w:date="2024-11-11T14:06:00Z" w16du:dateUtc="2024-11-11T13:06:00Z">
                    <w:rPr>
                      <w:rFonts w:ascii="Segoe UI" w:hAnsi="Segoe UI" w:cs="Segoe UI"/>
                      <w:color w:val="333333"/>
                      <w:sz w:val="27"/>
                      <w:szCs w:val="27"/>
                    </w:rPr>
                  </w:rPrChange>
                </w:rPr>
                <w:t>5 (0.8%)</w:t>
              </w:r>
            </w:ins>
            <w:del w:id="969" w:author="Christoffer Vissing" w:date="2024-11-11T14:01:00Z" w16du:dateUtc="2024-11-11T13:01:00Z">
              <w:r w:rsidRPr="005A6421" w:rsidDel="0038421F">
                <w:rPr>
                  <w:rFonts w:ascii="Roboto" w:hAnsi="Roboto" w:cs="Segoe UI"/>
                  <w:color w:val="333333"/>
                  <w:sz w:val="21"/>
                  <w:szCs w:val="21"/>
                </w:rPr>
                <w:delText>24 (0.8%)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70" w:author="Christoffer Vissing" w:date="2024-11-11T14:01:00Z" w16du:dateUtc="2024-11-11T13:01: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774022" w14:textId="4F71209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1" w:author="Christoffer Vissing" w:date="2024-11-11T14:01:00Z" w16du:dateUtc="2024-11-11T13:01:00Z">
              <w:r w:rsidRPr="005A6421">
                <w:rPr>
                  <w:rFonts w:ascii="Roboto" w:hAnsi="Roboto" w:cs="Segoe UI"/>
                  <w:color w:val="333333"/>
                  <w:sz w:val="21"/>
                  <w:szCs w:val="21"/>
                  <w:rPrChange w:id="972" w:author="Christoffer Vissing" w:date="2024-11-11T14:06:00Z" w16du:dateUtc="2024-11-11T13:06:00Z">
                    <w:rPr>
                      <w:rFonts w:ascii="Segoe UI" w:hAnsi="Segoe UI" w:cs="Segoe UI"/>
                      <w:color w:val="333333"/>
                      <w:sz w:val="27"/>
                      <w:szCs w:val="27"/>
                    </w:rPr>
                  </w:rPrChange>
                </w:rPr>
                <w:t>8 (0.3%)</w:t>
              </w:r>
            </w:ins>
            <w:del w:id="973" w:author="Christoffer Vissing" w:date="2024-11-11T14:01:00Z" w16du:dateUtc="2024-11-11T13:01:00Z">
              <w:r w:rsidRPr="005A6421" w:rsidDel="0038421F">
                <w:rPr>
                  <w:rFonts w:ascii="Roboto" w:hAnsi="Roboto" w:cs="Segoe UI"/>
                  <w:color w:val="333333"/>
                  <w:sz w:val="21"/>
                  <w:szCs w:val="21"/>
                </w:rPr>
                <w:delText>11 (0.4%)</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74" w:author="Christoffer Vissing" w:date="2024-11-11T14:01:00Z" w16du:dateUtc="2024-11-11T13:01: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E432A4" w14:textId="283BBC4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5" w:author="Christoffer Vissing" w:date="2024-11-11T14:01:00Z" w16du:dateUtc="2024-11-11T13:01:00Z">
              <w:r w:rsidRPr="005A6421">
                <w:rPr>
                  <w:rFonts w:ascii="Roboto" w:hAnsi="Roboto" w:cs="Segoe UI"/>
                  <w:color w:val="333333"/>
                  <w:sz w:val="21"/>
                  <w:szCs w:val="21"/>
                  <w:rPrChange w:id="976" w:author="Christoffer Vissing" w:date="2024-11-11T14:06:00Z" w16du:dateUtc="2024-11-11T13:06:00Z">
                    <w:rPr>
                      <w:rFonts w:ascii="Segoe UI" w:hAnsi="Segoe UI" w:cs="Segoe UI"/>
                      <w:color w:val="333333"/>
                      <w:sz w:val="27"/>
                      <w:szCs w:val="27"/>
                    </w:rPr>
                  </w:rPrChange>
                </w:rPr>
                <w:t>0.003</w:t>
              </w:r>
            </w:ins>
            <w:del w:id="977" w:author="Christoffer Vissing" w:date="2024-11-11T14:01:00Z" w16du:dateUtc="2024-11-11T13:01:00Z">
              <w:r w:rsidRPr="005A6421" w:rsidDel="0038421F">
                <w:rPr>
                  <w:rFonts w:ascii="Roboto" w:eastAsia="Helvetica" w:hAnsi="Roboto"/>
                  <w:color w:val="000000"/>
                  <w:sz w:val="21"/>
                  <w:szCs w:val="21"/>
                </w:rPr>
                <w:delText>0.032</w:delText>
              </w:r>
            </w:del>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745F57">
        <w:tblPrEx>
          <w:tblW w:w="9498" w:type="dxa"/>
          <w:jc w:val="center"/>
          <w:tblLayout w:type="fixed"/>
          <w:tblLook w:val="0420" w:firstRow="1" w:lastRow="0" w:firstColumn="0" w:lastColumn="0" w:noHBand="0" w:noVBand="1"/>
          <w:tblPrExChange w:id="978"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79"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80"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81"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845302" w14:textId="5C7CE53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82" w:author="Christoffer Vissing" w:date="2024-11-11T14:04:00Z" w16du:dateUtc="2024-11-11T13:04:00Z">
              <w:r w:rsidRPr="005A6421">
                <w:rPr>
                  <w:rFonts w:ascii="Roboto" w:hAnsi="Roboto" w:cs="Segoe UI"/>
                  <w:color w:val="333333"/>
                  <w:sz w:val="21"/>
                  <w:szCs w:val="21"/>
                  <w:rPrChange w:id="983" w:author="Christoffer Vissing" w:date="2024-11-11T14:06:00Z" w16du:dateUtc="2024-11-11T13:06:00Z">
                    <w:rPr>
                      <w:rFonts w:ascii="Segoe UI" w:hAnsi="Segoe UI" w:cs="Segoe UI"/>
                      <w:color w:val="333333"/>
                      <w:sz w:val="27"/>
                      <w:szCs w:val="27"/>
                    </w:rPr>
                  </w:rPrChange>
                </w:rPr>
                <w:t>179 (9.6%)</w:t>
              </w:r>
            </w:ins>
            <w:del w:id="984" w:author="Christoffer Vissing" w:date="2024-11-11T14:04:00Z" w16du:dateUtc="2024-11-11T13:04:00Z">
              <w:r w:rsidRPr="005A6421" w:rsidDel="00745F57">
                <w:rPr>
                  <w:rFonts w:ascii="Roboto" w:eastAsia="Helvetica" w:hAnsi="Roboto"/>
                  <w:color w:val="000000"/>
                  <w:sz w:val="21"/>
                  <w:szCs w:val="21"/>
                </w:rPr>
                <w:delText>148 (8.7%)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85"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571598F" w14:textId="0856A1D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86" w:author="Christoffer Vissing" w:date="2024-11-11T14:04:00Z" w16du:dateUtc="2024-11-11T13:04:00Z">
              <w:r w:rsidRPr="005A6421">
                <w:rPr>
                  <w:rFonts w:ascii="Roboto" w:hAnsi="Roboto" w:cs="Segoe UI"/>
                  <w:color w:val="333333"/>
                  <w:sz w:val="21"/>
                  <w:szCs w:val="21"/>
                  <w:rPrChange w:id="987" w:author="Christoffer Vissing" w:date="2024-11-11T14:06:00Z" w16du:dateUtc="2024-11-11T13:06:00Z">
                    <w:rPr>
                      <w:rFonts w:ascii="Segoe UI" w:hAnsi="Segoe UI" w:cs="Segoe UI"/>
                      <w:color w:val="333333"/>
                      <w:sz w:val="27"/>
                      <w:szCs w:val="27"/>
                    </w:rPr>
                  </w:rPrChange>
                </w:rPr>
                <w:t>83 (4.3%)</w:t>
              </w:r>
            </w:ins>
            <w:del w:id="988" w:author="Christoffer Vissing" w:date="2024-11-11T14:04:00Z" w16du:dateUtc="2024-11-11T13:04:00Z">
              <w:r w:rsidRPr="005A6421" w:rsidDel="00745F57">
                <w:rPr>
                  <w:rFonts w:ascii="Roboto" w:eastAsia="Helvetica" w:hAnsi="Roboto"/>
                  <w:color w:val="000000"/>
                  <w:sz w:val="21"/>
                  <w:szCs w:val="21"/>
                </w:rPr>
                <w:delText>64 (3.8%)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89"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12A08">
        <w:tblPrEx>
          <w:tblW w:w="9498" w:type="dxa"/>
          <w:jc w:val="center"/>
          <w:tblLayout w:type="fixed"/>
          <w:tblLook w:val="0420" w:firstRow="1" w:lastRow="0" w:firstColumn="0" w:lastColumn="0" w:noHBand="0" w:noVBand="1"/>
          <w:tblPrExChange w:id="990"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91"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92"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93"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6F30941D" w14:textId="7BF1A4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94" w:author="Christoffer Vissing" w:date="2024-11-11T14:04:00Z" w16du:dateUtc="2024-11-11T13:04:00Z">
              <w:r w:rsidRPr="005A6421">
                <w:rPr>
                  <w:rFonts w:ascii="Roboto" w:hAnsi="Roboto" w:cs="Segoe UI"/>
                  <w:color w:val="333333"/>
                  <w:sz w:val="21"/>
                  <w:szCs w:val="21"/>
                  <w:rPrChange w:id="995" w:author="Christoffer Vissing" w:date="2024-11-11T14:06:00Z" w16du:dateUtc="2024-11-11T13:06:00Z">
                    <w:rPr>
                      <w:rFonts w:ascii="Segoe UI" w:hAnsi="Segoe UI" w:cs="Segoe UI"/>
                      <w:color w:val="333333"/>
                      <w:sz w:val="27"/>
                      <w:szCs w:val="27"/>
                    </w:rPr>
                  </w:rPrChange>
                </w:rPr>
                <w:t>245 (13%)</w:t>
              </w:r>
            </w:ins>
            <w:del w:id="996" w:author="Christoffer Vissing" w:date="2024-11-11T14:04:00Z" w16du:dateUtc="2024-11-11T13:04:00Z">
              <w:r w:rsidRPr="005A6421" w:rsidDel="00312A08">
                <w:rPr>
                  <w:rFonts w:ascii="Roboto" w:eastAsia="Helvetica" w:hAnsi="Roboto"/>
                  <w:color w:val="000000"/>
                  <w:sz w:val="21"/>
                  <w:szCs w:val="21"/>
                </w:rPr>
                <w:delText>216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97"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5AF1146" w14:textId="0542D6F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98" w:author="Christoffer Vissing" w:date="2024-11-11T14:04:00Z" w16du:dateUtc="2024-11-11T13:04:00Z">
              <w:r w:rsidRPr="005A6421">
                <w:rPr>
                  <w:rFonts w:ascii="Roboto" w:hAnsi="Roboto" w:cs="Segoe UI"/>
                  <w:color w:val="333333"/>
                  <w:sz w:val="21"/>
                  <w:szCs w:val="21"/>
                  <w:rPrChange w:id="999" w:author="Christoffer Vissing" w:date="2024-11-11T14:06:00Z" w16du:dateUtc="2024-11-11T13:06:00Z">
                    <w:rPr>
                      <w:rFonts w:ascii="Segoe UI" w:hAnsi="Segoe UI" w:cs="Segoe UI"/>
                      <w:color w:val="333333"/>
                      <w:sz w:val="27"/>
                      <w:szCs w:val="27"/>
                    </w:rPr>
                  </w:rPrChange>
                </w:rPr>
                <w:t>151 (7.8%)</w:t>
              </w:r>
            </w:ins>
            <w:del w:id="1000" w:author="Christoffer Vissing" w:date="2024-11-11T14:04:00Z" w16du:dateUtc="2024-11-11T13:04:00Z">
              <w:r w:rsidRPr="005A6421" w:rsidDel="00312A08">
                <w:rPr>
                  <w:rFonts w:ascii="Roboto" w:eastAsia="Helvetica" w:hAnsi="Roboto"/>
                  <w:color w:val="000000"/>
                  <w:sz w:val="21"/>
                  <w:szCs w:val="21"/>
                </w:rPr>
                <w:delText>128 (7.5%)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01"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1C6F57">
        <w:tblPrEx>
          <w:tblW w:w="9498" w:type="dxa"/>
          <w:jc w:val="center"/>
          <w:tblLayout w:type="fixed"/>
          <w:tblLook w:val="0420" w:firstRow="1" w:lastRow="0" w:firstColumn="0" w:lastColumn="0" w:noHBand="0" w:noVBand="1"/>
          <w:tblPrExChange w:id="1002"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1003"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04"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05"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772B906" w14:textId="42B31D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06" w:author="Christoffer Vissing" w:date="2024-11-11T14:04:00Z" w16du:dateUtc="2024-11-11T13:04:00Z">
              <w:r w:rsidRPr="005A6421">
                <w:rPr>
                  <w:rFonts w:ascii="Roboto" w:hAnsi="Roboto" w:cs="Segoe UI"/>
                  <w:color w:val="333333"/>
                  <w:sz w:val="21"/>
                  <w:szCs w:val="21"/>
                  <w:rPrChange w:id="1007" w:author="Christoffer Vissing" w:date="2024-11-11T14:06:00Z" w16du:dateUtc="2024-11-11T13:06:00Z">
                    <w:rPr>
                      <w:rFonts w:ascii="Segoe UI" w:hAnsi="Segoe UI" w:cs="Segoe UI"/>
                      <w:color w:val="333333"/>
                      <w:sz w:val="27"/>
                      <w:szCs w:val="27"/>
                    </w:rPr>
                  </w:rPrChange>
                </w:rPr>
                <w:t>1,435 (77%)</w:t>
              </w:r>
            </w:ins>
            <w:del w:id="1008" w:author="Christoffer Vissing" w:date="2024-11-11T14:04:00Z" w16du:dateUtc="2024-11-11T13:04:00Z">
              <w:r w:rsidRPr="005A6421" w:rsidDel="001C6F57">
                <w:rPr>
                  <w:rFonts w:ascii="Roboto" w:eastAsia="Helvetica" w:hAnsi="Roboto"/>
                  <w:color w:val="000000"/>
                  <w:sz w:val="21"/>
                  <w:szCs w:val="21"/>
                </w:rPr>
                <w:delText>1,341 (79%)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09"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730EDE6" w14:textId="0A43F8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10" w:author="Christoffer Vissing" w:date="2024-11-11T14:04:00Z" w16du:dateUtc="2024-11-11T13:04:00Z">
              <w:r w:rsidRPr="005A6421">
                <w:rPr>
                  <w:rFonts w:ascii="Roboto" w:hAnsi="Roboto" w:cs="Segoe UI"/>
                  <w:color w:val="333333"/>
                  <w:sz w:val="21"/>
                  <w:szCs w:val="21"/>
                  <w:rPrChange w:id="1011" w:author="Christoffer Vissing" w:date="2024-11-11T14:06:00Z" w16du:dateUtc="2024-11-11T13:06:00Z">
                    <w:rPr>
                      <w:rFonts w:ascii="Segoe UI" w:hAnsi="Segoe UI" w:cs="Segoe UI"/>
                      <w:color w:val="333333"/>
                      <w:sz w:val="27"/>
                      <w:szCs w:val="27"/>
                    </w:rPr>
                  </w:rPrChange>
                </w:rPr>
                <w:t>1,701 (88%)</w:t>
              </w:r>
            </w:ins>
            <w:del w:id="1012" w:author="Christoffer Vissing" w:date="2024-11-11T14:04:00Z" w16du:dateUtc="2024-11-11T13:04:00Z">
              <w:r w:rsidRPr="005A6421" w:rsidDel="001C6F57">
                <w:rPr>
                  <w:rFonts w:ascii="Roboto" w:eastAsia="Helvetica" w:hAnsi="Roboto"/>
                  <w:color w:val="000000"/>
                  <w:sz w:val="21"/>
                  <w:szCs w:val="21"/>
                </w:rPr>
                <w:delText>1,509 (89%)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13"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105BBF">
        <w:tblPrEx>
          <w:tblW w:w="9498" w:type="dxa"/>
          <w:jc w:val="center"/>
          <w:tblLayout w:type="fixed"/>
          <w:tblLook w:val="0420" w:firstRow="1" w:lastRow="0" w:firstColumn="0" w:lastColumn="0" w:noHBand="0" w:noVBand="1"/>
          <w:tblPrExChange w:id="1014"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1015"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16"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17"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91DE21" w14:textId="7DF391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1018" w:author="Christoffer Vissing" w:date="2024-11-11T14:05:00Z" w16du:dateUtc="2024-11-11T13:05:00Z">
              <w:r w:rsidRPr="005A6421">
                <w:rPr>
                  <w:rFonts w:ascii="Roboto" w:hAnsi="Roboto" w:cs="Segoe UI"/>
                  <w:color w:val="333333"/>
                  <w:sz w:val="21"/>
                  <w:szCs w:val="21"/>
                  <w:rPrChange w:id="1019" w:author="Christoffer Vissing" w:date="2024-11-11T14:06:00Z" w16du:dateUtc="2024-11-11T13:06:00Z">
                    <w:rPr>
                      <w:rFonts w:ascii="Segoe UI" w:hAnsi="Segoe UI" w:cs="Segoe UI"/>
                      <w:color w:val="333333"/>
                      <w:sz w:val="27"/>
                      <w:szCs w:val="27"/>
                    </w:rPr>
                  </w:rPrChange>
                </w:rPr>
                <w:t>1,223</w:t>
              </w:r>
            </w:ins>
            <w:del w:id="1020" w:author="Christoffer Vissing" w:date="2024-11-11T14:05:00Z" w16du:dateUtc="2024-11-11T13:05:00Z">
              <w:r w:rsidRPr="005A6421" w:rsidDel="00105BBF">
                <w:rPr>
                  <w:rFonts w:ascii="Roboto" w:eastAsia="Helvetica" w:hAnsi="Roboto"/>
                  <w:color w:val="000000"/>
                  <w:sz w:val="21"/>
                  <w:szCs w:val="21"/>
                </w:rPr>
                <w:delText>1, 294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21"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2036B02" w14:textId="037B256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1022" w:author="Christoffer Vissing" w:date="2024-11-11T14:05:00Z" w16du:dateUtc="2024-11-11T13:05:00Z">
              <w:r w:rsidRPr="005A6421">
                <w:rPr>
                  <w:rFonts w:ascii="Roboto" w:hAnsi="Roboto" w:cs="Segoe UI"/>
                  <w:color w:val="333333"/>
                  <w:sz w:val="21"/>
                  <w:szCs w:val="21"/>
                  <w:rPrChange w:id="1023" w:author="Christoffer Vissing" w:date="2024-11-11T14:06:00Z" w16du:dateUtc="2024-11-11T13:06:00Z">
                    <w:rPr>
                      <w:rFonts w:ascii="Segoe UI" w:hAnsi="Segoe UI" w:cs="Segoe UI"/>
                      <w:color w:val="333333"/>
                      <w:sz w:val="27"/>
                      <w:szCs w:val="27"/>
                    </w:rPr>
                  </w:rPrChange>
                </w:rPr>
                <w:t>1,103</w:t>
              </w:r>
            </w:ins>
            <w:del w:id="1024" w:author="Christoffer Vissing" w:date="2024-11-11T14:05:00Z" w16du:dateUtc="2024-11-11T13:05:00Z">
              <w:r w:rsidRPr="005A6421" w:rsidDel="00105BBF">
                <w:rPr>
                  <w:rFonts w:ascii="Roboto" w:eastAsia="Helvetica" w:hAnsi="Roboto"/>
                  <w:color w:val="000000"/>
                  <w:sz w:val="21"/>
                  <w:szCs w:val="21"/>
                </w:rPr>
                <w:delText>1,242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25"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067F1D">
        <w:tblPrEx>
          <w:tblW w:w="9498" w:type="dxa"/>
          <w:jc w:val="center"/>
          <w:tblLayout w:type="fixed"/>
          <w:tblLook w:val="0420" w:firstRow="1" w:lastRow="0" w:firstColumn="0" w:lastColumn="0" w:noHBand="0" w:noVBand="1"/>
          <w:tblPrExChange w:id="1026"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1027" w:author="Christoffer Vissing" w:date="2024-11-11T14:05:00Z" w16du:dateUtc="2024-11-11T13:05:00Z">
            <w:trPr>
              <w:jc w:val="center"/>
            </w:trPr>
          </w:trPrChange>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1028" w:author="Christoffer Vissing" w:date="2024-11-11T14:05:00Z" w16du:dateUtc="2024-11-11T13:05:00Z">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1029" w:author="Christoffer Vissing" w:date="2024-11-11T14:05:00Z" w16du:dateUtc="2024-11-11T13:05:00Z">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597D89E" w14:textId="5725242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30" w:author="Christoffer Vissing" w:date="2024-11-11T14:05:00Z" w16du:dateUtc="2024-11-11T13:05:00Z">
              <w:r w:rsidRPr="005A6421">
                <w:rPr>
                  <w:rFonts w:ascii="Roboto" w:hAnsi="Roboto" w:cs="Segoe UI"/>
                  <w:color w:val="333333"/>
                  <w:sz w:val="21"/>
                  <w:szCs w:val="21"/>
                  <w:rPrChange w:id="1031" w:author="Christoffer Vissing" w:date="2024-11-11T14:06:00Z" w16du:dateUtc="2024-11-11T13:06:00Z">
                    <w:rPr>
                      <w:rFonts w:ascii="Segoe UI" w:hAnsi="Segoe UI" w:cs="Segoe UI"/>
                      <w:color w:val="333333"/>
                      <w:sz w:val="27"/>
                      <w:szCs w:val="27"/>
                    </w:rPr>
                  </w:rPrChange>
                </w:rPr>
                <w:t>2.30 (1.50, 3.80)</w:t>
              </w:r>
            </w:ins>
            <w:del w:id="1032" w:author="Christoffer Vissing" w:date="2024-11-11T14:05:00Z" w16du:dateUtc="2024-11-11T13:05:00Z">
              <w:r w:rsidRPr="005A6421" w:rsidDel="00067F1D">
                <w:rPr>
                  <w:rFonts w:ascii="Roboto" w:eastAsia="Helvetica" w:hAnsi="Roboto"/>
                  <w:color w:val="000000"/>
                  <w:sz w:val="21"/>
                  <w:szCs w:val="21"/>
                </w:rPr>
                <w:delText xml:space="preserve">2.3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1.5, 3.6</w:delText>
              </w:r>
              <w:r w:rsidRPr="005A6421" w:rsidDel="00067F1D">
                <w:rPr>
                  <w:rFonts w:ascii="Roboto" w:hAnsi="Roboto" w:cs="Segoe UI"/>
                  <w:color w:val="333333"/>
                  <w:sz w:val="21"/>
                  <w:szCs w:val="21"/>
                </w:rPr>
                <w:delText>]</w:delText>
              </w:r>
            </w:del>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1033" w:author="Christoffer Vissing" w:date="2024-11-11T14:05:00Z" w16du:dateUtc="2024-11-11T13:05:00Z">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1D5DF2BA" w14:textId="59F3D4A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34" w:author="Christoffer Vissing" w:date="2024-11-11T14:05:00Z" w16du:dateUtc="2024-11-11T13:05:00Z">
              <w:r w:rsidRPr="005A6421">
                <w:rPr>
                  <w:rFonts w:ascii="Roboto" w:hAnsi="Roboto" w:cs="Segoe UI"/>
                  <w:color w:val="333333"/>
                  <w:sz w:val="21"/>
                  <w:szCs w:val="21"/>
                  <w:rPrChange w:id="1035" w:author="Christoffer Vissing" w:date="2024-11-11T14:06:00Z" w16du:dateUtc="2024-11-11T13:06:00Z">
                    <w:rPr>
                      <w:rFonts w:ascii="Segoe UI" w:hAnsi="Segoe UI" w:cs="Segoe UI"/>
                      <w:color w:val="333333"/>
                      <w:sz w:val="27"/>
                      <w:szCs w:val="27"/>
                    </w:rPr>
                  </w:rPrChange>
                </w:rPr>
                <w:t>1.80 (1.30, 2.70)</w:t>
              </w:r>
            </w:ins>
            <w:del w:id="1036" w:author="Christoffer Vissing" w:date="2024-11-11T14:05:00Z" w16du:dateUtc="2024-11-11T13:05:00Z">
              <w:r w:rsidRPr="005A6421" w:rsidDel="00067F1D">
                <w:rPr>
                  <w:rFonts w:ascii="Roboto" w:eastAsia="Helvetica" w:hAnsi="Roboto"/>
                  <w:color w:val="000000"/>
                  <w:sz w:val="21"/>
                  <w:szCs w:val="21"/>
                </w:rPr>
                <w:delText xml:space="preserve">1.8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1.3, 2.7</w:delText>
              </w:r>
              <w:r w:rsidRPr="005A6421" w:rsidDel="00067F1D">
                <w:rPr>
                  <w:rFonts w:ascii="Roboto" w:hAnsi="Roboto" w:cs="Segoe UI"/>
                  <w:color w:val="333333"/>
                  <w:sz w:val="21"/>
                  <w:szCs w:val="21"/>
                </w:rPr>
                <w:delText>]</w:delText>
              </w:r>
            </w:del>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1037" w:author="Christoffer Vissing" w:date="2024-11-11T14:05:00Z" w16du:dateUtc="2024-11-11T13:05:00Z">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597A08"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lastRenderedPageBreak/>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597A08"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597A08"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77777777" w:rsidR="006A6C59" w:rsidRPr="007C4859" w:rsidRDefault="006A6C59" w:rsidP="007C4859">
            <w:pPr>
              <w:spacing w:line="360" w:lineRule="auto"/>
              <w:rPr>
                <w:rFonts w:ascii="Roboto" w:hAnsi="Roboto" w:cs="Segoe UI"/>
                <w:caps/>
                <w:color w:val="A9A9A9"/>
                <w:sz w:val="22"/>
                <w:szCs w:val="22"/>
              </w:rPr>
            </w:pPr>
            <w:r w:rsidRPr="007C4859">
              <w:rPr>
                <w:rStyle w:val="Strk"/>
                <w:rFonts w:ascii="Roboto" w:hAnsi="Roboto" w:cs="Segoe UI"/>
                <w:caps/>
                <w:color w:val="A9A9A9"/>
                <w:sz w:val="22"/>
                <w:szCs w:val="22"/>
              </w:rPr>
              <w:t>CHARACTERISTIC</w:t>
            </w: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44115F66"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del w:id="1038" w:author="Christoffer Vissing" w:date="2024-11-11T14:10:00Z" w16du:dateUtc="2024-11-11T13:10:00Z">
              <w:r w:rsidR="006A6C59" w:rsidRPr="007C4859" w:rsidDel="00A74DF5">
                <w:rPr>
                  <w:rFonts w:ascii="Roboto" w:hAnsi="Roboto" w:cs="Segoe UI"/>
                  <w:caps/>
                  <w:color w:val="A9A9A9"/>
                  <w:sz w:val="22"/>
                  <w:szCs w:val="22"/>
                </w:rPr>
                <w:delText>2</w:delText>
              </w:r>
            </w:del>
            <w:ins w:id="1039" w:author="Christoffer Vissing" w:date="2024-11-11T14:10:00Z" w16du:dateUtc="2024-11-11T13:10:00Z">
              <w:r w:rsidR="00A74DF5">
                <w:rPr>
                  <w:rFonts w:ascii="Roboto" w:hAnsi="Roboto" w:cs="Segoe UI"/>
                  <w:caps/>
                  <w:color w:val="A9A9A9"/>
                  <w:sz w:val="22"/>
                  <w:szCs w:val="22"/>
                </w:rPr>
                <w:t>3</w:t>
              </w:r>
            </w:ins>
            <w:r w:rsidR="006A6C59" w:rsidRPr="007C4859">
              <w:rPr>
                <w:rFonts w:ascii="Roboto" w:hAnsi="Roboto" w:cs="Segoe UI"/>
                <w:caps/>
                <w:color w:val="A9A9A9"/>
                <w:sz w:val="22"/>
                <w:szCs w:val="22"/>
              </w:rPr>
              <w:t>,</w:t>
            </w:r>
            <w:ins w:id="1040" w:author="Christoffer Vissing" w:date="2024-11-11T14:10:00Z" w16du:dateUtc="2024-11-11T13:10:00Z">
              <w:r w:rsidR="00A74DF5">
                <w:rPr>
                  <w:rFonts w:ascii="Roboto" w:hAnsi="Roboto" w:cs="Segoe UI"/>
                  <w:caps/>
                  <w:color w:val="A9A9A9"/>
                  <w:sz w:val="22"/>
                  <w:szCs w:val="22"/>
                </w:rPr>
                <w:t>082</w:t>
              </w:r>
            </w:ins>
            <w:del w:id="1041" w:author="Christoffer Vissing" w:date="2024-11-11T14:10:00Z" w16du:dateUtc="2024-11-11T13:10:00Z">
              <w:r w:rsidR="006A6C59" w:rsidRPr="007C4859" w:rsidDel="00A74DF5">
                <w:rPr>
                  <w:rFonts w:ascii="Roboto" w:hAnsi="Roboto" w:cs="Segoe UI"/>
                  <w:caps/>
                  <w:color w:val="A9A9A9"/>
                  <w:sz w:val="22"/>
                  <w:szCs w:val="22"/>
                </w:rPr>
                <w:delText>999</w:delText>
              </w:r>
            </w:del>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1757F3D7"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del w:id="1042" w:author="Christoffer Vissing" w:date="2024-11-11T14:10:00Z" w16du:dateUtc="2024-11-11T13:10:00Z">
              <w:r w:rsidR="006A6C59" w:rsidRPr="007C4859" w:rsidDel="00A74DF5">
                <w:rPr>
                  <w:rStyle w:val="Strk"/>
                  <w:rFonts w:ascii="Roboto" w:hAnsi="Roboto" w:cs="Segoe UI"/>
                  <w:caps/>
                  <w:color w:val="A9A9A9"/>
                  <w:sz w:val="22"/>
                  <w:szCs w:val="22"/>
                </w:rPr>
                <w:delText>(-)</w:delText>
              </w:r>
            </w:del>
            <w:r w:rsidR="006A6C59" w:rsidRPr="007C4859">
              <w:rPr>
                <w:rFonts w:ascii="Roboto" w:hAnsi="Roboto" w:cs="Segoe UI"/>
                <w:caps/>
                <w:color w:val="A9A9A9"/>
                <w:sz w:val="22"/>
                <w:szCs w:val="22"/>
              </w:rPr>
              <w:t xml:space="preserve">, N = </w:t>
            </w:r>
            <w:ins w:id="1043" w:author="Christoffer Vissing" w:date="2024-11-11T14:10:00Z" w16du:dateUtc="2024-11-11T13:10:00Z">
              <w:r w:rsidR="00A74DF5">
                <w:rPr>
                  <w:rFonts w:ascii="Roboto" w:hAnsi="Roboto" w:cs="Segoe UI"/>
                  <w:caps/>
                  <w:color w:val="A9A9A9"/>
                  <w:sz w:val="22"/>
                  <w:szCs w:val="22"/>
                </w:rPr>
                <w:t>3</w:t>
              </w:r>
            </w:ins>
            <w:del w:id="1044" w:author="Christoffer Vissing" w:date="2024-11-11T14:10:00Z" w16du:dateUtc="2024-11-11T13:10:00Z">
              <w:r w:rsidR="006A6C59" w:rsidRPr="007C4859" w:rsidDel="00A74DF5">
                <w:rPr>
                  <w:rFonts w:ascii="Roboto" w:hAnsi="Roboto" w:cs="Segoe UI"/>
                  <w:caps/>
                  <w:color w:val="A9A9A9"/>
                  <w:sz w:val="22"/>
                  <w:szCs w:val="22"/>
                </w:rPr>
                <w:delText>2</w:delText>
              </w:r>
            </w:del>
            <w:r w:rsidR="006A6C59" w:rsidRPr="007C4859">
              <w:rPr>
                <w:rFonts w:ascii="Roboto" w:hAnsi="Roboto" w:cs="Segoe UI"/>
                <w:caps/>
                <w:color w:val="A9A9A9"/>
                <w:sz w:val="22"/>
                <w:szCs w:val="22"/>
              </w:rPr>
              <w:t>,</w:t>
            </w:r>
            <w:ins w:id="1045" w:author="Christoffer Vissing" w:date="2024-11-11T14:10:00Z" w16du:dateUtc="2024-11-11T13:10:00Z">
              <w:r w:rsidR="00A74DF5">
                <w:rPr>
                  <w:rFonts w:ascii="Roboto" w:hAnsi="Roboto" w:cs="Segoe UI"/>
                  <w:caps/>
                  <w:color w:val="A9A9A9"/>
                  <w:sz w:val="22"/>
                  <w:szCs w:val="22"/>
                </w:rPr>
                <w:t>038</w:t>
              </w:r>
            </w:ins>
            <w:del w:id="1046" w:author="Christoffer Vissing" w:date="2024-11-11T14:10:00Z" w16du:dateUtc="2024-11-11T13:10:00Z">
              <w:r w:rsidR="006A6C59" w:rsidRPr="007C4859" w:rsidDel="00A74DF5">
                <w:rPr>
                  <w:rFonts w:ascii="Roboto" w:hAnsi="Roboto" w:cs="Segoe UI"/>
                  <w:caps/>
                  <w:color w:val="A9A9A9"/>
                  <w:sz w:val="22"/>
                  <w:szCs w:val="22"/>
                </w:rPr>
                <w:delText>943</w:delText>
              </w:r>
            </w:del>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153FE79C"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ins w:id="1047" w:author="Christoffer Vissing" w:date="2024-11-01T14:15:00Z" w16du:dateUtc="2024-11-01T13:15:00Z">
              <w:r w:rsidR="00802A2D">
                <w:rPr>
                  <w:rFonts w:ascii="Roboto" w:hAnsi="Roboto" w:cs="Segoe UI"/>
                  <w:color w:val="333333"/>
                  <w:sz w:val="22"/>
                  <w:szCs w:val="22"/>
                </w:rPr>
                <w:t>20</w:t>
              </w:r>
            </w:ins>
            <w:del w:id="1048" w:author="Christoffer Vissing" w:date="2024-11-01T14:15:00Z" w16du:dateUtc="2024-11-01T13:15:00Z">
              <w:r w:rsidRPr="007C4859" w:rsidDel="00802A2D">
                <w:rPr>
                  <w:rFonts w:ascii="Roboto" w:hAnsi="Roboto" w:cs="Segoe UI"/>
                  <w:color w:val="333333"/>
                  <w:sz w:val="22"/>
                  <w:szCs w:val="22"/>
                </w:rPr>
                <w:delText>08</w:delText>
              </w:r>
            </w:del>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425AB971"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del w:id="1049" w:author="Christoffer Vissing" w:date="2024-11-01T14:15:00Z" w16du:dateUtc="2024-11-01T13:15:00Z">
              <w:r w:rsidRPr="007C4859" w:rsidDel="00802A2D">
                <w:rPr>
                  <w:rFonts w:ascii="Roboto" w:hAnsi="Roboto" w:cs="Segoe UI"/>
                  <w:color w:val="333333"/>
                  <w:sz w:val="22"/>
                  <w:szCs w:val="22"/>
                </w:rPr>
                <w:delText>3</w:delText>
              </w:r>
            </w:del>
            <w:ins w:id="1050" w:author="Christoffer Vissing" w:date="2024-11-01T14:15:00Z" w16du:dateUtc="2024-11-01T13:15:00Z">
              <w:r w:rsidR="00802A2D">
                <w:rPr>
                  <w:rFonts w:ascii="Roboto" w:hAnsi="Roboto" w:cs="Segoe UI"/>
                  <w:color w:val="333333"/>
                  <w:sz w:val="22"/>
                  <w:szCs w:val="22"/>
                </w:rPr>
                <w:t>5</w:t>
              </w:r>
            </w:ins>
            <w:r w:rsidRPr="007C4859">
              <w:rPr>
                <w:rFonts w:ascii="Roboto" w:hAnsi="Roboto" w:cs="Segoe UI"/>
                <w:color w:val="333333"/>
                <w:sz w:val="22"/>
                <w:szCs w:val="22"/>
              </w:rPr>
              <w:t xml:space="preserve"> (9.</w:t>
            </w:r>
            <w:ins w:id="1051" w:author="Christoffer Vissing" w:date="2024-11-01T14:15:00Z" w16du:dateUtc="2024-11-01T13:15:00Z">
              <w:r w:rsidR="00802A2D">
                <w:rPr>
                  <w:rFonts w:ascii="Roboto" w:hAnsi="Roboto" w:cs="Segoe UI"/>
                  <w:color w:val="333333"/>
                  <w:sz w:val="22"/>
                  <w:szCs w:val="22"/>
                </w:rPr>
                <w:t>4</w:t>
              </w:r>
            </w:ins>
            <w:del w:id="1052" w:author="Christoffer Vissing" w:date="2024-11-01T14:15:00Z" w16du:dateUtc="2024-11-01T13:15:00Z">
              <w:r w:rsidRPr="007C4859" w:rsidDel="00802A2D">
                <w:rPr>
                  <w:rFonts w:ascii="Roboto" w:hAnsi="Roboto" w:cs="Segoe UI"/>
                  <w:color w:val="333333"/>
                  <w:sz w:val="22"/>
                  <w:szCs w:val="22"/>
                </w:rPr>
                <w:delText>6</w:delText>
              </w:r>
            </w:del>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46561B46"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ins w:id="1053" w:author="Christoffer Vissing" w:date="2024-11-01T14:15:00Z" w16du:dateUtc="2024-11-01T13:15:00Z">
              <w:r w:rsidR="00802A2D">
                <w:rPr>
                  <w:rFonts w:ascii="Roboto" w:hAnsi="Roboto" w:cs="Segoe UI"/>
                  <w:color w:val="333333"/>
                  <w:sz w:val="22"/>
                  <w:szCs w:val="22"/>
                </w:rPr>
                <w:t>20</w:t>
              </w:r>
            </w:ins>
            <w:del w:id="1054" w:author="Christoffer Vissing" w:date="2024-11-01T14:15:00Z" w16du:dateUtc="2024-11-01T13:15:00Z">
              <w:r w:rsidRPr="007C4859" w:rsidDel="00802A2D">
                <w:rPr>
                  <w:rFonts w:ascii="Roboto" w:hAnsi="Roboto" w:cs="Segoe UI"/>
                  <w:color w:val="333333"/>
                  <w:sz w:val="22"/>
                  <w:szCs w:val="22"/>
                </w:rPr>
                <w:delText>4</w:delText>
              </w:r>
            </w:del>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CB7C150"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ins w:id="1055" w:author="Christoffer Vissing" w:date="2024-11-01T14:16:00Z" w16du:dateUtc="2024-11-01T13:16:00Z">
              <w:r w:rsidR="00802A2D" w:rsidRPr="00CC3CDB">
                <w:rPr>
                  <w:rFonts w:ascii="Roboto" w:hAnsi="Roboto" w:cs="Segoe UI"/>
                  <w:color w:val="333333"/>
                  <w:sz w:val="22"/>
                  <w:szCs w:val="22"/>
                </w:rPr>
                <w:t>5</w:t>
              </w:r>
            </w:ins>
            <w:del w:id="1056" w:author="Christoffer Vissing" w:date="2024-11-01T14:16:00Z" w16du:dateUtc="2024-11-01T13:16:00Z">
              <w:r w:rsidRPr="00CC3CDB" w:rsidDel="00802A2D">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Non-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047F4FAC" w:rsidR="00A74DF5" w:rsidRPr="00CC3CDB" w:rsidRDefault="00A74DF5" w:rsidP="00A74DF5">
            <w:pPr>
              <w:spacing w:line="360" w:lineRule="auto"/>
              <w:ind w:left="150" w:right="150"/>
              <w:jc w:val="center"/>
              <w:rPr>
                <w:rFonts w:ascii="Roboto" w:hAnsi="Roboto" w:cs="Segoe UI"/>
                <w:color w:val="333333"/>
                <w:sz w:val="22"/>
                <w:szCs w:val="22"/>
              </w:rPr>
            </w:pPr>
            <w:ins w:id="1057" w:author="Christoffer Vissing" w:date="2024-11-11T14:15:00Z" w16du:dateUtc="2024-11-11T13:15:00Z">
              <w:r w:rsidRPr="00CC3CDB">
                <w:rPr>
                  <w:rFonts w:ascii="Roboto" w:hAnsi="Roboto" w:cs="Segoe UI"/>
                  <w:color w:val="333333"/>
                  <w:sz w:val="22"/>
                  <w:szCs w:val="22"/>
                  <w:rPrChange w:id="1058" w:author="Christoffer Vissing" w:date="2024-11-11T14:18:00Z" w16du:dateUtc="2024-11-11T13:18:00Z">
                    <w:rPr>
                      <w:rFonts w:ascii="Source Sans Pro" w:hAnsi="Source Sans Pro" w:cs="Segoe UI"/>
                      <w:color w:val="333333"/>
                      <w:sz w:val="27"/>
                      <w:szCs w:val="27"/>
                    </w:rPr>
                  </w:rPrChange>
                </w:rPr>
                <w:t>124 (39%)</w:t>
              </w:r>
            </w:ins>
            <w:del w:id="1059" w:author="Christoffer Vissing" w:date="2024-11-11T14:15:00Z" w16du:dateUtc="2024-11-11T13:15:00Z">
              <w:r w:rsidRPr="00CC3CDB" w:rsidDel="00EE749F">
                <w:rPr>
                  <w:rFonts w:ascii="Roboto" w:hAnsi="Roboto" w:cs="Segoe UI"/>
                  <w:color w:val="333333"/>
                  <w:sz w:val="22"/>
                  <w:szCs w:val="22"/>
                </w:rPr>
                <w:delText>108 (35%)</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2535C1DC" w:rsidR="00A74DF5" w:rsidRPr="00CC3CDB" w:rsidRDefault="00A74DF5" w:rsidP="00A74DF5">
            <w:pPr>
              <w:spacing w:line="360" w:lineRule="auto"/>
              <w:ind w:left="150" w:right="150"/>
              <w:jc w:val="center"/>
              <w:rPr>
                <w:rFonts w:ascii="Roboto" w:hAnsi="Roboto" w:cs="Segoe UI"/>
                <w:color w:val="333333"/>
                <w:sz w:val="22"/>
                <w:szCs w:val="22"/>
              </w:rPr>
            </w:pPr>
            <w:ins w:id="1060" w:author="Christoffer Vissing" w:date="2024-11-11T14:15:00Z" w16du:dateUtc="2024-11-11T13:15:00Z">
              <w:r w:rsidRPr="00CC3CDB">
                <w:rPr>
                  <w:rFonts w:ascii="Roboto" w:hAnsi="Roboto" w:cs="Segoe UI"/>
                  <w:color w:val="333333"/>
                  <w:sz w:val="22"/>
                  <w:szCs w:val="22"/>
                  <w:rPrChange w:id="1061" w:author="Christoffer Vissing" w:date="2024-11-11T14:18:00Z" w16du:dateUtc="2024-11-11T13:18:00Z">
                    <w:rPr>
                      <w:rFonts w:ascii="Source Sans Pro" w:hAnsi="Source Sans Pro" w:cs="Segoe UI"/>
                      <w:color w:val="333333"/>
                      <w:sz w:val="27"/>
                      <w:szCs w:val="27"/>
                    </w:rPr>
                  </w:rPrChange>
                </w:rPr>
                <w:t>185 (65%)</w:t>
              </w:r>
            </w:ins>
            <w:del w:id="1062" w:author="Christoffer Vissing" w:date="2024-11-11T14:15:00Z" w16du:dateUtc="2024-11-11T13:15:00Z">
              <w:r w:rsidRPr="00CC3CDB" w:rsidDel="00EE749F">
                <w:rPr>
                  <w:rFonts w:ascii="Roboto" w:hAnsi="Roboto" w:cs="Segoe UI"/>
                  <w:color w:val="333333"/>
                  <w:sz w:val="22"/>
                  <w:szCs w:val="22"/>
                </w:rPr>
                <w:delText>172 (61%)</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Not </w:t>
            </w:r>
            <w:proofErr w:type="spellStart"/>
            <w:r w:rsidRPr="007C4859">
              <w:rPr>
                <w:rFonts w:ascii="Roboto" w:hAnsi="Roboto" w:cs="Segoe UI"/>
                <w:i/>
                <w:iCs/>
                <w:color w:val="333333"/>
                <w:sz w:val="22"/>
                <w:szCs w:val="22"/>
              </w:rPr>
              <w:t>Recorded</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4C868018" w:rsidR="00A74DF5" w:rsidRPr="00CC3CDB" w:rsidRDefault="00A74DF5" w:rsidP="00A74DF5">
            <w:pPr>
              <w:spacing w:line="360" w:lineRule="auto"/>
              <w:ind w:left="150" w:right="150"/>
              <w:jc w:val="center"/>
              <w:rPr>
                <w:rFonts w:ascii="Roboto" w:hAnsi="Roboto" w:cs="Segoe UI"/>
                <w:color w:val="333333"/>
                <w:sz w:val="22"/>
                <w:szCs w:val="22"/>
              </w:rPr>
            </w:pPr>
            <w:ins w:id="1063" w:author="Christoffer Vissing" w:date="2024-11-11T14:15:00Z" w16du:dateUtc="2024-11-11T13:15:00Z">
              <w:r w:rsidRPr="00CC3CDB">
                <w:rPr>
                  <w:rFonts w:ascii="Roboto" w:hAnsi="Roboto" w:cs="Segoe UI"/>
                  <w:color w:val="333333"/>
                  <w:sz w:val="22"/>
                  <w:szCs w:val="22"/>
                  <w:rPrChange w:id="1064" w:author="Christoffer Vissing" w:date="2024-11-11T14:18:00Z" w16du:dateUtc="2024-11-11T13:18:00Z">
                    <w:rPr>
                      <w:rFonts w:ascii="Source Sans Pro" w:hAnsi="Source Sans Pro" w:cs="Segoe UI"/>
                      <w:color w:val="333333"/>
                      <w:sz w:val="27"/>
                      <w:szCs w:val="27"/>
                    </w:rPr>
                  </w:rPrChange>
                </w:rPr>
                <w:t>26 (8.1%)</w:t>
              </w:r>
            </w:ins>
            <w:del w:id="1065" w:author="Christoffer Vissing" w:date="2024-11-11T14:15:00Z" w16du:dateUtc="2024-11-11T13:15:00Z">
              <w:r w:rsidRPr="00CC3CDB" w:rsidDel="00EA7C66">
                <w:rPr>
                  <w:rFonts w:ascii="Roboto" w:hAnsi="Roboto" w:cs="Segoe UI"/>
                  <w:color w:val="333333"/>
                  <w:sz w:val="22"/>
                  <w:szCs w:val="22"/>
                </w:rPr>
                <w:delText>32 (10%)</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423F13D7" w:rsidR="00A74DF5" w:rsidRPr="00CC3CDB" w:rsidRDefault="00A74DF5" w:rsidP="00A74DF5">
            <w:pPr>
              <w:spacing w:line="360" w:lineRule="auto"/>
              <w:ind w:left="150" w:right="150"/>
              <w:jc w:val="center"/>
              <w:rPr>
                <w:rFonts w:ascii="Roboto" w:hAnsi="Roboto" w:cs="Segoe UI"/>
                <w:color w:val="333333"/>
                <w:sz w:val="22"/>
                <w:szCs w:val="22"/>
              </w:rPr>
            </w:pPr>
            <w:ins w:id="1066" w:author="Christoffer Vissing" w:date="2024-11-11T14:15:00Z" w16du:dateUtc="2024-11-11T13:15:00Z">
              <w:r w:rsidRPr="00CC3CDB">
                <w:rPr>
                  <w:rFonts w:ascii="Roboto" w:hAnsi="Roboto" w:cs="Segoe UI"/>
                  <w:color w:val="333333"/>
                  <w:sz w:val="22"/>
                  <w:szCs w:val="22"/>
                  <w:rPrChange w:id="1067" w:author="Christoffer Vissing" w:date="2024-11-11T14:18:00Z" w16du:dateUtc="2024-11-11T13:18:00Z">
                    <w:rPr>
                      <w:rFonts w:ascii="Source Sans Pro" w:hAnsi="Source Sans Pro" w:cs="Segoe UI"/>
                      <w:color w:val="333333"/>
                      <w:sz w:val="27"/>
                      <w:szCs w:val="27"/>
                    </w:rPr>
                  </w:rPrChange>
                </w:rPr>
                <w:t>18 (6.3%)</w:t>
              </w:r>
            </w:ins>
            <w:del w:id="1068" w:author="Christoffer Vissing" w:date="2024-11-11T14:15:00Z" w16du:dateUtc="2024-11-11T13:15:00Z">
              <w:r w:rsidRPr="00CC3CDB" w:rsidDel="00EA7C66">
                <w:rPr>
                  <w:rFonts w:ascii="Roboto" w:hAnsi="Roboto" w:cs="Segoe UI"/>
                  <w:color w:val="333333"/>
                  <w:sz w:val="22"/>
                  <w:szCs w:val="22"/>
                </w:rPr>
                <w:delText>21 (7.4%)</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D9B7351"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ins w:id="1069" w:author="Christoffer Vissing" w:date="2024-11-11T14:15:00Z" w16du:dateUtc="2024-11-11T13:15:00Z">
              <w:r w:rsidR="00A74DF5" w:rsidRPr="00CC3CDB">
                <w:rPr>
                  <w:rFonts w:ascii="Roboto" w:hAnsi="Roboto" w:cs="Segoe UI"/>
                  <w:color w:val="333333"/>
                  <w:sz w:val="22"/>
                  <w:szCs w:val="22"/>
                </w:rPr>
                <w:t>5</w:t>
              </w:r>
            </w:ins>
            <w:del w:id="1070" w:author="Christoffer Vissing" w:date="2024-11-11T14:15:00Z" w16du:dateUtc="2024-11-11T13:15:00Z">
              <w:r w:rsidRPr="00CC3CDB" w:rsidDel="00A74DF5">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19DE33CE"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del w:id="1071" w:author="Christoffer Vissing" w:date="2024-11-11T14:16:00Z" w16du:dateUtc="2024-11-11T13:16:00Z">
              <w:r w:rsidRPr="00CC3CDB" w:rsidDel="00A74DF5">
                <w:rPr>
                  <w:rFonts w:ascii="Roboto" w:hAnsi="Roboto" w:cs="Segoe UI"/>
                  <w:color w:val="333333"/>
                  <w:sz w:val="22"/>
                  <w:szCs w:val="22"/>
                </w:rPr>
                <w:delText>5</w:delText>
              </w:r>
            </w:del>
            <w:ins w:id="1072" w:author="Christoffer Vissing" w:date="2024-11-11T14:16:00Z" w16du:dateUtc="2024-11-11T13:16:00Z">
              <w:r w:rsidR="00A74DF5" w:rsidRPr="00CC3CDB">
                <w:rPr>
                  <w:rFonts w:ascii="Roboto" w:hAnsi="Roboto" w:cs="Segoe UI"/>
                  <w:color w:val="333333"/>
                  <w:sz w:val="22"/>
                  <w:szCs w:val="22"/>
                </w:rPr>
                <w:t>4</w:t>
              </w:r>
            </w:ins>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0EF0F92A" w:rsidR="00A74DF5" w:rsidRPr="00CC3CDB" w:rsidRDefault="00A74DF5" w:rsidP="00A74DF5">
            <w:pPr>
              <w:spacing w:line="360" w:lineRule="auto"/>
              <w:ind w:left="150" w:right="150"/>
              <w:jc w:val="center"/>
              <w:rPr>
                <w:rFonts w:ascii="Roboto" w:hAnsi="Roboto" w:cs="Segoe UI"/>
                <w:color w:val="333333"/>
                <w:sz w:val="22"/>
                <w:szCs w:val="22"/>
              </w:rPr>
            </w:pPr>
            <w:ins w:id="1073" w:author="Christoffer Vissing" w:date="2024-11-11T14:16:00Z" w16du:dateUtc="2024-11-11T13:16:00Z">
              <w:r w:rsidRPr="00CC3CDB">
                <w:rPr>
                  <w:rFonts w:ascii="Roboto" w:hAnsi="Roboto" w:cs="Segoe UI"/>
                  <w:color w:val="333333"/>
                  <w:sz w:val="22"/>
                  <w:szCs w:val="22"/>
                  <w:rPrChange w:id="1074" w:author="Christoffer Vissing" w:date="2024-11-11T14:18:00Z" w16du:dateUtc="2024-11-11T13:18:00Z">
                    <w:rPr>
                      <w:rFonts w:ascii="Source Sans Pro" w:hAnsi="Source Sans Pro" w:cs="Segoe UI"/>
                      <w:color w:val="333333"/>
                      <w:sz w:val="27"/>
                      <w:szCs w:val="27"/>
                    </w:rPr>
                  </w:rPrChange>
                </w:rPr>
                <w:t>63 (20%)</w:t>
              </w:r>
            </w:ins>
            <w:del w:id="1075" w:author="Christoffer Vissing" w:date="2024-11-11T14:16:00Z" w16du:dateUtc="2024-11-11T13:16:00Z">
              <w:r w:rsidRPr="00CC3CDB" w:rsidDel="00485A02">
                <w:rPr>
                  <w:rFonts w:ascii="Roboto" w:hAnsi="Roboto" w:cs="Segoe UI"/>
                  <w:color w:val="333333"/>
                  <w:sz w:val="22"/>
                  <w:szCs w:val="22"/>
                </w:rPr>
                <w:delText>60 (19%)</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2D727D78" w:rsidR="00A74DF5" w:rsidRPr="00CC3CDB" w:rsidRDefault="00A74DF5" w:rsidP="00A74DF5">
            <w:pPr>
              <w:spacing w:line="360" w:lineRule="auto"/>
              <w:ind w:left="150" w:right="150"/>
              <w:jc w:val="center"/>
              <w:rPr>
                <w:rFonts w:ascii="Roboto" w:hAnsi="Roboto" w:cs="Segoe UI"/>
                <w:color w:val="333333"/>
                <w:sz w:val="22"/>
                <w:szCs w:val="22"/>
              </w:rPr>
            </w:pPr>
            <w:ins w:id="1076" w:author="Christoffer Vissing" w:date="2024-11-11T14:16:00Z" w16du:dateUtc="2024-11-11T13:16:00Z">
              <w:r w:rsidRPr="00CC3CDB">
                <w:rPr>
                  <w:rFonts w:ascii="Roboto" w:hAnsi="Roboto" w:cs="Segoe UI"/>
                  <w:color w:val="333333"/>
                  <w:sz w:val="22"/>
                  <w:szCs w:val="22"/>
                  <w:rPrChange w:id="1077" w:author="Christoffer Vissing" w:date="2024-11-11T14:18:00Z" w16du:dateUtc="2024-11-11T13:18:00Z">
                    <w:rPr>
                      <w:rFonts w:ascii="Source Sans Pro" w:hAnsi="Source Sans Pro" w:cs="Segoe UI"/>
                      <w:color w:val="333333"/>
                      <w:sz w:val="27"/>
                      <w:szCs w:val="27"/>
                    </w:rPr>
                  </w:rPrChange>
                </w:rPr>
                <w:t>26 (9.1%)</w:t>
              </w:r>
            </w:ins>
            <w:del w:id="1078" w:author="Christoffer Vissing" w:date="2024-11-11T14:16:00Z" w16du:dateUtc="2024-11-11T13:16:00Z">
              <w:r w:rsidRPr="00CC3CDB" w:rsidDel="00485A02">
                <w:rPr>
                  <w:rFonts w:ascii="Roboto" w:hAnsi="Roboto" w:cs="Segoe UI"/>
                  <w:color w:val="333333"/>
                  <w:sz w:val="22"/>
                  <w:szCs w:val="22"/>
                </w:rPr>
                <w:delText>27 (9.5%)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rPr>
          <w:ins w:id="1079" w:author="Christoffer Vissing" w:date="2024-11-11T14:15:00Z" w16du:dateUtc="2024-11-11T13:15:00Z"/>
        </w:trPr>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ins w:id="1080" w:author="Christoffer Vissing" w:date="2024-11-11T14:15:00Z" w16du:dateUtc="2024-11-11T13:15:00Z"/>
                <w:rFonts w:ascii="Roboto" w:hAnsi="Roboto" w:cs="Segoe UI"/>
                <w:i/>
                <w:iCs/>
                <w:color w:val="333333"/>
                <w:sz w:val="22"/>
                <w:szCs w:val="22"/>
              </w:rPr>
            </w:pPr>
            <w:ins w:id="1081" w:author="Christoffer Vissing" w:date="2024-11-11T14:15:00Z" w16du:dateUtc="2024-11-11T13:15:00Z">
              <w:r>
                <w:rPr>
                  <w:rFonts w:ascii="Roboto" w:hAnsi="Roboto" w:cs="Segoe UI"/>
                  <w:i/>
                  <w:iCs/>
                  <w:color w:val="333333"/>
                  <w:sz w:val="22"/>
                  <w:szCs w:val="22"/>
                </w:rPr>
                <w:t xml:space="preserve">    Stroke</w:t>
              </w:r>
            </w:ins>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ins w:id="1082" w:author="Christoffer Vissing" w:date="2024-11-11T14:15:00Z" w16du:dateUtc="2024-11-11T13:15:00Z"/>
                <w:rFonts w:ascii="Roboto" w:hAnsi="Roboto" w:cs="Segoe UI"/>
                <w:color w:val="333333"/>
                <w:sz w:val="22"/>
                <w:szCs w:val="22"/>
              </w:rPr>
            </w:pPr>
            <w:ins w:id="1083" w:author="Christoffer Vissing" w:date="2024-11-11T14:16:00Z" w16du:dateUtc="2024-11-11T13:16:00Z">
              <w:r w:rsidRPr="00CC3CDB">
                <w:rPr>
                  <w:rFonts w:ascii="Roboto" w:hAnsi="Roboto" w:cs="Segoe UI"/>
                  <w:color w:val="333333"/>
                  <w:sz w:val="22"/>
                  <w:szCs w:val="22"/>
                </w:rPr>
                <w:t>5 (1.6%)</w:t>
              </w:r>
            </w:ins>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ins w:id="1084" w:author="Christoffer Vissing" w:date="2024-11-11T14:15:00Z" w16du:dateUtc="2024-11-11T13:15:00Z"/>
                <w:rFonts w:ascii="Roboto" w:hAnsi="Roboto" w:cs="Segoe UI"/>
                <w:color w:val="333333"/>
                <w:sz w:val="22"/>
                <w:szCs w:val="22"/>
              </w:rPr>
            </w:pPr>
            <w:ins w:id="1085" w:author="Christoffer Vissing" w:date="2024-11-11T14:16:00Z" w16du:dateUtc="2024-11-11T13:16:00Z">
              <w:r w:rsidRPr="00CC3CDB">
                <w:rPr>
                  <w:rFonts w:ascii="Roboto" w:hAnsi="Roboto" w:cs="Segoe UI"/>
                  <w:color w:val="333333"/>
                  <w:sz w:val="22"/>
                  <w:szCs w:val="22"/>
                </w:rPr>
                <w:t>9 (3.2%)</w:t>
              </w:r>
            </w:ins>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ins w:id="1086" w:author="Christoffer Vissing" w:date="2024-11-11T14:15:00Z" w16du:dateUtc="2024-11-11T13:15:00Z"/>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31AC4B45" w:rsidR="00CC3CDB" w:rsidRPr="00CC3CDB" w:rsidRDefault="00CC3CDB" w:rsidP="00CC3CDB">
            <w:pPr>
              <w:spacing w:line="360" w:lineRule="auto"/>
              <w:ind w:left="150" w:right="150"/>
              <w:jc w:val="center"/>
              <w:rPr>
                <w:rFonts w:ascii="Roboto" w:hAnsi="Roboto" w:cs="Segoe UI"/>
                <w:color w:val="333333"/>
                <w:sz w:val="22"/>
                <w:szCs w:val="22"/>
              </w:rPr>
            </w:pPr>
            <w:ins w:id="1087" w:author="Christoffer Vissing" w:date="2024-11-11T14:17:00Z" w16du:dateUtc="2024-11-11T13:17:00Z">
              <w:r w:rsidRPr="00CC3CDB">
                <w:rPr>
                  <w:rFonts w:ascii="Roboto" w:hAnsi="Roboto" w:cs="Segoe UI"/>
                  <w:color w:val="333333"/>
                  <w:sz w:val="22"/>
                  <w:szCs w:val="22"/>
                  <w:rPrChange w:id="1088" w:author="Christoffer Vissing" w:date="2024-11-11T14:18:00Z" w16du:dateUtc="2024-11-11T13:18:00Z">
                    <w:rPr>
                      <w:rFonts w:ascii="Source Sans Pro" w:hAnsi="Source Sans Pro" w:cs="Segoe UI"/>
                      <w:color w:val="333333"/>
                      <w:sz w:val="27"/>
                      <w:szCs w:val="27"/>
                    </w:rPr>
                  </w:rPrChange>
                </w:rPr>
                <w:t>15 (4.7%)</w:t>
              </w:r>
            </w:ins>
            <w:del w:id="1089" w:author="Christoffer Vissing" w:date="2024-11-11T14:17:00Z" w16du:dateUtc="2024-11-11T13:17:00Z">
              <w:r w:rsidRPr="00CC3CDB" w:rsidDel="00E17B30">
                <w:rPr>
                  <w:rFonts w:ascii="Roboto" w:hAnsi="Roboto" w:cs="Segoe UI"/>
                  <w:color w:val="333333"/>
                  <w:sz w:val="22"/>
                  <w:szCs w:val="22"/>
                </w:rPr>
                <w:delText>21 (6.8%)</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0ACC9B31" w:rsidR="00CC3CDB" w:rsidRPr="00CC3CDB" w:rsidRDefault="00CC3CDB" w:rsidP="00CC3CDB">
            <w:pPr>
              <w:spacing w:line="360" w:lineRule="auto"/>
              <w:ind w:left="150" w:right="150"/>
              <w:jc w:val="center"/>
              <w:rPr>
                <w:rFonts w:ascii="Roboto" w:hAnsi="Roboto" w:cs="Segoe UI"/>
                <w:color w:val="333333"/>
                <w:sz w:val="22"/>
                <w:szCs w:val="22"/>
              </w:rPr>
            </w:pPr>
            <w:ins w:id="1090" w:author="Christoffer Vissing" w:date="2024-11-11T14:17:00Z" w16du:dateUtc="2024-11-11T13:17:00Z">
              <w:r w:rsidRPr="00CC3CDB">
                <w:rPr>
                  <w:rFonts w:ascii="Roboto" w:hAnsi="Roboto" w:cs="Segoe UI"/>
                  <w:color w:val="333333"/>
                  <w:sz w:val="22"/>
                  <w:szCs w:val="22"/>
                  <w:rPrChange w:id="1091" w:author="Christoffer Vissing" w:date="2024-11-11T14:18:00Z" w16du:dateUtc="2024-11-11T13:18:00Z">
                    <w:rPr>
                      <w:rFonts w:ascii="Source Sans Pro" w:hAnsi="Source Sans Pro" w:cs="Segoe UI"/>
                      <w:color w:val="333333"/>
                      <w:sz w:val="27"/>
                      <w:szCs w:val="27"/>
                    </w:rPr>
                  </w:rPrChange>
                </w:rPr>
                <w:t>8 (2.8%)</w:t>
              </w:r>
            </w:ins>
            <w:del w:id="1092" w:author="Christoffer Vissing" w:date="2024-11-11T14:17:00Z" w16du:dateUtc="2024-11-11T13:17:00Z">
              <w:r w:rsidRPr="00CC3CDB" w:rsidDel="00E17B30">
                <w:rPr>
                  <w:rFonts w:ascii="Roboto" w:hAnsi="Roboto" w:cs="Segoe UI"/>
                  <w:color w:val="333333"/>
                  <w:sz w:val="22"/>
                  <w:szCs w:val="22"/>
                </w:rPr>
                <w:delText>24 (8.5%)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65361C3" w:rsidR="00B24EA1" w:rsidRDefault="00B24EA1" w:rsidP="007C4859">
      <w:pPr>
        <w:tabs>
          <w:tab w:val="left" w:pos="2650"/>
        </w:tabs>
        <w:spacing w:line="360" w:lineRule="auto"/>
        <w:rPr>
          <w:rFonts w:ascii="Roboto" w:hAnsi="Roboto"/>
          <w:color w:val="000000"/>
        </w:rPr>
      </w:pP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Pr="001F2967" w:rsidRDefault="004C0055" w:rsidP="007401B1">
      <w:pPr>
        <w:tabs>
          <w:tab w:val="left" w:pos="2650"/>
        </w:tabs>
        <w:spacing w:line="480" w:lineRule="auto"/>
        <w:rPr>
          <w:rFonts w:ascii="Roboto" w:hAnsi="Roboto"/>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71B096CB" w14:textId="0F2E297C" w:rsidR="004C0055" w:rsidRPr="007C4859" w:rsidRDefault="009A3504" w:rsidP="002E4BE9">
      <w:pPr>
        <w:tabs>
          <w:tab w:val="left" w:pos="2650"/>
        </w:tabs>
        <w:spacing w:line="480" w:lineRule="auto"/>
        <w:rPr>
          <w:rFonts w:ascii="Roboto" w:hAnsi="Roboto"/>
          <w:lang w:val="en-US"/>
        </w:rPr>
      </w:pPr>
      <w:ins w:id="1093" w:author="Christoffer Vissing" w:date="2024-11-01T14:26:00Z" w16du:dateUtc="2024-11-01T13:26:00Z">
        <w:r>
          <w:rPr>
            <w:rFonts w:ascii="Roboto" w:hAnsi="Roboto"/>
            <w:b/>
            <w:bCs/>
            <w:noProof/>
            <w:sz w:val="22"/>
            <w:szCs w:val="22"/>
            <w:lang w:val="en-US"/>
            <w14:ligatures w14:val="standardContextual"/>
          </w:rPr>
          <w:drawing>
            <wp:inline distT="0" distB="0" distL="0" distR="0" wp14:anchorId="78FA232E" wp14:editId="7220568C">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ins>
      <w:del w:id="1094" w:author="Christoffer Vissing" w:date="2024-11-01T14:26:00Z" w16du:dateUtc="2024-11-01T13:26:00Z">
        <w:r w:rsidR="00500C2A" w:rsidDel="009A3504">
          <w:rPr>
            <w:rFonts w:ascii="Roboto" w:hAnsi="Roboto"/>
            <w:b/>
            <w:bCs/>
            <w:noProof/>
            <w:sz w:val="22"/>
            <w:szCs w:val="22"/>
            <w:lang w:val="en-US"/>
            <w14:ligatures w14:val="standardContextual"/>
          </w:rPr>
          <w:drawing>
            <wp:inline distT="0" distB="0" distL="0" distR="0" wp14:anchorId="403980E7" wp14:editId="2C888254">
              <wp:extent cx="6058535" cy="4848860"/>
              <wp:effectExtent l="0" t="0" r="0" b="2540"/>
              <wp:docPr id="1305643918" name="Billede 2"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3918" name="Billede 2" descr="Et billede, der indeholder tekst, skærmbillede, nummer/tal&#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del>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05734FEF" w14:textId="6FB46DB5" w:rsidR="00D5141C" w:rsidRDefault="00D5141C" w:rsidP="0067560E">
      <w:pPr>
        <w:spacing w:line="276" w:lineRule="auto"/>
        <w:rPr>
          <w:rFonts w:ascii="Roboto" w:hAnsi="Roboto"/>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p>
    <w:p w14:paraId="4B8D218D" w14:textId="2497D363" w:rsidR="006F50E1" w:rsidRDefault="009A3504" w:rsidP="0067560E">
      <w:pPr>
        <w:spacing w:line="276" w:lineRule="auto"/>
        <w:rPr>
          <w:rFonts w:ascii="Roboto" w:hAnsi="Roboto"/>
        </w:rPr>
      </w:pPr>
      <w:ins w:id="1095" w:author="Christoffer Vissing" w:date="2024-11-01T14:27:00Z" w16du:dateUtc="2024-11-01T13:27:00Z">
        <w:r>
          <w:rPr>
            <w:rFonts w:ascii="Roboto" w:hAnsi="Roboto"/>
            <w:noProof/>
            <w14:ligatures w14:val="standardContextual"/>
          </w:rPr>
          <w:drawing>
            <wp:inline distT="0" distB="0" distL="0" distR="0" wp14:anchorId="6F953A8E" wp14:editId="0DF459A9">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ins>
      <w:del w:id="1096" w:author="Christoffer Vissing" w:date="2024-10-10T16:54:00Z" w16du:dateUtc="2024-10-10T14:54:00Z">
        <w:r w:rsidR="006F50E1" w:rsidDel="001E4447">
          <w:rPr>
            <w:rFonts w:ascii="Roboto" w:hAnsi="Roboto"/>
            <w:noProof/>
            <w14:ligatures w14:val="standardContextual"/>
          </w:rPr>
          <w:drawing>
            <wp:inline distT="0" distB="0" distL="0" distR="0" wp14:anchorId="584FF6E3" wp14:editId="125218F5">
              <wp:extent cx="4978400" cy="6846674"/>
              <wp:effectExtent l="0" t="0" r="0" b="0"/>
              <wp:docPr id="1798542760" name="Billede 6"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2760" name="Billede 6" descr="Et billede, der indeholder tekst, skærmbillede, diagram, linje/række&#10;&#10;Automatisk generere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0908" cy="6850123"/>
                      </a:xfrm>
                      <a:prstGeom prst="rect">
                        <a:avLst/>
                      </a:prstGeom>
                    </pic:spPr>
                  </pic:pic>
                </a:graphicData>
              </a:graphic>
            </wp:inline>
          </w:drawing>
        </w:r>
      </w:del>
    </w:p>
    <w:p w14:paraId="35606AB9" w14:textId="77777777" w:rsidR="00EF6167" w:rsidRDefault="00EF6167" w:rsidP="00BE1405">
      <w:pPr>
        <w:spacing w:line="480" w:lineRule="auto"/>
        <w:ind w:left="-270"/>
        <w:rPr>
          <w:rFonts w:ascii="Roboto" w:hAnsi="Roboto"/>
          <w:b/>
          <w:bCs/>
        </w:rPr>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23F5A2A" w:rsidR="005F2993" w:rsidRDefault="005F2993" w:rsidP="001D711A">
      <w:pPr>
        <w:spacing w:line="480" w:lineRule="auto"/>
        <w:rPr>
          <w:ins w:id="1097" w:author="Christoffer Vissing" w:date="2024-11-01T14:28:00Z" w16du:dateUtc="2024-11-01T13:28:00Z"/>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973BA9">
        <w:rPr>
          <w:rFonts w:ascii="Roboto" w:hAnsi="Roboto"/>
          <w:b/>
          <w:bCs/>
        </w:rPr>
        <w:t>3</w:t>
      </w:r>
      <w:r>
        <w:rPr>
          <w:rFonts w:ascii="Roboto" w:hAnsi="Roboto"/>
          <w:b/>
          <w:bCs/>
        </w:rPr>
        <w:t>:</w:t>
      </w:r>
    </w:p>
    <w:p w14:paraId="53B40924" w14:textId="10C228D9" w:rsidR="009A3504" w:rsidRDefault="009A3504" w:rsidP="001D711A">
      <w:pPr>
        <w:spacing w:line="480" w:lineRule="auto"/>
        <w:rPr>
          <w:ins w:id="1098" w:author="Christoffer Vissing" w:date="2024-10-10T17:37:00Z" w16du:dateUtc="2024-10-10T15:37:00Z"/>
          <w:rFonts w:ascii="Roboto" w:hAnsi="Roboto"/>
          <w:b/>
          <w:bCs/>
        </w:rPr>
      </w:pPr>
      <w:ins w:id="1099" w:author="Christoffer Vissing" w:date="2024-11-01T14:28:00Z" w16du:dateUtc="2024-11-01T13:28:00Z">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9"/>
                      <a:stretch>
                        <a:fillRect/>
                      </a:stretch>
                    </pic:blipFill>
                    <pic:spPr>
                      <a:xfrm>
                        <a:off x="0" y="0"/>
                        <a:ext cx="6058535" cy="4427855"/>
                      </a:xfrm>
                      <a:prstGeom prst="rect">
                        <a:avLst/>
                      </a:prstGeom>
                    </pic:spPr>
                  </pic:pic>
                </a:graphicData>
              </a:graphic>
            </wp:inline>
          </w:drawing>
        </w:r>
      </w:ins>
    </w:p>
    <w:p w14:paraId="39277479" w14:textId="56A1D601" w:rsidR="001E4447" w:rsidRDefault="001E4447" w:rsidP="001D711A">
      <w:pPr>
        <w:spacing w:line="480" w:lineRule="auto"/>
        <w:rPr>
          <w:rFonts w:ascii="Roboto" w:hAnsi="Roboto"/>
          <w:b/>
          <w:bCs/>
        </w:rPr>
      </w:pPr>
    </w:p>
    <w:p w14:paraId="2214D579" w14:textId="11D5FAE0" w:rsidR="00236409" w:rsidDel="001E4447" w:rsidRDefault="00236409" w:rsidP="001D711A">
      <w:pPr>
        <w:spacing w:line="480" w:lineRule="auto"/>
        <w:rPr>
          <w:del w:id="1100" w:author="Christoffer Vissing" w:date="2024-10-10T17:49:00Z" w16du:dateUtc="2024-10-10T15:49:00Z"/>
          <w:rFonts w:ascii="Roboto" w:hAnsi="Roboto"/>
        </w:rPr>
      </w:pPr>
      <w:del w:id="1101" w:author="Christoffer Vissing" w:date="2024-10-10T17:49:00Z" w16du:dateUtc="2024-10-10T15:49:00Z">
        <w:r w:rsidDel="001E4447">
          <w:rPr>
            <w:rFonts w:ascii="Roboto" w:hAnsi="Roboto"/>
            <w:noProof/>
            <w14:ligatures w14:val="standardContextual"/>
          </w:rPr>
          <w:drawing>
            <wp:inline distT="0" distB="0" distL="0" distR="0" wp14:anchorId="304EDF33" wp14:editId="59062769">
              <wp:extent cx="6058535" cy="4427855"/>
              <wp:effectExtent l="0" t="0" r="0" b="4445"/>
              <wp:docPr id="13295639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970" name="Billede 1329563970"/>
                      <pic:cNvPicPr/>
                    </pic:nvPicPr>
                    <pic:blipFill>
                      <a:blip r:embed="rId20"/>
                      <a:stretch>
                        <a:fillRect/>
                      </a:stretch>
                    </pic:blipFill>
                    <pic:spPr>
                      <a:xfrm>
                        <a:off x="0" y="0"/>
                        <a:ext cx="6058535" cy="4427855"/>
                      </a:xfrm>
                      <a:prstGeom prst="rect">
                        <a:avLst/>
                      </a:prstGeom>
                    </pic:spPr>
                  </pic:pic>
                </a:graphicData>
              </a:graphic>
            </wp:inline>
          </w:drawing>
        </w:r>
      </w:del>
    </w:p>
    <w:p w14:paraId="3A9A32AD" w14:textId="44191905" w:rsidR="00C90A95" w:rsidDel="001E4447" w:rsidRDefault="00C90A95" w:rsidP="001D711A">
      <w:pPr>
        <w:spacing w:line="480" w:lineRule="auto"/>
        <w:rPr>
          <w:del w:id="1102" w:author="Christoffer Vissing" w:date="2024-10-10T17:49:00Z" w16du:dateUtc="2024-10-10T15:49:00Z"/>
          <w:rFonts w:ascii="Roboto" w:hAnsi="Roboto"/>
        </w:rPr>
      </w:pPr>
    </w:p>
    <w:p w14:paraId="63FE6B33" w14:textId="0C0ADB40" w:rsidR="001748BF" w:rsidDel="001E4447" w:rsidRDefault="001748BF" w:rsidP="00B9219B">
      <w:pPr>
        <w:spacing w:line="480" w:lineRule="auto"/>
        <w:rPr>
          <w:del w:id="1103" w:author="Christoffer Vissing" w:date="2024-10-10T17:49:00Z" w16du:dateUtc="2024-10-10T15:49:00Z"/>
          <w:rFonts w:ascii="Roboto" w:hAnsi="Roboto"/>
        </w:rPr>
      </w:pPr>
    </w:p>
    <w:p w14:paraId="3263708D" w14:textId="304BCFB4" w:rsidR="00E27B32" w:rsidRPr="007C4859" w:rsidRDefault="005F2993">
      <w:pPr>
        <w:spacing w:line="480" w:lineRule="auto"/>
        <w:rPr>
          <w:rFonts w:ascii="Roboto" w:hAnsi="Roboto"/>
          <w:sz w:val="22"/>
          <w:szCs w:val="22"/>
          <w:lang w:val="en-US"/>
        </w:rPr>
        <w:pPrChange w:id="1104" w:author="Christoffer Vissing" w:date="2024-10-10T17:49:00Z" w16du:dateUtc="2024-10-10T15:49:00Z">
          <w:pPr>
            <w:tabs>
              <w:tab w:val="left" w:pos="3946"/>
            </w:tabs>
            <w:spacing w:line="480" w:lineRule="auto"/>
          </w:pPr>
        </w:pPrChange>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C23761D" w:rsidR="00AC2A89" w:rsidRDefault="00E27B32" w:rsidP="0067560E">
      <w:pPr>
        <w:spacing w:line="480" w:lineRule="auto"/>
        <w:rPr>
          <w:ins w:id="1105" w:author="Christoffer Vissing" w:date="2024-11-01T14:29:00Z" w16du:dateUtc="2024-11-01T13:29:00Z"/>
          <w:rFonts w:ascii="Roboto" w:hAnsi="Roboto"/>
          <w:b/>
          <w:bCs/>
          <w:lang w:val="en-US"/>
        </w:rPr>
      </w:pPr>
      <w:r w:rsidRPr="00AC2A89">
        <w:rPr>
          <w:rFonts w:ascii="Roboto" w:hAnsi="Roboto"/>
          <w:b/>
          <w:bCs/>
          <w:lang w:val="en-US"/>
        </w:rPr>
        <w:lastRenderedPageBreak/>
        <w:t xml:space="preserve">Figure </w:t>
      </w:r>
      <w:r w:rsidR="00973BA9">
        <w:rPr>
          <w:rFonts w:ascii="Roboto" w:hAnsi="Roboto"/>
          <w:b/>
          <w:bCs/>
          <w:lang w:val="en-US"/>
        </w:rPr>
        <w:t>4</w:t>
      </w:r>
      <w:r w:rsidRPr="00AC2A89">
        <w:rPr>
          <w:rFonts w:ascii="Roboto" w:hAnsi="Roboto"/>
          <w:b/>
          <w:bCs/>
          <w:lang w:val="en-US"/>
        </w:rPr>
        <w:t>:</w:t>
      </w:r>
    </w:p>
    <w:p w14:paraId="1AE11D9D" w14:textId="3D3B527C" w:rsidR="009A3504" w:rsidRDefault="009A3504" w:rsidP="0067560E">
      <w:pPr>
        <w:spacing w:line="480" w:lineRule="auto"/>
        <w:rPr>
          <w:rFonts w:ascii="Roboto" w:hAnsi="Roboto"/>
          <w:b/>
          <w:bCs/>
          <w:lang w:val="en-US"/>
        </w:rPr>
      </w:pPr>
      <w:ins w:id="1106" w:author="Christoffer Vissing" w:date="2024-11-01T14:29:00Z" w16du:dateUtc="2024-11-01T13:29:00Z">
        <w:r>
          <w:rPr>
            <w:rFonts w:ascii="Roboto" w:hAnsi="Roboto"/>
            <w:b/>
            <w:bCs/>
            <w:noProof/>
            <w:lang w:val="en-US"/>
            <w14:ligatures w14:val="standardContextual"/>
          </w:rPr>
          <w:drawing>
            <wp:inline distT="0" distB="0" distL="0" distR="0" wp14:anchorId="27D823C2" wp14:editId="6EE056DA">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21"/>
                      <a:stretch>
                        <a:fillRect/>
                      </a:stretch>
                    </pic:blipFill>
                    <pic:spPr>
                      <a:xfrm>
                        <a:off x="0" y="0"/>
                        <a:ext cx="6058535" cy="4765040"/>
                      </a:xfrm>
                      <a:prstGeom prst="rect">
                        <a:avLst/>
                      </a:prstGeom>
                    </pic:spPr>
                  </pic:pic>
                </a:graphicData>
              </a:graphic>
            </wp:inline>
          </w:drawing>
        </w:r>
      </w:ins>
    </w:p>
    <w:p w14:paraId="5EF310C3" w14:textId="184E436D" w:rsidR="00C73000" w:rsidRPr="00AC2A89" w:rsidDel="009A3504" w:rsidRDefault="00C73000" w:rsidP="0067560E">
      <w:pPr>
        <w:spacing w:line="480" w:lineRule="auto"/>
        <w:rPr>
          <w:del w:id="1107" w:author="Christoffer Vissing" w:date="2024-11-01T14:29:00Z" w16du:dateUtc="2024-11-01T13:29:00Z"/>
          <w:rFonts w:ascii="Roboto" w:hAnsi="Roboto"/>
          <w:b/>
          <w:bCs/>
          <w:lang w:val="en-US"/>
        </w:rPr>
      </w:pPr>
      <w:del w:id="1108" w:author="Christoffer Vissing" w:date="2024-10-10T16:54:00Z" w16du:dateUtc="2024-10-10T14:54:00Z">
        <w:r w:rsidDel="001E4447">
          <w:rPr>
            <w:rFonts w:ascii="Roboto" w:hAnsi="Roboto"/>
            <w:b/>
            <w:bCs/>
            <w:noProof/>
            <w:lang w:val="en-US"/>
            <w14:ligatures w14:val="standardContextual"/>
          </w:rPr>
          <w:drawing>
            <wp:inline distT="0" distB="0" distL="0" distR="0" wp14:anchorId="535948FF" wp14:editId="2C1ABAF7">
              <wp:extent cx="6058535" cy="4765040"/>
              <wp:effectExtent l="0" t="0" r="0" b="0"/>
              <wp:docPr id="73803356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3569" name="Billede 738033569"/>
                      <pic:cNvPicPr/>
                    </pic:nvPicPr>
                    <pic:blipFill>
                      <a:blip r:embed="rId22"/>
                      <a:stretch>
                        <a:fillRect/>
                      </a:stretch>
                    </pic:blipFill>
                    <pic:spPr>
                      <a:xfrm>
                        <a:off x="0" y="0"/>
                        <a:ext cx="6058535" cy="4765040"/>
                      </a:xfrm>
                      <a:prstGeom prst="rect">
                        <a:avLst/>
                      </a:prstGeom>
                    </pic:spPr>
                  </pic:pic>
                </a:graphicData>
              </a:graphic>
            </wp:inline>
          </w:drawing>
        </w:r>
      </w:del>
    </w:p>
    <w:p w14:paraId="776FCD77" w14:textId="1BEE433A" w:rsidR="005F2993" w:rsidRPr="00AC2A89" w:rsidRDefault="00E27B32" w:rsidP="0067560E">
      <w:pPr>
        <w:spacing w:line="480" w:lineRule="auto"/>
        <w:rPr>
          <w:rFonts w:ascii="Roboto" w:hAnsi="Roboto"/>
          <w:lang w:val="en-US"/>
        </w:rPr>
      </w:pPr>
      <w:r w:rsidRPr="00AC2A89">
        <w:rPr>
          <w:rFonts w:ascii="Roboto" w:hAnsi="Roboto"/>
          <w:lang w:val="en-US"/>
        </w:rPr>
        <w:t xml:space="preserve"> </w:t>
      </w:r>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Ho, Carolyn Y.,MD" w:date="2024-09-16T10:51:00Z" w:initials="HCY">
    <w:p w14:paraId="275DC09B" w14:textId="77777777" w:rsidR="00DD6616" w:rsidRDefault="00DD6616" w:rsidP="00DD6616">
      <w:pPr>
        <w:pStyle w:val="Kommentartekst"/>
      </w:pPr>
      <w:r>
        <w:rPr>
          <w:rStyle w:val="Kommentarhenvisning"/>
        </w:rPr>
        <w:annotationRef/>
      </w:r>
      <w:r>
        <w:t>Ok to leave this out for word count</w:t>
      </w:r>
    </w:p>
  </w:comment>
  <w:comment w:id="46" w:author="Ho, Carolyn Y.,MD" w:date="2024-09-16T10:54:00Z" w:initials="HCY">
    <w:p w14:paraId="7BF44EC0" w14:textId="77777777" w:rsidR="00215F74" w:rsidRDefault="00C2582C" w:rsidP="00215F74">
      <w:pPr>
        <w:pStyle w:val="Kommentartekst"/>
      </w:pPr>
      <w:r>
        <w:rPr>
          <w:rStyle w:val="Kommentarhenvisning"/>
        </w:rPr>
        <w:annotationRef/>
      </w:r>
      <w:r w:rsidR="00215F74">
        <w:t>I don’t understand this.</w:t>
      </w:r>
    </w:p>
    <w:p w14:paraId="667E0CAA" w14:textId="77777777" w:rsidR="00215F74" w:rsidRDefault="00215F74" w:rsidP="00215F74">
      <w:pPr>
        <w:pStyle w:val="Kommentartekst"/>
      </w:pPr>
    </w:p>
    <w:p w14:paraId="0CB8CBC6" w14:textId="77777777" w:rsidR="00215F74" w:rsidRDefault="00215F74" w:rsidP="00215F74">
      <w:pPr>
        <w:pStyle w:val="Kommentartekst"/>
      </w:pPr>
      <w:r>
        <w:t>Would it be better to phrase “the consequences of AF and LVSD were greater in sarc than nonsarc”?</w:t>
      </w:r>
    </w:p>
    <w:p w14:paraId="438C149B" w14:textId="77777777" w:rsidR="00215F74" w:rsidRDefault="00215F74" w:rsidP="00215F74">
      <w:pPr>
        <w:pStyle w:val="Kommentartekst"/>
      </w:pPr>
    </w:p>
  </w:comment>
  <w:comment w:id="60" w:author="Helms, Adam" w:date="2024-02-24T11:14:00Z" w:initials="HA">
    <w:p w14:paraId="59F57F48" w14:textId="0C6AFABE" w:rsidR="00706A97" w:rsidRDefault="00706A97">
      <w:pPr>
        <w:pStyle w:val="Kommentartekst"/>
      </w:pPr>
      <w:r>
        <w:rPr>
          <w:rStyle w:val="Kommentarhenvisning"/>
        </w:rPr>
        <w:annotationRef/>
      </w:r>
      <w:r>
        <w:t>These aren’t new but are refined here?  Maybe consider modifying the statements some?  The seminal SHaRe paper and the initial HCMR paper showed similar (see central fig of HCMR paper).</w:t>
      </w:r>
    </w:p>
  </w:comment>
  <w:comment w:id="66" w:author="Ho, Carolyn Y.,MD" w:date="2024-09-16T11:41:00Z" w:initials="HCY">
    <w:p w14:paraId="491422F9" w14:textId="77777777" w:rsidR="00B427B6" w:rsidRDefault="00B427B6" w:rsidP="00B427B6">
      <w:pPr>
        <w:pStyle w:val="Kommentartekst"/>
      </w:pPr>
      <w:r>
        <w:rPr>
          <w:rStyle w:val="Kommentarhenvisning"/>
        </w:rPr>
        <w:annotationRef/>
      </w:r>
      <w:r>
        <w:t>I thought we were no longer considering obstruction an outcome?</w:t>
      </w:r>
    </w:p>
  </w:comment>
  <w:comment w:id="136" w:author="Anna Axelsson Raja" w:date="2024-03-03T21:59:00Z" w:initials="AA">
    <w:p w14:paraId="12FFF9E7" w14:textId="1AC21385" w:rsidR="00F76D41" w:rsidRDefault="00F76D41" w:rsidP="00F76D41">
      <w:r>
        <w:rPr>
          <w:rStyle w:val="Kommentarhenvisning"/>
        </w:rPr>
        <w:annotationRef/>
      </w:r>
      <w:r>
        <w:rPr>
          <w:color w:val="000000"/>
          <w:sz w:val="20"/>
          <w:szCs w:val="20"/>
          <w:lang w:val="en-US" w:eastAsia="en-US"/>
        </w:rPr>
        <w:t>Last?</w:t>
      </w:r>
    </w:p>
  </w:comment>
  <w:comment w:id="255" w:author="Ho, Carolyn Y.,MD" w:date="2024-09-16T11:53:00Z" w:initials="HCY">
    <w:p w14:paraId="04E76F89" w14:textId="77777777" w:rsidR="00AF7859" w:rsidRDefault="00AF7859" w:rsidP="00AF7859">
      <w:pPr>
        <w:pStyle w:val="Kommentartekst"/>
      </w:pPr>
      <w:r>
        <w:rPr>
          <w:rStyle w:val="Kommentarhenvisning"/>
        </w:rPr>
        <w:annotationRef/>
      </w:r>
      <w:r>
        <w:t>Can we elevate to include with manuscript? Maybe a multi-panel figure for AV, VA, LVSD and HCM-related death?</w:t>
      </w:r>
    </w:p>
    <w:p w14:paraId="3DAE7F56" w14:textId="77777777" w:rsidR="00AF7859" w:rsidRDefault="00AF7859" w:rsidP="00AF7859">
      <w:pPr>
        <w:pStyle w:val="Kommentartekst"/>
      </w:pPr>
      <w:r>
        <w:t>Do the panels become too small?</w:t>
      </w:r>
    </w:p>
    <w:p w14:paraId="6A57D24B" w14:textId="77777777" w:rsidR="00AF7859" w:rsidRDefault="00AF7859" w:rsidP="00AF7859">
      <w:pPr>
        <w:pStyle w:val="Kommentartekst"/>
      </w:pPr>
    </w:p>
    <w:p w14:paraId="0D0DFEB0" w14:textId="77777777" w:rsidR="00AF7859" w:rsidRDefault="00AF7859" w:rsidP="00AF7859">
      <w:pPr>
        <w:pStyle w:val="Kommentartekst"/>
      </w:pPr>
      <w:r>
        <w:t>Avoid using really light colors like yellow or light pink since those often don’t reproduce well.</w:t>
      </w:r>
    </w:p>
  </w:comment>
  <w:comment w:id="300" w:author="Ho, Carolyn Y.,MD" w:date="2024-09-16T12:13:00Z" w:initials="HCY">
    <w:p w14:paraId="3E8D4E0F" w14:textId="77777777" w:rsidR="00215F74" w:rsidRDefault="00215F74" w:rsidP="00215F74">
      <w:pPr>
        <w:pStyle w:val="Kommentartekst"/>
      </w:pPr>
      <w:r>
        <w:rPr>
          <w:rStyle w:val="Kommentarhenvisning"/>
        </w:rPr>
        <w:annotationRef/>
      </w:r>
      <w:r>
        <w:t>Does this help to mitigate the immortal time bias of only seeing events after 1</w:t>
      </w:r>
      <w:r>
        <w:rPr>
          <w:vertAlign w:val="superscript"/>
        </w:rPr>
        <w:t>st</w:t>
      </w:r>
      <w:r>
        <w:t xml:space="preserve"> visit?</w:t>
      </w:r>
    </w:p>
  </w:comment>
  <w:comment w:id="301" w:author="Christoffer Vissing" w:date="2024-10-10T16:31:00Z" w:initials="CRV">
    <w:p w14:paraId="3A78068F" w14:textId="77777777" w:rsidR="001E4447" w:rsidRDefault="001E4447" w:rsidP="001E4447">
      <w:r>
        <w:rPr>
          <w:rStyle w:val="Kommentarhenvisning"/>
        </w:rPr>
        <w:annotationRef/>
      </w:r>
      <w:r>
        <w:rPr>
          <w:sz w:val="20"/>
          <w:szCs w:val="20"/>
          <w:lang w:val="en-US" w:eastAsia="en-US"/>
        </w:rPr>
        <w:t>Yes :) Nothing is perfect, but I think this is close enough.</w:t>
      </w:r>
    </w:p>
  </w:comment>
  <w:comment w:id="334" w:author="Ho, Carolyn Y.,MD" w:date="2024-09-16T12:09:00Z" w:initials="HCY">
    <w:p w14:paraId="56BFE43D" w14:textId="60024645" w:rsidR="00ED3873" w:rsidRDefault="00ED3873" w:rsidP="00ED3873">
      <w:pPr>
        <w:pStyle w:val="Kommentartekst"/>
      </w:pPr>
      <w:r>
        <w:rPr>
          <w:rStyle w:val="Kommentarhenvisning"/>
        </w:rPr>
        <w:annotationRef/>
      </w:r>
      <w:r>
        <w:t xml:space="preserve">Is this prevalent exposure and incident outcome? Or exposure at or anytime after baseline prior to development of outcome? </w:t>
      </w:r>
    </w:p>
  </w:comment>
  <w:comment w:id="335" w:author="Christoffer Vissing" w:date="2024-10-10T16:32:00Z" w:initials="CRV">
    <w:p w14:paraId="34576222" w14:textId="77777777" w:rsidR="001E4447" w:rsidRDefault="001E4447" w:rsidP="001E4447">
      <w:r>
        <w:rPr>
          <w:rStyle w:val="Kommentarhenvisning"/>
        </w:rPr>
        <w:annotationRef/>
      </w:r>
      <w:r>
        <w:rPr>
          <w:sz w:val="20"/>
          <w:szCs w:val="20"/>
          <w:lang w:val="en-US" w:eastAsia="en-US"/>
        </w:rPr>
        <w:t>The latter :)</w:t>
      </w:r>
    </w:p>
  </w:comment>
  <w:comment w:id="341" w:author="Ho, Carolyn Y.,MD" w:date="2024-09-16T12:05:00Z" w:initials="HCY">
    <w:p w14:paraId="0F2CF4AA" w14:textId="77777777" w:rsidR="00ED3873" w:rsidRDefault="00ED3873" w:rsidP="00ED3873">
      <w:pPr>
        <w:pStyle w:val="Kommentartekst"/>
      </w:pPr>
      <w:r>
        <w:rPr>
          <w:rStyle w:val="Kommentarhenvisning"/>
        </w:rPr>
        <w:annotationRef/>
      </w:r>
      <w:r>
        <w:t>Do we want to get rid of Obstruction as an outcome on figure 3 and maybe just have some text about the association with obesity and HTN?</w:t>
      </w:r>
    </w:p>
  </w:comment>
  <w:comment w:id="467" w:author="Ho, Carolyn Y.,MD" w:date="2024-09-16T12:29:00Z" w:initials="HCY">
    <w:p w14:paraId="7AD03C6E" w14:textId="77777777" w:rsidR="00CE171D" w:rsidRDefault="00CE171D" w:rsidP="00CE171D">
      <w:pPr>
        <w:pStyle w:val="Kommentartekst"/>
      </w:pPr>
      <w:r>
        <w:rPr>
          <w:rStyle w:val="Kommentarhenvisning"/>
        </w:rPr>
        <w:annotationRef/>
      </w:r>
      <w:r>
        <w:t>Maybe delete this all as we steer clear of obstruction as a predictor.</w:t>
      </w:r>
    </w:p>
    <w:p w14:paraId="7428F069" w14:textId="77777777" w:rsidR="00CE171D" w:rsidRDefault="00CE171D" w:rsidP="00CE171D">
      <w:pPr>
        <w:pStyle w:val="Kommentartekst"/>
      </w:pPr>
      <w:r>
        <w:t>To do that properly would require accounting for treatment.</w:t>
      </w:r>
    </w:p>
  </w:comment>
  <w:comment w:id="487" w:author="Ho, Carolyn Y.,MD" w:date="2024-09-16T12:33:00Z" w:initials="HCY">
    <w:p w14:paraId="2E399646" w14:textId="77777777" w:rsidR="004C739D" w:rsidRDefault="00CE171D" w:rsidP="004C739D">
      <w:pPr>
        <w:pStyle w:val="Kommentartekst"/>
      </w:pPr>
      <w:r>
        <w:rPr>
          <w:rStyle w:val="Kommentarhenvisning"/>
        </w:rPr>
        <w:annotationRef/>
      </w:r>
      <w:r w:rsidR="004C739D">
        <w:t>Maybe add something here about AF emerging earlier and VT risk persisting into older age in sasrc HCM</w:t>
      </w:r>
    </w:p>
    <w:p w14:paraId="7246C828" w14:textId="77777777" w:rsidR="004C739D" w:rsidRDefault="004C739D" w:rsidP="004C739D">
      <w:pPr>
        <w:pStyle w:val="Kommentartekst"/>
      </w:pPr>
    </w:p>
    <w:p w14:paraId="12982D56" w14:textId="77777777" w:rsidR="004C739D" w:rsidRDefault="004C739D" w:rsidP="004C739D">
      <w:pPr>
        <w:pStyle w:val="Kommentartekst"/>
      </w:pPr>
      <w:r>
        <w:t>Or maybe just AF since you draw out the VT discussion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75DC09B" w15:done="0"/>
  <w15:commentEx w15:paraId="438C149B" w15:done="0"/>
  <w15:commentEx w15:paraId="59F57F48" w15:done="0"/>
  <w15:commentEx w15:paraId="491422F9" w15:done="0"/>
  <w15:commentEx w15:paraId="12FFF9E7" w15:done="0"/>
  <w15:commentEx w15:paraId="0D0DFEB0" w15:done="0"/>
  <w15:commentEx w15:paraId="3E8D4E0F" w15:done="0"/>
  <w15:commentEx w15:paraId="3A78068F" w15:paraIdParent="3E8D4E0F" w15:done="0"/>
  <w15:commentEx w15:paraId="56BFE43D" w15:done="0"/>
  <w15:commentEx w15:paraId="34576222" w15:paraIdParent="56BFE43D" w15:done="0"/>
  <w15:commentEx w15:paraId="0F2CF4AA" w15:done="0"/>
  <w15:commentEx w15:paraId="7428F069" w15:done="0"/>
  <w15:commentEx w15:paraId="12982D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928C1E" w16cex:dateUtc="2024-09-16T14:51:00Z"/>
  <w16cex:commentExtensible w16cex:durableId="2A928CFA" w16cex:dateUtc="2024-09-16T14:54:00Z"/>
  <w16cex:commentExtensible w16cex:durableId="29844E1A" w16cex:dateUtc="2024-02-24T16:14:00Z"/>
  <w16cex:commentExtensible w16cex:durableId="2A9297D9" w16cex:dateUtc="2024-09-16T15:41:00Z"/>
  <w16cex:commentExtensible w16cex:durableId="7E393C3B" w16cex:dateUtc="2024-03-03T20:59:00Z"/>
  <w16cex:commentExtensible w16cex:durableId="2A929ACF" w16cex:dateUtc="2024-09-16T15:53:00Z"/>
  <w16cex:commentExtensible w16cex:durableId="2A929F73" w16cex:dateUtc="2024-09-16T16:13:00Z"/>
  <w16cex:commentExtensible w16cex:durableId="50BFB38C" w16cex:dateUtc="2024-10-10T14:31:00Z"/>
  <w16cex:commentExtensible w16cex:durableId="2A929E83" w16cex:dateUtc="2024-09-16T16:09:00Z"/>
  <w16cex:commentExtensible w16cex:durableId="6C37213D" w16cex:dateUtc="2024-10-10T14:32:00Z"/>
  <w16cex:commentExtensible w16cex:durableId="2A929DA5" w16cex:dateUtc="2024-09-16T16:05:00Z"/>
  <w16cex:commentExtensible w16cex:durableId="2A92A327" w16cex:dateUtc="2024-09-16T16:29:00Z"/>
  <w16cex:commentExtensible w16cex:durableId="2A92A42D" w16cex:dateUtc="2024-09-16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75DC09B" w16cid:durableId="2A928C1E"/>
  <w16cid:commentId w16cid:paraId="438C149B" w16cid:durableId="2A928CFA"/>
  <w16cid:commentId w16cid:paraId="59F57F48" w16cid:durableId="29844E1A"/>
  <w16cid:commentId w16cid:paraId="491422F9" w16cid:durableId="2A9297D9"/>
  <w16cid:commentId w16cid:paraId="12FFF9E7" w16cid:durableId="7E393C3B"/>
  <w16cid:commentId w16cid:paraId="0D0DFEB0" w16cid:durableId="2A929ACF"/>
  <w16cid:commentId w16cid:paraId="3E8D4E0F" w16cid:durableId="2A929F73"/>
  <w16cid:commentId w16cid:paraId="3A78068F" w16cid:durableId="50BFB38C"/>
  <w16cid:commentId w16cid:paraId="56BFE43D" w16cid:durableId="2A929E83"/>
  <w16cid:commentId w16cid:paraId="34576222" w16cid:durableId="6C37213D"/>
  <w16cid:commentId w16cid:paraId="0F2CF4AA" w16cid:durableId="2A929DA5"/>
  <w16cid:commentId w16cid:paraId="7428F069" w16cid:durableId="2A92A327"/>
  <w16cid:commentId w16cid:paraId="12982D56" w16cid:durableId="2A92A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813DE" w14:textId="77777777" w:rsidR="00C0020E" w:rsidRDefault="00C0020E">
      <w:r>
        <w:separator/>
      </w:r>
    </w:p>
  </w:endnote>
  <w:endnote w:type="continuationSeparator" w:id="0">
    <w:p w14:paraId="20EFA393" w14:textId="77777777" w:rsidR="00C0020E" w:rsidRDefault="00C002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5F07C" w14:textId="77777777" w:rsidR="00C0020E" w:rsidRDefault="00C0020E">
      <w:r>
        <w:separator/>
      </w:r>
    </w:p>
  </w:footnote>
  <w:footnote w:type="continuationSeparator" w:id="0">
    <w:p w14:paraId="5587E453" w14:textId="77777777" w:rsidR="00C0020E" w:rsidRDefault="00C002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40572134">
    <w:abstractNumId w:val="6"/>
  </w:num>
  <w:num w:numId="2" w16cid:durableId="238560249">
    <w:abstractNumId w:val="15"/>
  </w:num>
  <w:num w:numId="3" w16cid:durableId="1487555778">
    <w:abstractNumId w:val="4"/>
  </w:num>
  <w:num w:numId="4" w16cid:durableId="1502895532">
    <w:abstractNumId w:val="9"/>
  </w:num>
  <w:num w:numId="5" w16cid:durableId="385299747">
    <w:abstractNumId w:val="18"/>
  </w:num>
  <w:num w:numId="6" w16cid:durableId="565795714">
    <w:abstractNumId w:val="20"/>
  </w:num>
  <w:num w:numId="7" w16cid:durableId="522671235">
    <w:abstractNumId w:val="19"/>
  </w:num>
  <w:num w:numId="8" w16cid:durableId="1124888607">
    <w:abstractNumId w:val="8"/>
  </w:num>
  <w:num w:numId="9" w16cid:durableId="1448041838">
    <w:abstractNumId w:val="12"/>
  </w:num>
  <w:num w:numId="10" w16cid:durableId="100491252">
    <w:abstractNumId w:val="14"/>
  </w:num>
  <w:num w:numId="11" w16cid:durableId="935140656">
    <w:abstractNumId w:val="13"/>
  </w:num>
  <w:num w:numId="12" w16cid:durableId="6255926">
    <w:abstractNumId w:val="0"/>
  </w:num>
  <w:num w:numId="13" w16cid:durableId="1455055912">
    <w:abstractNumId w:val="7"/>
  </w:num>
  <w:num w:numId="14" w16cid:durableId="442652575">
    <w:abstractNumId w:val="16"/>
  </w:num>
  <w:num w:numId="15" w16cid:durableId="1109931502">
    <w:abstractNumId w:val="22"/>
  </w:num>
  <w:num w:numId="16" w16cid:durableId="899443946">
    <w:abstractNumId w:val="21"/>
  </w:num>
  <w:num w:numId="17" w16cid:durableId="1303922748">
    <w:abstractNumId w:val="17"/>
  </w:num>
  <w:num w:numId="18" w16cid:durableId="1130054386">
    <w:abstractNumId w:val="3"/>
  </w:num>
  <w:num w:numId="19" w16cid:durableId="1997226287">
    <w:abstractNumId w:val="1"/>
  </w:num>
  <w:num w:numId="20" w16cid:durableId="738017326">
    <w:abstractNumId w:val="2"/>
  </w:num>
  <w:num w:numId="21" w16cid:durableId="90787858">
    <w:abstractNumId w:val="11"/>
  </w:num>
  <w:num w:numId="22" w16cid:durableId="948781299">
    <w:abstractNumId w:val="10"/>
  </w:num>
  <w:num w:numId="23" w16cid:durableId="37624260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ristoffer Vissing">
    <w15:presenceInfo w15:providerId="None" w15:userId="Christoffer Vissing"/>
  </w15:person>
  <w15:person w15:author="Ho, Carolyn Y.,MD">
    <w15:presenceInfo w15:providerId="AD" w15:userId="S::cho@bwh.harvard.edu::fb697271-ea8d-4cac-b506-842628907a6b"/>
  </w15:person>
  <w15:person w15:author="Helms, Adam">
    <w15:presenceInfo w15:providerId="AD" w15:userId="S::adamhelm@umich.edu::568bbf65-4989-4dc1-b6c6-c0247aff57ea"/>
  </w15:person>
  <w15:person w15:author="Anna Axelsson Raja">
    <w15:presenceInfo w15:providerId="Windows Live" w15:userId="e54cc3bbc4a582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45CB"/>
    <w:rsid w:val="000101FA"/>
    <w:rsid w:val="00010520"/>
    <w:rsid w:val="000115F1"/>
    <w:rsid w:val="0001732F"/>
    <w:rsid w:val="00021CE6"/>
    <w:rsid w:val="00025604"/>
    <w:rsid w:val="000261EC"/>
    <w:rsid w:val="0002713B"/>
    <w:rsid w:val="0003136F"/>
    <w:rsid w:val="00031C8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626"/>
    <w:rsid w:val="00187E3F"/>
    <w:rsid w:val="00190371"/>
    <w:rsid w:val="00191A92"/>
    <w:rsid w:val="00192803"/>
    <w:rsid w:val="0019303B"/>
    <w:rsid w:val="00193C32"/>
    <w:rsid w:val="001977C7"/>
    <w:rsid w:val="0019798E"/>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F65"/>
    <w:rsid w:val="001F2967"/>
    <w:rsid w:val="00200626"/>
    <w:rsid w:val="00201C66"/>
    <w:rsid w:val="0020331D"/>
    <w:rsid w:val="0020425B"/>
    <w:rsid w:val="002045AA"/>
    <w:rsid w:val="00205ABD"/>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41B85"/>
    <w:rsid w:val="0034252B"/>
    <w:rsid w:val="00345718"/>
    <w:rsid w:val="00345914"/>
    <w:rsid w:val="00350333"/>
    <w:rsid w:val="00351DC9"/>
    <w:rsid w:val="00353802"/>
    <w:rsid w:val="00353BD0"/>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D5112"/>
    <w:rsid w:val="003D6095"/>
    <w:rsid w:val="003D647E"/>
    <w:rsid w:val="003E2EB5"/>
    <w:rsid w:val="003E33A6"/>
    <w:rsid w:val="003E58A3"/>
    <w:rsid w:val="003E5F73"/>
    <w:rsid w:val="003E7F02"/>
    <w:rsid w:val="003F0B99"/>
    <w:rsid w:val="003F641C"/>
    <w:rsid w:val="00400129"/>
    <w:rsid w:val="00406508"/>
    <w:rsid w:val="00407FC1"/>
    <w:rsid w:val="0041170E"/>
    <w:rsid w:val="004125E5"/>
    <w:rsid w:val="00413FB0"/>
    <w:rsid w:val="00422DA9"/>
    <w:rsid w:val="004235C4"/>
    <w:rsid w:val="00426080"/>
    <w:rsid w:val="00430B72"/>
    <w:rsid w:val="00431AEB"/>
    <w:rsid w:val="0043207B"/>
    <w:rsid w:val="00433852"/>
    <w:rsid w:val="00433EF5"/>
    <w:rsid w:val="00436E9C"/>
    <w:rsid w:val="004373F9"/>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8195E"/>
    <w:rsid w:val="00482E50"/>
    <w:rsid w:val="004871C9"/>
    <w:rsid w:val="004877E1"/>
    <w:rsid w:val="004908BF"/>
    <w:rsid w:val="0049191A"/>
    <w:rsid w:val="00493348"/>
    <w:rsid w:val="004A06DA"/>
    <w:rsid w:val="004A1BC5"/>
    <w:rsid w:val="004B743B"/>
    <w:rsid w:val="004C0055"/>
    <w:rsid w:val="004C1EB5"/>
    <w:rsid w:val="004C4706"/>
    <w:rsid w:val="004C53C1"/>
    <w:rsid w:val="004C5855"/>
    <w:rsid w:val="004C619B"/>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4798"/>
    <w:rsid w:val="005559AF"/>
    <w:rsid w:val="00556B72"/>
    <w:rsid w:val="00567A14"/>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2C80"/>
    <w:rsid w:val="00783844"/>
    <w:rsid w:val="00783E74"/>
    <w:rsid w:val="00784843"/>
    <w:rsid w:val="00790484"/>
    <w:rsid w:val="0079278C"/>
    <w:rsid w:val="00792807"/>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5235"/>
    <w:rsid w:val="007F100A"/>
    <w:rsid w:val="007F1BAE"/>
    <w:rsid w:val="007F51E8"/>
    <w:rsid w:val="007F62AC"/>
    <w:rsid w:val="007F67CF"/>
    <w:rsid w:val="0080039F"/>
    <w:rsid w:val="00800A37"/>
    <w:rsid w:val="00801D10"/>
    <w:rsid w:val="00802A2D"/>
    <w:rsid w:val="00805030"/>
    <w:rsid w:val="00805553"/>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6846"/>
    <w:rsid w:val="008575FD"/>
    <w:rsid w:val="00861833"/>
    <w:rsid w:val="00862521"/>
    <w:rsid w:val="00866EF8"/>
    <w:rsid w:val="00867A97"/>
    <w:rsid w:val="0087104C"/>
    <w:rsid w:val="00875D58"/>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66D2"/>
    <w:rsid w:val="00934456"/>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6582"/>
    <w:rsid w:val="00A5713E"/>
    <w:rsid w:val="00A62DC8"/>
    <w:rsid w:val="00A64C92"/>
    <w:rsid w:val="00A728AE"/>
    <w:rsid w:val="00A74DF5"/>
    <w:rsid w:val="00A751D0"/>
    <w:rsid w:val="00A76EE4"/>
    <w:rsid w:val="00A77028"/>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4425"/>
    <w:rsid w:val="00B06391"/>
    <w:rsid w:val="00B136D1"/>
    <w:rsid w:val="00B13D40"/>
    <w:rsid w:val="00B141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E00E6"/>
    <w:rsid w:val="00BE1405"/>
    <w:rsid w:val="00BE15DA"/>
    <w:rsid w:val="00BE2D5C"/>
    <w:rsid w:val="00BE445B"/>
    <w:rsid w:val="00BF182A"/>
    <w:rsid w:val="00BF1DE4"/>
    <w:rsid w:val="00BF5909"/>
    <w:rsid w:val="00BF7244"/>
    <w:rsid w:val="00C0020E"/>
    <w:rsid w:val="00C009C7"/>
    <w:rsid w:val="00C00C90"/>
    <w:rsid w:val="00C01E6A"/>
    <w:rsid w:val="00C0216A"/>
    <w:rsid w:val="00C02764"/>
    <w:rsid w:val="00C02CAE"/>
    <w:rsid w:val="00C02DC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D89"/>
    <w:rsid w:val="00CD5EA9"/>
    <w:rsid w:val="00CD6850"/>
    <w:rsid w:val="00CD7900"/>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6D77"/>
    <w:rsid w:val="00DC3C24"/>
    <w:rsid w:val="00DC7E3B"/>
    <w:rsid w:val="00DD0515"/>
    <w:rsid w:val="00DD0DC9"/>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6167"/>
    <w:rsid w:val="00F00275"/>
    <w:rsid w:val="00F026B8"/>
    <w:rsid w:val="00F026C2"/>
    <w:rsid w:val="00F03C90"/>
    <w:rsid w:val="00F0537B"/>
    <w:rsid w:val="00F06DAE"/>
    <w:rsid w:val="00F07211"/>
    <w:rsid w:val="00F14A52"/>
    <w:rsid w:val="00F15144"/>
    <w:rsid w:val="00F20191"/>
    <w:rsid w:val="00F2266C"/>
    <w:rsid w:val="00F2577C"/>
    <w:rsid w:val="00F30EB7"/>
    <w:rsid w:val="00F329E5"/>
    <w:rsid w:val="00F33950"/>
    <w:rsid w:val="00F35B91"/>
    <w:rsid w:val="00F35BBE"/>
    <w:rsid w:val="00F35D8B"/>
    <w:rsid w:val="00F37E68"/>
    <w:rsid w:val="00F422FE"/>
    <w:rsid w:val="00F4254E"/>
    <w:rsid w:val="00F43420"/>
    <w:rsid w:val="00F450A0"/>
    <w:rsid w:val="00F4549D"/>
    <w:rsid w:val="00F47FD9"/>
    <w:rsid w:val="00F51D8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B109B"/>
    <w:rsid w:val="00FB1A93"/>
    <w:rsid w:val="00FB2A36"/>
    <w:rsid w:val="00FB797F"/>
    <w:rsid w:val="00FC3A44"/>
    <w:rsid w:val="00FC5FC2"/>
    <w:rsid w:val="00FC69AD"/>
    <w:rsid w:val="00FC716E"/>
    <w:rsid w:val="00FC7180"/>
    <w:rsid w:val="00FD4F8B"/>
    <w:rsid w:val="00FE233A"/>
    <w:rsid w:val="00FE26BF"/>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microsoft.com/office/2016/09/relationships/commentsIds" Target="commentsIds.xml"/><Relationship Id="rId18" Type="http://schemas.openxmlformats.org/officeDocument/2006/relationships/image" Target="media/image4.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emf"/><Relationship Id="rId27" Type="http://schemas.openxmlformats.org/officeDocument/2006/relationships/header" Target="header3.xml"/><Relationship Id="rId30"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27</Pages>
  <Words>17838</Words>
  <Characters>108816</Characters>
  <Application>Microsoft Office Word</Application>
  <DocSecurity>0</DocSecurity>
  <Lines>906</Lines>
  <Paragraphs>252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126402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4</cp:revision>
  <dcterms:created xsi:type="dcterms:W3CDTF">2024-11-01T14:12:00Z</dcterms:created>
  <dcterms:modified xsi:type="dcterms:W3CDTF">2024-11-13T14:27:00Z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