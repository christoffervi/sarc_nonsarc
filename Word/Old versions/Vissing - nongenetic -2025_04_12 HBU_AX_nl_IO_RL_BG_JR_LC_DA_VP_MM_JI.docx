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77777777" w:rsidR="001E4447" w:rsidRDefault="001E4447" w:rsidP="00F35D8B">
      <w:pPr>
        <w:jc w:val="center"/>
        <w:rPr>
          <w:rFonts w:ascii="Roboto" w:hAnsi="Roboto"/>
          <w:b/>
          <w:bCs/>
          <w:lang w:val="en-US"/>
        </w:rPr>
      </w:pPr>
      <w:bookmarkStart w:id="0" w:name="_Hlk113459061"/>
    </w:p>
    <w:p w14:paraId="3F3A6713" w14:textId="1B4B6B62" w:rsidR="001D711A" w:rsidRPr="009B464D" w:rsidDel="00B02E6C" w:rsidRDefault="00B02E6C" w:rsidP="001D711A">
      <w:pPr>
        <w:pStyle w:val="Ingenafstand"/>
        <w:rPr>
          <w:del w:id="1" w:author="Christoffer Vissing" w:date="2025-03-18T14:40:00Z"/>
          <w:rFonts w:ascii="Roboto" w:eastAsia="Times New Roman" w:hAnsi="Roboto" w:cs="Times New Roman"/>
          <w:b/>
          <w:bCs/>
          <w:sz w:val="24"/>
          <w:szCs w:val="24"/>
          <w:lang w:val="en-GB" w:eastAsia="da-DK"/>
          <w:rPrChange w:id="2" w:author="Anna Axelsson Raja" w:date="2025-03-29T07:22:00Z">
            <w:rPr>
              <w:del w:id="3" w:author="Christoffer Vissing" w:date="2025-03-18T14:40:00Z"/>
              <w:rFonts w:ascii="Roboto" w:eastAsia="Times New Roman" w:hAnsi="Roboto" w:cs="Times New Roman"/>
              <w:b/>
              <w:bCs/>
              <w:sz w:val="24"/>
              <w:szCs w:val="24"/>
              <w:lang w:eastAsia="da-DK"/>
            </w:rPr>
          </w:rPrChange>
        </w:rPr>
      </w:pPr>
      <w:ins w:id="4" w:author="Christoffer Vissing" w:date="2025-03-18T14:40:00Z">
        <w:r w:rsidRPr="009B464D">
          <w:rPr>
            <w:rFonts w:ascii="Roboto" w:hAnsi="Roboto"/>
            <w:b/>
            <w:bCs/>
            <w:lang w:val="en-GB"/>
            <w:rPrChange w:id="5" w:author="Anna Axelsson Raja" w:date="2025-03-29T07:22:00Z">
              <w:rPr>
                <w:rFonts w:ascii="Roboto" w:hAnsi="Roboto"/>
                <w:b/>
                <w:bCs/>
              </w:rPr>
            </w:rPrChange>
          </w:rPr>
          <w:t xml:space="preserve">Genetic and Clinical Determinants of Hypertrophic Cardiomyopathy: A Longitudinal Study of </w:t>
        </w:r>
        <w:proofErr w:type="spellStart"/>
        <w:r w:rsidRPr="009B464D">
          <w:rPr>
            <w:rFonts w:ascii="Roboto" w:hAnsi="Roboto"/>
            <w:b/>
            <w:bCs/>
            <w:lang w:val="en-GB"/>
            <w:rPrChange w:id="6" w:author="Anna Axelsson Raja" w:date="2025-03-29T07:22:00Z">
              <w:rPr>
                <w:rFonts w:ascii="Roboto" w:hAnsi="Roboto"/>
                <w:b/>
                <w:bCs/>
              </w:rPr>
            </w:rPrChange>
          </w:rPr>
          <w:t>Sarcomeric</w:t>
        </w:r>
        <w:proofErr w:type="spellEnd"/>
        <w:r w:rsidRPr="009B464D">
          <w:rPr>
            <w:rFonts w:ascii="Roboto" w:hAnsi="Roboto"/>
            <w:b/>
            <w:bCs/>
            <w:lang w:val="en-GB"/>
            <w:rPrChange w:id="7" w:author="Anna Axelsson Raja" w:date="2025-03-29T07:22:00Z">
              <w:rPr>
                <w:rFonts w:ascii="Roboto" w:hAnsi="Roboto"/>
                <w:b/>
                <w:bCs/>
              </w:rPr>
            </w:rPrChange>
          </w:rPr>
          <w:t xml:space="preserve"> and Non-</w:t>
        </w:r>
        <w:proofErr w:type="spellStart"/>
        <w:r w:rsidRPr="009B464D">
          <w:rPr>
            <w:rFonts w:ascii="Roboto" w:hAnsi="Roboto"/>
            <w:b/>
            <w:bCs/>
            <w:lang w:val="en-GB"/>
            <w:rPrChange w:id="8" w:author="Anna Axelsson Raja" w:date="2025-03-29T07:22:00Z">
              <w:rPr>
                <w:rFonts w:ascii="Roboto" w:hAnsi="Roboto"/>
                <w:b/>
                <w:bCs/>
              </w:rPr>
            </w:rPrChange>
          </w:rPr>
          <w:t>Sarcomeric</w:t>
        </w:r>
        <w:proofErr w:type="spellEnd"/>
        <w:r w:rsidRPr="009B464D">
          <w:rPr>
            <w:rFonts w:ascii="Roboto" w:hAnsi="Roboto"/>
            <w:b/>
            <w:bCs/>
            <w:lang w:val="en-GB"/>
            <w:rPrChange w:id="9" w:author="Anna Axelsson Raja" w:date="2025-03-29T07:22:00Z">
              <w:rPr>
                <w:rFonts w:ascii="Roboto" w:hAnsi="Roboto"/>
                <w:b/>
                <w:bCs/>
              </w:rPr>
            </w:rPrChange>
          </w:rPr>
          <w:t xml:space="preserve"> </w:t>
        </w:r>
        <w:commentRangeStart w:id="10"/>
        <w:commentRangeStart w:id="11"/>
        <w:commentRangeStart w:id="12"/>
        <w:commentRangeStart w:id="13"/>
        <w:commentRangeStart w:id="14"/>
        <w:commentRangeStart w:id="15"/>
        <w:commentRangeStart w:id="16"/>
        <w:r w:rsidRPr="009B464D">
          <w:rPr>
            <w:rFonts w:ascii="Roboto" w:hAnsi="Roboto"/>
            <w:b/>
            <w:bCs/>
            <w:lang w:val="en-GB"/>
            <w:rPrChange w:id="17" w:author="Anna Axelsson Raja" w:date="2025-03-29T07:22:00Z">
              <w:rPr>
                <w:rFonts w:ascii="Roboto" w:hAnsi="Roboto"/>
                <w:b/>
                <w:bCs/>
              </w:rPr>
            </w:rPrChange>
          </w:rPr>
          <w:t>Disease</w:t>
        </w:r>
      </w:ins>
      <w:commentRangeEnd w:id="10"/>
      <w:ins w:id="18" w:author="Christoffer Vissing" w:date="2025-03-18T14:43:00Z">
        <w:r>
          <w:rPr>
            <w:rStyle w:val="Kommentarhenvisning"/>
          </w:rPr>
          <w:commentReference w:id="10"/>
        </w:r>
      </w:ins>
      <w:commentRangeEnd w:id="11"/>
      <w:r w:rsidR="00357D74">
        <w:rPr>
          <w:rStyle w:val="Kommentarhenvisning"/>
        </w:rPr>
        <w:commentReference w:id="11"/>
      </w:r>
      <w:commentRangeEnd w:id="12"/>
      <w:r w:rsidR="00055DBA">
        <w:rPr>
          <w:rStyle w:val="Kommentarhenvisning"/>
        </w:rPr>
        <w:commentReference w:id="12"/>
      </w:r>
      <w:commentRangeEnd w:id="13"/>
      <w:r w:rsidR="00BA2B72">
        <w:rPr>
          <w:rStyle w:val="Kommentarhenvisning"/>
          <w:rFonts w:ascii="Times New Roman" w:eastAsia="Times New Roman" w:hAnsi="Times New Roman" w:cs="Times New Roman"/>
        </w:rPr>
        <w:commentReference w:id="13"/>
      </w:r>
      <w:commentRangeEnd w:id="14"/>
      <w:r w:rsidR="004929D2">
        <w:rPr>
          <w:rStyle w:val="Kommentarhenvisning"/>
        </w:rPr>
        <w:commentReference w:id="14"/>
      </w:r>
      <w:commentRangeEnd w:id="15"/>
      <w:r w:rsidR="00E55540">
        <w:rPr>
          <w:rStyle w:val="Kommentarhenvisning"/>
          <w:rFonts w:ascii="Times New Roman" w:eastAsia="Times New Roman" w:hAnsi="Times New Roman" w:cs="Times New Roman"/>
        </w:rPr>
        <w:commentReference w:id="15"/>
      </w:r>
      <w:commentRangeEnd w:id="16"/>
      <w:r w:rsidR="00873FE8">
        <w:rPr>
          <w:rStyle w:val="Kommentarhenvisning"/>
          <w:rFonts w:ascii="Times New Roman" w:eastAsia="Times New Roman" w:hAnsi="Times New Roman" w:cs="Times New Roman"/>
        </w:rPr>
        <w:commentReference w:id="16"/>
      </w:r>
      <w:del w:id="19" w:author="Christoffer Vissing" w:date="2025-03-18T14:40:00Z">
        <w:r w:rsidR="00500C2A" w:rsidRPr="009B464D" w:rsidDel="00B02E6C">
          <w:rPr>
            <w:rFonts w:ascii="Roboto" w:hAnsi="Roboto"/>
            <w:b/>
            <w:bCs/>
            <w:lang w:val="en-GB"/>
            <w:rPrChange w:id="20" w:author="Anna Axelsson Raja" w:date="2025-03-29T07:22:00Z">
              <w:rPr>
                <w:rFonts w:ascii="Roboto" w:hAnsi="Roboto"/>
                <w:b/>
                <w:bCs/>
              </w:rPr>
            </w:rPrChange>
          </w:rPr>
          <w:delText>Disease Modifiers</w:delText>
        </w:r>
        <w:r w:rsidR="00DD6616" w:rsidRPr="009B464D" w:rsidDel="00B02E6C">
          <w:rPr>
            <w:rFonts w:ascii="Roboto" w:hAnsi="Roboto"/>
            <w:b/>
            <w:bCs/>
            <w:lang w:val="en-GB"/>
            <w:rPrChange w:id="21" w:author="Anna Axelsson Raja" w:date="2025-03-29T07:22:00Z">
              <w:rPr>
                <w:rFonts w:ascii="Roboto" w:hAnsi="Roboto"/>
                <w:b/>
                <w:bCs/>
              </w:rPr>
            </w:rPrChange>
          </w:rPr>
          <w:delText xml:space="preserve"> and Outcomes</w:delText>
        </w:r>
        <w:r w:rsidR="00500C2A" w:rsidRPr="009B464D" w:rsidDel="00B02E6C">
          <w:rPr>
            <w:rFonts w:ascii="Roboto" w:hAnsi="Roboto"/>
            <w:b/>
            <w:bCs/>
            <w:lang w:val="en-GB"/>
            <w:rPrChange w:id="22" w:author="Anna Axelsson Raja" w:date="2025-03-29T07:22:00Z">
              <w:rPr>
                <w:rFonts w:ascii="Roboto" w:hAnsi="Roboto"/>
                <w:b/>
                <w:bCs/>
              </w:rPr>
            </w:rPrChange>
          </w:rPr>
          <w:delText xml:space="preserve"> in Hypertrophic Cardiomyopathy With and Without Sarcomere Variants</w:delText>
        </w:r>
        <w:r w:rsidR="00F35D8B" w:rsidRPr="009B464D" w:rsidDel="00B02E6C">
          <w:rPr>
            <w:rFonts w:ascii="Roboto" w:hAnsi="Roboto"/>
            <w:b/>
            <w:bCs/>
            <w:lang w:val="en-GB"/>
            <w:rPrChange w:id="23" w:author="Anna Axelsson Raja" w:date="2025-03-29T07:22:00Z">
              <w:rPr>
                <w:rFonts w:ascii="Roboto" w:hAnsi="Roboto"/>
                <w:b/>
                <w:bCs/>
              </w:rPr>
            </w:rPrChange>
          </w:rPr>
          <w:delText xml:space="preserve"> </w:delText>
        </w:r>
      </w:del>
    </w:p>
    <w:p w14:paraId="7E5B3DC4" w14:textId="77777777" w:rsidR="00B02E6C" w:rsidRPr="00907D0E" w:rsidRDefault="00B02E6C" w:rsidP="00F35D8B">
      <w:pPr>
        <w:jc w:val="center"/>
        <w:rPr>
          <w:ins w:id="24" w:author="Christoffer Vissing" w:date="2025-03-18T14:40:00Z"/>
          <w:rFonts w:ascii="Roboto" w:hAnsi="Roboto"/>
          <w:b/>
          <w:bCs/>
          <w:lang w:val="en-US"/>
        </w:rPr>
      </w:pPr>
    </w:p>
    <w:p w14:paraId="5E548908" w14:textId="37C8DA9D" w:rsidR="001D711A" w:rsidRPr="00EF6167" w:rsidRDefault="001D711A" w:rsidP="001D711A">
      <w:pPr>
        <w:pStyle w:val="Ingenafstand"/>
        <w:rPr>
          <w:rFonts w:ascii="Roboto" w:hAnsi="Roboto" w:cs="Times"/>
          <w:sz w:val="18"/>
          <w:szCs w:val="18"/>
        </w:rPr>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Axelsson Raja, MD, PhD; </w:t>
      </w:r>
      <w:r w:rsidRPr="00DB6D77">
        <w:rPr>
          <w:rFonts w:ascii="Roboto" w:hAnsi="Roboto" w:cs="Times"/>
          <w:sz w:val="18"/>
          <w:szCs w:val="18"/>
        </w:rPr>
        <w:t>Adam S. Helms, MD;</w:t>
      </w:r>
      <w:r w:rsidR="002F3B21">
        <w:rPr>
          <w:rFonts w:ascii="Roboto" w:hAnsi="Roboto" w:cs="Times"/>
          <w:sz w:val="18"/>
          <w:szCs w:val="18"/>
        </w:rPr>
        <w:t xml:space="preserve"> </w:t>
      </w:r>
      <w:r w:rsidR="002F3B21" w:rsidRPr="00DB6D77">
        <w:rPr>
          <w:rFonts w:ascii="Roboto" w:hAnsi="Roboto" w:cs="Times"/>
          <w:sz w:val="18"/>
          <w:szCs w:val="18"/>
        </w:rPr>
        <w:t xml:space="preserve">Sara Saberi, MD; </w:t>
      </w:r>
      <w:r w:rsidRPr="00DB6D77">
        <w:rPr>
          <w:rFonts w:ascii="Roboto" w:hAnsi="Roboto" w:cs="Times"/>
          <w:sz w:val="18"/>
          <w:szCs w:val="18"/>
        </w:rPr>
        <w:t>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Dominic J. Abrams, MD;  </w:t>
      </w:r>
      <w:r w:rsidR="002F3B21">
        <w:rPr>
          <w:rFonts w:ascii="Roboto" w:hAnsi="Roboto" w:cs="Times"/>
          <w:sz w:val="18"/>
          <w:szCs w:val="18"/>
        </w:rPr>
        <w:t>Jodie Ingles, PhD</w:t>
      </w:r>
      <w:ins w:id="25" w:author="Christoffer Vissing" w:date="2025-04-12T07:50:00Z" w16du:dateUtc="2025-04-12T05:50:00Z">
        <w:r w:rsidR="009E4A4E">
          <w:rPr>
            <w:rFonts w:ascii="Roboto" w:hAnsi="Roboto" w:cs="Times"/>
            <w:sz w:val="18"/>
            <w:szCs w:val="18"/>
          </w:rPr>
          <w:t>, MPH</w:t>
        </w:r>
      </w:ins>
      <w:r w:rsidR="002F3B21">
        <w:rPr>
          <w:rFonts w:ascii="Roboto" w:hAnsi="Roboto" w:cs="Times"/>
          <w:sz w:val="18"/>
          <w:szCs w:val="18"/>
        </w:rPr>
        <w:t>; Belinda Gray, MD</w:t>
      </w:r>
      <w:ins w:id="26" w:author="Christoffer Vissing" w:date="2025-04-08T15:30:00Z" w16du:dateUtc="2025-04-08T13:30:00Z">
        <w:r w:rsidR="00D81999">
          <w:rPr>
            <w:rFonts w:ascii="Roboto" w:hAnsi="Roboto" w:cs="Times"/>
            <w:sz w:val="18"/>
            <w:szCs w:val="18"/>
          </w:rPr>
          <w:t>,</w:t>
        </w:r>
      </w:ins>
      <w:ins w:id="27" w:author="Belinda Gray" w:date="2025-04-06T12:28:00Z" w16du:dateUtc="2025-04-06T08:28:00Z">
        <w:r w:rsidR="003B7FA4">
          <w:rPr>
            <w:rFonts w:ascii="Roboto" w:hAnsi="Roboto" w:cs="Times"/>
            <w:sz w:val="18"/>
            <w:szCs w:val="18"/>
          </w:rPr>
          <w:t xml:space="preserve"> PhD</w:t>
        </w:r>
      </w:ins>
      <w:r w:rsidR="002F3B21">
        <w:rPr>
          <w:rFonts w:ascii="Roboto" w:hAnsi="Roboto" w:cs="Times"/>
          <w:sz w:val="18"/>
          <w:szCs w:val="18"/>
        </w:rPr>
        <w:t xml:space="preserve">; </w:t>
      </w:r>
      <w:r w:rsidR="002F3B21" w:rsidRPr="00DB6D77">
        <w:rPr>
          <w:rFonts w:ascii="Roboto" w:hAnsi="Roboto" w:cs="Times"/>
          <w:sz w:val="18"/>
          <w:szCs w:val="18"/>
        </w:rPr>
        <w:t>Rachel Lampert, MD</w:t>
      </w:r>
      <w:r w:rsidR="002F3B21">
        <w:rPr>
          <w:rFonts w:ascii="Roboto" w:hAnsi="Roboto" w:cs="Times"/>
          <w:sz w:val="18"/>
          <w:szCs w:val="18"/>
        </w:rPr>
        <w:t xml:space="preserve">; </w:t>
      </w:r>
      <w:r w:rsidR="002F3B21" w:rsidRPr="00DB6D77">
        <w:rPr>
          <w:rFonts w:ascii="Roboto" w:hAnsi="Roboto" w:cs="Times"/>
          <w:sz w:val="18"/>
          <w:szCs w:val="18"/>
        </w:rPr>
        <w:t xml:space="preserve"> </w:t>
      </w:r>
      <w:r w:rsidRPr="00DB6D77">
        <w:rPr>
          <w:rFonts w:ascii="Roboto" w:hAnsi="Roboto" w:cs="Times"/>
          <w:sz w:val="18"/>
          <w:szCs w:val="18"/>
        </w:rPr>
        <w:t>John C. Stendahl, MD, PhD; J</w:t>
      </w:r>
      <w:r w:rsidR="002F3B21" w:rsidRPr="002F3B21">
        <w:rPr>
          <w:rFonts w:ascii="Roboto" w:hAnsi="Roboto" w:cs="Times"/>
          <w:sz w:val="18"/>
          <w:szCs w:val="18"/>
        </w:rPr>
        <w:t xml:space="preserve"> </w:t>
      </w:r>
      <w:r w:rsidR="002F3B21" w:rsidRPr="00DB6D77">
        <w:rPr>
          <w:rFonts w:ascii="Roboto" w:hAnsi="Roboto" w:cs="Times"/>
          <w:sz w:val="18"/>
          <w:szCs w:val="18"/>
        </w:rPr>
        <w:t>Neal K. Lakdawala, MD</w:t>
      </w:r>
      <w:r w:rsidR="002F3B21">
        <w:rPr>
          <w:rFonts w:ascii="Roboto" w:hAnsi="Roboto" w:cs="Times"/>
          <w:sz w:val="18"/>
          <w:szCs w:val="18"/>
        </w:rPr>
        <w:t>;</w:t>
      </w:r>
      <w:r w:rsidR="002F3B21" w:rsidRPr="00DB6D77">
        <w:rPr>
          <w:rFonts w:ascii="Roboto" w:hAnsi="Roboto" w:cs="Times"/>
          <w:sz w:val="18"/>
          <w:szCs w:val="18"/>
        </w:rPr>
        <w:t xml:space="preserve"> </w:t>
      </w:r>
      <w:r w:rsidR="002F3B21">
        <w:rPr>
          <w:rFonts w:ascii="Roboto" w:hAnsi="Roboto" w:cs="Times"/>
          <w:sz w:val="18"/>
          <w:szCs w:val="18"/>
        </w:rPr>
        <w:t>J</w:t>
      </w:r>
      <w:r w:rsidRPr="00DB6D77">
        <w:rPr>
          <w:rFonts w:ascii="Roboto" w:hAnsi="Roboto" w:cs="Times"/>
          <w:sz w:val="18"/>
          <w:szCs w:val="18"/>
        </w:rPr>
        <w:t>ames S. Ware, PhD, MRCP;</w:t>
      </w:r>
      <w:r w:rsidR="002F3B21" w:rsidRPr="002F3B21">
        <w:rPr>
          <w:rFonts w:ascii="Roboto" w:hAnsi="Roboto" w:cs="Times"/>
          <w:sz w:val="18"/>
          <w:szCs w:val="18"/>
        </w:rPr>
        <w:t xml:space="preserve"> </w:t>
      </w:r>
      <w:r w:rsidR="002F3B21" w:rsidRPr="00DB6D77">
        <w:rPr>
          <w:rFonts w:ascii="Roboto" w:hAnsi="Roboto" w:cs="Times"/>
          <w:sz w:val="18"/>
          <w:szCs w:val="18"/>
        </w:rPr>
        <w:t xml:space="preserve">Victoria N. Parikh, MD; </w:t>
      </w:r>
      <w:r w:rsidRPr="00DB6D77">
        <w:rPr>
          <w:rFonts w:ascii="Roboto" w:hAnsi="Roboto" w:cs="Times"/>
          <w:sz w:val="18"/>
          <w:szCs w:val="18"/>
        </w:rPr>
        <w:t xml:space="preserve"> </w:t>
      </w:r>
      <w:r w:rsidR="004C6F6D" w:rsidRPr="00DB6D77">
        <w:rPr>
          <w:rFonts w:ascii="Roboto" w:hAnsi="Roboto" w:cs="Times"/>
          <w:sz w:val="18"/>
          <w:szCs w:val="18"/>
        </w:rPr>
        <w:t>Michelle Michels, MD, PhD</w:t>
      </w:r>
      <w:r w:rsidR="002F3B21">
        <w:rPr>
          <w:rFonts w:ascii="Roboto" w:hAnsi="Roboto" w:cs="Times"/>
          <w:sz w:val="18"/>
          <w:szCs w:val="18"/>
        </w:rPr>
        <w:t>;</w:t>
      </w:r>
      <w:r w:rsidR="004C6F6D" w:rsidRPr="00DB6D77">
        <w:rPr>
          <w:rFonts w:ascii="Roboto" w:hAnsi="Roboto" w:cs="Times"/>
          <w:sz w:val="18"/>
          <w:szCs w:val="18"/>
        </w:rPr>
        <w:t xml:space="preserve"> </w:t>
      </w:r>
      <w:commentRangeStart w:id="28"/>
      <w:ins w:id="29" w:author="Ho, Carolyn Y.,MD" w:date="2025-03-23T10:55:00Z">
        <w:r w:rsidR="00357D74">
          <w:rPr>
            <w:rFonts w:ascii="Roboto" w:hAnsi="Roboto" w:cs="Times"/>
            <w:sz w:val="18"/>
            <w:szCs w:val="18"/>
          </w:rPr>
          <w:t>Lia Crotti, MD</w:t>
        </w:r>
      </w:ins>
      <w:commentRangeEnd w:id="28"/>
      <w:ins w:id="30" w:author="Ho, Carolyn Y.,MD" w:date="2025-03-23T10:56:00Z">
        <w:r w:rsidR="00357D74">
          <w:rPr>
            <w:rStyle w:val="Kommentarhenvisning"/>
            <w:rFonts w:ascii="Times New Roman" w:eastAsia="Times New Roman" w:hAnsi="Times New Roman" w:cs="Times New Roman"/>
          </w:rPr>
          <w:commentReference w:id="28"/>
        </w:r>
      </w:ins>
      <w:ins w:id="31" w:author="Christoffer Vissing" w:date="2025-04-08T15:30:00Z" w16du:dateUtc="2025-04-08T13:30:00Z">
        <w:r w:rsidR="00D81999">
          <w:rPr>
            <w:rFonts w:ascii="Roboto" w:hAnsi="Roboto" w:cs="Times"/>
            <w:sz w:val="18"/>
            <w:szCs w:val="18"/>
          </w:rPr>
          <w:t>, PhD</w:t>
        </w:r>
      </w:ins>
      <w:r w:rsidRPr="00DB6D77">
        <w:rPr>
          <w:rFonts w:ascii="Roboto" w:hAnsi="Roboto" w:cs="Times"/>
          <w:sz w:val="18"/>
          <w:szCs w:val="18"/>
        </w:rPr>
        <w:t xml:space="preserve">; Thomas D. Ryan, MD, PhD; </w:t>
      </w:r>
      <w:r w:rsidR="002F3B21" w:rsidRPr="00DB6D77">
        <w:rPr>
          <w:rFonts w:ascii="Roboto" w:hAnsi="Roboto" w:cs="Times"/>
          <w:sz w:val="18"/>
          <w:szCs w:val="18"/>
        </w:rPr>
        <w:t>Iacopo Olivotto, MD;</w:t>
      </w:r>
      <w:r w:rsidR="002F3B21">
        <w:rPr>
          <w:rFonts w:ascii="Roboto" w:hAnsi="Roboto" w:cs="Times"/>
          <w:sz w:val="18"/>
          <w:szCs w:val="18"/>
        </w:rPr>
        <w:t xml:space="preserve"> </w:t>
      </w:r>
      <w:r w:rsidRPr="00DB6D77">
        <w:rPr>
          <w:rFonts w:ascii="Roboto" w:hAnsi="Roboto" w:cs="Times"/>
          <w:sz w:val="18"/>
          <w:szCs w:val="18"/>
        </w:rPr>
        <w:t>Sharlene M. Day, MD; 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ins w:id="32" w:author="Lampert, Rachel" w:date="2025-04-03T08:48:00Z" w16du:dateUtc="2025-04-03T12:48:00Z">
        <w:r w:rsidR="00F77426">
          <w:rPr>
            <w:rFonts w:ascii="Roboto" w:hAnsi="Roboto" w:cs="Times"/>
            <w:sz w:val="18"/>
            <w:szCs w:val="18"/>
          </w:rPr>
          <w:t xml:space="preserve"> </w:t>
        </w:r>
      </w:ins>
    </w:p>
    <w:p w14:paraId="6C19ED17" w14:textId="77777777" w:rsidR="007544D9" w:rsidRPr="00DB6D77" w:rsidRDefault="007544D9" w:rsidP="001D711A">
      <w:pPr>
        <w:pStyle w:val="Ingenafstand"/>
        <w:rPr>
          <w:rFonts w:ascii="Roboto" w:hAnsi="Roboto" w:cs="Times New Roman"/>
          <w:sz w:val="20"/>
          <w:szCs w:val="20"/>
        </w:rPr>
      </w:pPr>
    </w:p>
    <w:p w14:paraId="39A98ED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09A79D86" w14:textId="3947650B" w:rsidR="00CE073C" w:rsidRPr="00945228" w:rsidRDefault="001D711A" w:rsidP="00CE073C">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2E4A9086" w14:textId="77777777" w:rsidR="001871E9" w:rsidRDefault="001871E9" w:rsidP="001871E9">
      <w:pPr>
        <w:rPr>
          <w:rFonts w:ascii="Roboto" w:hAnsi="Roboto"/>
          <w:sz w:val="18"/>
          <w:szCs w:val="18"/>
          <w:lang w:val="en-US"/>
        </w:rPr>
      </w:pPr>
      <w:r w:rsidRPr="00CE073C">
        <w:rPr>
          <w:rFonts w:ascii="Roboto" w:hAnsi="Roboto"/>
          <w:sz w:val="18"/>
          <w:szCs w:val="18"/>
          <w:lang w:val="en-US"/>
        </w:rPr>
        <w:t>Genomics and Inherited Disease Program,</w:t>
      </w:r>
      <w:r w:rsidRPr="00945228">
        <w:rPr>
          <w:rFonts w:ascii="Roboto" w:hAnsi="Roboto"/>
          <w:sz w:val="18"/>
          <w:szCs w:val="18"/>
          <w:lang w:val="en-US"/>
        </w:rPr>
        <w:t xml:space="preserve"> Garvan Institute of Medical Research and University of New South Wales, Sydney, Australia (J.I.)</w:t>
      </w:r>
    </w:p>
    <w:p w14:paraId="7615C0B2" w14:textId="2EF25BAB" w:rsidR="001871E9" w:rsidRDefault="001871E9" w:rsidP="001D711A">
      <w:pPr>
        <w:rPr>
          <w:rFonts w:ascii="Roboto" w:hAnsi="Roboto"/>
          <w:sz w:val="18"/>
          <w:szCs w:val="18"/>
          <w:lang w:val="en-US"/>
        </w:rPr>
      </w:pPr>
      <w:r w:rsidRPr="001871E9">
        <w:rPr>
          <w:rFonts w:ascii="Roboto" w:hAnsi="Roboto"/>
          <w:sz w:val="18"/>
          <w:szCs w:val="18"/>
          <w:lang w:val="en-US"/>
        </w:rPr>
        <w:t>Faculty of Medicine and Health, The University of Sydney, Australia; Department of Cardiology, Royal Prince Alfred Hospital, Sydney, Australia</w:t>
      </w:r>
      <w:r>
        <w:rPr>
          <w:rFonts w:ascii="Roboto" w:hAnsi="Roboto"/>
          <w:sz w:val="18"/>
          <w:szCs w:val="18"/>
          <w:lang w:val="en-US"/>
        </w:rPr>
        <w:t xml:space="preserve"> (B.G)</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50663861" w:rsidR="001D711A" w:rsidRDefault="00803FC0" w:rsidP="001D711A">
      <w:pPr>
        <w:pStyle w:val="Ingenafstand"/>
        <w:rPr>
          <w:ins w:id="33" w:author="Christoffer Vissing" w:date="2025-04-08T15:30:00Z" w16du:dateUtc="2025-04-08T13:30:00Z"/>
          <w:rFonts w:ascii="Roboto" w:hAnsi="Roboto" w:cs="Times New Roman"/>
          <w:sz w:val="18"/>
          <w:szCs w:val="18"/>
        </w:rPr>
      </w:pPr>
      <w:ins w:id="34" w:author="Christoffer Vissing" w:date="2025-04-12T07:47:00Z" w16du:dateUtc="2025-04-12T05:47:00Z">
        <w:r>
          <w:rPr>
            <w:rFonts w:ascii="Roboto" w:hAnsi="Roboto" w:cs="Times New Roman"/>
            <w:sz w:val="18"/>
            <w:szCs w:val="18"/>
          </w:rPr>
          <w:t xml:space="preserve">Cardiovascular Institute, </w:t>
        </w:r>
        <w:proofErr w:type="spellStart"/>
        <w:r>
          <w:rPr>
            <w:rFonts w:ascii="Roboto" w:hAnsi="Roboto" w:cs="Times New Roman"/>
            <w:sz w:val="18"/>
            <w:szCs w:val="18"/>
          </w:rPr>
          <w:t>Thoraxcenter</w:t>
        </w:r>
        <w:proofErr w:type="spellEnd"/>
        <w:r>
          <w:rPr>
            <w:rFonts w:ascii="Roboto" w:hAnsi="Roboto" w:cs="Times New Roman"/>
            <w:sz w:val="18"/>
            <w:szCs w:val="18"/>
          </w:rPr>
          <w:t>,</w:t>
        </w:r>
        <w:r>
          <w:rPr>
            <w:rFonts w:ascii="Roboto" w:hAnsi="Roboto" w:cs="Times New Roman"/>
            <w:sz w:val="18"/>
            <w:szCs w:val="18"/>
          </w:rPr>
          <w:t xml:space="preserve"> </w:t>
        </w:r>
      </w:ins>
      <w:r w:rsidR="001D711A" w:rsidRPr="005559AF">
        <w:rPr>
          <w:rFonts w:ascii="Roboto" w:hAnsi="Roboto" w:cs="Times New Roman"/>
          <w:sz w:val="18"/>
          <w:szCs w:val="18"/>
        </w:rPr>
        <w:t xml:space="preserve">Department of Cardiology, </w:t>
      </w:r>
      <w:proofErr w:type="spellStart"/>
      <w:r w:rsidR="001D711A" w:rsidRPr="005559AF">
        <w:rPr>
          <w:rFonts w:ascii="Roboto" w:hAnsi="Roboto" w:cs="Times New Roman"/>
          <w:sz w:val="18"/>
          <w:szCs w:val="18"/>
        </w:rPr>
        <w:t>Thoraxcenter</w:t>
      </w:r>
      <w:proofErr w:type="spellEnd"/>
      <w:r w:rsidR="001D711A" w:rsidRPr="005559AF">
        <w:rPr>
          <w:rFonts w:ascii="Roboto" w:hAnsi="Roboto" w:cs="Times New Roman"/>
          <w:sz w:val="18"/>
          <w:szCs w:val="18"/>
        </w:rPr>
        <w:t xml:space="preserve">, Erasmus Medical Center Rotterdam, the Netherlands (M.M.) </w:t>
      </w:r>
    </w:p>
    <w:p w14:paraId="5069B62D" w14:textId="77777777" w:rsidR="00D81999" w:rsidRPr="000C042E" w:rsidRDefault="00D81999" w:rsidP="00D81999">
      <w:pPr>
        <w:pStyle w:val="Ingenafstand"/>
        <w:rPr>
          <w:ins w:id="35" w:author="Christoffer Vissing" w:date="2025-04-08T15:30:00Z" w16du:dateUtc="2025-04-08T13:30:00Z"/>
          <w:rFonts w:ascii="Roboto" w:hAnsi="Roboto" w:cs="Times New Roman"/>
          <w:sz w:val="18"/>
          <w:szCs w:val="18"/>
        </w:rPr>
      </w:pPr>
      <w:ins w:id="36" w:author="Christoffer Vissing" w:date="2025-04-08T15:30:00Z" w16du:dateUtc="2025-04-08T13:30:00Z">
        <w:r w:rsidRPr="000C042E">
          <w:rPr>
            <w:rFonts w:ascii="Roboto" w:hAnsi="Roboto" w:cs="Times New Roman"/>
            <w:sz w:val="18"/>
            <w:szCs w:val="18"/>
          </w:rPr>
          <w:t>Department of Medicine and Surgery, University of Milano-Bicocca, Milan, Italy. (L.C.)</w:t>
        </w:r>
      </w:ins>
    </w:p>
    <w:p w14:paraId="027EB8F7" w14:textId="77777777" w:rsidR="00D81999" w:rsidRPr="000C042E" w:rsidRDefault="00D81999" w:rsidP="00D81999">
      <w:pPr>
        <w:pStyle w:val="Ingenafstand"/>
        <w:rPr>
          <w:ins w:id="37" w:author="Christoffer Vissing" w:date="2025-04-08T15:30:00Z" w16du:dateUtc="2025-04-08T13:30:00Z"/>
          <w:rFonts w:ascii="Roboto" w:hAnsi="Roboto" w:cs="Times New Roman"/>
          <w:sz w:val="18"/>
          <w:szCs w:val="18"/>
        </w:rPr>
      </w:pPr>
      <w:ins w:id="38" w:author="Christoffer Vissing" w:date="2025-04-08T15:30:00Z" w16du:dateUtc="2025-04-08T13:30:00Z">
        <w:r w:rsidRPr="000C042E">
          <w:rPr>
            <w:rFonts w:ascii="Roboto" w:hAnsi="Roboto" w:cs="Times New Roman"/>
            <w:sz w:val="18"/>
            <w:szCs w:val="18"/>
          </w:rPr>
          <w:t xml:space="preserve">IRCCS, </w:t>
        </w:r>
        <w:proofErr w:type="spellStart"/>
        <w:r w:rsidRPr="000C042E">
          <w:rPr>
            <w:rFonts w:ascii="Roboto" w:hAnsi="Roboto" w:cs="Times New Roman"/>
            <w:sz w:val="18"/>
            <w:szCs w:val="18"/>
          </w:rPr>
          <w:t>Istituto</w:t>
        </w:r>
        <w:proofErr w:type="spellEnd"/>
        <w:r w:rsidRPr="000C042E">
          <w:rPr>
            <w:rFonts w:ascii="Roboto" w:hAnsi="Roboto" w:cs="Times New Roman"/>
            <w:sz w:val="18"/>
            <w:szCs w:val="18"/>
          </w:rPr>
          <w:t xml:space="preserve"> </w:t>
        </w:r>
        <w:proofErr w:type="spellStart"/>
        <w:r w:rsidRPr="000C042E">
          <w:rPr>
            <w:rFonts w:ascii="Roboto" w:hAnsi="Roboto" w:cs="Times New Roman"/>
            <w:sz w:val="18"/>
            <w:szCs w:val="18"/>
          </w:rPr>
          <w:t>Auxologico</w:t>
        </w:r>
        <w:proofErr w:type="spellEnd"/>
        <w:r w:rsidRPr="000C042E">
          <w:rPr>
            <w:rFonts w:ascii="Roboto" w:hAnsi="Roboto" w:cs="Times New Roman"/>
            <w:sz w:val="18"/>
            <w:szCs w:val="18"/>
          </w:rPr>
          <w:t xml:space="preserve"> Italiano, Department of Cardiology, San Luca Hospital, Cardiomyopathy Unit, Milan, Italy.</w:t>
        </w:r>
      </w:ins>
    </w:p>
    <w:p w14:paraId="528A7C53" w14:textId="77777777" w:rsidR="00D81999" w:rsidRPr="005559AF" w:rsidRDefault="00D81999" w:rsidP="00D81999">
      <w:pPr>
        <w:pStyle w:val="Ingenafstand"/>
        <w:rPr>
          <w:ins w:id="39" w:author="Christoffer Vissing" w:date="2025-04-08T15:30:00Z" w16du:dateUtc="2025-04-08T13:30:00Z"/>
          <w:rFonts w:ascii="Roboto" w:hAnsi="Roboto" w:cs="Times New Roman"/>
          <w:sz w:val="18"/>
          <w:szCs w:val="18"/>
        </w:rPr>
      </w:pPr>
      <w:ins w:id="40" w:author="Christoffer Vissing" w:date="2025-04-08T15:30:00Z" w16du:dateUtc="2025-04-08T13:30:00Z">
        <w:r w:rsidRPr="000C042E">
          <w:rPr>
            <w:rFonts w:ascii="Roboto" w:hAnsi="Roboto" w:cs="Times New Roman"/>
            <w:sz w:val="18"/>
            <w:szCs w:val="18"/>
          </w:rPr>
          <w:t>(L.C.)</w:t>
        </w:r>
      </w:ins>
    </w:p>
    <w:p w14:paraId="79B905EB" w14:textId="5871BAF3" w:rsidR="00D81999" w:rsidRPr="005559AF" w:rsidDel="00D81999" w:rsidRDefault="00D81999" w:rsidP="001D711A">
      <w:pPr>
        <w:pStyle w:val="Ingenafstand"/>
        <w:rPr>
          <w:del w:id="41" w:author="Christoffer Vissing" w:date="2025-04-08T15:30:00Z" w16du:dateUtc="2025-04-08T13:30:00Z"/>
          <w:rFonts w:ascii="Roboto" w:hAnsi="Roboto" w:cs="Times New Roman"/>
          <w:sz w:val="18"/>
          <w:szCs w:val="18"/>
        </w:rPr>
      </w:pP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75A205F5"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Meyer Children</w:t>
      </w:r>
      <w:ins w:id="42" w:author="iacopo olivotto" w:date="2025-03-31T08:55:00Z">
        <w:r w:rsidR="00217F3A">
          <w:rPr>
            <w:rFonts w:ascii="Roboto" w:hAnsi="Roboto" w:cs="Times New Roman"/>
            <w:sz w:val="18"/>
            <w:szCs w:val="18"/>
          </w:rPr>
          <w:t>’s</w:t>
        </w:r>
      </w:ins>
      <w:r w:rsidRPr="005559AF">
        <w:rPr>
          <w:rFonts w:ascii="Roboto" w:hAnsi="Roboto" w:cs="Times New Roman"/>
          <w:sz w:val="18"/>
          <w:szCs w:val="18"/>
        </w:rPr>
        <w:t xml:space="preserve"> Hospital</w:t>
      </w:r>
      <w:ins w:id="43" w:author="iacopo olivotto" w:date="2025-03-31T08:55:00Z">
        <w:r w:rsidR="00217F3A">
          <w:rPr>
            <w:rFonts w:ascii="Roboto" w:hAnsi="Roboto" w:cs="Times New Roman"/>
            <w:sz w:val="18"/>
            <w:szCs w:val="18"/>
          </w:rPr>
          <w:t xml:space="preserve"> IRCCS</w:t>
        </w:r>
      </w:ins>
      <w:del w:id="44" w:author="iacopo olivotto" w:date="2025-03-31T08:55:00Z">
        <w:r w:rsidRPr="005559AF" w:rsidDel="00217F3A">
          <w:rPr>
            <w:rFonts w:ascii="Roboto" w:hAnsi="Roboto" w:cs="Times New Roman"/>
            <w:sz w:val="18"/>
            <w:szCs w:val="18"/>
          </w:rPr>
          <w:delText>, Department of Experimental and Clinical Medicine, University of</w:delText>
        </w:r>
      </w:del>
      <w:ins w:id="45" w:author="iacopo olivotto" w:date="2025-03-31T08:55:00Z">
        <w:r w:rsidR="00217F3A">
          <w:rPr>
            <w:rFonts w:ascii="Roboto" w:hAnsi="Roboto" w:cs="Times New Roman"/>
            <w:sz w:val="18"/>
            <w:szCs w:val="18"/>
          </w:rPr>
          <w:t>,</w:t>
        </w:r>
      </w:ins>
      <w:r w:rsidRPr="005559AF">
        <w:rPr>
          <w:rFonts w:ascii="Roboto" w:hAnsi="Roboto" w:cs="Times New Roman"/>
          <w:sz w:val="18"/>
          <w:szCs w:val="18"/>
        </w:rPr>
        <w:t xml:space="preserve">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0"/>
    <w:p w14:paraId="71917237"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and non-</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12"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Fax</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617-264-5265</w:t>
      </w:r>
    </w:p>
    <w:p w14:paraId="58BE50EE" w14:textId="77777777" w:rsidR="001D711A" w:rsidRPr="005D389F" w:rsidRDefault="001D711A" w:rsidP="001D711A">
      <w:pPr>
        <w:spacing w:line="480" w:lineRule="auto"/>
        <w:rPr>
          <w:rFonts w:ascii="Roboto" w:hAnsi="Roboto"/>
          <w:b/>
          <w:bCs/>
          <w:sz w:val="18"/>
          <w:szCs w:val="18"/>
          <w:lang w:val="fr-FR"/>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5534C8" w:rsidRDefault="001D711A" w:rsidP="001D711A">
      <w:pPr>
        <w:pStyle w:val="Ingenafstand"/>
        <w:rPr>
          <w:rFonts w:ascii="Roboto" w:hAnsi="Roboto" w:cs="Times New Roman"/>
          <w:sz w:val="18"/>
          <w:szCs w:val="18"/>
          <w:lang w:val="da-DK"/>
        </w:rPr>
      </w:pPr>
      <w:proofErr w:type="spellStart"/>
      <w:r w:rsidRPr="005534C8">
        <w:rPr>
          <w:rFonts w:ascii="Roboto" w:hAnsi="Roboto" w:cs="Times New Roman"/>
          <w:sz w:val="18"/>
          <w:szCs w:val="18"/>
          <w:lang w:val="da-DK"/>
        </w:rPr>
        <w:t>Email</w:t>
      </w:r>
      <w:proofErr w:type="spellEnd"/>
      <w:r w:rsidRPr="005534C8">
        <w:rPr>
          <w:rFonts w:ascii="Roboto" w:hAnsi="Roboto" w:cs="Times New Roman"/>
          <w:sz w:val="18"/>
          <w:szCs w:val="18"/>
          <w:lang w:val="da-DK"/>
        </w:rPr>
        <w:t xml:space="preserve">: </w:t>
      </w:r>
      <w:r w:rsidR="00EF6167">
        <w:fldChar w:fldCharType="begin"/>
      </w:r>
      <w:r w:rsidR="00EF6167" w:rsidRPr="009B464D">
        <w:rPr>
          <w:lang w:val="da-DK"/>
          <w:rPrChange w:id="46" w:author="Anna Axelsson Raja" w:date="2025-03-29T07:22:00Z">
            <w:rPr/>
          </w:rPrChange>
        </w:rPr>
        <w:instrText>HYPERLINK "mailto:christoffer.rasmus.vissing.01@regionh"</w:instrText>
      </w:r>
      <w:r w:rsidR="00EF6167">
        <w:fldChar w:fldCharType="separate"/>
      </w:r>
      <w:r w:rsidR="00EF6167" w:rsidRPr="005534C8">
        <w:rPr>
          <w:rStyle w:val="Hyperlink"/>
          <w:rFonts w:ascii="Roboto" w:hAnsi="Roboto" w:cs="Times New Roman"/>
          <w:sz w:val="18"/>
          <w:szCs w:val="18"/>
          <w:lang w:val="da-DK"/>
        </w:rPr>
        <w:t>christoffer.rasmus.vissing.01@regionh</w:t>
      </w:r>
      <w:r w:rsidR="00EF6167">
        <w:fldChar w:fldCharType="end"/>
      </w:r>
      <w:r w:rsidRPr="005534C8">
        <w:rPr>
          <w:rFonts w:ascii="Roboto" w:hAnsi="Roboto" w:cs="Times New Roman"/>
          <w:sz w:val="18"/>
          <w:szCs w:val="18"/>
          <w:lang w:val="da-DK"/>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7BD52BCC"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EF6167">
        <w:rPr>
          <w:rFonts w:ascii="Roboto" w:hAnsi="Roboto"/>
          <w:sz w:val="18"/>
          <w:szCs w:val="18"/>
          <w:lang w:val="en-US"/>
        </w:rPr>
        <w:t>3</w:t>
      </w:r>
      <w:r w:rsidR="008C0E95">
        <w:rPr>
          <w:rFonts w:ascii="Roboto" w:hAnsi="Roboto"/>
          <w:sz w:val="18"/>
          <w:szCs w:val="18"/>
          <w:lang w:val="en-US"/>
        </w:rPr>
        <w:t>3</w:t>
      </w:r>
      <w:r w:rsidR="00EF6167">
        <w:rPr>
          <w:rFonts w:ascii="Roboto" w:hAnsi="Roboto"/>
          <w:sz w:val="18"/>
          <w:szCs w:val="18"/>
          <w:lang w:val="en-US"/>
        </w:rPr>
        <w:t>3</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18D4B435"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8C0E95">
        <w:rPr>
          <w:rFonts w:ascii="Roboto" w:hAnsi="Roboto"/>
          <w:sz w:val="18"/>
          <w:szCs w:val="18"/>
          <w:lang w:val="en-US"/>
        </w:rPr>
        <w:t>411</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13"/>
          <w:footerReference w:type="default" r:id="rId14"/>
          <w:pgSz w:w="12240" w:h="15840"/>
          <w:pgMar w:top="1440" w:right="1440" w:bottom="992" w:left="1259" w:header="720" w:footer="720" w:gutter="0"/>
          <w:cols w:space="720"/>
          <w:titlePg/>
          <w:docGrid w:linePitch="360"/>
        </w:sectPr>
      </w:pPr>
      <w:bookmarkStart w:id="47" w:name="_Hlk113459148"/>
    </w:p>
    <w:p w14:paraId="530D91CE" w14:textId="77777777" w:rsidR="001D711A" w:rsidRPr="00337E0B" w:rsidRDefault="001D711A" w:rsidP="001D711A">
      <w:pPr>
        <w:spacing w:line="259" w:lineRule="auto"/>
        <w:rPr>
          <w:rFonts w:ascii="Roboto" w:hAnsi="Roboto"/>
          <w:lang w:val="en-US"/>
        </w:rPr>
      </w:pPr>
      <w:r w:rsidRPr="00945228">
        <w:rPr>
          <w:rFonts w:ascii="Roboto" w:hAnsi="Roboto"/>
          <w:b/>
          <w:bCs/>
          <w:lang w:val="en-US"/>
        </w:rPr>
        <w:lastRenderedPageBreak/>
        <w:t>ABSTRACT:</w:t>
      </w:r>
    </w:p>
    <w:p w14:paraId="63342B2D" w14:textId="739A49A9"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7C7784" w:rsidRPr="00945228">
        <w:rPr>
          <w:rFonts w:ascii="Roboto" w:hAnsi="Roboto"/>
          <w:sz w:val="22"/>
          <w:szCs w:val="22"/>
          <w:lang w:val="en-US"/>
        </w:rPr>
        <w:t xml:space="preserve">Rare </w:t>
      </w:r>
      <w:r w:rsidR="008065FD">
        <w:rPr>
          <w:rFonts w:ascii="Roboto" w:hAnsi="Roboto"/>
          <w:sz w:val="22"/>
          <w:szCs w:val="22"/>
          <w:lang w:val="en-US"/>
        </w:rPr>
        <w:t xml:space="preserve">sarcomere gene </w:t>
      </w:r>
      <w:r w:rsidR="007C7784" w:rsidRPr="00945228">
        <w:rPr>
          <w:rFonts w:ascii="Roboto" w:hAnsi="Roboto"/>
          <w:sz w:val="22"/>
          <w:szCs w:val="22"/>
          <w:lang w:val="en-US"/>
        </w:rPr>
        <w:t xml:space="preserve">variants </w:t>
      </w:r>
      <w:r w:rsidR="00B816F2">
        <w:rPr>
          <w:rFonts w:ascii="Roboto" w:hAnsi="Roboto"/>
          <w:sz w:val="22"/>
          <w:szCs w:val="22"/>
          <w:lang w:val="en-US"/>
        </w:rPr>
        <w:t xml:space="preserve">are a </w:t>
      </w:r>
      <w:r w:rsidR="008065FD">
        <w:rPr>
          <w:rFonts w:ascii="Roboto" w:hAnsi="Roboto"/>
          <w:sz w:val="22"/>
          <w:szCs w:val="22"/>
          <w:lang w:val="en-US"/>
        </w:rPr>
        <w:t>key</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r w:rsidR="00357D74">
        <w:rPr>
          <w:rFonts w:ascii="Roboto" w:hAnsi="Roboto"/>
          <w:sz w:val="22"/>
          <w:szCs w:val="22"/>
          <w:lang w:val="en-US"/>
        </w:rPr>
        <w:t xml:space="preserve"> but do </w:t>
      </w:r>
      <w:commentRangeStart w:id="48"/>
      <w:r w:rsidR="00357D74">
        <w:rPr>
          <w:rFonts w:ascii="Roboto" w:hAnsi="Roboto"/>
          <w:sz w:val="22"/>
          <w:szCs w:val="22"/>
          <w:lang w:val="en-US"/>
        </w:rPr>
        <w:t xml:space="preserve">not account for the majority </w:t>
      </w:r>
      <w:commentRangeEnd w:id="48"/>
      <w:r w:rsidR="003B7FA4">
        <w:rPr>
          <w:rStyle w:val="Kommentarhenvisning"/>
          <w:lang w:val="en-US" w:eastAsia="en-US"/>
        </w:rPr>
        <w:commentReference w:id="48"/>
      </w:r>
      <w:r w:rsidR="00357D74">
        <w:rPr>
          <w:rFonts w:ascii="Roboto" w:hAnsi="Roboto"/>
          <w:sz w:val="22"/>
          <w:szCs w:val="22"/>
          <w:lang w:val="en-US"/>
        </w:rPr>
        <w:t xml:space="preserve">of </w:t>
      </w:r>
      <w:del w:id="49" w:author="Henning Bundgaard" w:date="2025-03-25T13:01:00Z">
        <w:r w:rsidR="00357D74" w:rsidDel="005534C8">
          <w:rPr>
            <w:rFonts w:ascii="Roboto" w:hAnsi="Roboto"/>
            <w:sz w:val="22"/>
            <w:szCs w:val="22"/>
            <w:lang w:val="en-US"/>
          </w:rPr>
          <w:delText>disease</w:delText>
        </w:r>
      </w:del>
      <w:ins w:id="50" w:author="Henning Bundgaard" w:date="2025-03-25T13:01:00Z">
        <w:r w:rsidR="005534C8">
          <w:rPr>
            <w:rFonts w:ascii="Roboto" w:hAnsi="Roboto"/>
            <w:sz w:val="22"/>
            <w:szCs w:val="22"/>
            <w:lang w:val="en-US"/>
          </w:rPr>
          <w:t>patients</w:t>
        </w:r>
      </w:ins>
      <w:ins w:id="51" w:author="Christoffer Vissing" w:date="2025-04-08T15:41:00Z" w16du:dateUtc="2025-04-08T13:41:00Z">
        <w:r w:rsidR="000B5DA3">
          <w:rPr>
            <w:rFonts w:ascii="Roboto" w:hAnsi="Roboto"/>
            <w:sz w:val="22"/>
            <w:szCs w:val="22"/>
            <w:lang w:val="en-US"/>
          </w:rPr>
          <w:t>’ disease</w:t>
        </w:r>
      </w:ins>
      <w:r w:rsidR="007C7784" w:rsidRPr="00945228">
        <w:rPr>
          <w:rFonts w:ascii="Roboto" w:hAnsi="Roboto"/>
          <w:sz w:val="22"/>
          <w:szCs w:val="22"/>
          <w:lang w:val="en-US"/>
        </w:rPr>
        <w:t xml:space="preserve">. </w:t>
      </w:r>
      <w:r w:rsidR="00357D74">
        <w:rPr>
          <w:rFonts w:ascii="Roboto" w:hAnsi="Roboto"/>
          <w:sz w:val="22"/>
          <w:szCs w:val="22"/>
          <w:lang w:val="en-US"/>
        </w:rPr>
        <w:t>The</w:t>
      </w:r>
      <w:ins w:id="52" w:author="Christoffer Vissing" w:date="2025-04-08T15:41:00Z" w16du:dateUtc="2025-04-08T13:41:00Z">
        <w:r w:rsidR="000B5DA3">
          <w:rPr>
            <w:rFonts w:ascii="Roboto" w:hAnsi="Roboto"/>
            <w:sz w:val="22"/>
            <w:szCs w:val="22"/>
            <w:lang w:val="en-US"/>
          </w:rPr>
          <w:t xml:space="preserve">se variants </w:t>
        </w:r>
      </w:ins>
      <w:del w:id="53" w:author="Christoffer Vissing" w:date="2025-04-08T15:41:00Z" w16du:dateUtc="2025-04-08T13:41:00Z">
        <w:r w:rsidR="00357D74" w:rsidDel="000B5DA3">
          <w:rPr>
            <w:rFonts w:ascii="Roboto" w:hAnsi="Roboto"/>
            <w:sz w:val="22"/>
            <w:szCs w:val="22"/>
            <w:lang w:val="en-US"/>
          </w:rPr>
          <w:delText>ir presence is</w:delText>
        </w:r>
      </w:del>
      <w:ins w:id="54" w:author="Christoffer Vissing" w:date="2025-04-08T15:41:00Z" w16du:dateUtc="2025-04-08T13:41:00Z">
        <w:r w:rsidR="000B5DA3">
          <w:rPr>
            <w:rFonts w:ascii="Roboto" w:hAnsi="Roboto"/>
            <w:sz w:val="22"/>
            <w:szCs w:val="22"/>
            <w:lang w:val="en-US"/>
          </w:rPr>
          <w:t>are</w:t>
        </w:r>
      </w:ins>
      <w:r w:rsidR="00357D74">
        <w:rPr>
          <w:rFonts w:ascii="Roboto" w:hAnsi="Roboto"/>
          <w:sz w:val="22"/>
          <w:szCs w:val="22"/>
          <w:lang w:val="en-US"/>
        </w:rPr>
        <w:t xml:space="preserve"> typically associated with </w:t>
      </w:r>
      <w:del w:id="55" w:author="Christoffer Vissing" w:date="2025-04-08T15:41:00Z" w16du:dateUtc="2025-04-08T13:41:00Z">
        <w:r w:rsidR="00357D74" w:rsidDel="000B5DA3">
          <w:rPr>
            <w:rFonts w:ascii="Roboto" w:hAnsi="Roboto"/>
            <w:sz w:val="22"/>
            <w:szCs w:val="22"/>
            <w:lang w:val="en-US"/>
          </w:rPr>
          <w:delText>more severe disease expression</w:delText>
        </w:r>
      </w:del>
      <w:ins w:id="56" w:author="Christoffer Vissing" w:date="2025-04-08T15:41:00Z" w16du:dateUtc="2025-04-08T13:41:00Z">
        <w:r w:rsidR="000B5DA3">
          <w:rPr>
            <w:rFonts w:ascii="Roboto" w:hAnsi="Roboto"/>
            <w:sz w:val="22"/>
            <w:szCs w:val="22"/>
            <w:lang w:val="en-US"/>
          </w:rPr>
          <w:t>worse clinical outcomes</w:t>
        </w:r>
      </w:ins>
      <w:r w:rsidR="00357D74">
        <w:rPr>
          <w:rFonts w:ascii="Roboto" w:hAnsi="Roboto"/>
          <w:sz w:val="22"/>
          <w:szCs w:val="22"/>
          <w:lang w:val="en-US"/>
        </w:rPr>
        <w:t xml:space="preserve">, </w:t>
      </w:r>
      <w:commentRangeStart w:id="57"/>
      <w:commentRangeStart w:id="58"/>
      <w:commentRangeStart w:id="59"/>
      <w:r w:rsidR="00357D74">
        <w:rPr>
          <w:rFonts w:ascii="Roboto" w:hAnsi="Roboto"/>
          <w:sz w:val="22"/>
          <w:szCs w:val="22"/>
          <w:lang w:val="en-US"/>
        </w:rPr>
        <w:t>however</w:t>
      </w:r>
      <w:r w:rsidR="0041288F">
        <w:rPr>
          <w:rFonts w:ascii="Roboto" w:hAnsi="Roboto"/>
          <w:sz w:val="22"/>
          <w:szCs w:val="22"/>
          <w:lang w:val="en-US"/>
        </w:rPr>
        <w:t xml:space="preserve"> </w:t>
      </w:r>
      <w:del w:id="60" w:author="Christoffer Vissing" w:date="2025-04-08T15:41:00Z" w16du:dateUtc="2025-04-08T13:41:00Z">
        <w:r w:rsidR="0041288F" w:rsidDel="000B5DA3">
          <w:rPr>
            <w:rFonts w:ascii="Roboto" w:hAnsi="Roboto"/>
            <w:sz w:val="22"/>
            <w:szCs w:val="22"/>
            <w:lang w:val="en-US"/>
          </w:rPr>
          <w:delText>granular</w:delText>
        </w:r>
        <w:r w:rsidR="003E79BB" w:rsidDel="000B5DA3">
          <w:rPr>
            <w:rFonts w:ascii="Roboto" w:hAnsi="Roboto"/>
            <w:sz w:val="22"/>
            <w:szCs w:val="22"/>
            <w:lang w:val="en-US"/>
          </w:rPr>
          <w:delText xml:space="preserve"> </w:delText>
        </w:r>
        <w:r w:rsidR="00357D74" w:rsidDel="000B5DA3">
          <w:rPr>
            <w:rFonts w:ascii="Roboto" w:hAnsi="Roboto"/>
            <w:sz w:val="22"/>
            <w:szCs w:val="22"/>
            <w:lang w:val="en-US"/>
          </w:rPr>
          <w:delText>study</w:delText>
        </w:r>
      </w:del>
      <w:ins w:id="61" w:author="Christoffer Vissing" w:date="2025-04-08T15:41:00Z" w16du:dateUtc="2025-04-08T13:41:00Z">
        <w:r w:rsidR="000B5DA3">
          <w:rPr>
            <w:rFonts w:ascii="Roboto" w:hAnsi="Roboto"/>
            <w:sz w:val="22"/>
            <w:szCs w:val="22"/>
            <w:lang w:val="en-US"/>
          </w:rPr>
          <w:t xml:space="preserve">the impact </w:t>
        </w:r>
      </w:ins>
      <w:del w:id="62" w:author="Christoffer Vissing" w:date="2025-04-08T15:41:00Z" w16du:dateUtc="2025-04-08T13:41:00Z">
        <w:r w:rsidR="00357D74" w:rsidDel="000B5DA3">
          <w:rPr>
            <w:rFonts w:ascii="Roboto" w:hAnsi="Roboto"/>
            <w:sz w:val="22"/>
            <w:szCs w:val="22"/>
            <w:lang w:val="en-US"/>
          </w:rPr>
          <w:delText xml:space="preserve"> </w:delText>
        </w:r>
        <w:r w:rsidR="00476968" w:rsidDel="000B5DA3">
          <w:rPr>
            <w:rFonts w:ascii="Roboto" w:hAnsi="Roboto"/>
            <w:sz w:val="22"/>
            <w:szCs w:val="22"/>
            <w:lang w:val="en-US"/>
          </w:rPr>
          <w:delText>regarding how</w:delText>
        </w:r>
      </w:del>
      <w:ins w:id="63" w:author="Christoffer Vissing" w:date="2025-04-08T15:41:00Z" w16du:dateUtc="2025-04-08T13:41:00Z">
        <w:r w:rsidR="000B5DA3">
          <w:rPr>
            <w:rFonts w:ascii="Roboto" w:hAnsi="Roboto"/>
            <w:sz w:val="22"/>
            <w:szCs w:val="22"/>
            <w:lang w:val="en-US"/>
          </w:rPr>
          <w:t>of</w:t>
        </w:r>
      </w:ins>
      <w:r w:rsidR="00476968">
        <w:rPr>
          <w:rFonts w:ascii="Roboto" w:hAnsi="Roboto"/>
          <w:sz w:val="22"/>
          <w:szCs w:val="22"/>
          <w:lang w:val="en-US"/>
        </w:rPr>
        <w:t xml:space="preserve"> genetic</w:t>
      </w:r>
      <w:r w:rsidR="00357D74">
        <w:rPr>
          <w:rFonts w:ascii="Roboto" w:hAnsi="Roboto"/>
          <w:sz w:val="22"/>
          <w:szCs w:val="22"/>
          <w:lang w:val="en-US"/>
        </w:rPr>
        <w:t xml:space="preserve"> background</w:t>
      </w:r>
      <w:r w:rsidR="003E79BB">
        <w:rPr>
          <w:rFonts w:ascii="Roboto" w:hAnsi="Roboto"/>
          <w:sz w:val="22"/>
          <w:szCs w:val="22"/>
          <w:lang w:val="en-US"/>
        </w:rPr>
        <w:t xml:space="preserve"> </w:t>
      </w:r>
      <w:r w:rsidR="00357D74">
        <w:rPr>
          <w:rFonts w:ascii="Roboto" w:hAnsi="Roboto"/>
          <w:sz w:val="22"/>
          <w:szCs w:val="22"/>
          <w:lang w:val="en-US"/>
        </w:rPr>
        <w:t xml:space="preserve">influences </w:t>
      </w:r>
      <w:commentRangeStart w:id="64"/>
      <w:r w:rsidR="00357D74">
        <w:rPr>
          <w:rFonts w:ascii="Roboto" w:hAnsi="Roboto"/>
          <w:sz w:val="22"/>
          <w:szCs w:val="22"/>
          <w:lang w:val="en-US"/>
        </w:rPr>
        <w:t>outcomes</w:t>
      </w:r>
      <w:commentRangeEnd w:id="64"/>
      <w:r w:rsidR="000B5DA3">
        <w:rPr>
          <w:rStyle w:val="Kommentarhenvisning"/>
          <w:lang w:val="en-US" w:eastAsia="en-US"/>
        </w:rPr>
        <w:commentReference w:id="64"/>
      </w:r>
      <w:r w:rsidR="00357D74">
        <w:rPr>
          <w:rFonts w:ascii="Roboto" w:hAnsi="Roboto"/>
          <w:sz w:val="22"/>
          <w:szCs w:val="22"/>
          <w:lang w:val="en-US"/>
        </w:rPr>
        <w:t>, the temporal sequence of</w:t>
      </w:r>
      <w:r w:rsidR="00476968">
        <w:rPr>
          <w:rFonts w:ascii="Roboto" w:hAnsi="Roboto"/>
          <w:sz w:val="22"/>
          <w:szCs w:val="22"/>
          <w:lang w:val="en-US"/>
        </w:rPr>
        <w:t xml:space="preserve"> </w:t>
      </w:r>
      <w:r w:rsidR="00B970ED" w:rsidRPr="0064335B">
        <w:rPr>
          <w:rFonts w:ascii="Roboto" w:hAnsi="Roboto"/>
          <w:sz w:val="22"/>
          <w:szCs w:val="22"/>
          <w:lang w:val="en-US"/>
        </w:rPr>
        <w:t>events</w:t>
      </w:r>
      <w:r w:rsidR="00357D74">
        <w:rPr>
          <w:rFonts w:ascii="Roboto" w:hAnsi="Roboto"/>
          <w:sz w:val="22"/>
          <w:szCs w:val="22"/>
          <w:lang w:val="en-US"/>
        </w:rPr>
        <w:t xml:space="preserve">, and the </w:t>
      </w:r>
      <w:ins w:id="65" w:author="Henning Bundgaard" w:date="2025-03-25T12:59:00Z">
        <w:r w:rsidR="005534C8">
          <w:rPr>
            <w:rFonts w:ascii="Roboto" w:hAnsi="Roboto"/>
            <w:sz w:val="22"/>
            <w:szCs w:val="22"/>
            <w:lang w:val="en-US"/>
          </w:rPr>
          <w:t>association</w:t>
        </w:r>
      </w:ins>
      <w:del w:id="66" w:author="Henning Bundgaard" w:date="2025-03-25T12:59:00Z">
        <w:r w:rsidR="00357D74" w:rsidDel="005534C8">
          <w:rPr>
            <w:rFonts w:ascii="Roboto" w:hAnsi="Roboto"/>
            <w:sz w:val="22"/>
            <w:szCs w:val="22"/>
            <w:lang w:val="en-US"/>
          </w:rPr>
          <w:delText>impact</w:delText>
        </w:r>
      </w:del>
      <w:ins w:id="67" w:author="Henning Bundgaard" w:date="2025-03-25T12:59:00Z">
        <w:r w:rsidR="005534C8">
          <w:rPr>
            <w:rFonts w:ascii="Roboto" w:hAnsi="Roboto"/>
            <w:sz w:val="22"/>
            <w:szCs w:val="22"/>
            <w:lang w:val="en-US"/>
          </w:rPr>
          <w:t xml:space="preserve"> with</w:t>
        </w:r>
      </w:ins>
      <w:del w:id="68" w:author="Henning Bundgaard" w:date="2025-03-25T12:59:00Z">
        <w:r w:rsidR="00357D74" w:rsidDel="005534C8">
          <w:rPr>
            <w:rFonts w:ascii="Roboto" w:hAnsi="Roboto"/>
            <w:sz w:val="22"/>
            <w:szCs w:val="22"/>
            <w:lang w:val="en-US"/>
          </w:rPr>
          <w:delText xml:space="preserve"> of</w:delText>
        </w:r>
      </w:del>
      <w:r w:rsidR="00357D74">
        <w:rPr>
          <w:rFonts w:ascii="Roboto" w:hAnsi="Roboto"/>
          <w:sz w:val="22"/>
          <w:szCs w:val="22"/>
          <w:lang w:val="en-US"/>
        </w:rPr>
        <w:t xml:space="preserve"> comorbidities</w:t>
      </w:r>
      <w:r w:rsidR="003E79BB">
        <w:rPr>
          <w:rFonts w:ascii="Roboto" w:hAnsi="Roboto"/>
          <w:sz w:val="22"/>
          <w:szCs w:val="22"/>
          <w:lang w:val="en-US"/>
        </w:rPr>
        <w:t xml:space="preserve"> </w:t>
      </w:r>
      <w:r w:rsidR="00357D74">
        <w:rPr>
          <w:rFonts w:ascii="Roboto" w:hAnsi="Roboto"/>
          <w:sz w:val="22"/>
          <w:szCs w:val="22"/>
          <w:lang w:val="en-US"/>
        </w:rPr>
        <w:t xml:space="preserve">is </w:t>
      </w:r>
      <w:r w:rsidR="003E79BB">
        <w:rPr>
          <w:rFonts w:ascii="Roboto" w:hAnsi="Roboto"/>
          <w:sz w:val="22"/>
          <w:szCs w:val="22"/>
          <w:lang w:val="en-US"/>
        </w:rPr>
        <w:t>underexplored</w:t>
      </w:r>
      <w:r w:rsidR="007C7784" w:rsidRPr="00907D0E">
        <w:rPr>
          <w:rFonts w:ascii="Roboto" w:hAnsi="Roboto"/>
          <w:sz w:val="22"/>
          <w:szCs w:val="22"/>
          <w:lang w:val="en-US"/>
        </w:rPr>
        <w:t>.</w:t>
      </w:r>
      <w:r w:rsidR="00107191" w:rsidRPr="00907D0E">
        <w:rPr>
          <w:rFonts w:ascii="Roboto" w:hAnsi="Roboto"/>
          <w:sz w:val="22"/>
          <w:szCs w:val="22"/>
          <w:lang w:val="en-US"/>
        </w:rPr>
        <w:t xml:space="preserve"> </w:t>
      </w:r>
      <w:commentRangeEnd w:id="57"/>
      <w:r w:rsidR="00935B32">
        <w:rPr>
          <w:rStyle w:val="Kommentarhenvisning"/>
          <w:lang w:val="en-US" w:eastAsia="en-US"/>
        </w:rPr>
        <w:commentReference w:id="57"/>
      </w:r>
      <w:commentRangeEnd w:id="58"/>
      <w:r w:rsidR="00E55540">
        <w:rPr>
          <w:rStyle w:val="Kommentarhenvisning"/>
          <w:lang w:val="en-US" w:eastAsia="en-US"/>
        </w:rPr>
        <w:commentReference w:id="58"/>
      </w:r>
      <w:commentRangeEnd w:id="59"/>
      <w:r w:rsidR="003B7FA4">
        <w:rPr>
          <w:rStyle w:val="Kommentarhenvisning"/>
          <w:lang w:val="en-US" w:eastAsia="en-US"/>
        </w:rPr>
        <w:commentReference w:id="59"/>
      </w:r>
    </w:p>
    <w:p w14:paraId="636955FB" w14:textId="3BFC1109"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w:t>
      </w:r>
      <w:ins w:id="69" w:author="Lampert, Rachel" w:date="2025-04-03T08:52:00Z" w16du:dateUtc="2025-04-03T12:52:00Z">
        <w:r w:rsidR="00E55540">
          <w:rPr>
            <w:rFonts w:ascii="Roboto" w:hAnsi="Roboto"/>
            <w:sz w:val="22"/>
            <w:szCs w:val="22"/>
            <w:lang w:val="en-US"/>
          </w:rPr>
          <w:t xml:space="preserve">multicenter </w:t>
        </w:r>
      </w:ins>
      <w:r w:rsidR="00535BD8" w:rsidRPr="00907D0E">
        <w:rPr>
          <w:rFonts w:ascii="Roboto" w:hAnsi="Roboto"/>
          <w:sz w:val="22"/>
          <w:szCs w:val="22"/>
          <w:lang w:val="en-US"/>
        </w:rPr>
        <w:t xml:space="preserve">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Pr="00907D0E">
        <w:rPr>
          <w:rFonts w:ascii="Roboto" w:hAnsi="Roboto"/>
          <w:sz w:val="22"/>
          <w:szCs w:val="22"/>
          <w:lang w:val="en-US"/>
        </w:rPr>
        <w:t>HCM</w:t>
      </w:r>
      <w:r w:rsidR="00EF036F" w:rsidRPr="00907D0E">
        <w:rPr>
          <w:rFonts w:ascii="Roboto" w:hAnsi="Roboto"/>
          <w:sz w:val="22"/>
          <w:szCs w:val="22"/>
          <w:lang w:val="en-US"/>
        </w:rPr>
        <w:t xml:space="preserve"> </w:t>
      </w:r>
      <w:del w:id="70" w:author="iacopo olivotto" w:date="2025-04-02T21:38:00Z">
        <w:r w:rsidR="00EF036F" w:rsidRPr="00907D0E" w:rsidDel="004929D2">
          <w:rPr>
            <w:rFonts w:ascii="Roboto" w:hAnsi="Roboto"/>
            <w:sz w:val="22"/>
            <w:szCs w:val="22"/>
            <w:lang w:val="en-US"/>
          </w:rPr>
          <w:delText>patients</w:delText>
        </w:r>
        <w:r w:rsidR="004636E0" w:rsidRPr="00907D0E" w:rsidDel="004929D2">
          <w:rPr>
            <w:rFonts w:ascii="Roboto" w:hAnsi="Roboto"/>
            <w:sz w:val="22"/>
            <w:szCs w:val="22"/>
            <w:lang w:val="en-US"/>
          </w:rPr>
          <w:delText xml:space="preserve"> </w:delText>
        </w:r>
      </w:del>
      <w:ins w:id="71" w:author="iacopo olivotto" w:date="2025-04-02T21:38:00Z">
        <w:r w:rsidR="004929D2">
          <w:rPr>
            <w:rFonts w:ascii="Roboto" w:hAnsi="Roboto"/>
            <w:sz w:val="22"/>
            <w:szCs w:val="22"/>
            <w:lang w:val="en-US"/>
          </w:rPr>
          <w:t>children and adults</w:t>
        </w:r>
        <w:r w:rsidR="004929D2" w:rsidRPr="00907D0E">
          <w:rPr>
            <w:rFonts w:ascii="Roboto" w:hAnsi="Roboto"/>
            <w:sz w:val="22"/>
            <w:szCs w:val="22"/>
            <w:lang w:val="en-US"/>
          </w:rPr>
          <w:t xml:space="preserve"> </w:t>
        </w:r>
      </w:ins>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 (</w:t>
      </w:r>
      <w:proofErr w:type="spellStart"/>
      <w:r w:rsidR="004C6F6D" w:rsidRPr="00907D0E">
        <w:rPr>
          <w:rFonts w:ascii="Roboto" w:hAnsi="Roboto"/>
          <w:sz w:val="22"/>
          <w:szCs w:val="22"/>
          <w:lang w:val="en-US"/>
        </w:rPr>
        <w:t>SHaRe</w:t>
      </w:r>
      <w:proofErr w:type="spellEnd"/>
      <w:r w:rsidR="004C6F6D" w:rsidRPr="00907D0E">
        <w:rPr>
          <w:rFonts w:ascii="Roboto" w:hAnsi="Roboto"/>
          <w:sz w:val="22"/>
          <w:szCs w:val="22"/>
          <w:lang w:val="en-US"/>
        </w:rPr>
        <w:t>)</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r w:rsidR="00784843" w:rsidRPr="00907D0E">
        <w:rPr>
          <w:rFonts w:ascii="Roboto" w:hAnsi="Roboto"/>
          <w:sz w:val="22"/>
          <w:szCs w:val="22"/>
          <w:lang w:val="en-US"/>
        </w:rPr>
        <w:t xml:space="preserve">variant) or </w:t>
      </w:r>
      <w:r w:rsidR="005E3EFD" w:rsidRPr="00907D0E">
        <w:rPr>
          <w:rFonts w:ascii="Roboto" w:hAnsi="Roboto"/>
          <w:sz w:val="22"/>
          <w:szCs w:val="22"/>
          <w:lang w:val="en-US"/>
        </w:rPr>
        <w:t>non-</w:t>
      </w:r>
      <w:proofErr w:type="spellStart"/>
      <w:r w:rsidR="005E3EFD" w:rsidRPr="00907D0E">
        <w:rPr>
          <w:rFonts w:ascii="Roboto" w:hAnsi="Roboto"/>
          <w:sz w:val="22"/>
          <w:szCs w:val="22"/>
          <w:lang w:val="en-US"/>
        </w:rPr>
        <w:t>sarcomeric</w:t>
      </w:r>
      <w:proofErr w:type="spellEnd"/>
      <w:r w:rsidR="00DD6616">
        <w:rPr>
          <w:rFonts w:ascii="Roboto" w:hAnsi="Roboto"/>
          <w:sz w:val="22"/>
          <w:szCs w:val="22"/>
          <w:lang w:val="en-US"/>
        </w:rPr>
        <w:t xml:space="preserve"> HCM</w:t>
      </w:r>
      <w:r w:rsidR="00784843" w:rsidRPr="00907D0E">
        <w:rPr>
          <w:rFonts w:ascii="Roboto" w:hAnsi="Roboto"/>
          <w:sz w:val="22"/>
          <w:szCs w:val="22"/>
          <w:lang w:val="en-US"/>
        </w:rPr>
        <w:t xml:space="preserve"> (</w:t>
      </w:r>
      <w:commentRangeStart w:id="72"/>
      <w:proofErr w:type="gramStart"/>
      <w:r w:rsidR="00784843" w:rsidRPr="00907D0E">
        <w:rPr>
          <w:rFonts w:ascii="Roboto" w:hAnsi="Roboto"/>
          <w:sz w:val="22"/>
          <w:szCs w:val="22"/>
          <w:lang w:val="en-US"/>
        </w:rPr>
        <w:t>genetically-elusive</w:t>
      </w:r>
      <w:commentRangeEnd w:id="72"/>
      <w:proofErr w:type="gramEnd"/>
      <w:r w:rsidR="000B5DA3">
        <w:rPr>
          <w:rStyle w:val="Kommentarhenvisning"/>
          <w:lang w:val="en-US" w:eastAsia="en-US"/>
        </w:rPr>
        <w:commentReference w:id="72"/>
      </w:r>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xml:space="preserve">, </w:t>
      </w:r>
      <w:ins w:id="73" w:author="Lampert, Rachel" w:date="2025-04-03T08:53:00Z" w16du:dateUtc="2025-04-03T12:53:00Z">
        <w:r w:rsidR="00E55540">
          <w:rPr>
            <w:rFonts w:ascii="Roboto" w:hAnsi="Roboto"/>
            <w:sz w:val="22"/>
            <w:szCs w:val="22"/>
            <w:lang w:val="en-US"/>
          </w:rPr>
          <w:t xml:space="preserve">and </w:t>
        </w:r>
      </w:ins>
      <w:r w:rsidR="00DD6616">
        <w:rPr>
          <w:rFonts w:ascii="Roboto" w:hAnsi="Roboto"/>
          <w:sz w:val="22"/>
          <w:szCs w:val="22"/>
          <w:lang w:val="en-US"/>
        </w:rPr>
        <w:t>comorbidities,</w:t>
      </w:r>
      <w:r w:rsidR="002B6FD8">
        <w:rPr>
          <w:rFonts w:ascii="Roboto" w:hAnsi="Roboto"/>
          <w:sz w:val="22"/>
          <w:szCs w:val="22"/>
          <w:lang w:val="en-US"/>
        </w:rPr>
        <w:t xml:space="preserve"> </w:t>
      </w:r>
      <w:del w:id="74" w:author="Lampert, Rachel" w:date="2025-04-03T08:53:00Z" w16du:dateUtc="2025-04-03T12:53:00Z">
        <w:r w:rsidR="000C5E36" w:rsidDel="00E55540">
          <w:rPr>
            <w:rFonts w:ascii="Roboto" w:hAnsi="Roboto"/>
            <w:sz w:val="22"/>
            <w:szCs w:val="22"/>
            <w:lang w:val="en-US"/>
          </w:rPr>
          <w:delText>and</w:delText>
        </w:r>
        <w:r w:rsidR="00DD7732" w:rsidDel="00E55540">
          <w:rPr>
            <w:rFonts w:ascii="Roboto" w:hAnsi="Roboto"/>
            <w:sz w:val="22"/>
            <w:szCs w:val="22"/>
            <w:lang w:val="en-US"/>
          </w:rPr>
          <w:delText xml:space="preserve"> </w:delText>
        </w:r>
      </w:del>
      <w:ins w:id="75" w:author="Lampert, Rachel" w:date="2025-04-03T08:53:00Z" w16du:dateUtc="2025-04-03T12:53:00Z">
        <w:r w:rsidR="00E55540">
          <w:rPr>
            <w:rFonts w:ascii="Roboto" w:hAnsi="Roboto"/>
            <w:sz w:val="22"/>
            <w:szCs w:val="22"/>
            <w:lang w:val="en-US"/>
          </w:rPr>
          <w:t xml:space="preserve">on </w:t>
        </w:r>
      </w:ins>
      <w:r w:rsidR="00DD7732">
        <w:rPr>
          <w:rFonts w:ascii="Roboto" w:hAnsi="Roboto"/>
          <w:sz w:val="22"/>
          <w:szCs w:val="22"/>
          <w:lang w:val="en-US"/>
        </w:rPr>
        <w:t>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760B4FD6"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8065FD">
        <w:rPr>
          <w:rFonts w:ascii="Roboto" w:hAnsi="Roboto"/>
          <w:sz w:val="22"/>
          <w:szCs w:val="22"/>
          <w:lang w:val="en-US"/>
        </w:rPr>
        <w:t>Among</w:t>
      </w:r>
      <w:commentRangeStart w:id="76"/>
      <w:r w:rsidR="005E3EFD" w:rsidRPr="008E1D94">
        <w:rPr>
          <w:rFonts w:ascii="Roboto" w:hAnsi="Roboto"/>
          <w:sz w:val="22"/>
          <w:szCs w:val="22"/>
          <w:lang w:val="en-US"/>
        </w:rPr>
        <w:t xml:space="preserve"> </w:t>
      </w:r>
      <w:r w:rsidR="008E08FC">
        <w:rPr>
          <w:rFonts w:ascii="Roboto" w:hAnsi="Roboto"/>
          <w:sz w:val="22"/>
          <w:szCs w:val="22"/>
          <w:lang w:val="en-US"/>
        </w:rPr>
        <w:t>6</w:t>
      </w:r>
      <w:r w:rsidR="00535BD8" w:rsidRPr="008E1D94">
        <w:rPr>
          <w:rFonts w:ascii="Roboto" w:hAnsi="Roboto"/>
          <w:sz w:val="22"/>
          <w:szCs w:val="22"/>
          <w:lang w:val="en-US"/>
        </w:rPr>
        <w:t>,</w:t>
      </w:r>
      <w:r w:rsidR="008E08FC">
        <w:rPr>
          <w:rFonts w:ascii="Roboto" w:hAnsi="Roboto"/>
          <w:sz w:val="22"/>
          <w:szCs w:val="22"/>
          <w:lang w:val="en-US"/>
        </w:rPr>
        <w:t>1</w:t>
      </w:r>
      <w:r w:rsidR="00B14D85">
        <w:rPr>
          <w:rFonts w:ascii="Roboto" w:hAnsi="Roboto"/>
          <w:sz w:val="22"/>
          <w:szCs w:val="22"/>
          <w:lang w:val="en-US"/>
        </w:rPr>
        <w:t>2</w:t>
      </w:r>
      <w:r w:rsidR="008E08FC">
        <w:rPr>
          <w:rFonts w:ascii="Roboto" w:hAnsi="Roboto"/>
          <w:sz w:val="22"/>
          <w:szCs w:val="22"/>
          <w:lang w:val="en-US"/>
        </w:rPr>
        <w:t>0</w:t>
      </w:r>
      <w:r w:rsidR="00535BD8" w:rsidRPr="008E1D94">
        <w:rPr>
          <w:rFonts w:ascii="Roboto" w:hAnsi="Roboto"/>
          <w:sz w:val="22"/>
          <w:szCs w:val="22"/>
          <w:lang w:val="en-US"/>
        </w:rPr>
        <w:t xml:space="preserve"> patients</w:t>
      </w:r>
      <w:commentRangeEnd w:id="76"/>
      <w:r w:rsidR="005534C8">
        <w:rPr>
          <w:rStyle w:val="Kommentarhenvisning"/>
          <w:lang w:val="en-US" w:eastAsia="en-US"/>
        </w:rPr>
        <w:commentReference w:id="76"/>
      </w:r>
      <w:r w:rsidR="00535BD8" w:rsidRPr="008E1D94">
        <w:rPr>
          <w:rFonts w:ascii="Roboto" w:hAnsi="Roboto"/>
          <w:sz w:val="22"/>
          <w:szCs w:val="22"/>
          <w:lang w:val="en-US"/>
        </w:rPr>
        <w:t xml:space="preserve"> (</w:t>
      </w:r>
      <w:r w:rsidR="008E08FC">
        <w:rPr>
          <w:rFonts w:ascii="Roboto" w:hAnsi="Roboto"/>
          <w:sz w:val="22"/>
          <w:szCs w:val="22"/>
          <w:lang w:val="en-US"/>
        </w:rPr>
        <w:t>40</w:t>
      </w:r>
      <w:r w:rsidR="00535BD8" w:rsidRPr="008E1D94">
        <w:rPr>
          <w:rFonts w:ascii="Roboto" w:hAnsi="Roboto"/>
          <w:sz w:val="22"/>
          <w:szCs w:val="22"/>
          <w:lang w:val="en-US"/>
        </w:rPr>
        <w:t>% female, 8</w:t>
      </w:r>
      <w:r w:rsidR="008E08FC">
        <w:rPr>
          <w:rFonts w:ascii="Roboto" w:hAnsi="Roboto"/>
          <w:sz w:val="22"/>
          <w:szCs w:val="22"/>
          <w:lang w:val="en-US"/>
        </w:rPr>
        <w:t>7</w:t>
      </w:r>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w:t>
      </w:r>
      <w:r w:rsidR="00003735">
        <w:rPr>
          <w:rFonts w:ascii="Roboto" w:hAnsi="Roboto"/>
          <w:sz w:val="22"/>
          <w:szCs w:val="22"/>
          <w:lang w:val="en-US"/>
        </w:rPr>
        <w:t>, with a median follow-up of 5.3 years</w:t>
      </w:r>
      <w:r w:rsidR="008065FD">
        <w:rPr>
          <w:rFonts w:ascii="Roboto" w:hAnsi="Roboto"/>
          <w:sz w:val="22"/>
          <w:szCs w:val="22"/>
          <w:lang w:val="en-US"/>
        </w:rPr>
        <w:t>,</w:t>
      </w:r>
      <w:r w:rsidR="00535BD8" w:rsidRPr="008E1D94">
        <w:rPr>
          <w:rFonts w:ascii="Roboto" w:hAnsi="Roboto"/>
          <w:sz w:val="22"/>
          <w:szCs w:val="22"/>
          <w:lang w:val="en-US"/>
        </w:rPr>
        <w:t xml:space="preserve"> </w:t>
      </w:r>
      <w:proofErr w:type="spellStart"/>
      <w:r w:rsidR="008065FD">
        <w:rPr>
          <w:rFonts w:ascii="Roboto" w:hAnsi="Roboto"/>
          <w:sz w:val="22"/>
          <w:szCs w:val="22"/>
          <w:lang w:val="en-US"/>
        </w:rPr>
        <w:t>s</w:t>
      </w:r>
      <w:r w:rsidR="00B14D85">
        <w:rPr>
          <w:rFonts w:ascii="Roboto" w:hAnsi="Roboto"/>
          <w:sz w:val="22"/>
          <w:szCs w:val="22"/>
          <w:lang w:val="en-US"/>
        </w:rPr>
        <w:t>arcomeric</w:t>
      </w:r>
      <w:proofErr w:type="spellEnd"/>
      <w:r w:rsidR="00B14D85">
        <w:rPr>
          <w:rFonts w:ascii="Roboto" w:hAnsi="Roboto"/>
          <w:sz w:val="22"/>
          <w:szCs w:val="22"/>
          <w:lang w:val="en-US"/>
        </w:rPr>
        <w:t xml:space="preserve"> HCM (n=3,038</w:t>
      </w:r>
      <w:del w:id="77" w:author="Henning Bundgaard" w:date="2025-03-25T13:03:00Z">
        <w:r w:rsidR="0041288F" w:rsidDel="005534C8">
          <w:rPr>
            <w:rFonts w:ascii="Roboto" w:hAnsi="Roboto"/>
            <w:sz w:val="22"/>
            <w:szCs w:val="22"/>
            <w:lang w:val="en-US"/>
          </w:rPr>
          <w:delText>, 50%</w:delText>
        </w:r>
      </w:del>
      <w:r w:rsidR="00B14D85">
        <w:rPr>
          <w:rFonts w:ascii="Roboto" w:hAnsi="Roboto"/>
          <w:sz w:val="22"/>
          <w:szCs w:val="22"/>
          <w:lang w:val="en-US"/>
        </w:rPr>
        <w:t xml:space="preserve">) </w:t>
      </w:r>
      <w:r w:rsidR="00003735">
        <w:rPr>
          <w:rFonts w:ascii="Roboto" w:hAnsi="Roboto"/>
          <w:sz w:val="22"/>
          <w:szCs w:val="22"/>
          <w:lang w:val="en-US"/>
        </w:rPr>
        <w:t xml:space="preserve">was associated </w:t>
      </w:r>
      <w:r w:rsidR="000B140C" w:rsidRPr="008E1D94">
        <w:rPr>
          <w:rFonts w:ascii="Roboto" w:hAnsi="Roboto"/>
          <w:sz w:val="22"/>
          <w:szCs w:val="22"/>
          <w:lang w:val="en-US"/>
        </w:rPr>
        <w:t xml:space="preserve">with </w:t>
      </w:r>
      <w:r w:rsidR="00003735">
        <w:rPr>
          <w:rFonts w:ascii="Roboto" w:hAnsi="Roboto"/>
          <w:sz w:val="22"/>
          <w:szCs w:val="22"/>
          <w:lang w:val="en-US"/>
        </w:rPr>
        <w:t>a</w:t>
      </w:r>
      <w:r w:rsidR="000B140C" w:rsidRPr="008E1D94">
        <w:rPr>
          <w:rFonts w:ascii="Roboto" w:hAnsi="Roboto"/>
          <w:sz w:val="22"/>
          <w:szCs w:val="22"/>
          <w:lang w:val="en-US"/>
        </w:rPr>
        <w:t xml:space="preserve"> younger</w:t>
      </w:r>
      <w:r w:rsidR="003D3D16">
        <w:rPr>
          <w:rFonts w:ascii="Roboto" w:hAnsi="Roboto"/>
          <w:sz w:val="22"/>
          <w:szCs w:val="22"/>
          <w:lang w:val="en-US"/>
        </w:rPr>
        <w:t xml:space="preserve"> age</w:t>
      </w:r>
      <w:r w:rsidR="000B140C" w:rsidRPr="008E1D94">
        <w:rPr>
          <w:rFonts w:ascii="Roboto" w:hAnsi="Roboto"/>
          <w:sz w:val="22"/>
          <w:szCs w:val="22"/>
          <w:lang w:val="en-US"/>
        </w:rPr>
        <w:t xml:space="preserve"> at diagnosis (median age 3</w:t>
      </w:r>
      <w:r w:rsidR="008E08FC">
        <w:rPr>
          <w:rFonts w:ascii="Roboto" w:hAnsi="Roboto"/>
          <w:sz w:val="22"/>
          <w:szCs w:val="22"/>
          <w:lang w:val="en-US"/>
        </w:rPr>
        <w:t>8</w:t>
      </w:r>
      <w:r w:rsidR="000B140C" w:rsidRPr="008E1D94">
        <w:rPr>
          <w:rFonts w:ascii="Roboto" w:hAnsi="Roboto"/>
          <w:sz w:val="22"/>
          <w:szCs w:val="22"/>
          <w:lang w:val="en-US"/>
        </w:rPr>
        <w:t>.</w:t>
      </w:r>
      <w:r w:rsidR="008E08FC">
        <w:rPr>
          <w:rFonts w:ascii="Roboto" w:hAnsi="Roboto"/>
          <w:sz w:val="22"/>
          <w:szCs w:val="22"/>
          <w:lang w:val="en-US"/>
        </w:rPr>
        <w:t>1</w:t>
      </w:r>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r w:rsidR="008E08FC">
        <w:rPr>
          <w:rFonts w:ascii="Roboto" w:hAnsi="Roboto"/>
          <w:sz w:val="22"/>
          <w:szCs w:val="22"/>
          <w:lang w:val="en-US"/>
        </w:rPr>
        <w:t>4</w:t>
      </w:r>
      <w:r w:rsidR="000B140C" w:rsidRPr="008E1D94">
        <w:rPr>
          <w:rFonts w:ascii="Roboto" w:hAnsi="Roboto"/>
          <w:sz w:val="22"/>
          <w:szCs w:val="22"/>
          <w:lang w:val="en-US"/>
        </w:rPr>
        <w:t>.</w:t>
      </w:r>
      <w:r w:rsidR="008E08FC">
        <w:rPr>
          <w:rFonts w:ascii="Roboto" w:hAnsi="Roboto"/>
          <w:sz w:val="22"/>
          <w:szCs w:val="22"/>
          <w:lang w:val="en-US"/>
        </w:rPr>
        <w:t>3</w:t>
      </w:r>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9C07C4" w:rsidRPr="008E1D94">
        <w:rPr>
          <w:rFonts w:ascii="Roboto" w:hAnsi="Roboto"/>
          <w:sz w:val="22"/>
          <w:szCs w:val="22"/>
          <w:lang w:val="en-US"/>
        </w:rPr>
        <w:t xml:space="preserve">, </w:t>
      </w:r>
      <w:r w:rsidR="00575910" w:rsidRPr="008E1D94">
        <w:rPr>
          <w:rFonts w:ascii="Roboto" w:hAnsi="Roboto"/>
          <w:sz w:val="22"/>
          <w:szCs w:val="22"/>
          <w:lang w:val="en-US"/>
        </w:rPr>
        <w:t>higher burden</w:t>
      </w:r>
      <w:r w:rsidR="00D803C7">
        <w:rPr>
          <w:rFonts w:ascii="Roboto" w:hAnsi="Roboto"/>
          <w:sz w:val="22"/>
          <w:szCs w:val="22"/>
          <w:lang w:val="en-US"/>
        </w:rPr>
        <w:t xml:space="preserve"> and age-s</w:t>
      </w:r>
      <w:r w:rsidR="0064335B">
        <w:rPr>
          <w:rFonts w:ascii="Roboto" w:hAnsi="Roboto"/>
          <w:sz w:val="22"/>
          <w:szCs w:val="22"/>
          <w:lang w:val="en-US"/>
        </w:rPr>
        <w:t>tandardized</w:t>
      </w:r>
      <w:r w:rsidR="00D803C7">
        <w:rPr>
          <w:rFonts w:ascii="Roboto" w:hAnsi="Roboto"/>
          <w:sz w:val="22"/>
          <w:szCs w:val="22"/>
          <w:lang w:val="en-US"/>
        </w:rPr>
        <w:t xml:space="preserve"> incidence</w:t>
      </w:r>
      <w:r w:rsidR="008065FD">
        <w:rPr>
          <w:rFonts w:ascii="Roboto" w:hAnsi="Roboto"/>
          <w:sz w:val="22"/>
          <w:szCs w:val="22"/>
          <w:lang w:val="en-US"/>
        </w:rPr>
        <w:t>s</w:t>
      </w:r>
      <w:r w:rsidR="00AE6F82">
        <w:rPr>
          <w:rFonts w:ascii="Roboto" w:hAnsi="Roboto"/>
          <w:sz w:val="22"/>
          <w:szCs w:val="22"/>
          <w:lang w:val="en-US"/>
        </w:rPr>
        <w:t xml:space="preserve"> (ASI)</w:t>
      </w:r>
      <w:r w:rsidR="00575910" w:rsidRPr="008E1D94">
        <w:rPr>
          <w:rFonts w:ascii="Roboto" w:hAnsi="Roboto"/>
          <w:sz w:val="22"/>
          <w:szCs w:val="22"/>
          <w:lang w:val="en-US"/>
        </w:rPr>
        <w:t xml:space="preserve"> of a</w:t>
      </w:r>
      <w:r w:rsidR="00894A5E" w:rsidRPr="008E1D94">
        <w:rPr>
          <w:rFonts w:ascii="Roboto" w:hAnsi="Roboto"/>
          <w:sz w:val="22"/>
          <w:szCs w:val="22"/>
          <w:lang w:val="en-US"/>
        </w:rPr>
        <w:t>trial fibrillation</w:t>
      </w:r>
      <w:r w:rsidR="00AE6F82">
        <w:rPr>
          <w:rFonts w:ascii="Roboto" w:hAnsi="Roboto"/>
          <w:sz w:val="22"/>
          <w:szCs w:val="22"/>
          <w:lang w:val="en-US"/>
        </w:rPr>
        <w:t xml:space="preserve"> (ASI ratio </w:t>
      </w:r>
      <w:r w:rsidR="00AE6F82" w:rsidRPr="001529A1">
        <w:rPr>
          <w:rFonts w:ascii="Roboto" w:hAnsi="Roboto"/>
          <w:sz w:val="22"/>
          <w:szCs w:val="22"/>
          <w:lang w:val="en-US"/>
        </w:rPr>
        <w:t>1.2</w:t>
      </w:r>
      <w:r w:rsidR="008229ED">
        <w:rPr>
          <w:rFonts w:ascii="Roboto" w:hAnsi="Roboto"/>
          <w:sz w:val="22"/>
          <w:szCs w:val="22"/>
          <w:lang w:val="en-US"/>
        </w:rPr>
        <w:t>8</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r w:rsidR="008229ED">
        <w:rPr>
          <w:rFonts w:ascii="Roboto" w:hAnsi="Roboto"/>
          <w:sz w:val="22"/>
          <w:szCs w:val="22"/>
          <w:lang w:val="en-US"/>
        </w:rPr>
        <w:t>6</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40</w:t>
      </w:r>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r w:rsidR="008229ED">
        <w:rPr>
          <w:rFonts w:ascii="Roboto" w:hAnsi="Roboto"/>
          <w:sz w:val="22"/>
          <w:szCs w:val="22"/>
          <w:lang w:val="en-US"/>
        </w:rPr>
        <w:t>31</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r w:rsidR="008229ED">
        <w:rPr>
          <w:rFonts w:ascii="Roboto" w:hAnsi="Roboto"/>
          <w:sz w:val="22"/>
          <w:szCs w:val="22"/>
          <w:lang w:val="en-US"/>
        </w:rPr>
        <w:t>15</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48</w:t>
      </w:r>
      <w:r w:rsidR="00AE6F82">
        <w:rPr>
          <w:rFonts w:ascii="Roboto" w:hAnsi="Roboto"/>
          <w:sz w:val="22"/>
          <w:szCs w:val="22"/>
          <w:lang w:val="en-US"/>
        </w:rPr>
        <w:t>])</w:t>
      </w:r>
      <w:r w:rsidR="003D3D16">
        <w:rPr>
          <w:rFonts w:ascii="Roboto" w:hAnsi="Roboto"/>
          <w:sz w:val="22"/>
          <w:szCs w:val="22"/>
          <w:lang w:val="en-US"/>
        </w:rPr>
        <w:t xml:space="preserve"> and</w:t>
      </w:r>
      <w:r w:rsidR="00F54EFA" w:rsidRPr="00907D0E">
        <w:rPr>
          <w:rFonts w:ascii="Roboto" w:hAnsi="Roboto"/>
          <w:sz w:val="22"/>
          <w:szCs w:val="22"/>
          <w:lang w:val="en-US"/>
        </w:rPr>
        <w:t xml:space="preserve">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r w:rsidR="008229ED">
        <w:rPr>
          <w:rFonts w:ascii="Roboto" w:hAnsi="Roboto"/>
          <w:sz w:val="22"/>
          <w:szCs w:val="22"/>
          <w:lang w:val="en-US"/>
        </w:rPr>
        <w:t>7</w:t>
      </w:r>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r w:rsidR="008229ED">
        <w:rPr>
          <w:rFonts w:ascii="Roboto" w:hAnsi="Roboto"/>
          <w:sz w:val="22"/>
          <w:szCs w:val="22"/>
          <w:lang w:val="en-US"/>
        </w:rPr>
        <w:t>7</w:t>
      </w:r>
      <w:r w:rsidR="00AE6F82">
        <w:rPr>
          <w:rFonts w:ascii="Roboto" w:hAnsi="Roboto"/>
          <w:sz w:val="22"/>
          <w:szCs w:val="22"/>
          <w:lang w:val="en-US"/>
        </w:rPr>
        <w:t>-</w:t>
      </w:r>
      <w:r w:rsidR="00AE6F82" w:rsidRPr="00D928F0">
        <w:rPr>
          <w:rFonts w:ascii="Roboto" w:hAnsi="Roboto"/>
          <w:sz w:val="22"/>
          <w:szCs w:val="22"/>
          <w:lang w:val="en-US"/>
        </w:rPr>
        <w:t>1.5</w:t>
      </w:r>
      <w:r w:rsidR="008229ED">
        <w:rPr>
          <w:rFonts w:ascii="Roboto" w:hAnsi="Roboto"/>
          <w:sz w:val="22"/>
          <w:szCs w:val="22"/>
          <w:lang w:val="en-US"/>
        </w:rPr>
        <w:t>2</w:t>
      </w:r>
      <w:r w:rsidR="00AE6F82">
        <w:rPr>
          <w:rFonts w:ascii="Roboto" w:hAnsi="Roboto"/>
          <w:sz w:val="22"/>
          <w:szCs w:val="22"/>
          <w:lang w:val="en-US"/>
        </w:rPr>
        <w:t>])</w:t>
      </w:r>
      <w:r w:rsidR="0041288F">
        <w:rPr>
          <w:rFonts w:ascii="Roboto" w:hAnsi="Roboto"/>
          <w:sz w:val="22"/>
          <w:szCs w:val="22"/>
          <w:lang w:val="en-US"/>
        </w:rPr>
        <w:t xml:space="preserve"> compared to non-</w:t>
      </w:r>
      <w:proofErr w:type="spellStart"/>
      <w:r w:rsidR="0041288F">
        <w:rPr>
          <w:rFonts w:ascii="Roboto" w:hAnsi="Roboto"/>
          <w:sz w:val="22"/>
          <w:szCs w:val="22"/>
          <w:lang w:val="en-US"/>
        </w:rPr>
        <w:t>sarcomeric</w:t>
      </w:r>
      <w:proofErr w:type="spellEnd"/>
      <w:r w:rsidR="0041288F">
        <w:rPr>
          <w:rFonts w:ascii="Roboto" w:hAnsi="Roboto"/>
          <w:sz w:val="22"/>
          <w:szCs w:val="22"/>
          <w:lang w:val="en-US"/>
        </w:rPr>
        <w:t xml:space="preserve"> HCM (n=3082</w:t>
      </w:r>
      <w:del w:id="78" w:author="Henning Bundgaard" w:date="2025-03-25T13:03:00Z">
        <w:r w:rsidR="0041288F" w:rsidDel="005534C8">
          <w:rPr>
            <w:rFonts w:ascii="Roboto" w:hAnsi="Roboto"/>
            <w:sz w:val="22"/>
            <w:szCs w:val="22"/>
            <w:lang w:val="en-US"/>
          </w:rPr>
          <w:delText>, 50%</w:delText>
        </w:r>
      </w:del>
      <w:r w:rsidR="0041288F">
        <w:rPr>
          <w:rFonts w:ascii="Roboto" w:hAnsi="Roboto"/>
          <w:sz w:val="22"/>
          <w:szCs w:val="22"/>
          <w:lang w:val="en-US"/>
        </w:rPr>
        <w:t>)</w:t>
      </w:r>
      <w:r w:rsidR="00AE60F7" w:rsidRPr="00907D0E">
        <w:rPr>
          <w:rFonts w:ascii="Roboto" w:hAnsi="Roboto"/>
          <w:sz w:val="22"/>
          <w:szCs w:val="22"/>
          <w:lang w:val="en-US"/>
        </w:rPr>
        <w:t>.</w:t>
      </w:r>
      <w:r w:rsidR="006A5983" w:rsidRPr="00907D0E">
        <w:rPr>
          <w:rFonts w:ascii="Roboto" w:hAnsi="Roboto"/>
          <w:sz w:val="22"/>
          <w:szCs w:val="22"/>
          <w:lang w:val="en-US"/>
        </w:rPr>
        <w:t xml:space="preserve"> </w:t>
      </w:r>
      <w:commentRangeStart w:id="79"/>
      <w:ins w:id="80" w:author="Anna Axelsson Raja" w:date="2025-03-29T07:36:00Z">
        <w:r w:rsidR="00935B32">
          <w:rPr>
            <w:rFonts w:ascii="Roboto" w:hAnsi="Roboto"/>
            <w:sz w:val="22"/>
            <w:szCs w:val="22"/>
            <w:lang w:val="en-US"/>
          </w:rPr>
          <w:t>O</w:t>
        </w:r>
      </w:ins>
      <w:del w:id="81" w:author="Anna Axelsson Raja" w:date="2025-03-29T07:36:00Z">
        <w:r w:rsidR="00003735" w:rsidDel="00935B32">
          <w:rPr>
            <w:rFonts w:ascii="Roboto" w:hAnsi="Roboto"/>
            <w:sz w:val="22"/>
            <w:szCs w:val="22"/>
            <w:lang w:val="en-US"/>
          </w:rPr>
          <w:delText>Conversely, o</w:delText>
        </w:r>
      </w:del>
      <w:r w:rsidR="00003735">
        <w:rPr>
          <w:rFonts w:ascii="Roboto" w:hAnsi="Roboto"/>
          <w:sz w:val="22"/>
          <w:szCs w:val="22"/>
          <w:lang w:val="en-US"/>
        </w:rPr>
        <w:t>besity</w:t>
      </w:r>
      <w:r w:rsidR="003D3D16">
        <w:rPr>
          <w:rFonts w:ascii="Roboto" w:hAnsi="Roboto"/>
          <w:sz w:val="22"/>
          <w:szCs w:val="22"/>
          <w:lang w:val="en-US"/>
        </w:rPr>
        <w:t>,</w:t>
      </w:r>
      <w:r w:rsidR="00003735">
        <w:rPr>
          <w:rFonts w:ascii="Roboto" w:hAnsi="Roboto"/>
          <w:sz w:val="22"/>
          <w:szCs w:val="22"/>
          <w:lang w:val="en-US"/>
        </w:rPr>
        <w:t xml:space="preserve"> hypertension</w:t>
      </w:r>
      <w:r w:rsidR="003D3D16">
        <w:rPr>
          <w:rFonts w:ascii="Roboto" w:hAnsi="Roboto"/>
          <w:sz w:val="22"/>
          <w:szCs w:val="22"/>
          <w:lang w:val="en-US"/>
        </w:rPr>
        <w:t xml:space="preserve"> and LV obstruction</w:t>
      </w:r>
      <w:r w:rsidR="003E79BB">
        <w:rPr>
          <w:rFonts w:ascii="Roboto" w:hAnsi="Roboto"/>
          <w:sz w:val="22"/>
          <w:szCs w:val="22"/>
          <w:lang w:val="en-US"/>
        </w:rPr>
        <w:t xml:space="preserve"> were more common in </w:t>
      </w:r>
      <w:commentRangeStart w:id="82"/>
      <w:commentRangeStart w:id="83"/>
      <w:commentRangeStart w:id="84"/>
      <w:commentRangeStart w:id="85"/>
      <w:commentRangeStart w:id="86"/>
      <w:r w:rsidR="003E79BB">
        <w:rPr>
          <w:rFonts w:ascii="Roboto" w:hAnsi="Roboto"/>
          <w:sz w:val="22"/>
          <w:szCs w:val="22"/>
          <w:lang w:val="en-US"/>
        </w:rPr>
        <w:t>non-</w:t>
      </w:r>
      <w:proofErr w:type="spellStart"/>
      <w:r w:rsidR="003E79BB">
        <w:rPr>
          <w:rFonts w:ascii="Roboto" w:hAnsi="Roboto"/>
          <w:sz w:val="22"/>
          <w:szCs w:val="22"/>
          <w:lang w:val="en-US"/>
        </w:rPr>
        <w:t>sarcomeric</w:t>
      </w:r>
      <w:proofErr w:type="spellEnd"/>
      <w:r w:rsidR="003E79BB">
        <w:rPr>
          <w:rFonts w:ascii="Roboto" w:hAnsi="Roboto"/>
          <w:sz w:val="22"/>
          <w:szCs w:val="22"/>
          <w:lang w:val="en-US"/>
        </w:rPr>
        <w:t xml:space="preserve"> HCM</w:t>
      </w:r>
      <w:commentRangeEnd w:id="82"/>
      <w:r w:rsidR="00036093">
        <w:rPr>
          <w:rStyle w:val="Kommentarhenvisning"/>
          <w:lang w:val="en-US" w:eastAsia="en-US"/>
        </w:rPr>
        <w:commentReference w:id="82"/>
      </w:r>
      <w:commentRangeEnd w:id="83"/>
      <w:r w:rsidR="001871E9">
        <w:rPr>
          <w:rStyle w:val="Kommentarhenvisning"/>
          <w:lang w:val="en-US" w:eastAsia="en-US"/>
        </w:rPr>
        <w:commentReference w:id="83"/>
      </w:r>
      <w:commentRangeEnd w:id="84"/>
      <w:r w:rsidR="00E55540">
        <w:rPr>
          <w:rStyle w:val="Kommentarhenvisning"/>
          <w:lang w:val="en-US" w:eastAsia="en-US"/>
        </w:rPr>
        <w:commentReference w:id="84"/>
      </w:r>
      <w:commentRangeEnd w:id="85"/>
      <w:r w:rsidR="009E4A4E">
        <w:rPr>
          <w:rStyle w:val="Kommentarhenvisning"/>
          <w:lang w:val="en-US" w:eastAsia="en-US"/>
        </w:rPr>
        <w:commentReference w:id="85"/>
      </w:r>
      <w:commentRangeEnd w:id="86"/>
      <w:r w:rsidR="009E4A4E">
        <w:rPr>
          <w:rStyle w:val="Kommentarhenvisning"/>
          <w:lang w:val="en-US" w:eastAsia="en-US"/>
        </w:rPr>
        <w:commentReference w:id="86"/>
      </w:r>
      <w:r w:rsidR="003D3D16" w:rsidRPr="00B14D85">
        <w:rPr>
          <w:rFonts w:ascii="Roboto" w:hAnsi="Roboto"/>
          <w:sz w:val="22"/>
          <w:szCs w:val="22"/>
          <w:lang w:val="en-US"/>
        </w:rPr>
        <w:t>.</w:t>
      </w:r>
      <w:commentRangeEnd w:id="79"/>
      <w:r w:rsidR="00935B32">
        <w:rPr>
          <w:rStyle w:val="Kommentarhenvisning"/>
          <w:lang w:val="en-US" w:eastAsia="en-US"/>
        </w:rPr>
        <w:commentReference w:id="79"/>
      </w:r>
    </w:p>
    <w:p w14:paraId="3BF2D74D" w14:textId="32F52145" w:rsidR="003D3D16" w:rsidRDefault="008065FD" w:rsidP="000B140C">
      <w:pPr>
        <w:spacing w:line="360" w:lineRule="auto"/>
        <w:rPr>
          <w:rFonts w:ascii="Roboto" w:hAnsi="Roboto"/>
          <w:sz w:val="22"/>
          <w:szCs w:val="22"/>
          <w:lang w:val="en-US"/>
        </w:rPr>
      </w:pPr>
      <w:r>
        <w:rPr>
          <w:rFonts w:ascii="Roboto" w:hAnsi="Roboto"/>
          <w:sz w:val="22"/>
          <w:szCs w:val="22"/>
          <w:lang w:val="en-US"/>
        </w:rPr>
        <w:t>A</w:t>
      </w:r>
      <w:r w:rsidR="003D3D16" w:rsidRPr="00B14D85">
        <w:rPr>
          <w:rFonts w:ascii="Roboto" w:hAnsi="Roboto"/>
          <w:sz w:val="22"/>
          <w:szCs w:val="22"/>
          <w:lang w:val="en-US"/>
        </w:rPr>
        <w:t xml:space="preserve">ll-cause mortality </w:t>
      </w:r>
      <w:r>
        <w:rPr>
          <w:rFonts w:ascii="Roboto" w:hAnsi="Roboto"/>
          <w:sz w:val="22"/>
          <w:szCs w:val="22"/>
          <w:lang w:val="en-US"/>
        </w:rPr>
        <w:t xml:space="preserve">was similar </w:t>
      </w:r>
      <w:r w:rsidR="003D3D16" w:rsidRPr="00B14D85">
        <w:rPr>
          <w:rFonts w:ascii="Roboto" w:hAnsi="Roboto"/>
          <w:sz w:val="22"/>
          <w:szCs w:val="22"/>
          <w:lang w:val="en-US"/>
        </w:rPr>
        <w:t>between groups (10.4% vs. 9.4%)</w:t>
      </w:r>
      <w:r w:rsidR="00357D74">
        <w:rPr>
          <w:rFonts w:ascii="Roboto" w:hAnsi="Roboto"/>
          <w:sz w:val="22"/>
          <w:szCs w:val="22"/>
          <w:lang w:val="en-US"/>
        </w:rPr>
        <w:t>,</w:t>
      </w:r>
      <w:r w:rsidR="003D3D16" w:rsidRPr="00B14D85">
        <w:rPr>
          <w:rFonts w:ascii="Roboto" w:hAnsi="Roboto"/>
          <w:sz w:val="22"/>
          <w:szCs w:val="22"/>
          <w:lang w:val="en-US"/>
        </w:rPr>
        <w:t xml:space="preserve"> however</w:t>
      </w:r>
      <w:r w:rsidR="00357D74">
        <w:rPr>
          <w:rFonts w:ascii="Roboto" w:hAnsi="Roboto"/>
          <w:sz w:val="22"/>
          <w:szCs w:val="22"/>
          <w:lang w:val="en-US"/>
        </w:rPr>
        <w:t xml:space="preserve"> </w:t>
      </w:r>
      <w:proofErr w:type="spellStart"/>
      <w:r w:rsidR="003D3D16" w:rsidRPr="00B14D85">
        <w:rPr>
          <w:rFonts w:ascii="Roboto" w:hAnsi="Roboto"/>
          <w:sz w:val="22"/>
          <w:szCs w:val="22"/>
          <w:lang w:val="en-US"/>
        </w:rPr>
        <w:t>sarcomeric</w:t>
      </w:r>
      <w:proofErr w:type="spellEnd"/>
      <w:r w:rsidR="003D3D16" w:rsidRPr="00B14D85">
        <w:rPr>
          <w:rFonts w:ascii="Roboto" w:hAnsi="Roboto"/>
          <w:sz w:val="22"/>
          <w:szCs w:val="22"/>
          <w:lang w:val="en-US"/>
        </w:rPr>
        <w:t xml:space="preserve"> HCM was associated with younger age at death (mean 7.8 years earlier</w:t>
      </w:r>
      <w:r w:rsidR="00036093">
        <w:rPr>
          <w:rFonts w:ascii="Roboto" w:hAnsi="Roboto"/>
          <w:sz w:val="22"/>
          <w:szCs w:val="22"/>
          <w:lang w:val="en-US"/>
        </w:rPr>
        <w:t>, p&lt;0.001</w:t>
      </w:r>
      <w:r w:rsidR="003D3D16" w:rsidRPr="00B14D85">
        <w:rPr>
          <w:rFonts w:ascii="Roboto" w:hAnsi="Roboto"/>
          <w:sz w:val="22"/>
          <w:szCs w:val="22"/>
          <w:lang w:val="en-US"/>
        </w:rPr>
        <w:t>) and higher HCM-related mortality (HR 1.61 [CI 1.18-2.20])</w:t>
      </w:r>
      <w:r w:rsidR="00036093">
        <w:rPr>
          <w:rFonts w:ascii="Roboto" w:hAnsi="Roboto"/>
          <w:sz w:val="22"/>
          <w:szCs w:val="22"/>
          <w:lang w:val="en-US"/>
        </w:rPr>
        <w:t>,</w:t>
      </w:r>
      <w:r w:rsidR="003D3D16" w:rsidRPr="00B14D85">
        <w:rPr>
          <w:rFonts w:ascii="Roboto" w:hAnsi="Roboto"/>
          <w:sz w:val="22"/>
          <w:szCs w:val="22"/>
          <w:lang w:val="en-US"/>
        </w:rPr>
        <w:t xml:space="preserve"> </w:t>
      </w:r>
      <w:commentRangeStart w:id="87"/>
      <w:r w:rsidR="003E79BB">
        <w:rPr>
          <w:rFonts w:ascii="Roboto" w:hAnsi="Roboto"/>
          <w:sz w:val="22"/>
          <w:szCs w:val="22"/>
          <w:lang w:val="en-US"/>
        </w:rPr>
        <w:t xml:space="preserve">largely </w:t>
      </w:r>
      <w:commentRangeEnd w:id="87"/>
      <w:r w:rsidR="00E55540">
        <w:rPr>
          <w:rStyle w:val="Kommentarhenvisning"/>
          <w:lang w:val="en-US" w:eastAsia="en-US"/>
        </w:rPr>
        <w:commentReference w:id="87"/>
      </w:r>
      <w:r w:rsidR="003E79BB">
        <w:rPr>
          <w:rFonts w:ascii="Roboto" w:hAnsi="Roboto"/>
          <w:sz w:val="22"/>
          <w:szCs w:val="22"/>
          <w:lang w:val="en-US"/>
        </w:rPr>
        <w:t>driven by</w:t>
      </w:r>
      <w:r w:rsidR="003D3D16" w:rsidRPr="00B14D85">
        <w:rPr>
          <w:rFonts w:ascii="Roboto" w:hAnsi="Roboto"/>
          <w:sz w:val="22"/>
          <w:szCs w:val="22"/>
          <w:lang w:val="en-US"/>
        </w:rPr>
        <w:t xml:space="preserve"> </w:t>
      </w:r>
      <w:r w:rsidR="001871E9">
        <w:rPr>
          <w:rFonts w:ascii="Roboto" w:hAnsi="Roboto"/>
          <w:sz w:val="22"/>
          <w:szCs w:val="22"/>
          <w:lang w:val="en-US"/>
        </w:rPr>
        <w:t xml:space="preserve">more </w:t>
      </w:r>
      <w:r w:rsidR="003D3D16" w:rsidRPr="00B14D85">
        <w:rPr>
          <w:rFonts w:ascii="Roboto" w:hAnsi="Roboto"/>
          <w:sz w:val="22"/>
          <w:szCs w:val="22"/>
          <w:lang w:val="en-US"/>
        </w:rPr>
        <w:t xml:space="preserve">sudden cardiac death </w:t>
      </w:r>
      <w:r w:rsidR="001871E9">
        <w:rPr>
          <w:rFonts w:ascii="Roboto" w:hAnsi="Roboto"/>
          <w:sz w:val="22"/>
          <w:szCs w:val="22"/>
          <w:lang w:val="en-US"/>
        </w:rPr>
        <w:t>and</w:t>
      </w:r>
      <w:r w:rsidR="001871E9" w:rsidRPr="00B14D85">
        <w:rPr>
          <w:rFonts w:ascii="Roboto" w:hAnsi="Roboto"/>
          <w:sz w:val="22"/>
          <w:szCs w:val="22"/>
          <w:lang w:val="en-US"/>
        </w:rPr>
        <w:t xml:space="preserve"> </w:t>
      </w:r>
      <w:r w:rsidR="003D3D16" w:rsidRPr="00B14D85">
        <w:rPr>
          <w:rFonts w:ascii="Roboto" w:hAnsi="Roboto"/>
          <w:sz w:val="22"/>
          <w:szCs w:val="22"/>
          <w:lang w:val="en-US"/>
        </w:rPr>
        <w:t>heart failure</w:t>
      </w:r>
      <w:r w:rsidR="001871E9">
        <w:rPr>
          <w:rFonts w:ascii="Roboto" w:hAnsi="Roboto"/>
          <w:sz w:val="22"/>
          <w:szCs w:val="22"/>
          <w:lang w:val="en-US"/>
        </w:rPr>
        <w:t>.</w:t>
      </w:r>
    </w:p>
    <w:p w14:paraId="0577037B" w14:textId="7255A690" w:rsidR="003D3D16" w:rsidRDefault="003D3D16" w:rsidP="003D3D16">
      <w:pPr>
        <w:spacing w:line="360" w:lineRule="auto"/>
        <w:rPr>
          <w:rFonts w:ascii="Roboto" w:hAnsi="Roboto"/>
          <w:sz w:val="22"/>
          <w:szCs w:val="22"/>
          <w:lang w:val="en-US"/>
        </w:rPr>
      </w:pPr>
      <w:r w:rsidRPr="00B14D85">
        <w:rPr>
          <w:rFonts w:ascii="Roboto" w:hAnsi="Roboto"/>
          <w:sz w:val="22"/>
          <w:szCs w:val="22"/>
          <w:lang w:val="en-US"/>
        </w:rPr>
        <w:t xml:space="preserve">Temporal analysis identified atrial fibrillation as the strongest modifier of </w:t>
      </w:r>
      <w:r w:rsidR="00036093">
        <w:rPr>
          <w:rFonts w:ascii="Roboto" w:hAnsi="Roboto"/>
          <w:sz w:val="22"/>
          <w:szCs w:val="22"/>
          <w:lang w:val="en-US"/>
        </w:rPr>
        <w:t xml:space="preserve">future </w:t>
      </w:r>
      <w:r w:rsidRPr="00B14D85">
        <w:rPr>
          <w:rFonts w:ascii="Roboto" w:hAnsi="Roboto"/>
          <w:sz w:val="22"/>
          <w:szCs w:val="22"/>
          <w:lang w:val="en-US"/>
        </w:rPr>
        <w:t>adverse outcomes, including increased risk of LV systolic dysfunction (HR 2.89 [CI 2.37-3.53]), ventricular arrhythmias (HR 3.17 [CI 2.40-4.20]), and mortality (HR 2.03 [CI 1.72-2.41])</w:t>
      </w:r>
      <w:ins w:id="88" w:author="Lampert, Rachel" w:date="2025-04-03T08:55:00Z" w16du:dateUtc="2025-04-03T12:55:00Z">
        <w:r w:rsidR="00E55540">
          <w:rPr>
            <w:rFonts w:ascii="Roboto" w:hAnsi="Roboto"/>
            <w:sz w:val="22"/>
            <w:szCs w:val="22"/>
            <w:lang w:val="en-US"/>
          </w:rPr>
          <w:t xml:space="preserve"> in both </w:t>
        </w:r>
        <w:proofErr w:type="spellStart"/>
        <w:r w:rsidR="00E55540">
          <w:rPr>
            <w:rFonts w:ascii="Roboto" w:hAnsi="Roboto"/>
            <w:sz w:val="22"/>
            <w:szCs w:val="22"/>
            <w:lang w:val="en-US"/>
          </w:rPr>
          <w:t>groups</w:t>
        </w:r>
      </w:ins>
      <w:del w:id="89" w:author="Lampert, Rachel" w:date="2025-04-03T08:55:00Z" w16du:dateUtc="2025-04-03T12:55:00Z">
        <w:r w:rsidRPr="00B14D85" w:rsidDel="00E55540">
          <w:rPr>
            <w:rFonts w:ascii="Roboto" w:hAnsi="Roboto"/>
            <w:sz w:val="22"/>
            <w:szCs w:val="22"/>
            <w:lang w:val="en-US"/>
          </w:rPr>
          <w:delText xml:space="preserve">. </w:delText>
        </w:r>
      </w:del>
      <w:r w:rsidRPr="00B14D85">
        <w:rPr>
          <w:rFonts w:ascii="Roboto" w:hAnsi="Roboto"/>
          <w:sz w:val="22"/>
          <w:szCs w:val="22"/>
          <w:lang w:val="en-US"/>
        </w:rPr>
        <w:t>Interaction</w:t>
      </w:r>
      <w:proofErr w:type="spellEnd"/>
      <w:r w:rsidRPr="00B14D85">
        <w:rPr>
          <w:rFonts w:ascii="Roboto" w:hAnsi="Roboto"/>
          <w:sz w:val="22"/>
          <w:szCs w:val="22"/>
          <w:lang w:val="en-US"/>
        </w:rPr>
        <w:t xml:space="preserve"> analyses demonstrated that the impact of atrial fibrillation and LV systolic dysfunction on adverse outcomes was </w:t>
      </w:r>
      <w:r w:rsidR="00036093">
        <w:rPr>
          <w:rFonts w:ascii="Roboto" w:hAnsi="Roboto"/>
          <w:sz w:val="22"/>
          <w:szCs w:val="22"/>
          <w:lang w:val="en-US"/>
        </w:rPr>
        <w:t>higher</w:t>
      </w:r>
      <w:r w:rsidR="00036093" w:rsidRPr="00B14D85">
        <w:rPr>
          <w:rFonts w:ascii="Roboto" w:hAnsi="Roboto"/>
          <w:sz w:val="22"/>
          <w:szCs w:val="22"/>
          <w:lang w:val="en-US"/>
        </w:rPr>
        <w:t xml:space="preserve"> </w:t>
      </w:r>
      <w:r w:rsidRPr="00B14D85">
        <w:rPr>
          <w:rFonts w:ascii="Roboto" w:hAnsi="Roboto"/>
          <w:sz w:val="22"/>
          <w:szCs w:val="22"/>
          <w:lang w:val="en-US"/>
        </w:rPr>
        <w:t xml:space="preserve">in </w:t>
      </w:r>
      <w:proofErr w:type="spellStart"/>
      <w:r w:rsidRPr="00B14D85">
        <w:rPr>
          <w:rFonts w:ascii="Roboto" w:hAnsi="Roboto"/>
          <w:sz w:val="22"/>
          <w:szCs w:val="22"/>
          <w:lang w:val="en-US"/>
        </w:rPr>
        <w:t>sarcomeric</w:t>
      </w:r>
      <w:proofErr w:type="spellEnd"/>
      <w:r w:rsidRPr="00B14D85">
        <w:rPr>
          <w:rFonts w:ascii="Roboto" w:hAnsi="Roboto"/>
          <w:sz w:val="22"/>
          <w:szCs w:val="22"/>
          <w:lang w:val="en-US"/>
        </w:rPr>
        <w:t xml:space="preserve"> HCM, with effect ratios up to 1.97 for severe heart failure and 1.86 for mortality</w:t>
      </w:r>
      <w:r w:rsidR="001871E9">
        <w:rPr>
          <w:rFonts w:ascii="Roboto" w:hAnsi="Roboto"/>
          <w:sz w:val="22"/>
          <w:szCs w:val="22"/>
          <w:lang w:val="en-US"/>
        </w:rPr>
        <w:t xml:space="preserve"> (both p&lt;0.01)</w:t>
      </w:r>
      <w:r w:rsidRPr="00B14D85">
        <w:rPr>
          <w:rFonts w:ascii="Roboto" w:hAnsi="Roboto"/>
          <w:sz w:val="22"/>
          <w:szCs w:val="22"/>
          <w:lang w:val="en-US"/>
        </w:rPr>
        <w:t>.</w:t>
      </w:r>
    </w:p>
    <w:p w14:paraId="77F19944" w14:textId="3D5DAAD3" w:rsidR="00B14D85" w:rsidRDefault="00B14D85" w:rsidP="003D3D16">
      <w:pPr>
        <w:spacing w:line="360" w:lineRule="auto"/>
        <w:rPr>
          <w:rFonts w:ascii="Roboto" w:hAnsi="Roboto"/>
          <w:sz w:val="22"/>
          <w:szCs w:val="22"/>
          <w:lang w:val="en-US"/>
        </w:rPr>
      </w:pPr>
      <w:r w:rsidRPr="00B14D85">
        <w:rPr>
          <w:rFonts w:ascii="Roboto" w:hAnsi="Roboto"/>
          <w:sz w:val="22"/>
          <w:szCs w:val="22"/>
          <w:lang w:val="en-US"/>
        </w:rPr>
        <w:t xml:space="preserve"> </w:t>
      </w:r>
    </w:p>
    <w:p w14:paraId="72D090CF" w14:textId="2332CE25" w:rsidR="00F775AF" w:rsidRDefault="001D711A" w:rsidP="002707A5">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commentRangeStart w:id="90"/>
      <w:r w:rsidR="00205DC2">
        <w:rPr>
          <w:rFonts w:ascii="Roboto" w:hAnsi="Roboto"/>
          <w:sz w:val="22"/>
          <w:szCs w:val="22"/>
          <w:lang w:val="en-US"/>
        </w:rPr>
        <w:t xml:space="preserve">Genetic </w:t>
      </w:r>
      <w:r w:rsidR="00036093">
        <w:rPr>
          <w:rFonts w:ascii="Roboto" w:hAnsi="Roboto"/>
          <w:sz w:val="22"/>
          <w:szCs w:val="22"/>
          <w:lang w:val="en-US"/>
        </w:rPr>
        <w:t xml:space="preserve">background </w:t>
      </w:r>
      <w:r w:rsidR="00FE6DAB">
        <w:rPr>
          <w:rFonts w:ascii="Roboto" w:hAnsi="Roboto"/>
          <w:sz w:val="22"/>
          <w:szCs w:val="22"/>
          <w:lang w:val="en-US"/>
        </w:rPr>
        <w:t>influence</w:t>
      </w:r>
      <w:r w:rsidR="00036093">
        <w:rPr>
          <w:rFonts w:ascii="Roboto" w:hAnsi="Roboto"/>
          <w:sz w:val="22"/>
          <w:szCs w:val="22"/>
          <w:lang w:val="en-US"/>
        </w:rPr>
        <w:t>s</w:t>
      </w:r>
      <w:r w:rsidR="0087775A">
        <w:rPr>
          <w:rFonts w:ascii="Roboto" w:hAnsi="Roboto"/>
          <w:sz w:val="22"/>
          <w:szCs w:val="22"/>
          <w:lang w:val="en-US"/>
        </w:rPr>
        <w:t xml:space="preserve"> the</w:t>
      </w:r>
      <w:r w:rsidR="00FE6DAB">
        <w:rPr>
          <w:rFonts w:ascii="Roboto" w:hAnsi="Roboto"/>
          <w:sz w:val="22"/>
          <w:szCs w:val="22"/>
          <w:lang w:val="en-US"/>
        </w:rPr>
        <w:t xml:space="preserve"> </w:t>
      </w:r>
      <w:r w:rsidR="00100B81">
        <w:rPr>
          <w:rFonts w:ascii="Roboto" w:hAnsi="Roboto"/>
          <w:sz w:val="22"/>
          <w:szCs w:val="22"/>
          <w:lang w:val="en-US"/>
        </w:rPr>
        <w:t>clinical course</w:t>
      </w:r>
      <w:r w:rsidR="0087775A">
        <w:rPr>
          <w:rFonts w:ascii="Roboto" w:hAnsi="Roboto"/>
          <w:sz w:val="22"/>
          <w:szCs w:val="22"/>
          <w:lang w:val="en-US"/>
        </w:rPr>
        <w:t xml:space="preserve"> of HCM</w:t>
      </w:r>
      <w:r w:rsidR="00B34297">
        <w:rPr>
          <w:rFonts w:ascii="Roboto" w:hAnsi="Roboto"/>
          <w:sz w:val="22"/>
          <w:szCs w:val="22"/>
          <w:lang w:val="en-US"/>
        </w:rPr>
        <w:t xml:space="preserve"> and</w:t>
      </w:r>
      <w:r w:rsidR="0087775A">
        <w:rPr>
          <w:rFonts w:ascii="Roboto" w:hAnsi="Roboto"/>
          <w:sz w:val="22"/>
          <w:szCs w:val="22"/>
          <w:lang w:val="en-US"/>
        </w:rPr>
        <w:t xml:space="preserve"> the</w:t>
      </w:r>
      <w:r w:rsidR="009577E5">
        <w:rPr>
          <w:rFonts w:ascii="Roboto" w:hAnsi="Roboto"/>
          <w:sz w:val="22"/>
          <w:szCs w:val="22"/>
          <w:lang w:val="en-US"/>
        </w:rPr>
        <w:t xml:space="preserve"> impact</w:t>
      </w:r>
      <w:r w:rsidR="00FE6DAB">
        <w:rPr>
          <w:rFonts w:ascii="Roboto" w:hAnsi="Roboto"/>
          <w:sz w:val="22"/>
          <w:szCs w:val="22"/>
          <w:lang w:val="en-US"/>
        </w:rPr>
        <w:t xml:space="preserve"> of</w:t>
      </w:r>
      <w:r w:rsidR="00100B81">
        <w:rPr>
          <w:rFonts w:ascii="Roboto" w:hAnsi="Roboto"/>
          <w:sz w:val="22"/>
          <w:szCs w:val="22"/>
          <w:lang w:val="en-US"/>
        </w:rPr>
        <w:t xml:space="preserve"> cardiovascular comorbidities</w:t>
      </w:r>
      <w:r w:rsidR="000C5E36">
        <w:rPr>
          <w:rFonts w:ascii="Roboto" w:hAnsi="Roboto"/>
          <w:sz w:val="22"/>
          <w:szCs w:val="22"/>
          <w:lang w:val="en-US"/>
        </w:rPr>
        <w:t xml:space="preserve"> on adverse outcomes</w:t>
      </w:r>
      <w:r w:rsidR="00B96EAC">
        <w:rPr>
          <w:rFonts w:ascii="Roboto" w:hAnsi="Roboto"/>
          <w:sz w:val="22"/>
          <w:szCs w:val="22"/>
          <w:lang w:val="en-US"/>
        </w:rPr>
        <w:t>.</w:t>
      </w:r>
      <w:bookmarkStart w:id="91" w:name="_Hlk177378457"/>
      <w:bookmarkEnd w:id="47"/>
      <w:r w:rsidR="0087775A">
        <w:rPr>
          <w:rFonts w:ascii="Roboto" w:hAnsi="Roboto"/>
          <w:sz w:val="22"/>
          <w:szCs w:val="22"/>
          <w:lang w:val="en-US"/>
        </w:rPr>
        <w:t xml:space="preserve"> </w:t>
      </w:r>
      <w:commentRangeEnd w:id="90"/>
      <w:r w:rsidR="008455B8">
        <w:rPr>
          <w:rStyle w:val="Kommentarhenvisning"/>
          <w:lang w:val="en-US" w:eastAsia="en-US"/>
        </w:rPr>
        <w:commentReference w:id="90"/>
      </w:r>
      <w:proofErr w:type="spellStart"/>
      <w:r w:rsidR="0087775A">
        <w:rPr>
          <w:rFonts w:ascii="Roboto" w:hAnsi="Roboto"/>
          <w:sz w:val="22"/>
          <w:szCs w:val="22"/>
          <w:lang w:val="en-US"/>
        </w:rPr>
        <w:t>S</w:t>
      </w:r>
      <w:r w:rsidR="00100B81">
        <w:rPr>
          <w:rFonts w:ascii="Roboto" w:hAnsi="Roboto"/>
          <w:sz w:val="22"/>
          <w:szCs w:val="22"/>
          <w:lang w:val="en-US"/>
        </w:rPr>
        <w:t>arcomeric</w:t>
      </w:r>
      <w:proofErr w:type="spellEnd"/>
      <w:r w:rsidR="00100B81">
        <w:rPr>
          <w:rFonts w:ascii="Roboto" w:hAnsi="Roboto"/>
          <w:sz w:val="22"/>
          <w:szCs w:val="22"/>
          <w:lang w:val="en-US"/>
        </w:rPr>
        <w:t xml:space="preserve"> HCM </w:t>
      </w:r>
      <w:r w:rsidR="008C0952">
        <w:rPr>
          <w:rFonts w:ascii="Roboto" w:hAnsi="Roboto"/>
          <w:sz w:val="22"/>
          <w:szCs w:val="22"/>
          <w:lang w:val="en-US"/>
        </w:rPr>
        <w:t xml:space="preserve">was </w:t>
      </w:r>
      <w:r w:rsidR="00FE6DAB">
        <w:rPr>
          <w:rFonts w:ascii="Roboto" w:hAnsi="Roboto"/>
          <w:sz w:val="22"/>
          <w:szCs w:val="22"/>
          <w:lang w:val="en-US"/>
        </w:rPr>
        <w:t>associate</w:t>
      </w:r>
      <w:r w:rsidR="008C0952">
        <w:rPr>
          <w:rFonts w:ascii="Roboto" w:hAnsi="Roboto"/>
          <w:sz w:val="22"/>
          <w:szCs w:val="22"/>
          <w:lang w:val="en-US"/>
        </w:rPr>
        <w:t>d</w:t>
      </w:r>
      <w:r w:rsidR="00FE6DAB">
        <w:rPr>
          <w:rFonts w:ascii="Roboto" w:hAnsi="Roboto"/>
          <w:sz w:val="22"/>
          <w:szCs w:val="22"/>
          <w:lang w:val="en-US"/>
        </w:rPr>
        <w:t xml:space="preserve"> with</w:t>
      </w:r>
      <w:r w:rsidR="008E5B00">
        <w:rPr>
          <w:rFonts w:ascii="Roboto" w:hAnsi="Roboto"/>
          <w:sz w:val="22"/>
          <w:szCs w:val="22"/>
          <w:lang w:val="en-US"/>
        </w:rPr>
        <w:t xml:space="preserve"> </w:t>
      </w:r>
      <w:r w:rsidR="00E916D0">
        <w:rPr>
          <w:rFonts w:ascii="Roboto" w:hAnsi="Roboto"/>
          <w:sz w:val="22"/>
          <w:szCs w:val="22"/>
          <w:lang w:val="en-US"/>
        </w:rPr>
        <w:t xml:space="preserve">greater risk of </w:t>
      </w:r>
      <w:r w:rsidR="008E5B00">
        <w:rPr>
          <w:rFonts w:ascii="Roboto" w:hAnsi="Roboto"/>
          <w:sz w:val="22"/>
          <w:szCs w:val="22"/>
          <w:lang w:val="en-US"/>
        </w:rPr>
        <w:t xml:space="preserve">severe heart failure, arrhythmias, </w:t>
      </w:r>
      <w:r w:rsidR="008C0952">
        <w:rPr>
          <w:rFonts w:ascii="Roboto" w:hAnsi="Roboto"/>
          <w:sz w:val="22"/>
          <w:szCs w:val="22"/>
          <w:lang w:val="en-US"/>
        </w:rPr>
        <w:t xml:space="preserve">HCM-related mortality, and </w:t>
      </w:r>
      <w:r w:rsidR="009D21FA">
        <w:rPr>
          <w:rFonts w:ascii="Roboto" w:hAnsi="Roboto"/>
          <w:sz w:val="22"/>
          <w:szCs w:val="22"/>
          <w:lang w:val="en-US"/>
        </w:rPr>
        <w:t>worse</w:t>
      </w:r>
      <w:r w:rsidR="00215F74">
        <w:rPr>
          <w:rFonts w:ascii="Roboto" w:hAnsi="Roboto"/>
          <w:sz w:val="22"/>
          <w:szCs w:val="22"/>
          <w:lang w:val="en-US"/>
        </w:rPr>
        <w:t xml:space="preserve"> consequences </w:t>
      </w:r>
      <w:r w:rsidR="009D21FA">
        <w:rPr>
          <w:rFonts w:ascii="Roboto" w:hAnsi="Roboto"/>
          <w:sz w:val="22"/>
          <w:szCs w:val="22"/>
          <w:lang w:val="en-US"/>
        </w:rPr>
        <w:t>from</w:t>
      </w:r>
      <w:r w:rsidR="008C0952">
        <w:rPr>
          <w:rFonts w:ascii="Roboto" w:hAnsi="Roboto"/>
          <w:sz w:val="22"/>
          <w:szCs w:val="22"/>
          <w:lang w:val="en-US"/>
        </w:rPr>
        <w:t xml:space="preserve"> atrial fibrillation and LV systolic dysfunction</w:t>
      </w:r>
      <w:bookmarkEnd w:id="91"/>
      <w:ins w:id="92" w:author="Henning Bundgaard" w:date="2025-03-25T13:08:00Z">
        <w:r w:rsidR="008455B8">
          <w:rPr>
            <w:rFonts w:ascii="Roboto" w:hAnsi="Roboto"/>
            <w:sz w:val="22"/>
            <w:szCs w:val="22"/>
            <w:lang w:val="en-US"/>
          </w:rPr>
          <w:t xml:space="preserve"> compared to non-</w:t>
        </w:r>
        <w:proofErr w:type="spellStart"/>
        <w:r w:rsidR="008455B8">
          <w:rPr>
            <w:rFonts w:ascii="Roboto" w:hAnsi="Roboto"/>
            <w:sz w:val="22"/>
            <w:szCs w:val="22"/>
            <w:lang w:val="en-US"/>
          </w:rPr>
          <w:t>sarcomeric</w:t>
        </w:r>
        <w:proofErr w:type="spellEnd"/>
        <w:r w:rsidR="008455B8">
          <w:rPr>
            <w:rFonts w:ascii="Roboto" w:hAnsi="Roboto"/>
            <w:sz w:val="22"/>
            <w:szCs w:val="22"/>
            <w:lang w:val="en-US"/>
          </w:rPr>
          <w:t xml:space="preserve"> HCM</w:t>
        </w:r>
      </w:ins>
      <w:r w:rsidR="008C0952">
        <w:rPr>
          <w:rFonts w:ascii="Roboto" w:hAnsi="Roboto"/>
          <w:sz w:val="22"/>
          <w:szCs w:val="22"/>
          <w:lang w:val="en-US"/>
        </w:rPr>
        <w:t>.</w:t>
      </w:r>
      <w:r w:rsidR="00703EA6">
        <w:rPr>
          <w:rFonts w:ascii="Roboto" w:hAnsi="Roboto"/>
          <w:sz w:val="22"/>
          <w:szCs w:val="22"/>
          <w:lang w:val="en-US"/>
        </w:rPr>
        <w:t xml:space="preserve"> </w:t>
      </w:r>
      <w:r w:rsidR="0087775A">
        <w:rPr>
          <w:rFonts w:ascii="Roboto" w:hAnsi="Roboto"/>
          <w:sz w:val="22"/>
          <w:szCs w:val="22"/>
          <w:lang w:val="en-US"/>
        </w:rPr>
        <w:t>Non-</w:t>
      </w:r>
      <w:proofErr w:type="spellStart"/>
      <w:r w:rsidR="0087775A">
        <w:rPr>
          <w:rFonts w:ascii="Roboto" w:hAnsi="Roboto"/>
          <w:sz w:val="22"/>
          <w:szCs w:val="22"/>
          <w:lang w:val="en-US"/>
        </w:rPr>
        <w:t>sarcomeric</w:t>
      </w:r>
      <w:proofErr w:type="spellEnd"/>
      <w:r w:rsidR="0087775A">
        <w:rPr>
          <w:rFonts w:ascii="Roboto" w:hAnsi="Roboto"/>
          <w:sz w:val="22"/>
          <w:szCs w:val="22"/>
          <w:lang w:val="en-US"/>
        </w:rPr>
        <w:t xml:space="preserve"> HCM was associated with a higher burden of comorbidities</w:t>
      </w:r>
      <w:r w:rsidR="00357D74">
        <w:rPr>
          <w:rFonts w:ascii="Roboto" w:hAnsi="Roboto"/>
          <w:sz w:val="22"/>
          <w:szCs w:val="22"/>
          <w:lang w:val="en-US"/>
        </w:rPr>
        <w:t xml:space="preserve">; </w:t>
      </w:r>
      <w:commentRangeStart w:id="93"/>
      <w:r w:rsidR="00357D74">
        <w:rPr>
          <w:rFonts w:ascii="Roboto" w:hAnsi="Roboto"/>
          <w:sz w:val="22"/>
          <w:szCs w:val="22"/>
          <w:lang w:val="en-US"/>
        </w:rPr>
        <w:t xml:space="preserve">potentially </w:t>
      </w:r>
      <w:r w:rsidR="00055DBA">
        <w:rPr>
          <w:rFonts w:ascii="Roboto" w:hAnsi="Roboto"/>
          <w:sz w:val="22"/>
          <w:szCs w:val="22"/>
          <w:lang w:val="en-US"/>
        </w:rPr>
        <w:t>combining with polygenic risk to cause</w:t>
      </w:r>
      <w:r w:rsidR="00357D74">
        <w:rPr>
          <w:rFonts w:ascii="Roboto" w:hAnsi="Roboto"/>
          <w:sz w:val="22"/>
          <w:szCs w:val="22"/>
          <w:lang w:val="en-US"/>
        </w:rPr>
        <w:t xml:space="preserve"> disease in the absence of a driving monogenic cause</w:t>
      </w:r>
      <w:commentRangeEnd w:id="93"/>
      <w:r w:rsidR="000B5DA3">
        <w:rPr>
          <w:rStyle w:val="Kommentarhenvisning"/>
          <w:lang w:val="en-US" w:eastAsia="en-US"/>
        </w:rPr>
        <w:commentReference w:id="93"/>
      </w:r>
      <w:r w:rsidR="0087775A">
        <w:rPr>
          <w:rFonts w:ascii="Roboto" w:hAnsi="Roboto"/>
          <w:sz w:val="22"/>
          <w:szCs w:val="22"/>
          <w:lang w:val="en-US"/>
        </w:rPr>
        <w:t xml:space="preserve">. </w:t>
      </w:r>
    </w:p>
    <w:p w14:paraId="09D16021" w14:textId="77777777" w:rsidR="005E3EFD" w:rsidRPr="00907D0E" w:rsidRDefault="005E3EFD"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lastRenderedPageBreak/>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056298E6" w:rsidR="006E4348" w:rsidRDefault="008455B8" w:rsidP="00201C66">
      <w:pPr>
        <w:pStyle w:val="Listeafsnit"/>
        <w:numPr>
          <w:ilvl w:val="0"/>
          <w:numId w:val="21"/>
        </w:numPr>
        <w:spacing w:line="480" w:lineRule="auto"/>
        <w:rPr>
          <w:rFonts w:ascii="Roboto" w:hAnsi="Roboto"/>
          <w:sz w:val="22"/>
          <w:szCs w:val="22"/>
        </w:rPr>
      </w:pPr>
      <w:proofErr w:type="spellStart"/>
      <w:ins w:id="94" w:author="Henning Bundgaard" w:date="2025-03-25T13:16:00Z">
        <w:r>
          <w:rPr>
            <w:rFonts w:ascii="Roboto" w:hAnsi="Roboto"/>
            <w:sz w:val="22"/>
            <w:szCs w:val="22"/>
          </w:rPr>
          <w:t>Sarcomeric</w:t>
        </w:r>
        <w:proofErr w:type="spellEnd"/>
        <w:r>
          <w:rPr>
            <w:rFonts w:ascii="Roboto" w:hAnsi="Roboto"/>
            <w:sz w:val="22"/>
            <w:szCs w:val="22"/>
          </w:rPr>
          <w:t xml:space="preserve"> HCM</w:t>
        </w:r>
      </w:ins>
      <w:del w:id="95" w:author="Henning Bundgaard" w:date="2025-03-25T13:16:00Z">
        <w:r w:rsidR="006E4348" w:rsidDel="008455B8">
          <w:rPr>
            <w:rFonts w:ascii="Roboto" w:hAnsi="Roboto"/>
            <w:sz w:val="22"/>
            <w:szCs w:val="22"/>
          </w:rPr>
          <w:delText>Genetic status</w:delText>
        </w:r>
      </w:del>
      <w:r w:rsidR="006E4348">
        <w:rPr>
          <w:rFonts w:ascii="Roboto" w:hAnsi="Roboto"/>
          <w:sz w:val="22"/>
          <w:szCs w:val="22"/>
        </w:rPr>
        <w:t xml:space="preserve"> </w:t>
      </w:r>
      <w:ins w:id="96" w:author="Henning Bundgaard" w:date="2025-03-25T13:16:00Z">
        <w:r>
          <w:rPr>
            <w:rFonts w:ascii="Roboto" w:hAnsi="Roboto"/>
            <w:sz w:val="22"/>
            <w:szCs w:val="22"/>
          </w:rPr>
          <w:t xml:space="preserve">has </w:t>
        </w:r>
      </w:ins>
      <w:ins w:id="97" w:author="Christoffer Vissing" w:date="2025-04-08T15:44:00Z" w16du:dateUtc="2025-04-08T13:44:00Z">
        <w:r w:rsidR="000B5DA3">
          <w:rPr>
            <w:rFonts w:ascii="Roboto" w:hAnsi="Roboto"/>
            <w:sz w:val="22"/>
            <w:szCs w:val="22"/>
          </w:rPr>
          <w:t xml:space="preserve">an overall </w:t>
        </w:r>
      </w:ins>
      <w:ins w:id="98" w:author="Henning Bundgaard" w:date="2025-03-25T13:16:00Z">
        <w:r>
          <w:rPr>
            <w:rFonts w:ascii="Roboto" w:hAnsi="Roboto"/>
            <w:sz w:val="22"/>
            <w:szCs w:val="22"/>
          </w:rPr>
          <w:t>worse</w:t>
        </w:r>
      </w:ins>
      <w:del w:id="99" w:author="Henning Bundgaard" w:date="2025-03-25T13:16:00Z">
        <w:r w:rsidR="006E4348" w:rsidDel="008455B8">
          <w:rPr>
            <w:rFonts w:ascii="Roboto" w:hAnsi="Roboto"/>
            <w:sz w:val="22"/>
            <w:szCs w:val="22"/>
          </w:rPr>
          <w:delText>influence</w:delText>
        </w:r>
        <w:r w:rsidR="0087775A" w:rsidDel="008455B8">
          <w:rPr>
            <w:rFonts w:ascii="Roboto" w:hAnsi="Roboto"/>
            <w:sz w:val="22"/>
            <w:szCs w:val="22"/>
          </w:rPr>
          <w:delText>d</w:delText>
        </w:r>
        <w:r w:rsidR="006E4348" w:rsidDel="008455B8">
          <w:rPr>
            <w:rFonts w:ascii="Roboto" w:hAnsi="Roboto"/>
            <w:sz w:val="22"/>
            <w:szCs w:val="22"/>
          </w:rPr>
          <w:delText xml:space="preserve"> </w:delText>
        </w:r>
      </w:del>
      <w:ins w:id="100" w:author="Henning Bundgaard" w:date="2025-03-25T13:16:00Z">
        <w:r>
          <w:rPr>
            <w:rFonts w:ascii="Roboto" w:hAnsi="Roboto"/>
            <w:sz w:val="22"/>
            <w:szCs w:val="22"/>
          </w:rPr>
          <w:t xml:space="preserve"> </w:t>
        </w:r>
      </w:ins>
      <w:r w:rsidR="0087775A">
        <w:rPr>
          <w:rFonts w:ascii="Roboto" w:hAnsi="Roboto"/>
          <w:sz w:val="22"/>
          <w:szCs w:val="22"/>
        </w:rPr>
        <w:t xml:space="preserve">clinical </w:t>
      </w:r>
      <w:r w:rsidR="006E4348">
        <w:rPr>
          <w:rFonts w:ascii="Roboto" w:hAnsi="Roboto"/>
          <w:sz w:val="22"/>
          <w:szCs w:val="22"/>
        </w:rPr>
        <w:t>trajector</w:t>
      </w:r>
      <w:ins w:id="101" w:author="Christoffer Vissing" w:date="2025-04-08T15:44:00Z" w16du:dateUtc="2025-04-08T13:44:00Z">
        <w:r w:rsidR="000B5DA3">
          <w:rPr>
            <w:rFonts w:ascii="Roboto" w:hAnsi="Roboto"/>
            <w:sz w:val="22"/>
            <w:szCs w:val="22"/>
          </w:rPr>
          <w:t>y,</w:t>
        </w:r>
      </w:ins>
      <w:del w:id="102" w:author="Christoffer Vissing" w:date="2025-04-08T15:44:00Z" w16du:dateUtc="2025-04-08T13:44:00Z">
        <w:r w:rsidR="006E4348" w:rsidDel="000B5DA3">
          <w:rPr>
            <w:rFonts w:ascii="Roboto" w:hAnsi="Roboto"/>
            <w:sz w:val="22"/>
            <w:szCs w:val="22"/>
          </w:rPr>
          <w:delText>ies</w:delText>
        </w:r>
      </w:del>
      <w:r w:rsidR="006E4348">
        <w:rPr>
          <w:rFonts w:ascii="Roboto" w:hAnsi="Roboto"/>
          <w:sz w:val="22"/>
          <w:szCs w:val="22"/>
        </w:rPr>
        <w:t xml:space="preserve">, with earlier </w:t>
      </w:r>
      <w:r w:rsidR="0087775A">
        <w:rPr>
          <w:rFonts w:ascii="Roboto" w:hAnsi="Roboto"/>
          <w:sz w:val="22"/>
          <w:szCs w:val="22"/>
        </w:rPr>
        <w:t xml:space="preserve">disease </w:t>
      </w:r>
      <w:r w:rsidR="006E4348">
        <w:rPr>
          <w:rFonts w:ascii="Roboto" w:hAnsi="Roboto"/>
          <w:sz w:val="22"/>
          <w:szCs w:val="22"/>
        </w:rPr>
        <w:t>onset</w:t>
      </w:r>
      <w:r w:rsidR="0087775A">
        <w:rPr>
          <w:rFonts w:ascii="Roboto" w:hAnsi="Roboto"/>
          <w:sz w:val="22"/>
          <w:szCs w:val="22"/>
        </w:rPr>
        <w:t xml:space="preserve">, </w:t>
      </w:r>
      <w:r w:rsidR="006E4348">
        <w:rPr>
          <w:rFonts w:ascii="Roboto" w:hAnsi="Roboto"/>
          <w:sz w:val="22"/>
          <w:szCs w:val="22"/>
        </w:rPr>
        <w:t>more arrhythmias (both atrial and ventricular)</w:t>
      </w:r>
      <w:r w:rsidR="0087775A">
        <w:rPr>
          <w:rFonts w:ascii="Roboto" w:hAnsi="Roboto"/>
          <w:sz w:val="22"/>
          <w:szCs w:val="22"/>
        </w:rPr>
        <w:t>, and a higher burden of heart failure</w:t>
      </w:r>
      <w:del w:id="103" w:author="Belinda Gray" w:date="2025-04-06T12:36:00Z" w16du:dateUtc="2025-04-06T08:36:00Z">
        <w:r w:rsidR="006E4348" w:rsidDel="003B7FA4">
          <w:rPr>
            <w:rFonts w:ascii="Roboto" w:hAnsi="Roboto"/>
            <w:sz w:val="22"/>
            <w:szCs w:val="22"/>
          </w:rPr>
          <w:delText xml:space="preserve"> in</w:delText>
        </w:r>
        <w:r w:rsidR="0087775A" w:rsidDel="003B7FA4">
          <w:rPr>
            <w:rFonts w:ascii="Roboto" w:hAnsi="Roboto"/>
            <w:sz w:val="22"/>
            <w:szCs w:val="22"/>
          </w:rPr>
          <w:delText xml:space="preserve"> patients with</w:delText>
        </w:r>
        <w:r w:rsidR="006E4348" w:rsidDel="003B7FA4">
          <w:rPr>
            <w:rFonts w:ascii="Roboto" w:hAnsi="Roboto"/>
            <w:sz w:val="22"/>
            <w:szCs w:val="22"/>
          </w:rPr>
          <w:delText xml:space="preserve"> sarcomeric HCM</w:delText>
        </w:r>
      </w:del>
      <w:r w:rsidR="006E4348">
        <w:rPr>
          <w:rFonts w:ascii="Roboto" w:hAnsi="Roboto"/>
          <w:sz w:val="22"/>
          <w:szCs w:val="22"/>
        </w:rPr>
        <w:t xml:space="preserve">. </w:t>
      </w:r>
    </w:p>
    <w:p w14:paraId="6431026B" w14:textId="23D35D8C" w:rsidR="00D8498A" w:rsidRDefault="0087775A" w:rsidP="00201C66">
      <w:pPr>
        <w:pStyle w:val="Listeafsnit"/>
        <w:numPr>
          <w:ilvl w:val="0"/>
          <w:numId w:val="21"/>
        </w:numPr>
        <w:spacing w:line="480" w:lineRule="auto"/>
        <w:rPr>
          <w:rFonts w:ascii="Roboto" w:hAnsi="Roboto"/>
          <w:sz w:val="22"/>
          <w:szCs w:val="22"/>
        </w:rPr>
      </w:pPr>
      <w:r>
        <w:rPr>
          <w:rFonts w:ascii="Roboto" w:hAnsi="Roboto"/>
          <w:sz w:val="22"/>
          <w:szCs w:val="22"/>
        </w:rPr>
        <w:t>A</w:t>
      </w:r>
      <w:r w:rsidR="006E4348">
        <w:rPr>
          <w:rFonts w:ascii="Roboto" w:hAnsi="Roboto"/>
          <w:sz w:val="22"/>
          <w:szCs w:val="22"/>
        </w:rPr>
        <w:t xml:space="preserve"> higher prevalence of hypertension</w:t>
      </w:r>
      <w:r w:rsidR="00055DBA">
        <w:rPr>
          <w:rFonts w:ascii="Roboto" w:hAnsi="Roboto"/>
          <w:sz w:val="22"/>
          <w:szCs w:val="22"/>
        </w:rPr>
        <w:t xml:space="preserve"> and</w:t>
      </w:r>
      <w:r w:rsidR="006E4348">
        <w:rPr>
          <w:rFonts w:ascii="Roboto" w:hAnsi="Roboto"/>
          <w:sz w:val="22"/>
          <w:szCs w:val="22"/>
        </w:rPr>
        <w:t xml:space="preserve"> obesity </w:t>
      </w:r>
      <w:r>
        <w:rPr>
          <w:rFonts w:ascii="Roboto" w:hAnsi="Roboto"/>
          <w:sz w:val="22"/>
          <w:szCs w:val="22"/>
        </w:rPr>
        <w:t>was associated with</w:t>
      </w:r>
      <w:r w:rsidR="006E4348">
        <w:rPr>
          <w:rFonts w:ascii="Roboto" w:hAnsi="Roboto"/>
          <w:sz w:val="22"/>
          <w:szCs w:val="22"/>
        </w:rPr>
        <w:t xml:space="preserve"> non-</w:t>
      </w:r>
      <w:proofErr w:type="spellStart"/>
      <w:r w:rsidR="006E4348">
        <w:rPr>
          <w:rFonts w:ascii="Roboto" w:hAnsi="Roboto"/>
          <w:sz w:val="22"/>
          <w:szCs w:val="22"/>
        </w:rPr>
        <w:t>sarcomeric</w:t>
      </w:r>
      <w:proofErr w:type="spellEnd"/>
      <w:r w:rsidR="006E4348">
        <w:rPr>
          <w:rFonts w:ascii="Roboto" w:hAnsi="Roboto"/>
          <w:sz w:val="22"/>
          <w:szCs w:val="22"/>
        </w:rPr>
        <w:t xml:space="preserve"> HCM, suggesting </w:t>
      </w:r>
      <w:r w:rsidR="006E4348" w:rsidRPr="006E4348">
        <w:rPr>
          <w:rFonts w:ascii="Roboto" w:hAnsi="Roboto"/>
          <w:sz w:val="22"/>
          <w:szCs w:val="22"/>
        </w:rPr>
        <w:t>these comorbidities</w:t>
      </w:r>
      <w:r w:rsidR="00055DBA">
        <w:rPr>
          <w:rFonts w:ascii="Roboto" w:hAnsi="Roboto"/>
          <w:sz w:val="22"/>
          <w:szCs w:val="22"/>
        </w:rPr>
        <w:t xml:space="preserve">, </w:t>
      </w:r>
      <w:commentRangeStart w:id="104"/>
      <w:r w:rsidR="00055DBA">
        <w:rPr>
          <w:rFonts w:ascii="Roboto" w:hAnsi="Roboto"/>
          <w:sz w:val="22"/>
          <w:szCs w:val="22"/>
        </w:rPr>
        <w:t>in conjunction with polygenic risk</w:t>
      </w:r>
      <w:commentRangeEnd w:id="104"/>
      <w:r w:rsidR="000B5DA3">
        <w:rPr>
          <w:rStyle w:val="Kommentarhenvisning"/>
        </w:rPr>
        <w:commentReference w:id="104"/>
      </w:r>
      <w:r w:rsidR="00055DBA">
        <w:rPr>
          <w:rFonts w:ascii="Roboto" w:hAnsi="Roboto"/>
          <w:sz w:val="22"/>
          <w:szCs w:val="22"/>
        </w:rPr>
        <w:t>,</w:t>
      </w:r>
      <w:r w:rsidR="006E4348" w:rsidRPr="006E4348">
        <w:rPr>
          <w:rFonts w:ascii="Roboto" w:hAnsi="Roboto"/>
          <w:sz w:val="22"/>
          <w:szCs w:val="22"/>
        </w:rPr>
        <w:t xml:space="preserve"> </w:t>
      </w:r>
      <w:del w:id="105" w:author="Christoffer Vissing" w:date="2025-04-08T15:44:00Z" w16du:dateUtc="2025-04-08T13:44:00Z">
        <w:r w:rsidR="006E4348" w:rsidRPr="006E4348" w:rsidDel="000B5DA3">
          <w:rPr>
            <w:rFonts w:ascii="Roboto" w:hAnsi="Roboto"/>
            <w:sz w:val="22"/>
            <w:szCs w:val="22"/>
          </w:rPr>
          <w:delText>may be</w:delText>
        </w:r>
      </w:del>
      <w:ins w:id="106" w:author="Christoffer Vissing" w:date="2025-04-08T15:44:00Z" w16du:dateUtc="2025-04-08T13:44:00Z">
        <w:r w:rsidR="000B5DA3">
          <w:rPr>
            <w:rFonts w:ascii="Roboto" w:hAnsi="Roboto"/>
            <w:sz w:val="22"/>
            <w:szCs w:val="22"/>
          </w:rPr>
          <w:t>are</w:t>
        </w:r>
      </w:ins>
      <w:r w:rsidR="006E4348" w:rsidRPr="006E4348">
        <w:rPr>
          <w:rFonts w:ascii="Roboto" w:hAnsi="Roboto"/>
          <w:sz w:val="22"/>
          <w:szCs w:val="22"/>
        </w:rPr>
        <w:t xml:space="preserve"> part of the causal </w:t>
      </w:r>
      <w:ins w:id="107" w:author="Christoffer Vissing" w:date="2025-04-08T15:44:00Z" w16du:dateUtc="2025-04-08T13:44:00Z">
        <w:r w:rsidR="000B5DA3">
          <w:rPr>
            <w:rFonts w:ascii="Roboto" w:hAnsi="Roboto"/>
            <w:sz w:val="22"/>
            <w:szCs w:val="22"/>
          </w:rPr>
          <w:t xml:space="preserve">disease </w:t>
        </w:r>
      </w:ins>
      <w:r w:rsidR="006E4348" w:rsidRPr="006E4348">
        <w:rPr>
          <w:rFonts w:ascii="Roboto" w:hAnsi="Roboto"/>
          <w:sz w:val="22"/>
          <w:szCs w:val="22"/>
        </w:rPr>
        <w:t xml:space="preserve">pathway </w:t>
      </w:r>
      <w:del w:id="108" w:author="Christoffer Vissing" w:date="2025-04-08T15:44:00Z" w16du:dateUtc="2025-04-08T13:44:00Z">
        <w:r w:rsidR="006E4348" w:rsidRPr="006E4348" w:rsidDel="000B5DA3">
          <w:rPr>
            <w:rFonts w:ascii="Roboto" w:hAnsi="Roboto"/>
            <w:sz w:val="22"/>
            <w:szCs w:val="22"/>
          </w:rPr>
          <w:delText xml:space="preserve">for </w:delText>
        </w:r>
        <w:r w:rsidDel="000B5DA3">
          <w:rPr>
            <w:rFonts w:ascii="Roboto" w:hAnsi="Roboto"/>
            <w:sz w:val="22"/>
            <w:szCs w:val="22"/>
          </w:rPr>
          <w:delText>disease</w:delText>
        </w:r>
        <w:r w:rsidR="006E4348" w:rsidRPr="006E4348" w:rsidDel="000B5DA3">
          <w:rPr>
            <w:rFonts w:ascii="Roboto" w:hAnsi="Roboto"/>
            <w:sz w:val="22"/>
            <w:szCs w:val="22"/>
          </w:rPr>
          <w:delText xml:space="preserve"> </w:delText>
        </w:r>
      </w:del>
      <w:r w:rsidR="006E4348" w:rsidRPr="006E4348">
        <w:rPr>
          <w:rFonts w:ascii="Roboto" w:hAnsi="Roboto"/>
          <w:sz w:val="22"/>
          <w:szCs w:val="22"/>
        </w:rPr>
        <w:t>in this subgroup</w:t>
      </w:r>
      <w:r w:rsidR="006E4348">
        <w:rPr>
          <w:rFonts w:ascii="Roboto" w:hAnsi="Roboto"/>
          <w:sz w:val="22"/>
          <w:szCs w:val="22"/>
        </w:rPr>
        <w:t>.</w:t>
      </w:r>
    </w:p>
    <w:p w14:paraId="47369C09" w14:textId="42CEF978"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7775A">
        <w:rPr>
          <w:rFonts w:ascii="Roboto" w:hAnsi="Roboto"/>
          <w:sz w:val="22"/>
          <w:szCs w:val="22"/>
        </w:rPr>
        <w:t>wa</w:t>
      </w:r>
      <w:r w:rsidR="008B3566">
        <w:rPr>
          <w:rFonts w:ascii="Roboto" w:hAnsi="Roboto"/>
          <w:sz w:val="22"/>
          <w:szCs w:val="22"/>
        </w:rPr>
        <w:t>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ins w:id="109" w:author="Christoffer Vissing" w:date="2025-04-08T15:45:00Z" w16du:dateUtc="2025-04-08T13:45:00Z">
        <w:r w:rsidR="000B5DA3">
          <w:rPr>
            <w:rFonts w:ascii="Roboto" w:hAnsi="Roboto"/>
            <w:sz w:val="22"/>
            <w:szCs w:val="22"/>
          </w:rPr>
          <w:t xml:space="preserve">with a larger effect in </w:t>
        </w:r>
        <w:proofErr w:type="spellStart"/>
        <w:r w:rsidR="000B5DA3">
          <w:rPr>
            <w:rFonts w:ascii="Roboto" w:hAnsi="Roboto"/>
            <w:sz w:val="22"/>
            <w:szCs w:val="22"/>
          </w:rPr>
          <w:t>sarcomeric</w:t>
        </w:r>
        <w:proofErr w:type="spellEnd"/>
        <w:r w:rsidR="000B5DA3">
          <w:rPr>
            <w:rFonts w:ascii="Roboto" w:hAnsi="Roboto"/>
            <w:sz w:val="22"/>
            <w:szCs w:val="22"/>
          </w:rPr>
          <w:t xml:space="preserve"> HCM patients</w:t>
        </w:r>
      </w:ins>
      <w:commentRangeStart w:id="110"/>
      <w:commentRangeStart w:id="111"/>
      <w:del w:id="112" w:author="Christoffer Vissing" w:date="2025-04-08T15:45:00Z" w16du:dateUtc="2025-04-08T13:45:00Z">
        <w:r w:rsidR="0087775A" w:rsidDel="000B5DA3">
          <w:rPr>
            <w:rFonts w:ascii="Roboto" w:hAnsi="Roboto"/>
            <w:sz w:val="22"/>
            <w:szCs w:val="22"/>
          </w:rPr>
          <w:delText xml:space="preserve">but </w:delText>
        </w:r>
        <w:r w:rsidDel="000B5DA3">
          <w:rPr>
            <w:rFonts w:ascii="Roboto" w:hAnsi="Roboto"/>
            <w:sz w:val="22"/>
            <w:szCs w:val="22"/>
          </w:rPr>
          <w:delText xml:space="preserve">significantly </w:delText>
        </w:r>
        <w:r w:rsidR="008B3566" w:rsidDel="000B5DA3">
          <w:rPr>
            <w:rFonts w:ascii="Roboto" w:hAnsi="Roboto"/>
            <w:sz w:val="22"/>
            <w:szCs w:val="22"/>
          </w:rPr>
          <w:delText xml:space="preserve">greater </w:delText>
        </w:r>
        <w:r w:rsidR="005F5AC0" w:rsidDel="000B5DA3">
          <w:rPr>
            <w:rFonts w:ascii="Roboto" w:hAnsi="Roboto"/>
            <w:sz w:val="22"/>
            <w:szCs w:val="22"/>
          </w:rPr>
          <w:delText>burden for</w:delText>
        </w:r>
        <w:r w:rsidDel="000B5DA3">
          <w:rPr>
            <w:rFonts w:ascii="Roboto" w:hAnsi="Roboto"/>
            <w:sz w:val="22"/>
            <w:szCs w:val="22"/>
          </w:rPr>
          <w:delText xml:space="preserve"> patients with sarcomeric HCM</w:delText>
        </w:r>
      </w:del>
      <w:r w:rsidR="00D8498A" w:rsidRPr="00201C66">
        <w:rPr>
          <w:rFonts w:ascii="Roboto" w:hAnsi="Roboto"/>
          <w:sz w:val="22"/>
          <w:szCs w:val="22"/>
        </w:rPr>
        <w:t>.</w:t>
      </w:r>
      <w:commentRangeEnd w:id="110"/>
      <w:r w:rsidR="00935B32">
        <w:rPr>
          <w:rStyle w:val="Kommentarhenvisning"/>
        </w:rPr>
        <w:commentReference w:id="110"/>
      </w:r>
      <w:commentRangeEnd w:id="111"/>
      <w:r w:rsidR="00464E82">
        <w:rPr>
          <w:rStyle w:val="Kommentarhenvisning"/>
        </w:rPr>
        <w:commentReference w:id="111"/>
      </w:r>
    </w:p>
    <w:p w14:paraId="7DFCC9F8" w14:textId="4FCF9C12" w:rsidR="002F7734" w:rsidRPr="006231BB" w:rsidRDefault="00055DBA" w:rsidP="00217F3A">
      <w:pPr>
        <w:pStyle w:val="Listeafsnit"/>
        <w:numPr>
          <w:ilvl w:val="0"/>
          <w:numId w:val="21"/>
        </w:numPr>
        <w:spacing w:line="480" w:lineRule="auto"/>
        <w:rPr>
          <w:rFonts w:ascii="Roboto" w:hAnsi="Roboto"/>
          <w:b/>
          <w:bCs/>
          <w:sz w:val="22"/>
          <w:szCs w:val="22"/>
        </w:rPr>
      </w:pPr>
      <w:r>
        <w:rPr>
          <w:rFonts w:ascii="Roboto" w:hAnsi="Roboto"/>
          <w:sz w:val="22"/>
          <w:szCs w:val="22"/>
        </w:rPr>
        <w:t>P</w:t>
      </w:r>
      <w:r w:rsidR="002F7734" w:rsidRPr="002F7734">
        <w:rPr>
          <w:rFonts w:ascii="Roboto" w:hAnsi="Roboto"/>
          <w:sz w:val="22"/>
          <w:szCs w:val="22"/>
        </w:rPr>
        <w:t xml:space="preserve">atients with </w:t>
      </w:r>
      <w:proofErr w:type="spellStart"/>
      <w:r w:rsidR="002F7734" w:rsidRPr="002F7734">
        <w:rPr>
          <w:rFonts w:ascii="Roboto" w:hAnsi="Roboto"/>
          <w:sz w:val="22"/>
          <w:szCs w:val="22"/>
        </w:rPr>
        <w:t>sarcomeric</w:t>
      </w:r>
      <w:proofErr w:type="spellEnd"/>
      <w:r w:rsidR="002F7734" w:rsidRPr="002F7734">
        <w:rPr>
          <w:rFonts w:ascii="Roboto" w:hAnsi="Roboto"/>
          <w:sz w:val="22"/>
          <w:szCs w:val="22"/>
        </w:rPr>
        <w:t xml:space="preserve"> HCM</w:t>
      </w:r>
      <w:r>
        <w:rPr>
          <w:rFonts w:ascii="Roboto" w:hAnsi="Roboto"/>
          <w:sz w:val="22"/>
          <w:szCs w:val="22"/>
        </w:rPr>
        <w:t xml:space="preserve"> </w:t>
      </w:r>
      <w:ins w:id="113" w:author="Christoffer Vissing" w:date="2025-04-08T15:45:00Z" w16du:dateUtc="2025-04-08T13:45:00Z">
        <w:r w:rsidR="000B5DA3" w:rsidRPr="0043703E">
          <w:rPr>
            <w:rFonts w:ascii="Roboto" w:hAnsi="Roboto"/>
            <w:sz w:val="22"/>
            <w:szCs w:val="22"/>
          </w:rPr>
          <w:t>died earlier than non-</w:t>
        </w:r>
        <w:proofErr w:type="spellStart"/>
        <w:r w:rsidR="000B5DA3" w:rsidRPr="0043703E">
          <w:rPr>
            <w:rFonts w:ascii="Roboto" w:hAnsi="Roboto"/>
            <w:sz w:val="22"/>
            <w:szCs w:val="22"/>
          </w:rPr>
          <w:t>sarcomeric</w:t>
        </w:r>
        <w:proofErr w:type="spellEnd"/>
        <w:r w:rsidR="000B5DA3" w:rsidRPr="0043703E">
          <w:rPr>
            <w:rFonts w:ascii="Roboto" w:hAnsi="Roboto"/>
            <w:sz w:val="22"/>
            <w:szCs w:val="22"/>
          </w:rPr>
          <w:t xml:space="preserve"> HCM patients, and were twice as likely to have HCM-related </w:t>
        </w:r>
        <w:r w:rsidR="000B5DA3">
          <w:rPr>
            <w:rFonts w:ascii="Roboto" w:hAnsi="Roboto"/>
            <w:sz w:val="22"/>
            <w:szCs w:val="22"/>
          </w:rPr>
          <w:t>mortality</w:t>
        </w:r>
      </w:ins>
      <w:del w:id="114" w:author="Christoffer Vissing" w:date="2025-04-08T15:45:00Z" w16du:dateUtc="2025-04-08T13:45:00Z">
        <w:r w:rsidDel="000B5DA3">
          <w:rPr>
            <w:rFonts w:ascii="Roboto" w:hAnsi="Roboto"/>
            <w:sz w:val="22"/>
            <w:szCs w:val="22"/>
          </w:rPr>
          <w:delText>had a younger age at death and twice the</w:delText>
        </w:r>
        <w:r w:rsidRPr="002F7734" w:rsidDel="000B5DA3">
          <w:rPr>
            <w:rFonts w:ascii="Roboto" w:hAnsi="Roboto"/>
            <w:sz w:val="22"/>
            <w:szCs w:val="22"/>
          </w:rPr>
          <w:delText xml:space="preserve"> risk of HCM-related mortality </w:delText>
        </w:r>
        <w:r w:rsidR="002F7734" w:rsidRPr="002F7734" w:rsidDel="000B5DA3">
          <w:rPr>
            <w:rFonts w:ascii="Roboto" w:hAnsi="Roboto"/>
            <w:sz w:val="22"/>
            <w:szCs w:val="22"/>
          </w:rPr>
          <w:delText>compared to non-sarcomeric HCM</w:delText>
        </w:r>
      </w:del>
      <w:r w:rsidR="0087775A">
        <w:rPr>
          <w:rFonts w:ascii="Roboto" w:hAnsi="Roboto"/>
          <w:sz w:val="22"/>
          <w:szCs w:val="22"/>
        </w:rPr>
        <w:t>.</w:t>
      </w:r>
      <w:r w:rsidR="002F7734" w:rsidRPr="002F7734">
        <w:rPr>
          <w:rFonts w:ascii="Roboto" w:hAnsi="Roboto"/>
          <w:sz w:val="22"/>
          <w:szCs w:val="22"/>
        </w:rPr>
        <w:t xml:space="preserve">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5FB0CB00"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 xml:space="preserve">Patients with </w:t>
      </w:r>
      <w:proofErr w:type="spellStart"/>
      <w:r>
        <w:rPr>
          <w:rFonts w:ascii="Roboto" w:hAnsi="Roboto"/>
          <w:sz w:val="22"/>
          <w:szCs w:val="22"/>
        </w:rPr>
        <w:t>s</w:t>
      </w:r>
      <w:r w:rsidR="00201C66" w:rsidRPr="00201C66">
        <w:rPr>
          <w:rFonts w:ascii="Roboto" w:hAnsi="Roboto"/>
          <w:sz w:val="22"/>
          <w:szCs w:val="22"/>
        </w:rPr>
        <w:t>arcomeric</w:t>
      </w:r>
      <w:proofErr w:type="spellEnd"/>
      <w:r w:rsidR="00201C66" w:rsidRPr="00201C66">
        <w:rPr>
          <w:rFonts w:ascii="Roboto" w:hAnsi="Roboto"/>
          <w:sz w:val="22"/>
          <w:szCs w:val="22"/>
        </w:rPr>
        <w:t xml:space="preserve"> HCM </w:t>
      </w:r>
      <w:r>
        <w:rPr>
          <w:rFonts w:ascii="Roboto" w:hAnsi="Roboto"/>
          <w:sz w:val="22"/>
          <w:szCs w:val="22"/>
        </w:rPr>
        <w:t xml:space="preserve">are at higher risk for </w:t>
      </w:r>
      <w:ins w:id="115" w:author="Belinda Gray" w:date="2025-04-06T12:41:00Z" w16du:dateUtc="2025-04-06T08:41:00Z">
        <w:r w:rsidR="00464E82">
          <w:rPr>
            <w:rFonts w:ascii="Roboto" w:hAnsi="Roboto"/>
            <w:sz w:val="22"/>
            <w:szCs w:val="22"/>
          </w:rPr>
          <w:t xml:space="preserve">important </w:t>
        </w:r>
      </w:ins>
      <w:r>
        <w:rPr>
          <w:rFonts w:ascii="Roboto" w:hAnsi="Roboto"/>
          <w:sz w:val="22"/>
          <w:szCs w:val="22"/>
        </w:rPr>
        <w:t>disease-related adverse outcomes</w:t>
      </w:r>
      <w:ins w:id="116" w:author="Belinda Gray" w:date="2025-04-06T12:40:00Z" w16du:dateUtc="2025-04-06T08:40:00Z">
        <w:r w:rsidR="00464E82">
          <w:rPr>
            <w:rFonts w:ascii="Roboto" w:hAnsi="Roboto"/>
            <w:sz w:val="22"/>
            <w:szCs w:val="22"/>
          </w:rPr>
          <w:t xml:space="preserve"> compared with </w:t>
        </w:r>
        <w:proofErr w:type="spellStart"/>
        <w:r w:rsidR="00464E82">
          <w:rPr>
            <w:rFonts w:ascii="Roboto" w:hAnsi="Roboto"/>
            <w:sz w:val="22"/>
            <w:szCs w:val="22"/>
          </w:rPr>
          <w:t>nonsarcomeric</w:t>
        </w:r>
      </w:ins>
      <w:proofErr w:type="spellEnd"/>
      <w:r>
        <w:rPr>
          <w:rFonts w:ascii="Roboto" w:hAnsi="Roboto"/>
          <w:sz w:val="22"/>
          <w:szCs w:val="22"/>
        </w:rPr>
        <w:t xml:space="preserve">, including </w:t>
      </w:r>
      <w:ins w:id="117" w:author="Belinda Gray" w:date="2025-04-06T12:40:00Z" w16du:dateUtc="2025-04-06T08:40:00Z">
        <w:r w:rsidR="00464E82">
          <w:rPr>
            <w:rFonts w:ascii="Roboto" w:hAnsi="Roboto"/>
            <w:sz w:val="22"/>
            <w:szCs w:val="22"/>
          </w:rPr>
          <w:t xml:space="preserve">risk of sudden </w:t>
        </w:r>
      </w:ins>
      <w:r>
        <w:rPr>
          <w:rFonts w:ascii="Roboto" w:hAnsi="Roboto"/>
          <w:sz w:val="22"/>
          <w:szCs w:val="22"/>
        </w:rPr>
        <w:t>death</w:t>
      </w:r>
      <w:ins w:id="118" w:author="Belinda Gray" w:date="2025-04-06T12:41:00Z" w16du:dateUtc="2025-04-06T08:41:00Z">
        <w:r w:rsidR="00464E82">
          <w:rPr>
            <w:rFonts w:ascii="Roboto" w:hAnsi="Roboto"/>
            <w:sz w:val="22"/>
            <w:szCs w:val="22"/>
          </w:rPr>
          <w:t xml:space="preserve"> and progressive heart failure</w:t>
        </w:r>
      </w:ins>
      <w:r>
        <w:rPr>
          <w:rFonts w:ascii="Roboto" w:hAnsi="Roboto"/>
          <w:sz w:val="22"/>
          <w:szCs w:val="22"/>
        </w:rPr>
        <w:t xml:space="preserve">, </w:t>
      </w:r>
      <w:r w:rsidR="00C465D3">
        <w:rPr>
          <w:rFonts w:ascii="Roboto" w:hAnsi="Roboto"/>
          <w:sz w:val="22"/>
          <w:szCs w:val="22"/>
        </w:rPr>
        <w:t>thus</w:t>
      </w:r>
      <w:ins w:id="119" w:author="Belinda Gray" w:date="2025-04-06T12:41:00Z" w16du:dateUtc="2025-04-06T08:41:00Z">
        <w:r w:rsidR="00464E82">
          <w:rPr>
            <w:rFonts w:ascii="Roboto" w:hAnsi="Roboto"/>
            <w:sz w:val="22"/>
            <w:szCs w:val="22"/>
          </w:rPr>
          <w:t xml:space="preserve"> </w:t>
        </w:r>
        <w:proofErr w:type="gramStart"/>
        <w:r w:rsidR="00464E82">
          <w:rPr>
            <w:rFonts w:ascii="Roboto" w:hAnsi="Roboto"/>
            <w:sz w:val="22"/>
            <w:szCs w:val="22"/>
          </w:rPr>
          <w:t>(?more</w:t>
        </w:r>
        <w:proofErr w:type="gramEnd"/>
        <w:r w:rsidR="00464E82">
          <w:rPr>
            <w:rFonts w:ascii="Roboto" w:hAnsi="Roboto"/>
            <w:sz w:val="22"/>
            <w:szCs w:val="22"/>
          </w:rPr>
          <w:t>)</w:t>
        </w:r>
      </w:ins>
      <w:r w:rsidR="00C465D3" w:rsidRPr="00201C66">
        <w:rPr>
          <w:rFonts w:ascii="Roboto" w:hAnsi="Roboto"/>
          <w:sz w:val="22"/>
          <w:szCs w:val="22"/>
        </w:rPr>
        <w:t xml:space="preserve"> </w:t>
      </w:r>
      <w:r w:rsidR="008B3566">
        <w:rPr>
          <w:rFonts w:ascii="Roboto" w:hAnsi="Roboto"/>
          <w:sz w:val="22"/>
          <w:szCs w:val="22"/>
        </w:rPr>
        <w:t xml:space="preserve">vigilant surveillance for </w:t>
      </w:r>
      <w:r w:rsidR="00201C66" w:rsidRPr="00201C66">
        <w:rPr>
          <w:rFonts w:ascii="Roboto" w:hAnsi="Roboto"/>
          <w:sz w:val="22"/>
          <w:szCs w:val="22"/>
        </w:rPr>
        <w:t xml:space="preserve">cardiac arrhythmias and LV </w:t>
      </w:r>
      <w:r w:rsidR="008C0952">
        <w:rPr>
          <w:rFonts w:ascii="Roboto" w:hAnsi="Roboto"/>
          <w:sz w:val="22"/>
          <w:szCs w:val="22"/>
        </w:rPr>
        <w:t xml:space="preserve">systolic </w:t>
      </w:r>
      <w:r w:rsidR="00201C66" w:rsidRPr="00201C66">
        <w:rPr>
          <w:rFonts w:ascii="Roboto" w:hAnsi="Roboto"/>
          <w:sz w:val="22"/>
          <w:szCs w:val="22"/>
        </w:rPr>
        <w:t>dysfunction</w:t>
      </w:r>
      <w:r>
        <w:rPr>
          <w:rFonts w:ascii="Roboto" w:hAnsi="Roboto"/>
          <w:sz w:val="22"/>
          <w:szCs w:val="22"/>
        </w:rPr>
        <w:t xml:space="preserve"> </w:t>
      </w:r>
      <w:r w:rsidR="00055DBA">
        <w:rPr>
          <w:rFonts w:ascii="Roboto" w:hAnsi="Roboto"/>
          <w:sz w:val="22"/>
          <w:szCs w:val="22"/>
        </w:rPr>
        <w:t xml:space="preserve">is </w:t>
      </w:r>
      <w:r>
        <w:rPr>
          <w:rFonts w:ascii="Roboto" w:hAnsi="Roboto"/>
          <w:sz w:val="22"/>
          <w:szCs w:val="22"/>
        </w:rPr>
        <w:t>appropriate</w:t>
      </w:r>
      <w:ins w:id="120" w:author="Belinda Gray" w:date="2025-04-06T12:41:00Z" w16du:dateUtc="2025-04-06T08:41:00Z">
        <w:r w:rsidR="00464E82">
          <w:rPr>
            <w:rFonts w:ascii="Roboto" w:hAnsi="Roboto"/>
            <w:sz w:val="22"/>
            <w:szCs w:val="22"/>
          </w:rPr>
          <w:t xml:space="preserve"> in these patients</w:t>
        </w:r>
      </w:ins>
      <w:r w:rsidR="00201C66" w:rsidRPr="00201C66">
        <w:rPr>
          <w:rFonts w:ascii="Roboto" w:hAnsi="Roboto"/>
          <w:sz w:val="22"/>
          <w:szCs w:val="22"/>
        </w:rPr>
        <w:t>.</w:t>
      </w:r>
    </w:p>
    <w:p w14:paraId="141C577E" w14:textId="46199847" w:rsidR="00D8498A" w:rsidRPr="00D8498A" w:rsidRDefault="0087775A" w:rsidP="00D8498A">
      <w:pPr>
        <w:pStyle w:val="Listeafsnit"/>
        <w:numPr>
          <w:ilvl w:val="0"/>
          <w:numId w:val="22"/>
        </w:numPr>
        <w:spacing w:line="480" w:lineRule="auto"/>
        <w:rPr>
          <w:rFonts w:ascii="Roboto" w:hAnsi="Roboto"/>
          <w:sz w:val="22"/>
          <w:szCs w:val="22"/>
        </w:rPr>
      </w:pPr>
      <w:r>
        <w:rPr>
          <w:rFonts w:ascii="Roboto" w:hAnsi="Roboto"/>
          <w:sz w:val="22"/>
          <w:szCs w:val="22"/>
        </w:rPr>
        <w:t xml:space="preserve">Cardiovascular </w:t>
      </w:r>
      <w:r w:rsidR="001852DF">
        <w:rPr>
          <w:rFonts w:ascii="Roboto" w:hAnsi="Roboto"/>
          <w:sz w:val="22"/>
          <w:szCs w:val="22"/>
        </w:rPr>
        <w:t>comorbidities</w:t>
      </w:r>
      <w:ins w:id="121" w:author="Anna Axelsson Raja" w:date="2025-03-29T07:44:00Z">
        <w:r w:rsidR="008539EC">
          <w:rPr>
            <w:rFonts w:ascii="Roboto" w:hAnsi="Roboto"/>
            <w:sz w:val="22"/>
            <w:szCs w:val="22"/>
          </w:rPr>
          <w:t>, i.e. hypertension and obesity,</w:t>
        </w:r>
      </w:ins>
      <w:r w:rsidR="001852DF">
        <w:rPr>
          <w:rFonts w:ascii="Roboto" w:hAnsi="Roboto"/>
          <w:sz w:val="22"/>
          <w:szCs w:val="22"/>
        </w:rPr>
        <w:t xml:space="preserve"> are more prevalent in patients with non-</w:t>
      </w:r>
      <w:proofErr w:type="spellStart"/>
      <w:r w:rsidR="001852DF">
        <w:rPr>
          <w:rFonts w:ascii="Roboto" w:hAnsi="Roboto"/>
          <w:sz w:val="22"/>
          <w:szCs w:val="22"/>
        </w:rPr>
        <w:t>sarcomeric</w:t>
      </w:r>
      <w:proofErr w:type="spellEnd"/>
      <w:r w:rsidR="001852DF">
        <w:rPr>
          <w:rFonts w:ascii="Roboto" w:hAnsi="Roboto"/>
          <w:sz w:val="22"/>
          <w:szCs w:val="22"/>
        </w:rPr>
        <w:t xml:space="preserve"> HCM, </w:t>
      </w:r>
      <w:ins w:id="122" w:author="Anna Axelsson Raja" w:date="2025-03-29T07:42:00Z">
        <w:r w:rsidR="00935B32">
          <w:rPr>
            <w:rFonts w:ascii="Roboto" w:hAnsi="Roboto"/>
            <w:sz w:val="22"/>
            <w:szCs w:val="22"/>
          </w:rPr>
          <w:t xml:space="preserve">suggesting a potential </w:t>
        </w:r>
        <w:commentRangeStart w:id="123"/>
        <w:r w:rsidR="00935B32">
          <w:rPr>
            <w:rFonts w:ascii="Roboto" w:hAnsi="Roboto"/>
            <w:sz w:val="22"/>
            <w:szCs w:val="22"/>
          </w:rPr>
          <w:t xml:space="preserve">causal </w:t>
        </w:r>
      </w:ins>
      <w:commentRangeEnd w:id="123"/>
      <w:r w:rsidR="00464E82">
        <w:rPr>
          <w:rStyle w:val="Kommentarhenvisning"/>
        </w:rPr>
        <w:commentReference w:id="123"/>
      </w:r>
      <w:ins w:id="124" w:author="Anna Axelsson Raja" w:date="2025-03-29T07:42:00Z">
        <w:r w:rsidR="00935B32">
          <w:rPr>
            <w:rFonts w:ascii="Roboto" w:hAnsi="Roboto"/>
            <w:sz w:val="22"/>
            <w:szCs w:val="22"/>
          </w:rPr>
          <w:t>link</w:t>
        </w:r>
      </w:ins>
      <w:ins w:id="125" w:author="Anna Axelsson Raja" w:date="2025-03-29T07:43:00Z">
        <w:r w:rsidR="00935B32">
          <w:rPr>
            <w:rFonts w:ascii="Roboto" w:hAnsi="Roboto"/>
            <w:sz w:val="22"/>
            <w:szCs w:val="22"/>
          </w:rPr>
          <w:t xml:space="preserve"> and </w:t>
        </w:r>
      </w:ins>
      <w:r w:rsidR="001852DF">
        <w:rPr>
          <w:rFonts w:ascii="Roboto" w:hAnsi="Roboto"/>
          <w:sz w:val="22"/>
          <w:szCs w:val="22"/>
        </w:rPr>
        <w:t>emphasizing the need for aggressive management</w:t>
      </w:r>
      <w:ins w:id="126" w:author="Anna Axelsson Raja" w:date="2025-03-29T07:43:00Z">
        <w:r w:rsidR="00935B32">
          <w:rPr>
            <w:rFonts w:ascii="Roboto" w:hAnsi="Roboto"/>
            <w:sz w:val="22"/>
            <w:szCs w:val="22"/>
          </w:rPr>
          <w:t xml:space="preserve"> </w:t>
        </w:r>
      </w:ins>
      <w:ins w:id="127" w:author="Anna Axelsson Raja" w:date="2025-03-29T07:45:00Z">
        <w:r w:rsidR="008539EC">
          <w:rPr>
            <w:rFonts w:ascii="Roboto" w:hAnsi="Roboto"/>
            <w:sz w:val="22"/>
            <w:szCs w:val="22"/>
          </w:rPr>
          <w:t>of blood pressure and overweight with a possible opportunity for</w:t>
        </w:r>
      </w:ins>
      <w:ins w:id="128" w:author="Anna Axelsson Raja" w:date="2025-03-29T07:43:00Z">
        <w:r w:rsidR="00935B32">
          <w:rPr>
            <w:rFonts w:ascii="Roboto" w:hAnsi="Roboto"/>
            <w:sz w:val="22"/>
            <w:szCs w:val="22"/>
          </w:rPr>
          <w:t xml:space="preserve"> modification of disease severity and trajectory</w:t>
        </w:r>
      </w:ins>
      <w:ins w:id="129" w:author="Anna Axelsson Raja" w:date="2025-03-29T07:46:00Z">
        <w:r w:rsidR="008539EC">
          <w:rPr>
            <w:rFonts w:ascii="Roboto" w:hAnsi="Roboto"/>
            <w:sz w:val="22"/>
            <w:szCs w:val="22"/>
          </w:rPr>
          <w:t xml:space="preserve"> in these patients</w:t>
        </w:r>
      </w:ins>
      <w:ins w:id="130" w:author="Anna Axelsson Raja" w:date="2025-03-29T07:43:00Z">
        <w:r w:rsidR="00935B32">
          <w:rPr>
            <w:rFonts w:ascii="Roboto" w:hAnsi="Roboto"/>
            <w:sz w:val="22"/>
            <w:szCs w:val="22"/>
          </w:rPr>
          <w:t>.</w:t>
        </w:r>
      </w:ins>
      <w:del w:id="131" w:author="Anna Axelsson Raja" w:date="2025-03-29T07:43:00Z">
        <w:r w:rsidR="001852DF" w:rsidDel="00935B32">
          <w:rPr>
            <w:rFonts w:ascii="Roboto" w:hAnsi="Roboto"/>
            <w:sz w:val="22"/>
            <w:szCs w:val="22"/>
          </w:rPr>
          <w:delText xml:space="preserve"> and </w:delText>
        </w:r>
      </w:del>
      <w:del w:id="132" w:author="Anna Axelsson Raja" w:date="2025-03-29T07:42:00Z">
        <w:r w:rsidR="001852DF" w:rsidDel="00935B32">
          <w:rPr>
            <w:rFonts w:ascii="Roboto" w:hAnsi="Roboto"/>
            <w:sz w:val="22"/>
            <w:szCs w:val="22"/>
          </w:rPr>
          <w:delText>suggesting a potential causal link</w:delText>
        </w:r>
        <w:r w:rsidR="00696138" w:rsidDel="00935B32">
          <w:rPr>
            <w:rFonts w:ascii="Roboto" w:hAnsi="Roboto"/>
            <w:sz w:val="22"/>
            <w:szCs w:val="22"/>
          </w:rPr>
          <w:delText>.</w:delText>
        </w:r>
      </w:del>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Pr="00391E8B"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40EC1249"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del w:id="133" w:author="Belinda Gray" w:date="2025-04-06T12:47:00Z" w16du:dateUtc="2025-04-06T08:47:00Z">
        <w:r w:rsidR="008B3566" w:rsidDel="00464E82">
          <w:rPr>
            <w:rFonts w:ascii="Roboto" w:hAnsi="Roboto"/>
            <w:sz w:val="22"/>
            <w:szCs w:val="22"/>
            <w:lang w:val="en-US"/>
          </w:rPr>
          <w:delText>defined</w:delText>
        </w:r>
        <w:r w:rsidR="008B3566" w:rsidRPr="00391E8B" w:rsidDel="00464E82">
          <w:rPr>
            <w:rFonts w:ascii="Roboto" w:hAnsi="Roboto"/>
            <w:sz w:val="22"/>
            <w:szCs w:val="22"/>
            <w:lang w:val="en-US"/>
          </w:rPr>
          <w:delText xml:space="preserve"> </w:delText>
        </w:r>
      </w:del>
      <w:proofErr w:type="spellStart"/>
      <w:ins w:id="134" w:author="Belinda Gray" w:date="2025-04-06T12:47:00Z" w16du:dateUtc="2025-04-06T08:47:00Z">
        <w:r w:rsidR="00464E82">
          <w:rPr>
            <w:rFonts w:ascii="Roboto" w:hAnsi="Roboto"/>
            <w:sz w:val="22"/>
            <w:szCs w:val="22"/>
            <w:lang w:val="en-US"/>
          </w:rPr>
          <w:t>characterised</w:t>
        </w:r>
        <w:proofErr w:type="spellEnd"/>
        <w:r w:rsidR="00464E82" w:rsidRPr="00391E8B">
          <w:rPr>
            <w:rFonts w:ascii="Roboto" w:hAnsi="Roboto"/>
            <w:sz w:val="22"/>
            <w:szCs w:val="22"/>
            <w:lang w:val="en-US"/>
          </w:rPr>
          <w:t xml:space="preserve"> </w:t>
        </w:r>
      </w:ins>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AF7DF8">
        <w:rPr>
          <w:rFonts w:ascii="Roboto" w:hAnsi="Roboto"/>
          <w:sz w:val="22"/>
          <w:szCs w:val="22"/>
          <w:lang w:val="en-US"/>
        </w:rPr>
        <w:t>, not explained by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00071ECC" w:rsidRPr="00391E8B">
        <w:rPr>
          <w:rFonts w:ascii="Roboto" w:hAnsi="Roboto"/>
          <w:sz w:val="22"/>
          <w:szCs w:val="22"/>
          <w:lang w:val="en-US"/>
        </w:rPr>
        <w:t>.</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{"citationID":"J9T6vG6f","properties":{"formattedCitation":"\\super 1,2\\nosupersub{}","plainCitation":"1,2","noteIndex":0},"citationItems":[{"id":651,"uris":["http://zotero.org/users/2403727/items/7TKD6LZ4"],"itemData":{"id":651,"type":"article-journal","abstract":"Genetic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w:instrText>
      </w:r>
      <w:r w:rsidR="0083228C" w:rsidRPr="002845FC">
        <w:rPr>
          <w:rFonts w:ascii="Roboto" w:hAnsi="Roboto"/>
          <w:sz w:val="22"/>
          <w:szCs w:val="22"/>
          <w:lang w:val="en-US"/>
        </w:rPr>
        <w:instrText xml:space="preserve"> youn</w:instrText>
      </w:r>
      <w:r w:rsidR="0083228C">
        <w:rPr>
          <w:rFonts w:ascii="Roboto" w:hAnsi="Roboto"/>
          <w:sz w:val="22"/>
          <w:szCs w:val="22"/>
        </w:rPr>
        <w:instrText>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83228C">
        <w:rPr>
          <w:sz w:val="22"/>
          <w:szCs w:val="22"/>
        </w:rPr>
        <w:instrText> </w:instrText>
      </w:r>
      <w:r w:rsidR="0083228C">
        <w:rPr>
          <w:rFonts w:ascii="Roboto" w:hAnsi="Roboto"/>
          <w:sz w:val="22"/>
          <w:szCs w:val="22"/>
        </w:rPr>
        <w:instrText>511 individuals from the UK Biobank. Mean (SD) age was 56 (8) years, 83</w:instrText>
      </w:r>
      <w:r w:rsidR="0083228C">
        <w:rPr>
          <w:sz w:val="22"/>
          <w:szCs w:val="22"/>
        </w:rPr>
        <w:instrText> </w:instrText>
      </w:r>
      <w:r w:rsidR="0083228C">
        <w:rPr>
          <w:rFonts w:ascii="Roboto" w:hAnsi="Roboto"/>
          <w:sz w:val="22"/>
          <w:szCs w:val="22"/>
        </w:rPr>
        <w:instrText>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w:instrText>
      </w:r>
      <w:r w:rsidR="0083228C" w:rsidRPr="00391E8B">
        <w:rPr>
          <w:rFonts w:ascii="Roboto" w:hAnsi="Roboto"/>
          <w:sz w:val="22"/>
          <w:szCs w:val="22"/>
          <w:lang w:val="en-US"/>
        </w:rPr>
        <w:instrText xml:space="preserve">.8),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1,2</w:t>
      </w:r>
      <w:r w:rsidRPr="00DB6D77">
        <w:rPr>
          <w:rFonts w:ascii="Roboto" w:hAnsi="Roboto"/>
          <w:sz w:val="22"/>
          <w:szCs w:val="22"/>
        </w:rPr>
        <w:fldChar w:fldCharType="end"/>
      </w:r>
      <w:ins w:id="135" w:author="Lampert, Rachel" w:date="2025-04-03T09:04:00Z" w16du:dateUtc="2025-04-03T13:04:00Z">
        <w:r w:rsidR="00822DD1">
          <w:rPr>
            <w:rFonts w:ascii="Roboto" w:hAnsi="Roboto"/>
            <w:sz w:val="22"/>
            <w:szCs w:val="22"/>
          </w:rPr>
          <w:t xml:space="preserve">, but </w:t>
        </w:r>
        <w:del w:id="136" w:author="Belinda Gray" w:date="2025-04-06T12:47:00Z" w16du:dateUtc="2025-04-06T08:47:00Z">
          <w:r w:rsidR="00822DD1" w:rsidDel="00464E82">
            <w:rPr>
              <w:rFonts w:ascii="Roboto" w:hAnsi="Roboto"/>
              <w:sz w:val="22"/>
              <w:szCs w:val="22"/>
            </w:rPr>
            <w:delText>the</w:delText>
          </w:r>
        </w:del>
      </w:ins>
      <w:ins w:id="137" w:author="Belinda Gray" w:date="2025-04-06T12:47:00Z" w16du:dateUtc="2025-04-06T08:47:00Z">
        <w:r w:rsidR="00464E82">
          <w:rPr>
            <w:rFonts w:ascii="Roboto" w:hAnsi="Roboto"/>
            <w:sz w:val="22"/>
            <w:szCs w:val="22"/>
          </w:rPr>
          <w:t xml:space="preserve">a </w:t>
        </w:r>
        <w:proofErr w:type="spellStart"/>
        <w:r w:rsidR="00464E82">
          <w:rPr>
            <w:rFonts w:ascii="Roboto" w:hAnsi="Roboto"/>
            <w:sz w:val="22"/>
            <w:szCs w:val="22"/>
          </w:rPr>
          <w:t>signficant</w:t>
        </w:r>
      </w:ins>
      <w:proofErr w:type="spellEnd"/>
      <w:ins w:id="138" w:author="Lampert, Rachel" w:date="2025-04-03T09:04:00Z" w16du:dateUtc="2025-04-03T13:04:00Z">
        <w:r w:rsidR="00822DD1">
          <w:rPr>
            <w:rFonts w:ascii="Roboto" w:hAnsi="Roboto"/>
            <w:sz w:val="22"/>
            <w:szCs w:val="22"/>
          </w:rPr>
          <w:t xml:space="preserve"> </w:t>
        </w:r>
        <w:del w:id="139" w:author="Belinda Gray" w:date="2025-04-06T12:47:00Z" w16du:dateUtc="2025-04-06T08:47:00Z">
          <w:r w:rsidR="00822DD1" w:rsidDel="00464E82">
            <w:rPr>
              <w:rFonts w:ascii="Roboto" w:hAnsi="Roboto"/>
              <w:sz w:val="22"/>
              <w:szCs w:val="22"/>
            </w:rPr>
            <w:delText>majority</w:delText>
          </w:r>
        </w:del>
      </w:ins>
      <w:ins w:id="140" w:author="Belinda Gray" w:date="2025-04-06T12:47:00Z" w16du:dateUtc="2025-04-06T08:47:00Z">
        <w:r w:rsidR="00464E82">
          <w:rPr>
            <w:rFonts w:ascii="Roboto" w:hAnsi="Roboto"/>
            <w:sz w:val="22"/>
            <w:szCs w:val="22"/>
          </w:rPr>
          <w:t>proportion</w:t>
        </w:r>
      </w:ins>
      <w:ins w:id="141" w:author="Lampert, Rachel" w:date="2025-04-03T09:04:00Z" w16du:dateUtc="2025-04-03T13:04:00Z">
        <w:r w:rsidR="00822DD1">
          <w:rPr>
            <w:rFonts w:ascii="Roboto" w:hAnsi="Roboto"/>
            <w:sz w:val="22"/>
            <w:szCs w:val="22"/>
          </w:rPr>
          <w:t xml:space="preserve"> of HCM patients do not</w:t>
        </w:r>
      </w:ins>
      <w:ins w:id="142" w:author="Belinda Gray" w:date="2025-04-06T12:47:00Z" w16du:dateUtc="2025-04-06T08:47:00Z">
        <w:r w:rsidR="00464E82">
          <w:rPr>
            <w:rFonts w:ascii="Roboto" w:hAnsi="Roboto"/>
            <w:sz w:val="22"/>
            <w:szCs w:val="22"/>
          </w:rPr>
          <w:t xml:space="preserve"> have</w:t>
        </w:r>
      </w:ins>
      <w:ins w:id="143" w:author="Lampert, Rachel" w:date="2025-04-03T09:04:00Z" w16du:dateUtc="2025-04-03T13:04:00Z">
        <w:r w:rsidR="00822DD1">
          <w:rPr>
            <w:rFonts w:ascii="Roboto" w:hAnsi="Roboto"/>
            <w:sz w:val="22"/>
            <w:szCs w:val="22"/>
          </w:rPr>
          <w:t xml:space="preserve"> a clear </w:t>
        </w:r>
        <w:proofErr w:type="spellStart"/>
        <w:r w:rsidR="00822DD1">
          <w:rPr>
            <w:rFonts w:ascii="Roboto" w:hAnsi="Roboto"/>
            <w:sz w:val="22"/>
            <w:szCs w:val="22"/>
          </w:rPr>
          <w:t>monogenic</w:t>
        </w:r>
        <w:proofErr w:type="spellEnd"/>
        <w:r w:rsidR="00822DD1">
          <w:rPr>
            <w:rFonts w:ascii="Roboto" w:hAnsi="Roboto"/>
            <w:sz w:val="22"/>
            <w:szCs w:val="22"/>
          </w:rPr>
          <w:t xml:space="preserve"> </w:t>
        </w:r>
        <w:proofErr w:type="spellStart"/>
        <w:r w:rsidR="00822DD1">
          <w:rPr>
            <w:rFonts w:ascii="Roboto" w:hAnsi="Roboto"/>
            <w:sz w:val="22"/>
            <w:szCs w:val="22"/>
          </w:rPr>
          <w:t>etiology</w:t>
        </w:r>
        <w:proofErr w:type="spellEnd"/>
        <w:r w:rsidR="00822DD1">
          <w:rPr>
            <w:rFonts w:ascii="Roboto" w:hAnsi="Roboto"/>
            <w:sz w:val="22"/>
            <w:szCs w:val="22"/>
          </w:rPr>
          <w:t>.</w:t>
        </w:r>
      </w:ins>
      <w:r w:rsidRPr="00391E8B">
        <w:rPr>
          <w:rFonts w:ascii="Roboto" w:hAnsi="Roboto"/>
          <w:sz w:val="22"/>
          <w:szCs w:val="22"/>
          <w:lang w:val="en-US"/>
        </w:rPr>
        <w:t xml:space="preserve"> </w:t>
      </w:r>
      <w:r w:rsidR="00A76EE4">
        <w:rPr>
          <w:rFonts w:ascii="Roboto" w:hAnsi="Roboto"/>
          <w:sz w:val="22"/>
          <w:szCs w:val="22"/>
          <w:lang w:val="en-US"/>
        </w:rPr>
        <w:t>Studies comparing the phenotype in patients with HCM carrying 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to those </w:t>
      </w:r>
      <w:r w:rsidR="00BE17D1">
        <w:rPr>
          <w:rFonts w:ascii="Roboto" w:hAnsi="Roboto"/>
          <w:sz w:val="22"/>
          <w:szCs w:val="22"/>
          <w:lang w:val="en-US"/>
        </w:rPr>
        <w:t xml:space="preserve">in whom </w:t>
      </w:r>
      <w:r w:rsidR="00A76EE4" w:rsidRPr="00391E8B">
        <w:rPr>
          <w:rFonts w:ascii="Roboto" w:hAnsi="Roboto"/>
          <w:sz w:val="22"/>
          <w:szCs w:val="22"/>
          <w:lang w:val="en-US"/>
        </w:rPr>
        <w:t>genetic etiology remains elusive despite genetic testing</w:t>
      </w:r>
      <w:r w:rsidR="00BE17D1">
        <w:rPr>
          <w:rFonts w:ascii="Roboto" w:hAnsi="Roboto"/>
          <w:sz w:val="22"/>
          <w:szCs w:val="22"/>
          <w:lang w:val="en-US"/>
        </w:rPr>
        <w:t xml:space="preserve"> (non-</w:t>
      </w:r>
      <w:proofErr w:type="spellStart"/>
      <w:r w:rsidR="00BE17D1">
        <w:rPr>
          <w:rFonts w:ascii="Roboto" w:hAnsi="Roboto"/>
          <w:sz w:val="22"/>
          <w:szCs w:val="22"/>
          <w:lang w:val="en-US"/>
        </w:rPr>
        <w:t>sarcomeric</w:t>
      </w:r>
      <w:proofErr w:type="spellEnd"/>
      <w:r w:rsidR="00BE17D1">
        <w:rPr>
          <w:rFonts w:ascii="Roboto" w:hAnsi="Roboto"/>
          <w:sz w:val="22"/>
          <w:szCs w:val="22"/>
          <w:lang w:val="en-US"/>
        </w:rPr>
        <w:t xml:space="preserve"> HCM</w:t>
      </w:r>
      <w:r w:rsidR="008E71EB">
        <w:rPr>
          <w:rFonts w:ascii="Roboto" w:hAnsi="Roboto"/>
          <w:sz w:val="22"/>
          <w:szCs w:val="22"/>
          <w:lang w:val="en-US"/>
        </w:rPr>
        <w:t>)</w:t>
      </w:r>
      <w:r w:rsidR="00A76EE4">
        <w:rPr>
          <w:rFonts w:ascii="Roboto" w:hAnsi="Roboto"/>
          <w:sz w:val="22"/>
          <w:szCs w:val="22"/>
          <w:lang w:val="en-US"/>
        </w:rPr>
        <w:t xml:space="preserve">, </w:t>
      </w:r>
      <w:r w:rsidR="00B427B6">
        <w:rPr>
          <w:rFonts w:ascii="Roboto" w:hAnsi="Roboto"/>
          <w:sz w:val="22"/>
          <w:szCs w:val="22"/>
          <w:lang w:val="en-US"/>
        </w:rPr>
        <w:t>have identified</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A76EE4">
        <w:rPr>
          <w:rFonts w:ascii="Roboto" w:hAnsi="Roboto"/>
          <w:sz w:val="22"/>
          <w:szCs w:val="22"/>
          <w:lang w:val="en-US"/>
        </w:rPr>
        <w:t xml:space="preserve"> </w:t>
      </w:r>
      <w:commentRangeStart w:id="144"/>
      <w:r w:rsidR="00A76EE4">
        <w:rPr>
          <w:rFonts w:ascii="Roboto" w:hAnsi="Roboto"/>
          <w:sz w:val="22"/>
          <w:szCs w:val="22"/>
          <w:lang w:val="en-US"/>
        </w:rPr>
        <w:t>higher</w:t>
      </w:r>
      <w:commentRangeEnd w:id="144"/>
      <w:r w:rsidR="009E4A4E">
        <w:rPr>
          <w:rStyle w:val="Kommentarhenvisning"/>
          <w:lang w:val="en-US" w:eastAsia="en-US"/>
        </w:rPr>
        <w:commentReference w:id="144"/>
      </w:r>
      <w:r w:rsidR="00A76EE4">
        <w:rPr>
          <w:rFonts w:ascii="Roboto" w:hAnsi="Roboto"/>
          <w:sz w:val="22"/>
          <w:szCs w:val="22"/>
          <w:lang w:val="en-US"/>
        </w:rPr>
        <w:t xml:space="preserve"> lifetime burden of adverse events</w:t>
      </w:r>
      <w:r w:rsidR="00B427B6">
        <w:rPr>
          <w:rFonts w:ascii="Roboto" w:hAnsi="Roboto"/>
          <w:sz w:val="22"/>
          <w:szCs w:val="22"/>
          <w:lang w:val="en-US"/>
        </w:rPr>
        <w:t>, and less obstruction</w:t>
      </w:r>
      <w:r w:rsidR="00A76EE4">
        <w:rPr>
          <w:rFonts w:ascii="Roboto" w:hAnsi="Roboto"/>
          <w:sz w:val="22"/>
          <w:szCs w:val="22"/>
          <w:lang w:val="en-US"/>
        </w:rPr>
        <w:t xml:space="preserve"> in patients with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w:t>
      </w:r>
      <w:commentRangeStart w:id="145"/>
      <w:r w:rsidR="00A76EE4">
        <w:rPr>
          <w:rFonts w:ascii="Roboto" w:hAnsi="Roboto"/>
          <w:sz w:val="22"/>
          <w:szCs w:val="22"/>
          <w:lang w:val="en-US"/>
        </w:rPr>
        <w:t>M</w:t>
      </w:r>
      <w:r w:rsidR="00A76EE4">
        <w:rPr>
          <w:rFonts w:ascii="Roboto" w:hAnsi="Roboto"/>
          <w:sz w:val="22"/>
          <w:szCs w:val="22"/>
          <w:lang w:val="en-US"/>
        </w:rPr>
        <w:fldChar w:fldCharType="begin"/>
      </w:r>
      <w:r w:rsidR="00830E6F">
        <w:rPr>
          <w:rFonts w:ascii="Roboto" w:hAnsi="Roboto"/>
          <w:sz w:val="22"/>
          <w:szCs w:val="22"/>
          <w:lang w:val="en-US"/>
        </w:rPr>
        <w:instrText xml:space="preserve"> ADDIN ZOTERO_ITEM CSL_CITATION {"citationID":"RikdGASd","properties":{"formattedCitation":"\\super 3\\uc0\\u8211{}5\\nosupersub{}","plainCitation":"3–5","noteIndex":0},"citationItems":[{"id":73,"uris":["http://zotero.org/users/2403727/items/SMQZC67W"],"itemData":{"id":73,"type":"article-journal","abstract":"Background:A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A76EE4">
        <w:rPr>
          <w:rFonts w:ascii="Roboto" w:hAnsi="Roboto"/>
          <w:sz w:val="22"/>
          <w:szCs w:val="22"/>
          <w:lang w:val="en-US"/>
        </w:rPr>
        <w:fldChar w:fldCharType="separate"/>
      </w:r>
      <w:r w:rsidR="00830E6F" w:rsidRPr="00337E0B">
        <w:rPr>
          <w:rFonts w:ascii="Roboto" w:hAnsi="Roboto"/>
          <w:sz w:val="22"/>
          <w:vertAlign w:val="superscript"/>
          <w:lang w:val="en-US"/>
        </w:rPr>
        <w:t>3–5</w:t>
      </w:r>
      <w:r w:rsidR="00A76EE4">
        <w:rPr>
          <w:rFonts w:ascii="Roboto" w:hAnsi="Roboto"/>
          <w:sz w:val="22"/>
          <w:szCs w:val="22"/>
          <w:lang w:val="en-US"/>
        </w:rPr>
        <w:fldChar w:fldCharType="end"/>
      </w:r>
      <w:r w:rsidR="00A76EE4">
        <w:rPr>
          <w:rFonts w:ascii="Roboto" w:hAnsi="Roboto"/>
          <w:sz w:val="22"/>
          <w:szCs w:val="22"/>
          <w:lang w:val="en-US"/>
        </w:rPr>
        <w:t>.</w:t>
      </w:r>
      <w:commentRangeEnd w:id="145"/>
      <w:r w:rsidR="009E4A4E">
        <w:rPr>
          <w:rStyle w:val="Kommentarhenvisning"/>
          <w:lang w:val="en-US" w:eastAsia="en-US"/>
        </w:rPr>
        <w:commentReference w:id="145"/>
      </w:r>
      <w:r w:rsidR="00A76EE4">
        <w:rPr>
          <w:rFonts w:ascii="Roboto" w:hAnsi="Roboto"/>
          <w:sz w:val="22"/>
          <w:szCs w:val="22"/>
          <w:lang w:val="en-US"/>
        </w:rPr>
        <w:t xml:space="preserve"> </w:t>
      </w:r>
      <w:r w:rsidRPr="00391E8B">
        <w:rPr>
          <w:rFonts w:ascii="Roboto" w:hAnsi="Roboto"/>
          <w:sz w:val="22"/>
          <w:szCs w:val="22"/>
          <w:lang w:val="en-US"/>
        </w:rPr>
        <w:t>However,</w:t>
      </w:r>
      <w:r w:rsidR="004A1EC3">
        <w:rPr>
          <w:rFonts w:ascii="Roboto" w:hAnsi="Roboto"/>
          <w:sz w:val="22"/>
          <w:szCs w:val="22"/>
          <w:lang w:val="en-US"/>
        </w:rPr>
        <w:t xml:space="preserve"> </w:t>
      </w:r>
      <w:del w:id="146" w:author="Lampert, Rachel" w:date="2025-04-03T09:04:00Z" w16du:dateUtc="2025-04-03T13:04:00Z">
        <w:r w:rsidR="00055DBA" w:rsidDel="00822DD1">
          <w:rPr>
            <w:rFonts w:ascii="Roboto" w:hAnsi="Roboto"/>
            <w:sz w:val="22"/>
            <w:szCs w:val="22"/>
            <w:lang w:val="en-US"/>
          </w:rPr>
          <w:delText>the majority of patients do not have a clear monogenic etiology. A</w:delText>
        </w:r>
        <w:r w:rsidR="004A1EC3" w:rsidDel="00822DD1">
          <w:rPr>
            <w:rFonts w:ascii="Roboto" w:hAnsi="Roboto"/>
            <w:sz w:val="22"/>
            <w:szCs w:val="22"/>
            <w:lang w:val="en-US"/>
          </w:rPr>
          <w:delText xml:space="preserve"> more granular understanding of the differences in cardiovascular outcomes, their temporal </w:delText>
        </w:r>
        <w:r w:rsidR="007E2C25" w:rsidDel="00822DD1">
          <w:rPr>
            <w:rFonts w:ascii="Roboto" w:hAnsi="Roboto"/>
            <w:sz w:val="22"/>
            <w:szCs w:val="22"/>
            <w:lang w:val="en-US"/>
          </w:rPr>
          <w:delText>relationship</w:delText>
        </w:r>
        <w:r w:rsidR="004A1EC3" w:rsidDel="00822DD1">
          <w:rPr>
            <w:rFonts w:ascii="Roboto" w:hAnsi="Roboto"/>
            <w:sz w:val="22"/>
            <w:szCs w:val="22"/>
            <w:lang w:val="en-US"/>
          </w:rPr>
          <w:delText>, and the impact of</w:delText>
        </w:r>
      </w:del>
      <w:ins w:id="147" w:author="Lampert, Rachel" w:date="2025-04-03T09:04:00Z" w16du:dateUtc="2025-04-03T13:04:00Z">
        <w:r w:rsidR="00822DD1">
          <w:rPr>
            <w:rFonts w:ascii="Roboto" w:hAnsi="Roboto"/>
            <w:sz w:val="22"/>
            <w:szCs w:val="22"/>
            <w:lang w:val="en-US"/>
          </w:rPr>
          <w:t>how</w:t>
        </w:r>
      </w:ins>
      <w:r w:rsidR="004A1EC3">
        <w:rPr>
          <w:rFonts w:ascii="Roboto" w:hAnsi="Roboto"/>
          <w:sz w:val="22"/>
          <w:szCs w:val="22"/>
          <w:lang w:val="en-US"/>
        </w:rPr>
        <w:t xml:space="preserve"> comorbidities</w:t>
      </w:r>
      <w:ins w:id="148" w:author="Lampert, Rachel" w:date="2025-04-03T09:05:00Z" w16du:dateUtc="2025-04-03T13:05:00Z">
        <w:r w:rsidR="00822DD1">
          <w:rPr>
            <w:rFonts w:ascii="Roboto" w:hAnsi="Roboto"/>
            <w:sz w:val="22"/>
            <w:szCs w:val="22"/>
            <w:lang w:val="en-US"/>
          </w:rPr>
          <w:t xml:space="preserve"> influence outcomes </w:t>
        </w:r>
      </w:ins>
      <w:r w:rsidR="004A1EC3">
        <w:rPr>
          <w:rFonts w:ascii="Roboto" w:hAnsi="Roboto"/>
          <w:sz w:val="22"/>
          <w:szCs w:val="22"/>
          <w:lang w:val="en-US"/>
        </w:rPr>
        <w:t xml:space="preserve"> </w:t>
      </w:r>
      <w:r w:rsidR="007E2C25">
        <w:rPr>
          <w:rFonts w:ascii="Roboto" w:hAnsi="Roboto"/>
          <w:sz w:val="22"/>
          <w:szCs w:val="22"/>
          <w:lang w:val="en-US"/>
        </w:rPr>
        <w:t>in</w:t>
      </w:r>
      <w:r w:rsidR="008E71EB">
        <w:rPr>
          <w:rFonts w:ascii="Roboto" w:hAnsi="Roboto"/>
          <w:sz w:val="22"/>
          <w:szCs w:val="22"/>
          <w:lang w:val="en-US"/>
        </w:rPr>
        <w:t xml:space="preserve">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w:t>
      </w:r>
      <w:r w:rsidR="007E2C25">
        <w:rPr>
          <w:rFonts w:ascii="Roboto" w:hAnsi="Roboto"/>
          <w:sz w:val="22"/>
          <w:szCs w:val="22"/>
          <w:lang w:val="en-US"/>
        </w:rPr>
        <w:t>ersu</w:t>
      </w:r>
      <w:r w:rsidR="008E71EB">
        <w:rPr>
          <w:rFonts w:ascii="Roboto" w:hAnsi="Roboto"/>
          <w:sz w:val="22"/>
          <w:szCs w:val="22"/>
          <w:lang w:val="en-US"/>
        </w:rPr>
        <w:t>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Pr="00391E8B">
        <w:rPr>
          <w:rFonts w:ascii="Roboto" w:hAnsi="Roboto"/>
          <w:sz w:val="22"/>
          <w:szCs w:val="22"/>
          <w:lang w:val="en-US"/>
        </w:rPr>
        <w:t xml:space="preserve"> is</w:t>
      </w:r>
      <w:ins w:id="149" w:author="Lampert, Rachel" w:date="2025-04-03T09:05:00Z" w16du:dateUtc="2025-04-03T13:05:00Z">
        <w:r w:rsidR="00822DD1">
          <w:rPr>
            <w:rFonts w:ascii="Roboto" w:hAnsi="Roboto"/>
            <w:sz w:val="22"/>
            <w:szCs w:val="22"/>
            <w:lang w:val="en-US"/>
          </w:rPr>
          <w:t xml:space="preserve"> less well understood and is</w:t>
        </w:r>
      </w:ins>
      <w:r w:rsidRPr="00391E8B">
        <w:rPr>
          <w:rFonts w:ascii="Roboto" w:hAnsi="Roboto"/>
          <w:sz w:val="22"/>
          <w:szCs w:val="22"/>
          <w:lang w:val="en-US"/>
        </w:rPr>
        <w:t xml:space="preserve"> </w:t>
      </w:r>
      <w:r w:rsidR="006231BB">
        <w:rPr>
          <w:rFonts w:ascii="Roboto" w:hAnsi="Roboto"/>
          <w:sz w:val="22"/>
          <w:szCs w:val="22"/>
          <w:lang w:val="en-US"/>
        </w:rPr>
        <w:t>necessary</w:t>
      </w:r>
      <w:r w:rsidRPr="00391E8B">
        <w:rPr>
          <w:rFonts w:ascii="Roboto" w:hAnsi="Roboto"/>
          <w:sz w:val="22"/>
          <w:szCs w:val="22"/>
          <w:lang w:val="en-US"/>
        </w:rPr>
        <w:t xml:space="preserve"> </w:t>
      </w:r>
      <w:r w:rsidR="008B3566">
        <w:rPr>
          <w:rFonts w:ascii="Roboto" w:hAnsi="Roboto"/>
          <w:sz w:val="22"/>
          <w:szCs w:val="22"/>
          <w:lang w:val="en-US"/>
        </w:rPr>
        <w:t>to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C846A31" w14:textId="0DE8FB14" w:rsidR="000F7E82" w:rsidRPr="00391E8B" w:rsidRDefault="000E24D6" w:rsidP="00DA67FA">
      <w:pPr>
        <w:spacing w:line="480" w:lineRule="auto"/>
        <w:rPr>
          <w:rFonts w:ascii="Roboto" w:hAnsi="Roboto"/>
          <w:sz w:val="22"/>
          <w:szCs w:val="22"/>
          <w:lang w:val="en-US"/>
        </w:rPr>
      </w:pPr>
      <w:del w:id="150" w:author="Christoffer Vissing" w:date="2025-04-12T07:52:00Z" w16du:dateUtc="2025-04-12T05:52:00Z">
        <w:r w:rsidRPr="00391E8B" w:rsidDel="009E4A4E">
          <w:rPr>
            <w:rFonts w:ascii="Roboto" w:hAnsi="Roboto"/>
            <w:sz w:val="22"/>
            <w:szCs w:val="22"/>
            <w:lang w:val="en-US"/>
          </w:rPr>
          <w:delText>This</w:delText>
        </w:r>
        <w:r w:rsidR="000F7E82" w:rsidRPr="00391E8B" w:rsidDel="009E4A4E">
          <w:rPr>
            <w:rFonts w:ascii="Roboto" w:hAnsi="Roboto"/>
            <w:sz w:val="22"/>
            <w:szCs w:val="22"/>
            <w:lang w:val="en-US"/>
          </w:rPr>
          <w:delText xml:space="preserve"> study</w:delText>
        </w:r>
      </w:del>
      <w:ins w:id="151" w:author="Christoffer Vissing" w:date="2025-04-12T07:52:00Z" w16du:dateUtc="2025-04-12T05:52:00Z">
        <w:r w:rsidR="009E4A4E">
          <w:rPr>
            <w:rFonts w:ascii="Roboto" w:hAnsi="Roboto"/>
            <w:sz w:val="22"/>
            <w:szCs w:val="22"/>
            <w:lang w:val="en-US"/>
          </w:rPr>
          <w:t>We</w:t>
        </w:r>
      </w:ins>
      <w:r w:rsidR="000F7E82" w:rsidRPr="00391E8B">
        <w:rPr>
          <w:rFonts w:ascii="Roboto" w:hAnsi="Roboto"/>
          <w:sz w:val="22"/>
          <w:szCs w:val="22"/>
          <w:lang w:val="en-US"/>
        </w:rPr>
        <w:t xml:space="preserve"> aim</w:t>
      </w:r>
      <w:del w:id="152" w:author="Christoffer Vissing" w:date="2025-04-12T07:52:00Z" w16du:dateUtc="2025-04-12T05:52:00Z">
        <w:r w:rsidR="000F7E82" w:rsidRPr="00391E8B" w:rsidDel="009E4A4E">
          <w:rPr>
            <w:rFonts w:ascii="Roboto" w:hAnsi="Roboto"/>
            <w:sz w:val="22"/>
            <w:szCs w:val="22"/>
            <w:lang w:val="en-US"/>
          </w:rPr>
          <w:delText>s</w:delText>
        </w:r>
      </w:del>
      <w:r w:rsidR="000F7E82" w:rsidRPr="00391E8B">
        <w:rPr>
          <w:rFonts w:ascii="Roboto" w:hAnsi="Roboto"/>
          <w:sz w:val="22"/>
          <w:szCs w:val="22"/>
          <w:lang w:val="en-US"/>
        </w:rPr>
        <w:t xml:space="preserve"> to </w:t>
      </w:r>
      <w:r w:rsidR="00881562" w:rsidRPr="00391E8B">
        <w:rPr>
          <w:rFonts w:ascii="Roboto" w:hAnsi="Roboto"/>
          <w:sz w:val="22"/>
          <w:szCs w:val="22"/>
          <w:lang w:val="en-US"/>
        </w:rPr>
        <w:t xml:space="preserve">contrast </w:t>
      </w:r>
      <w:r w:rsidR="000F7E82" w:rsidRPr="00391E8B">
        <w:rPr>
          <w:rFonts w:ascii="Roboto" w:hAnsi="Roboto"/>
          <w:sz w:val="22"/>
          <w:szCs w:val="22"/>
          <w:lang w:val="en-US"/>
        </w:rPr>
        <w:t xml:space="preserve">the </w:t>
      </w:r>
      <w:r w:rsidR="00472249" w:rsidRPr="00391E8B">
        <w:rPr>
          <w:rFonts w:ascii="Roboto" w:hAnsi="Roboto"/>
          <w:sz w:val="22"/>
          <w:szCs w:val="22"/>
          <w:lang w:val="en-US"/>
        </w:rPr>
        <w:t>experience</w:t>
      </w:r>
      <w:r w:rsidR="000F7E82" w:rsidRPr="00391E8B">
        <w:rPr>
          <w:rFonts w:ascii="Roboto" w:hAnsi="Roboto"/>
          <w:sz w:val="22"/>
          <w:szCs w:val="22"/>
          <w:lang w:val="en-US"/>
        </w:rPr>
        <w:t xml:space="preserve"> of 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with a particular focus on</w:t>
      </w:r>
      <w:r w:rsidR="006231BB">
        <w:rPr>
          <w:rFonts w:ascii="Roboto" w:hAnsi="Roboto"/>
          <w:sz w:val="22"/>
          <w:szCs w:val="22"/>
          <w:lang w:val="en-US"/>
        </w:rPr>
        <w:t xml:space="preserve"> assessing the impact of comorbidities </w:t>
      </w:r>
      <w:del w:id="153" w:author="Lampert, Rachel" w:date="2025-04-03T09:05:00Z" w16du:dateUtc="2025-04-03T13:05:00Z">
        <w:r w:rsidR="006231BB" w:rsidDel="00822DD1">
          <w:rPr>
            <w:rFonts w:ascii="Roboto" w:hAnsi="Roboto"/>
            <w:sz w:val="22"/>
            <w:szCs w:val="22"/>
            <w:lang w:val="en-US"/>
          </w:rPr>
          <w:delText>and</w:delText>
        </w:r>
        <w:r w:rsidR="000F7E82" w:rsidRPr="00391E8B" w:rsidDel="00822DD1">
          <w:rPr>
            <w:rFonts w:ascii="Roboto" w:hAnsi="Roboto"/>
            <w:sz w:val="22"/>
            <w:szCs w:val="22"/>
            <w:lang w:val="en-US"/>
          </w:rPr>
          <w:delText xml:space="preserve"> </w:delText>
        </w:r>
        <w:r w:rsidR="00CA4258" w:rsidRPr="00391E8B" w:rsidDel="00822DD1">
          <w:rPr>
            <w:rFonts w:ascii="Roboto" w:hAnsi="Roboto"/>
            <w:sz w:val="22"/>
            <w:szCs w:val="22"/>
            <w:lang w:val="en-US"/>
          </w:rPr>
          <w:delText>characterizing</w:delText>
        </w:r>
      </w:del>
      <w:ins w:id="154" w:author="Lampert, Rachel" w:date="2025-04-03T09:05:00Z" w16du:dateUtc="2025-04-03T13:05:00Z">
        <w:r w:rsidR="00822DD1">
          <w:rPr>
            <w:rFonts w:ascii="Roboto" w:hAnsi="Roboto"/>
            <w:sz w:val="22"/>
            <w:szCs w:val="22"/>
            <w:lang w:val="en-US"/>
          </w:rPr>
          <w:t>on</w:t>
        </w:r>
      </w:ins>
      <w:r w:rsidR="007E2C25">
        <w:rPr>
          <w:rFonts w:ascii="Roboto" w:hAnsi="Roboto"/>
          <w:sz w:val="22"/>
          <w:szCs w:val="22"/>
          <w:lang w:val="en-US"/>
        </w:rPr>
        <w:t xml:space="preserve"> the</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7E2C25">
        <w:rPr>
          <w:rFonts w:ascii="Roboto" w:hAnsi="Roboto"/>
          <w:sz w:val="22"/>
          <w:szCs w:val="22"/>
          <w:lang w:val="en-US"/>
        </w:rPr>
        <w:t>sequence of events</w:t>
      </w:r>
      <w:r w:rsidR="000F7E82" w:rsidRPr="00391E8B">
        <w:rPr>
          <w:rFonts w:ascii="Roboto" w:hAnsi="Roboto"/>
          <w:sz w:val="22"/>
          <w:szCs w:val="22"/>
          <w:lang w:val="en-US"/>
        </w:rPr>
        <w:t xml:space="preserve">. By analyzing a large cohort of </w:t>
      </w:r>
      <w:r w:rsidR="00B4400C" w:rsidRPr="00391E8B">
        <w:rPr>
          <w:rFonts w:ascii="Roboto" w:hAnsi="Roboto"/>
          <w:sz w:val="22"/>
          <w:szCs w:val="22"/>
          <w:lang w:val="en-US"/>
        </w:rPr>
        <w:t xml:space="preserve">genotyped </w:t>
      </w:r>
      <w:r w:rsidR="000F7E82" w:rsidRPr="00391E8B">
        <w:rPr>
          <w:rFonts w:ascii="Roboto" w:hAnsi="Roboto"/>
          <w:sz w:val="22"/>
          <w:szCs w:val="22"/>
          <w:lang w:val="en-US"/>
        </w:rPr>
        <w:t xml:space="preserve">HCM </w:t>
      </w:r>
      <w:commentRangeStart w:id="155"/>
      <w:commentRangeStart w:id="156"/>
      <w:del w:id="157" w:author="iacopo olivotto" w:date="2025-04-02T21:39:00Z">
        <w:r w:rsidR="000F7E82" w:rsidRPr="00391E8B" w:rsidDel="004929D2">
          <w:rPr>
            <w:rFonts w:ascii="Roboto" w:hAnsi="Roboto"/>
            <w:sz w:val="22"/>
            <w:szCs w:val="22"/>
            <w:lang w:val="en-US"/>
          </w:rPr>
          <w:delText>patients</w:delText>
        </w:r>
      </w:del>
      <w:ins w:id="158" w:author="iacopo olivotto" w:date="2025-04-02T21:39:00Z">
        <w:r w:rsidR="004929D2">
          <w:rPr>
            <w:rFonts w:ascii="Roboto" w:hAnsi="Roboto"/>
            <w:sz w:val="22"/>
            <w:szCs w:val="22"/>
            <w:lang w:val="en-US"/>
          </w:rPr>
          <w:t xml:space="preserve">children </w:t>
        </w:r>
        <w:commentRangeEnd w:id="155"/>
        <w:r w:rsidR="004929D2">
          <w:rPr>
            <w:rStyle w:val="Kommentarhenvisning"/>
            <w:lang w:val="en-US" w:eastAsia="en-US"/>
          </w:rPr>
          <w:commentReference w:id="155"/>
        </w:r>
      </w:ins>
      <w:commentRangeEnd w:id="156"/>
      <w:r w:rsidR="00822DD1">
        <w:rPr>
          <w:rStyle w:val="Kommentarhenvisning"/>
          <w:lang w:val="en-US" w:eastAsia="en-US"/>
        </w:rPr>
        <w:commentReference w:id="156"/>
      </w:r>
      <w:ins w:id="159" w:author="iacopo olivotto" w:date="2025-04-02T21:39:00Z">
        <w:r w:rsidR="004929D2">
          <w:rPr>
            <w:rFonts w:ascii="Roboto" w:hAnsi="Roboto"/>
            <w:sz w:val="22"/>
            <w:szCs w:val="22"/>
            <w:lang w:val="en-US"/>
          </w:rPr>
          <w:t>and adults</w:t>
        </w:r>
      </w:ins>
      <w:r w:rsidR="000F7E82" w:rsidRPr="00391E8B">
        <w:rPr>
          <w:rFonts w:ascii="Roboto" w:hAnsi="Roboto"/>
          <w:sz w:val="22"/>
          <w:szCs w:val="22"/>
          <w:lang w:val="en-US"/>
        </w:rPr>
        <w:t xml:space="preserve">, we seek to uncover patterns </w:t>
      </w:r>
      <w:del w:id="160" w:author="Lampert, Rachel" w:date="2025-04-03T09:06:00Z" w16du:dateUtc="2025-04-03T13:06:00Z">
        <w:r w:rsidR="000F7E82" w:rsidRPr="00391E8B" w:rsidDel="00822DD1">
          <w:rPr>
            <w:rFonts w:ascii="Roboto" w:hAnsi="Roboto"/>
            <w:sz w:val="22"/>
            <w:szCs w:val="22"/>
            <w:lang w:val="en-US"/>
          </w:rPr>
          <w:delText xml:space="preserve">that may </w:delText>
        </w:r>
        <w:r w:rsidR="007E2C25" w:rsidDel="00822DD1">
          <w:rPr>
            <w:rFonts w:ascii="Roboto" w:hAnsi="Roboto"/>
            <w:sz w:val="22"/>
            <w:szCs w:val="22"/>
            <w:lang w:val="en-US"/>
          </w:rPr>
          <w:delText>inform</w:delText>
        </w:r>
      </w:del>
      <w:ins w:id="161" w:author="Lampert, Rachel" w:date="2025-04-03T09:06:00Z" w16du:dateUtc="2025-04-03T13:06:00Z">
        <w:r w:rsidR="00822DD1">
          <w:rPr>
            <w:rFonts w:ascii="Roboto" w:hAnsi="Roboto"/>
            <w:sz w:val="22"/>
            <w:szCs w:val="22"/>
            <w:lang w:val="en-US"/>
          </w:rPr>
          <w:t>influencing</w:t>
        </w:r>
      </w:ins>
      <w:r w:rsidR="000F7E82" w:rsidRPr="00391E8B">
        <w:rPr>
          <w:rFonts w:ascii="Roboto" w:hAnsi="Roboto"/>
          <w:sz w:val="22"/>
          <w:szCs w:val="22"/>
          <w:lang w:val="en-US"/>
        </w:rPr>
        <w:t xml:space="preserve"> disease </w:t>
      </w:r>
      <w:r w:rsidR="008B3566">
        <w:rPr>
          <w:rFonts w:ascii="Roboto" w:hAnsi="Roboto"/>
          <w:sz w:val="22"/>
          <w:szCs w:val="22"/>
          <w:lang w:val="en-US"/>
        </w:rPr>
        <w:t xml:space="preserve">development, </w:t>
      </w:r>
      <w:r w:rsidR="000F7E82" w:rsidRPr="00391E8B">
        <w:rPr>
          <w:rFonts w:ascii="Roboto" w:hAnsi="Roboto"/>
          <w:sz w:val="22"/>
          <w:szCs w:val="22"/>
          <w:lang w:val="en-US"/>
        </w:rPr>
        <w:t>progression,</w:t>
      </w:r>
      <w:r w:rsidR="008B3566">
        <w:rPr>
          <w:rFonts w:ascii="Roboto" w:hAnsi="Roboto"/>
          <w:sz w:val="22"/>
          <w:szCs w:val="22"/>
          <w:lang w:val="en-US"/>
        </w:rPr>
        <w:t xml:space="preserve"> and</w:t>
      </w:r>
      <w:r w:rsidR="000F7E82" w:rsidRPr="00391E8B">
        <w:rPr>
          <w:rFonts w:ascii="Roboto" w:hAnsi="Roboto"/>
          <w:sz w:val="22"/>
          <w:szCs w:val="22"/>
          <w:lang w:val="en-US"/>
        </w:rPr>
        <w:t xml:space="preserve"> risk stratification, </w:t>
      </w:r>
      <w:r w:rsidR="008B3566">
        <w:rPr>
          <w:rFonts w:ascii="Roboto" w:hAnsi="Roboto"/>
          <w:sz w:val="22"/>
          <w:szCs w:val="22"/>
          <w:lang w:val="en-US"/>
        </w:rPr>
        <w:t>thus</w:t>
      </w:r>
      <w:r w:rsidR="008B3566" w:rsidRPr="00391E8B">
        <w:rPr>
          <w:rFonts w:ascii="Roboto" w:hAnsi="Roboto"/>
          <w:sz w:val="22"/>
          <w:szCs w:val="22"/>
          <w:lang w:val="en-US"/>
        </w:rPr>
        <w:t xml:space="preserve"> </w:t>
      </w:r>
      <w:r w:rsidR="008B3566">
        <w:rPr>
          <w:rFonts w:ascii="Roboto" w:hAnsi="Roboto"/>
          <w:sz w:val="22"/>
          <w:szCs w:val="22"/>
          <w:lang w:val="en-US"/>
        </w:rPr>
        <w:t>enabling</w:t>
      </w:r>
      <w:r w:rsidR="008B3566" w:rsidRPr="00391E8B">
        <w:rPr>
          <w:rFonts w:ascii="Roboto" w:hAnsi="Roboto"/>
          <w:sz w:val="22"/>
          <w:szCs w:val="22"/>
          <w:lang w:val="en-US"/>
        </w:rPr>
        <w:t xml:space="preserve"> </w:t>
      </w:r>
      <w:r w:rsidR="00CA4258" w:rsidRPr="00391E8B">
        <w:rPr>
          <w:rFonts w:ascii="Roboto" w:hAnsi="Roboto"/>
          <w:sz w:val="22"/>
          <w:szCs w:val="22"/>
          <w:lang w:val="en-US"/>
        </w:rPr>
        <w:t>more personalized clinical management of</w:t>
      </w:r>
      <w:r w:rsidR="000F7E82" w:rsidRPr="00391E8B">
        <w:rPr>
          <w:rFonts w:ascii="Roboto" w:hAnsi="Roboto"/>
          <w:sz w:val="22"/>
          <w:szCs w:val="22"/>
          <w:lang w:val="en-US"/>
        </w:rPr>
        <w:t xml:space="preserve"> HCM.</w:t>
      </w: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7FA37BC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 xml:space="preserve">the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{"citationID":"oVrRPXNd","properties":{"formattedCitation":"\\super 3\\nosupersub{}","plainCitation":"3","noteIndex":0},"citationItems":[{"id":73,"uris":["http://zotero.org/users/2403727/items/SMQZC67W"],"itemData":{"id":73,"type":"article-journal","abstract":"Background:A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3</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59CE2953"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(non-</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AF7DF8">
        <w:rPr>
          <w:rFonts w:ascii="Roboto" w:hAnsi="Roboto"/>
          <w:sz w:val="22"/>
          <w:szCs w:val="22"/>
          <w:lang w:val="en-US"/>
        </w:rPr>
        <w:t xml:space="preserve"> (e.g., storage disorders)</w:t>
      </w:r>
      <w:r w:rsidR="00B427B6">
        <w:rPr>
          <w:rFonts w:ascii="Roboto" w:hAnsi="Roboto"/>
          <w:sz w:val="22"/>
          <w:szCs w:val="22"/>
          <w:lang w:val="en-US"/>
        </w:rPr>
        <w:t>,</w:t>
      </w:r>
      <w:r w:rsidR="002845FC">
        <w:rPr>
          <w:rFonts w:ascii="Roboto" w:hAnsi="Roboto"/>
          <w:sz w:val="22"/>
          <w:szCs w:val="22"/>
          <w:lang w:val="en-US"/>
        </w:rPr>
        <w:t xml:space="preserve"> </w:t>
      </w:r>
      <w:commentRangeStart w:id="162"/>
      <w:r w:rsidRPr="00391E8B">
        <w:rPr>
          <w:rFonts w:ascii="Roboto" w:hAnsi="Roboto"/>
          <w:sz w:val="22"/>
          <w:szCs w:val="22"/>
          <w:lang w:val="en-US"/>
        </w:rPr>
        <w:t>carr</w:t>
      </w:r>
      <w:r w:rsidR="00C11D6C" w:rsidRPr="00391E8B">
        <w:rPr>
          <w:rFonts w:ascii="Roboto" w:hAnsi="Roboto"/>
          <w:sz w:val="22"/>
          <w:szCs w:val="22"/>
          <w:lang w:val="en-US"/>
        </w:rPr>
        <w:t>ying</w:t>
      </w:r>
      <w:r w:rsidR="00B427B6">
        <w:rPr>
          <w:rFonts w:ascii="Roboto" w:hAnsi="Roboto"/>
          <w:sz w:val="22"/>
          <w:szCs w:val="22"/>
          <w:lang w:val="en-US"/>
        </w:rPr>
        <w:t xml:space="preserve"> </w:t>
      </w:r>
      <w:del w:id="163" w:author="Christoffer Vissing" w:date="2025-04-08T15:32:00Z" w16du:dateUtc="2025-04-08T13:32:00Z">
        <w:r w:rsidR="00B427B6" w:rsidDel="00D81999">
          <w:rPr>
            <w:rFonts w:ascii="Roboto" w:hAnsi="Roboto"/>
            <w:sz w:val="22"/>
            <w:szCs w:val="22"/>
            <w:lang w:val="en-US"/>
          </w:rPr>
          <w:delText>sarcomere</w:delText>
        </w:r>
        <w:r w:rsidRPr="00391E8B" w:rsidDel="00D81999">
          <w:rPr>
            <w:rFonts w:ascii="Roboto" w:hAnsi="Roboto"/>
            <w:sz w:val="22"/>
            <w:szCs w:val="22"/>
            <w:lang w:val="en-US"/>
          </w:rPr>
          <w:delText xml:space="preserve"> </w:delText>
        </w:r>
      </w:del>
      <w:r w:rsidRPr="00391E8B">
        <w:rPr>
          <w:rFonts w:ascii="Roboto" w:hAnsi="Roboto"/>
          <w:sz w:val="22"/>
          <w:szCs w:val="22"/>
          <w:lang w:val="en-US"/>
        </w:rPr>
        <w:t>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934540">
        <w:rPr>
          <w:rFonts w:ascii="Roboto" w:hAnsi="Roboto"/>
          <w:sz w:val="22"/>
          <w:szCs w:val="22"/>
          <w:lang w:val="en-US"/>
        </w:rPr>
        <w:t xml:space="preserve"> in sarcomere genes</w:t>
      </w:r>
      <w:commentRangeEnd w:id="162"/>
      <w:r w:rsidR="00861776">
        <w:rPr>
          <w:rStyle w:val="Kommentarhenvisning"/>
          <w:lang w:val="en-US" w:eastAsia="en-US"/>
        </w:rPr>
        <w:commentReference w:id="162"/>
      </w:r>
      <w:r w:rsidR="00B427B6">
        <w:rPr>
          <w:rFonts w:ascii="Roboto" w:hAnsi="Roboto"/>
          <w:sz w:val="22"/>
          <w:szCs w:val="22"/>
          <w:lang w:val="en-US"/>
        </w:rPr>
        <w:t xml:space="preserve">, </w:t>
      </w:r>
      <w:r w:rsidR="00C11D6C" w:rsidRPr="00391E8B">
        <w:rPr>
          <w:rFonts w:ascii="Roboto" w:hAnsi="Roboto"/>
          <w:sz w:val="22"/>
          <w:szCs w:val="22"/>
          <w:lang w:val="en-US"/>
        </w:rPr>
        <w:t xml:space="preserve">or with no genetic testing </w:t>
      </w:r>
      <w:r w:rsidRPr="00391E8B">
        <w:rPr>
          <w:rFonts w:ascii="Roboto" w:hAnsi="Roboto"/>
          <w:sz w:val="22"/>
          <w:szCs w:val="22"/>
          <w:lang w:val="en-US"/>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830E6F">
        <w:rPr>
          <w:rFonts w:ascii="Roboto" w:hAnsi="Roboto"/>
          <w:sz w:val="22"/>
          <w:szCs w:val="22"/>
          <w:lang w:val="en-US"/>
        </w:rPr>
        <w:instrText xml:space="preserve"> ADDIN ZOTERO_ITEM CSL_CITATION {"citationID":"lccVMS4F","properties":{"formattedCitation":"\\super 6,7\\nosupersub{}","plainCitation":"6,7","noteIndex":0},"citationItems":[{"id":763,"uris":["http://zotero.org/users/2403727/items/NYHGCEG5"],"itemData":{"id":763,"type":"article-journal","abstract":"Disclaimer: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830E6F" w:rsidRPr="00337E0B">
        <w:rPr>
          <w:rFonts w:ascii="Roboto" w:hAnsi="Roboto"/>
          <w:sz w:val="22"/>
          <w:vertAlign w:val="superscript"/>
          <w:lang w:val="en-US"/>
        </w:rPr>
        <w:t>6,7</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commentRangeStart w:id="164"/>
      <w:commentRangeStart w:id="165"/>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commentRangeEnd w:id="164"/>
      <w:r w:rsidR="00A4078D">
        <w:rPr>
          <w:rStyle w:val="Kommentarhenvisning"/>
          <w:lang w:val="en-US" w:eastAsia="en-US"/>
        </w:rPr>
        <w:commentReference w:id="164"/>
      </w:r>
      <w:commentRangeEnd w:id="165"/>
      <w:r w:rsidR="007D6E9F">
        <w:rPr>
          <w:rStyle w:val="Kommentarhenvisning"/>
          <w:lang w:val="en-US" w:eastAsia="en-US"/>
        </w:rPr>
        <w:commentReference w:id="165"/>
      </w:r>
    </w:p>
    <w:p w14:paraId="092474A9" w14:textId="390F5E5F" w:rsidR="005B164B" w:rsidRPr="00391E8B" w:rsidRDefault="00C11D6C" w:rsidP="005B164B">
      <w:pPr>
        <w:spacing w:line="480" w:lineRule="auto"/>
        <w:rPr>
          <w:rFonts w:ascii="Roboto" w:hAnsi="Roboto"/>
          <w:sz w:val="22"/>
          <w:szCs w:val="22"/>
          <w:lang w:val="en-US"/>
        </w:rPr>
      </w:pPr>
      <w:r w:rsidRPr="00391E8B">
        <w:rPr>
          <w:rFonts w:ascii="Roboto" w:hAnsi="Roboto"/>
          <w:sz w:val="22"/>
          <w:szCs w:val="22"/>
          <w:lang w:val="en-US"/>
        </w:rPr>
        <w:t>Features</w:t>
      </w:r>
      <w:r w:rsidR="005B164B" w:rsidRPr="00391E8B">
        <w:rPr>
          <w:rFonts w:ascii="Roboto" w:hAnsi="Roboto"/>
          <w:sz w:val="22"/>
          <w:szCs w:val="22"/>
          <w:lang w:val="en-US"/>
        </w:rPr>
        <w:t xml:space="preserve"> of interest were selected based on their </w:t>
      </w:r>
      <w:ins w:id="166" w:author="Lampert, Rachel" w:date="2025-04-03T09:07:00Z" w16du:dateUtc="2025-04-03T13:07:00Z">
        <w:r w:rsidR="00822DD1">
          <w:rPr>
            <w:rFonts w:ascii="Roboto" w:hAnsi="Roboto"/>
            <w:sz w:val="22"/>
            <w:szCs w:val="22"/>
            <w:lang w:val="en-US"/>
          </w:rPr>
          <w:t xml:space="preserve">potential </w:t>
        </w:r>
      </w:ins>
      <w:r w:rsidR="005B164B" w:rsidRPr="00391E8B">
        <w:rPr>
          <w:rFonts w:ascii="Roboto" w:hAnsi="Roboto"/>
          <w:sz w:val="22"/>
          <w:szCs w:val="22"/>
          <w:lang w:val="en-US"/>
        </w:rPr>
        <w:t xml:space="preserve">clinical relevance and </w:t>
      </w:r>
      <w:del w:id="167" w:author="Lampert, Rachel" w:date="2025-04-03T09:08:00Z" w16du:dateUtc="2025-04-03T13:08:00Z">
        <w:r w:rsidR="005B164B" w:rsidRPr="00391E8B" w:rsidDel="00822DD1">
          <w:rPr>
            <w:rFonts w:ascii="Roboto" w:hAnsi="Roboto"/>
            <w:sz w:val="22"/>
            <w:szCs w:val="22"/>
            <w:lang w:val="en-US"/>
          </w:rPr>
          <w:delText xml:space="preserve">potential </w:delText>
        </w:r>
      </w:del>
      <w:r w:rsidR="005B164B" w:rsidRPr="00391E8B">
        <w:rPr>
          <w:rFonts w:ascii="Roboto" w:hAnsi="Roboto"/>
          <w:sz w:val="22"/>
          <w:szCs w:val="22"/>
          <w:lang w:val="en-US"/>
        </w:rPr>
        <w:t xml:space="preserve">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0650AFE1"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353EEFD"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62A5F163"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and</w:t>
      </w:r>
      <w:r w:rsidRPr="00C11D6C">
        <w:rPr>
          <w:rFonts w:ascii="Roboto" w:hAnsi="Roboto"/>
          <w:sz w:val="22"/>
          <w:szCs w:val="22"/>
        </w:rPr>
        <w:t xml:space="preserve"> 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028CCD48"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to determine differences in clinical course</w:t>
      </w:r>
      <w:del w:id="168" w:author="Lampert, Rachel" w:date="2025-04-03T09:09:00Z" w16du:dateUtc="2025-04-03T13:09:00Z">
        <w:r w:rsidRPr="00391E8B" w:rsidDel="007D6E9F">
          <w:rPr>
            <w:rFonts w:ascii="Roboto" w:hAnsi="Roboto"/>
            <w:sz w:val="22"/>
            <w:szCs w:val="22"/>
            <w:lang w:val="en-US"/>
          </w:rPr>
          <w:delText xml:space="preserve"> and overall prognosis</w:delText>
        </w:r>
      </w:del>
      <w:r w:rsidRPr="00391E8B">
        <w:rPr>
          <w:rFonts w:ascii="Roboto" w:hAnsi="Roboto"/>
          <w:sz w:val="22"/>
          <w:szCs w:val="22"/>
          <w:lang w:val="en-US"/>
        </w:rPr>
        <w:t xml:space="preserve">.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55C276B9"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commentRangeStart w:id="169"/>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r w:rsidR="00BE1405">
        <w:rPr>
          <w:rFonts w:ascii="Roboto" w:hAnsi="Roboto"/>
          <w:sz w:val="22"/>
          <w:szCs w:val="22"/>
          <w:lang w:val="en-US"/>
        </w:rPr>
        <w:t>seven</w:t>
      </w:r>
      <w:r w:rsidR="00BE1405" w:rsidRPr="00431AEB">
        <w:rPr>
          <w:rFonts w:ascii="Roboto" w:hAnsi="Roboto"/>
          <w:sz w:val="22"/>
          <w:szCs w:val="22"/>
          <w:lang w:val="en-US"/>
        </w:rPr>
        <w:t xml:space="preserve"> </w:t>
      </w:r>
      <w:r w:rsidRPr="00431AEB">
        <w:rPr>
          <w:rFonts w:ascii="Roboto" w:hAnsi="Roboto"/>
          <w:sz w:val="22"/>
          <w:szCs w:val="22"/>
          <w:lang w:val="en-US"/>
        </w:rPr>
        <w:t>cardiovascular outcomes (atrial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ventricular arrhythmias, stroke, cardiac transplantation, all-cause death).</w:t>
      </w:r>
      <w:commentRangeEnd w:id="169"/>
      <w:r w:rsidR="00AA4BBF">
        <w:rPr>
          <w:rStyle w:val="Kommentarhenvisning"/>
          <w:lang w:val="en-US" w:eastAsia="en-US"/>
        </w:rPr>
        <w:commentReference w:id="169"/>
      </w:r>
      <w:r w:rsidRPr="00431AEB">
        <w:rPr>
          <w:rFonts w:ascii="Roboto" w:hAnsi="Roboto"/>
          <w:sz w:val="22"/>
          <w:szCs w:val="22"/>
          <w:lang w:val="en-US"/>
        </w:rPr>
        <w:t xml:space="preserve">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20517A31"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r w:rsidR="003341D7">
        <w:rPr>
          <w:rFonts w:ascii="Roboto" w:hAnsi="Roboto"/>
          <w:sz w:val="22"/>
          <w:szCs w:val="22"/>
          <w:lang w:val="en-US"/>
        </w:rPr>
        <w:t>4</w:t>
      </w:r>
      <w:r w:rsidRPr="00391E8B">
        <w:rPr>
          <w:rFonts w:ascii="Roboto" w:hAnsi="Roboto"/>
          <w:sz w:val="22"/>
          <w:szCs w:val="22"/>
          <w:lang w:val="en-US"/>
        </w:rPr>
        <w:t xml:space="preserve"> were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w:t>
      </w:r>
      <w:r w:rsidRPr="00391E8B">
        <w:rPr>
          <w:rFonts w:ascii="Roboto" w:hAnsi="Roboto"/>
          <w:sz w:val="22"/>
          <w:szCs w:val="22"/>
          <w:lang w:val="en-US"/>
        </w:rPr>
        <w:lastRenderedPageBreak/>
        <w:t xml:space="preserve">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170"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w:t>
      </w:r>
    </w:p>
    <w:p w14:paraId="4404720E" w14:textId="1415E497" w:rsidR="00C11D6C" w:rsidRPr="009E16F1" w:rsidRDefault="00C11D6C" w:rsidP="001D711A">
      <w:pPr>
        <w:spacing w:line="480" w:lineRule="auto"/>
        <w:rPr>
          <w:rFonts w:ascii="Roboto" w:hAnsi="Roboto"/>
          <w:sz w:val="22"/>
          <w:szCs w:val="22"/>
          <w:lang w:val="en-GB"/>
        </w:rPr>
      </w:pPr>
      <w:r w:rsidRPr="00391E8B">
        <w:rPr>
          <w:rFonts w:ascii="Roboto" w:hAnsi="Roboto"/>
          <w:sz w:val="22"/>
          <w:szCs w:val="22"/>
          <w:lang w:val="en-US"/>
        </w:rPr>
        <w:t>We computed the relative risk of cardiovascular comorbidities and adverse events in patients with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r w:rsidR="00E835E2">
        <w:rPr>
          <w:rFonts w:ascii="Roboto" w:hAnsi="Roboto"/>
          <w:sz w:val="22"/>
          <w:szCs w:val="22"/>
          <w:lang w:val="en-GB"/>
        </w:rPr>
        <w:t>ge</w:t>
      </w:r>
      <w:r w:rsidR="009E16F1">
        <w:rPr>
          <w:rFonts w:ascii="Roboto" w:hAnsi="Roboto"/>
          <w:sz w:val="22"/>
          <w:szCs w:val="22"/>
          <w:lang w:val="en-GB"/>
        </w:rPr>
        <w:t>-standardized rates were comput</w:t>
      </w:r>
      <w:r w:rsidR="001E4447">
        <w:rPr>
          <w:rFonts w:ascii="Roboto" w:hAnsi="Roboto"/>
          <w:sz w:val="22"/>
          <w:szCs w:val="22"/>
          <w:lang w:val="en-GB"/>
        </w:rPr>
        <w:t>ed,</w:t>
      </w:r>
      <w:r w:rsidR="009E16F1">
        <w:rPr>
          <w:rFonts w:ascii="Roboto" w:hAnsi="Roboto"/>
          <w:sz w:val="22"/>
          <w:szCs w:val="22"/>
          <w:lang w:val="en-GB"/>
        </w:rPr>
        <w:t xml:space="preserve"> </w:t>
      </w:r>
      <w:r w:rsidR="001E4447">
        <w:rPr>
          <w:rFonts w:ascii="Roboto" w:hAnsi="Roboto"/>
          <w:sz w:val="22"/>
          <w:szCs w:val="22"/>
          <w:lang w:val="en-GB"/>
        </w:rPr>
        <w:t>with</w:t>
      </w:r>
      <w:r w:rsidR="009E16F1">
        <w:rPr>
          <w:rFonts w:ascii="Roboto" w:hAnsi="Roboto"/>
          <w:sz w:val="22"/>
          <w:szCs w:val="22"/>
          <w:lang w:val="en-GB"/>
        </w:rPr>
        <w:t xml:space="preserve"> the reference age set to </w:t>
      </w:r>
      <w:r w:rsidR="001E4447">
        <w:rPr>
          <w:rFonts w:ascii="Roboto" w:hAnsi="Roboto"/>
          <w:sz w:val="22"/>
          <w:szCs w:val="22"/>
          <w:lang w:val="en-GB"/>
        </w:rPr>
        <w:t xml:space="preserve">correspond to </w:t>
      </w:r>
      <w:r w:rsidR="009E16F1">
        <w:rPr>
          <w:rFonts w:ascii="Roboto" w:hAnsi="Roboto"/>
          <w:sz w:val="22"/>
          <w:szCs w:val="22"/>
          <w:lang w:val="en-GB"/>
        </w:rPr>
        <w:t>the age-distribution of the combined cohort at the time of study inclusion</w:t>
      </w:r>
      <w:r w:rsidR="001E4447">
        <w:rPr>
          <w:rFonts w:ascii="Roboto" w:hAnsi="Roboto"/>
          <w:sz w:val="22"/>
          <w:szCs w:val="22"/>
          <w:lang w:val="en-GB"/>
        </w:rPr>
        <w:t>. A standardized incidence ratio was calculated from the age-standardized rates to compare the relative risk of investigated outcomes</w:t>
      </w:r>
      <w:r w:rsidR="009E16F1">
        <w:rPr>
          <w:rFonts w:ascii="Roboto" w:hAnsi="Roboto"/>
          <w:sz w:val="22"/>
          <w:szCs w:val="22"/>
          <w:lang w:val="en-GB"/>
        </w:rPr>
        <w:t>.</w:t>
      </w:r>
    </w:p>
    <w:p w14:paraId="6FBE2C6F" w14:textId="7BB5674E" w:rsidR="0064123F" w:rsidRPr="00040F1C" w:rsidRDefault="00EC6968" w:rsidP="00DA7CE3">
      <w:pPr>
        <w:spacing w:line="480" w:lineRule="auto"/>
        <w:rPr>
          <w:rFonts w:ascii="Roboto" w:hAnsi="Roboto"/>
          <w:sz w:val="22"/>
          <w:szCs w:val="22"/>
          <w:lang w:val="en-US"/>
        </w:rPr>
      </w:pPr>
      <w:commentRangeStart w:id="171"/>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over time</w:t>
      </w:r>
      <w:r w:rsidRPr="00040F1C">
        <w:rPr>
          <w:rFonts w:ascii="Roboto" w:hAnsi="Roboto"/>
          <w:sz w:val="22"/>
          <w:szCs w:val="22"/>
          <w:lang w:val="en-US"/>
        </w:rPr>
        <w:t xml:space="preserve"> 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LV obstruction, 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We used Cox 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xml:space="preserve">) included obesity, hypertension, LV obstruction, atrial fibrillation, onset of NYHA class III-IV symptoms, LV systolic dysfunction, and </w:t>
      </w:r>
      <w:r w:rsidR="0064123F" w:rsidRPr="00040F1C">
        <w:rPr>
          <w:rFonts w:ascii="Roboto" w:hAnsi="Roboto"/>
          <w:sz w:val="22"/>
          <w:szCs w:val="22"/>
          <w:lang w:val="en-US"/>
        </w:rPr>
        <w:t>the</w:t>
      </w:r>
      <w:r w:rsidRPr="00040F1C">
        <w:rPr>
          <w:rFonts w:ascii="Roboto" w:hAnsi="Roboto"/>
          <w:sz w:val="22"/>
          <w:szCs w:val="22"/>
          <w:lang w:val="en-US"/>
        </w:rPr>
        <w:t xml:space="preserve"> composite ventricular arrhythmia outcome. </w:t>
      </w:r>
      <w:commentRangeEnd w:id="171"/>
      <w:r w:rsidR="00AA4BBF">
        <w:rPr>
          <w:rStyle w:val="Kommentarhenvisning"/>
          <w:lang w:val="en-US" w:eastAsia="en-US"/>
        </w:rPr>
        <w:commentReference w:id="171"/>
      </w:r>
      <w:r w:rsidRPr="00040F1C">
        <w:rPr>
          <w:rFonts w:ascii="Roboto" w:hAnsi="Roboto"/>
          <w:sz w:val="22"/>
          <w:szCs w:val="22"/>
          <w:lang w:val="en-US"/>
        </w:rPr>
        <w:t xml:space="preserve">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versus </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w:t>
      </w:r>
      <w:r w:rsidRPr="00040F1C">
        <w:rPr>
          <w:rFonts w:ascii="Roboto" w:hAnsi="Roboto"/>
          <w:sz w:val="22"/>
          <w:szCs w:val="22"/>
          <w:lang w:val="en-US"/>
        </w:rPr>
        <w:lastRenderedPageBreak/>
        <w:t xml:space="preserve">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170"/>
    <w:p w14:paraId="6670D36A" w14:textId="0A787A79"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0E6F">
        <w:rPr>
          <w:rFonts w:ascii="Roboto" w:hAnsi="Roboto"/>
          <w:sz w:val="22"/>
          <w:szCs w:val="22"/>
          <w:lang w:val="en-GB"/>
        </w:rPr>
        <w:instrText xml:space="preserve"> ADDIN ZOTERO_ITEM CSL_CITATION {"citationID":"fI6VU9hQ","properties":{"formattedCitation":"\\super 8\\nosupersub{}","plainCitation":"8","noteIndex":0},"citationItems":[{"id":4110,"uris":["http://zotero.org/users/2403727/items/YNXBJL5A"],"itemData":{"id":4110,"type":"software","title":"Comparing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0E6F" w:rsidRPr="00337E0B">
        <w:rPr>
          <w:rFonts w:ascii="Roboto" w:hAnsi="Roboto"/>
          <w:sz w:val="22"/>
          <w:vertAlign w:val="superscript"/>
          <w:lang w:val="en-US"/>
        </w:rPr>
        <w:t>8</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7394C75B" w:rsidR="00317FF7" w:rsidRPr="008B3566" w:rsidRDefault="00CD6850" w:rsidP="001D711A">
      <w:pPr>
        <w:spacing w:line="480" w:lineRule="auto"/>
        <w:rPr>
          <w:rFonts w:ascii="Roboto" w:hAnsi="Roboto"/>
          <w:sz w:val="22"/>
          <w:szCs w:val="22"/>
          <w:lang w:val="en-US"/>
        </w:rPr>
      </w:pPr>
      <w:del w:id="172" w:author="Lampert, Rachel" w:date="2025-04-03T09:10:00Z" w16du:dateUtc="2025-04-03T13:10:00Z">
        <w:r w:rsidDel="007D6E9F">
          <w:rPr>
            <w:rFonts w:ascii="Roboto" w:hAnsi="Roboto"/>
            <w:sz w:val="22"/>
            <w:szCs w:val="22"/>
            <w:lang w:val="en-US"/>
          </w:rPr>
          <w:delText>We evaluated</w:delText>
        </w:r>
      </w:del>
      <w:ins w:id="173" w:author="Lampert, Rachel" w:date="2025-04-03T09:10:00Z" w16du:dateUtc="2025-04-03T13:10:00Z">
        <w:r w:rsidR="007D6E9F">
          <w:rPr>
            <w:rFonts w:ascii="Roboto" w:hAnsi="Roboto"/>
            <w:sz w:val="22"/>
            <w:szCs w:val="22"/>
            <w:lang w:val="en-US"/>
          </w:rPr>
          <w:t>Among the</w:t>
        </w:r>
      </w:ins>
      <w:r w:rsidR="008E71EB">
        <w:rPr>
          <w:rFonts w:ascii="Roboto" w:hAnsi="Roboto"/>
          <w:sz w:val="22"/>
          <w:szCs w:val="22"/>
          <w:lang w:val="en-US"/>
        </w:rPr>
        <w:t xml:space="preserve"> 11,335 </w:t>
      </w:r>
      <w:r w:rsidR="0004497C">
        <w:rPr>
          <w:rFonts w:ascii="Roboto" w:hAnsi="Roboto"/>
          <w:sz w:val="22"/>
          <w:szCs w:val="22"/>
          <w:lang w:val="en-US"/>
        </w:rPr>
        <w:t>individuals</w:t>
      </w:r>
      <w:r w:rsidRPr="00CD6850">
        <w:rPr>
          <w:rFonts w:ascii="Roboto" w:hAnsi="Roboto"/>
          <w:sz w:val="22"/>
          <w:szCs w:val="22"/>
          <w:lang w:val="en-US"/>
        </w:rPr>
        <w:t xml:space="preserve"> </w:t>
      </w:r>
      <w:r w:rsidRPr="00040F1C">
        <w:rPr>
          <w:rFonts w:ascii="Roboto" w:hAnsi="Roboto"/>
          <w:sz w:val="22"/>
          <w:szCs w:val="22"/>
          <w:lang w:val="en-US"/>
        </w:rPr>
        <w:t>with HCM</w:t>
      </w:r>
      <w:ins w:id="174" w:author="Lampert, Rachel" w:date="2025-04-03T09:10:00Z" w16du:dateUtc="2025-04-03T13:10:00Z">
        <w:r w:rsidR="007D6E9F">
          <w:rPr>
            <w:rFonts w:ascii="Roboto" w:hAnsi="Roboto"/>
            <w:sz w:val="22"/>
            <w:szCs w:val="22"/>
            <w:lang w:val="en-US"/>
          </w:rPr>
          <w:t xml:space="preserve"> in the SHARE registry,</w:t>
        </w:r>
      </w:ins>
      <w:r w:rsidR="0004497C">
        <w:rPr>
          <w:rFonts w:ascii="Roboto" w:hAnsi="Roboto"/>
          <w:sz w:val="22"/>
          <w:szCs w:val="22"/>
          <w:lang w:val="en-US"/>
        </w:rPr>
        <w:t xml:space="preserve"> </w:t>
      </w:r>
      <w:ins w:id="175" w:author="Christoffer Vissing" w:date="2025-04-08T15:33:00Z" w16du:dateUtc="2025-04-08T13:33:00Z">
        <w:r w:rsidR="00D81999">
          <w:rPr>
            <w:rFonts w:ascii="Roboto" w:hAnsi="Roboto"/>
            <w:sz w:val="22"/>
            <w:szCs w:val="22"/>
            <w:lang w:val="en-US"/>
          </w:rPr>
          <w:t xml:space="preserve">we included </w:t>
        </w:r>
      </w:ins>
      <w:del w:id="176" w:author="Lampert, Rachel" w:date="2025-04-03T09:10:00Z" w16du:dateUtc="2025-04-03T13:10:00Z">
        <w:r w:rsidDel="007D6E9F">
          <w:rPr>
            <w:rFonts w:ascii="Roboto" w:hAnsi="Roboto"/>
            <w:sz w:val="22"/>
            <w:szCs w:val="22"/>
            <w:lang w:val="en-US"/>
          </w:rPr>
          <w:delText xml:space="preserve">and </w:delText>
        </w:r>
        <w:r w:rsidR="00856846" w:rsidDel="007D6E9F">
          <w:rPr>
            <w:rFonts w:ascii="Roboto" w:hAnsi="Roboto"/>
            <w:sz w:val="22"/>
            <w:szCs w:val="22"/>
            <w:lang w:val="en-US"/>
          </w:rPr>
          <w:delText>analyzed</w:delText>
        </w:r>
        <w:r w:rsidR="001D711A" w:rsidRPr="00040F1C" w:rsidDel="007D6E9F">
          <w:rPr>
            <w:rFonts w:ascii="Roboto" w:hAnsi="Roboto"/>
            <w:sz w:val="22"/>
            <w:szCs w:val="22"/>
            <w:lang w:val="en-US"/>
          </w:rPr>
          <w:delText xml:space="preserve"> </w:delText>
        </w:r>
      </w:del>
      <w:r w:rsidR="008E08FC">
        <w:rPr>
          <w:rFonts w:ascii="Roboto" w:hAnsi="Roboto"/>
          <w:sz w:val="22"/>
          <w:szCs w:val="22"/>
          <w:lang w:val="en-US"/>
        </w:rPr>
        <w:t>6</w:t>
      </w:r>
      <w:r w:rsidR="001D711A" w:rsidRPr="00040F1C">
        <w:rPr>
          <w:rFonts w:ascii="Roboto" w:hAnsi="Roboto"/>
          <w:sz w:val="22"/>
          <w:szCs w:val="22"/>
          <w:lang w:val="en-US"/>
        </w:rPr>
        <w:t>,</w:t>
      </w:r>
      <w:r w:rsidR="008E08FC">
        <w:rPr>
          <w:rFonts w:ascii="Roboto" w:hAnsi="Roboto"/>
          <w:sz w:val="22"/>
          <w:szCs w:val="22"/>
          <w:lang w:val="en-US"/>
        </w:rPr>
        <w:t>1</w:t>
      </w:r>
      <w:r w:rsidR="003341D7">
        <w:rPr>
          <w:rFonts w:ascii="Roboto" w:hAnsi="Roboto"/>
          <w:sz w:val="22"/>
          <w:szCs w:val="22"/>
          <w:lang w:val="en-US"/>
        </w:rPr>
        <w:t>2</w:t>
      </w:r>
      <w:r w:rsidR="008E08FC">
        <w:rPr>
          <w:rFonts w:ascii="Roboto" w:hAnsi="Roboto"/>
          <w:sz w:val="22"/>
          <w:szCs w:val="22"/>
          <w:lang w:val="en-US"/>
        </w:rPr>
        <w:t>0</w:t>
      </w:r>
      <w:r w:rsidR="001D711A" w:rsidRPr="00040F1C">
        <w:rPr>
          <w:rFonts w:ascii="Roboto" w:hAnsi="Roboto"/>
          <w:sz w:val="22"/>
          <w:szCs w:val="22"/>
          <w:lang w:val="en-US"/>
        </w:rPr>
        <w:t xml:space="preserve"> </w:t>
      </w:r>
      <w:commentRangeStart w:id="177"/>
      <w:r w:rsidR="00290C27">
        <w:rPr>
          <w:rFonts w:ascii="Roboto" w:hAnsi="Roboto"/>
          <w:sz w:val="22"/>
          <w:szCs w:val="22"/>
          <w:lang w:val="en-US"/>
        </w:rPr>
        <w:t xml:space="preserve">children </w:t>
      </w:r>
      <w:commentRangeEnd w:id="177"/>
      <w:r w:rsidR="00BA2B72">
        <w:rPr>
          <w:rStyle w:val="Kommentarhenvisning"/>
          <w:lang w:val="en-US" w:eastAsia="en-US"/>
        </w:rPr>
        <w:commentReference w:id="177"/>
      </w:r>
      <w:ins w:id="178" w:author="Lampert, Rachel" w:date="2025-04-03T09:10:00Z" w16du:dateUtc="2025-04-03T13:10:00Z">
        <w:r w:rsidR="007D6E9F">
          <w:rPr>
            <w:rFonts w:ascii="Roboto" w:hAnsi="Roboto"/>
            <w:sz w:val="22"/>
            <w:szCs w:val="22"/>
            <w:lang w:val="en-US"/>
          </w:rPr>
          <w:t xml:space="preserve"> (N = x)</w:t>
        </w:r>
      </w:ins>
      <w:ins w:id="179" w:author="Lampert, Rachel" w:date="2025-04-03T09:11:00Z" w16du:dateUtc="2025-04-03T13:11:00Z">
        <w:r w:rsidR="007D6E9F">
          <w:rPr>
            <w:rFonts w:ascii="Roboto" w:hAnsi="Roboto"/>
            <w:sz w:val="22"/>
            <w:szCs w:val="22"/>
            <w:lang w:val="en-US"/>
          </w:rPr>
          <w:t xml:space="preserve"> </w:t>
        </w:r>
      </w:ins>
      <w:r w:rsidR="00290C27">
        <w:rPr>
          <w:rFonts w:ascii="Roboto" w:hAnsi="Roboto"/>
          <w:sz w:val="22"/>
          <w:szCs w:val="22"/>
          <w:lang w:val="en-US"/>
        </w:rPr>
        <w:t>and adults</w:t>
      </w:r>
      <w:r w:rsidR="00290C27" w:rsidRPr="00040F1C">
        <w:rPr>
          <w:rFonts w:ascii="Roboto" w:hAnsi="Roboto"/>
          <w:sz w:val="22"/>
          <w:szCs w:val="22"/>
          <w:lang w:val="en-US"/>
        </w:rPr>
        <w:t xml:space="preserve"> </w:t>
      </w:r>
      <w:r w:rsidR="00DA50F5" w:rsidRPr="00040F1C">
        <w:rPr>
          <w:rFonts w:ascii="Roboto" w:hAnsi="Roboto"/>
          <w:sz w:val="22"/>
          <w:szCs w:val="22"/>
          <w:lang w:val="en-US"/>
        </w:rPr>
        <w:t>(</w:t>
      </w:r>
      <w:ins w:id="180" w:author="Lampert, Rachel" w:date="2025-04-03T09:11:00Z" w16du:dateUtc="2025-04-03T13:11:00Z">
        <w:r w:rsidR="007D6E9F">
          <w:rPr>
            <w:rFonts w:ascii="Roboto" w:hAnsi="Roboto"/>
            <w:sz w:val="22"/>
            <w:szCs w:val="22"/>
            <w:lang w:val="en-US"/>
          </w:rPr>
          <w:t xml:space="preserve"> overall </w:t>
        </w:r>
      </w:ins>
      <w:r w:rsidR="008E08FC">
        <w:rPr>
          <w:rFonts w:ascii="Roboto" w:hAnsi="Roboto"/>
          <w:sz w:val="22"/>
          <w:szCs w:val="22"/>
          <w:lang w:val="en-US"/>
        </w:rPr>
        <w:t>40</w:t>
      </w:r>
      <w:r w:rsidR="00DA50F5" w:rsidRPr="00040F1C">
        <w:rPr>
          <w:rFonts w:ascii="Roboto" w:hAnsi="Roboto"/>
          <w:sz w:val="22"/>
          <w:szCs w:val="22"/>
          <w:lang w:val="en-US"/>
        </w:rPr>
        <w:t>% female</w:t>
      </w:r>
      <w:r w:rsidR="00317FF7" w:rsidRPr="00040F1C">
        <w:rPr>
          <w:rFonts w:ascii="Roboto" w:hAnsi="Roboto"/>
          <w:sz w:val="22"/>
          <w:szCs w:val="22"/>
          <w:lang w:val="en-US"/>
        </w:rPr>
        <w:t>, 8</w:t>
      </w:r>
      <w:r w:rsidR="008E08FC">
        <w:rPr>
          <w:rFonts w:ascii="Roboto" w:hAnsi="Roboto"/>
          <w:sz w:val="22"/>
          <w:szCs w:val="22"/>
          <w:lang w:val="en-US"/>
        </w:rPr>
        <w:t>7</w:t>
      </w:r>
      <w:r w:rsidR="00317FF7" w:rsidRPr="00040F1C">
        <w:rPr>
          <w:rFonts w:ascii="Roboto" w:hAnsi="Roboto"/>
          <w:sz w:val="22"/>
          <w:szCs w:val="22"/>
          <w:lang w:val="en-US"/>
        </w:rPr>
        <w:t>% probands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F704D4" w:rsidRPr="00040F1C">
        <w:rPr>
          <w:rFonts w:ascii="Roboto" w:hAnsi="Roboto"/>
          <w:sz w:val="22"/>
          <w:szCs w:val="22"/>
          <w:lang w:val="en-US"/>
        </w:rPr>
        <w:t>,</w:t>
      </w:r>
      <w:r w:rsidR="008E08FC">
        <w:rPr>
          <w:rFonts w:ascii="Roboto" w:hAnsi="Roboto"/>
          <w:sz w:val="22"/>
          <w:szCs w:val="22"/>
          <w:lang w:val="en-US"/>
        </w:rPr>
        <w:t>082</w:t>
      </w:r>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non-</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8A4E67" w:rsidRPr="00040F1C">
        <w:rPr>
          <w:rFonts w:ascii="Roboto" w:hAnsi="Roboto"/>
          <w:sz w:val="22"/>
          <w:szCs w:val="22"/>
          <w:lang w:val="en-US"/>
        </w:rPr>
        <w:t>,</w:t>
      </w:r>
      <w:r w:rsidR="008E08FC">
        <w:rPr>
          <w:rFonts w:ascii="Roboto" w:hAnsi="Roboto"/>
          <w:sz w:val="22"/>
          <w:szCs w:val="22"/>
          <w:lang w:val="en-US"/>
        </w:rPr>
        <w:t>038</w:t>
      </w:r>
      <w:ins w:id="181" w:author="Belinda Gray" w:date="2025-04-06T12:53:00Z" w16du:dateUtc="2025-04-06T08:53:00Z">
        <w:r w:rsidR="00964632">
          <w:rPr>
            <w:rFonts w:ascii="Roboto" w:hAnsi="Roboto"/>
            <w:sz w:val="22"/>
            <w:szCs w:val="22"/>
            <w:lang w:val="en-US"/>
          </w:rPr>
          <w:t>)</w:t>
        </w:r>
      </w:ins>
      <w:r w:rsidR="001D711A" w:rsidRPr="00040F1C">
        <w:rPr>
          <w:rFonts w:ascii="Roboto" w:hAnsi="Roboto"/>
          <w:sz w:val="22"/>
          <w:szCs w:val="22"/>
          <w:lang w:val="en-US"/>
        </w:rPr>
        <w:t>.</w:t>
      </w:r>
      <w:r w:rsidR="00DA50F5" w:rsidRPr="00040F1C">
        <w:rPr>
          <w:rFonts w:ascii="Roboto" w:hAnsi="Roboto"/>
          <w:sz w:val="22"/>
          <w:szCs w:val="22"/>
          <w:lang w:val="en-US"/>
        </w:rPr>
        <w:t xml:space="preserve"> </w:t>
      </w:r>
      <w:commentRangeStart w:id="182"/>
      <w:r w:rsidR="00DA50F5" w:rsidRPr="00040F1C">
        <w:rPr>
          <w:rFonts w:ascii="Roboto" w:hAnsi="Roboto"/>
          <w:sz w:val="22"/>
          <w:szCs w:val="22"/>
          <w:lang w:val="en-US"/>
        </w:rPr>
        <w:t>Median</w:t>
      </w:r>
      <w:commentRangeEnd w:id="182"/>
      <w:r w:rsidR="004929D2">
        <w:rPr>
          <w:rStyle w:val="Kommentarhenvisning"/>
          <w:lang w:val="en-US" w:eastAsia="en-US"/>
        </w:rPr>
        <w:commentReference w:id="182"/>
      </w:r>
      <w:r w:rsidR="00DA50F5" w:rsidRPr="00040F1C">
        <w:rPr>
          <w:rFonts w:ascii="Roboto" w:hAnsi="Roboto"/>
          <w:sz w:val="22"/>
          <w:szCs w:val="22"/>
          <w:lang w:val="en-US"/>
        </w:rPr>
        <w:t xml:space="preserve"> age </w:t>
      </w:r>
      <w:r w:rsidR="00317FF7" w:rsidRPr="00040F1C">
        <w:rPr>
          <w:rFonts w:ascii="Roboto" w:hAnsi="Roboto"/>
          <w:sz w:val="22"/>
          <w:szCs w:val="22"/>
          <w:lang w:val="en-US"/>
        </w:rPr>
        <w:t>of HCM diagnosis was 46.</w:t>
      </w:r>
      <w:r w:rsidR="008E08FC">
        <w:rPr>
          <w:rFonts w:ascii="Roboto" w:hAnsi="Roboto"/>
          <w:sz w:val="22"/>
          <w:szCs w:val="22"/>
          <w:lang w:val="en-US"/>
        </w:rPr>
        <w:t>8</w:t>
      </w:r>
      <w:r w:rsidR="00317FF7" w:rsidRPr="00040F1C">
        <w:rPr>
          <w:rFonts w:ascii="Roboto" w:hAnsi="Roboto"/>
          <w:sz w:val="22"/>
          <w:szCs w:val="22"/>
          <w:lang w:val="en-US"/>
        </w:rPr>
        <w:t xml:space="preserve"> years (IQR: 30.</w:t>
      </w:r>
      <w:r w:rsidR="008E08FC">
        <w:rPr>
          <w:rFonts w:ascii="Roboto" w:hAnsi="Roboto"/>
          <w:sz w:val="22"/>
          <w:szCs w:val="22"/>
          <w:lang w:val="en-US"/>
        </w:rPr>
        <w:t>7</w:t>
      </w:r>
      <w:r w:rsidR="00317FF7" w:rsidRPr="00040F1C">
        <w:rPr>
          <w:rFonts w:ascii="Roboto" w:hAnsi="Roboto"/>
          <w:sz w:val="22"/>
          <w:szCs w:val="22"/>
          <w:lang w:val="en-US"/>
        </w:rPr>
        <w:t xml:space="preserve"> to 5</w:t>
      </w:r>
      <w:r w:rsidR="008E08FC">
        <w:rPr>
          <w:rFonts w:ascii="Roboto" w:hAnsi="Roboto"/>
          <w:sz w:val="22"/>
          <w:szCs w:val="22"/>
          <w:lang w:val="en-US"/>
        </w:rPr>
        <w:t>9</w:t>
      </w:r>
      <w:r w:rsidR="008A4E67" w:rsidRPr="00040F1C">
        <w:rPr>
          <w:rFonts w:ascii="Roboto" w:hAnsi="Roboto"/>
          <w:sz w:val="22"/>
          <w:szCs w:val="22"/>
          <w:lang w:val="en-US"/>
        </w:rPr>
        <w:t>.</w:t>
      </w:r>
      <w:r w:rsidR="008E08FC">
        <w:rPr>
          <w:rFonts w:ascii="Roboto" w:hAnsi="Roboto"/>
          <w:sz w:val="22"/>
          <w:szCs w:val="22"/>
          <w:lang w:val="en-US"/>
        </w:rPr>
        <w:t>0</w:t>
      </w:r>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r w:rsidR="008E08FC">
        <w:rPr>
          <w:rFonts w:ascii="Roboto" w:hAnsi="Roboto"/>
          <w:sz w:val="22"/>
          <w:szCs w:val="22"/>
          <w:lang w:val="en-US"/>
        </w:rPr>
        <w:t>1</w:t>
      </w:r>
      <w:r w:rsidR="008A4E67" w:rsidRPr="008B3566">
        <w:rPr>
          <w:rFonts w:ascii="Roboto" w:hAnsi="Roboto"/>
          <w:sz w:val="22"/>
          <w:szCs w:val="22"/>
          <w:lang w:val="en-US"/>
        </w:rPr>
        <w:t>.</w:t>
      </w:r>
      <w:r w:rsidR="008E08FC">
        <w:rPr>
          <w:rFonts w:ascii="Roboto" w:hAnsi="Roboto"/>
          <w:sz w:val="22"/>
          <w:szCs w:val="22"/>
          <w:lang w:val="en-US"/>
        </w:rPr>
        <w:t>1</w:t>
      </w:r>
      <w:r w:rsidR="00317FF7" w:rsidRPr="008B3566">
        <w:rPr>
          <w:rFonts w:ascii="Roboto" w:hAnsi="Roboto"/>
          <w:sz w:val="22"/>
          <w:szCs w:val="22"/>
          <w:lang w:val="en-US"/>
        </w:rPr>
        <w:t xml:space="preserve"> years (IQR: 3</w:t>
      </w:r>
      <w:r w:rsidR="008A4E67" w:rsidRPr="008B3566">
        <w:rPr>
          <w:rFonts w:ascii="Roboto" w:hAnsi="Roboto"/>
          <w:sz w:val="22"/>
          <w:szCs w:val="22"/>
          <w:lang w:val="en-US"/>
        </w:rPr>
        <w:t>6.</w:t>
      </w:r>
      <w:r w:rsidR="008E08FC">
        <w:rPr>
          <w:rFonts w:ascii="Roboto" w:hAnsi="Roboto"/>
          <w:sz w:val="22"/>
          <w:szCs w:val="22"/>
          <w:lang w:val="en-US"/>
        </w:rPr>
        <w:t>4</w:t>
      </w:r>
      <w:r w:rsidR="00317FF7" w:rsidRPr="008B3566">
        <w:rPr>
          <w:rFonts w:ascii="Roboto" w:hAnsi="Roboto"/>
          <w:sz w:val="22"/>
          <w:szCs w:val="22"/>
          <w:lang w:val="en-US"/>
        </w:rPr>
        <w:t xml:space="preserve"> to 6</w:t>
      </w:r>
      <w:r w:rsidR="008E08FC">
        <w:rPr>
          <w:rFonts w:ascii="Roboto" w:hAnsi="Roboto"/>
          <w:sz w:val="22"/>
          <w:szCs w:val="22"/>
          <w:lang w:val="en-US"/>
        </w:rPr>
        <w:t>2</w:t>
      </w:r>
      <w:r w:rsidR="008A4E67" w:rsidRPr="008B3566">
        <w:rPr>
          <w:rFonts w:ascii="Roboto" w:hAnsi="Roboto"/>
          <w:sz w:val="22"/>
          <w:szCs w:val="22"/>
          <w:lang w:val="en-US"/>
        </w:rPr>
        <w:t>.</w:t>
      </w:r>
      <w:r w:rsidR="008E08FC">
        <w:rPr>
          <w:rFonts w:ascii="Roboto" w:hAnsi="Roboto"/>
          <w:sz w:val="22"/>
          <w:szCs w:val="22"/>
          <w:lang w:val="en-US"/>
        </w:rPr>
        <w:t>7</w:t>
      </w:r>
      <w:r w:rsidR="00317FF7" w:rsidRPr="008B3566">
        <w:rPr>
          <w:rFonts w:ascii="Roboto" w:hAnsi="Roboto"/>
          <w:sz w:val="22"/>
          <w:szCs w:val="22"/>
          <w:lang w:val="en-US"/>
        </w:rPr>
        <w:t>)</w:t>
      </w:r>
      <w:r w:rsidR="00B00CE6">
        <w:rPr>
          <w:rFonts w:ascii="Roboto" w:hAnsi="Roboto"/>
          <w:sz w:val="22"/>
          <w:szCs w:val="22"/>
          <w:lang w:val="en-US"/>
        </w:rPr>
        <w:t xml:space="preserve">. </w:t>
      </w:r>
      <w:commentRangeStart w:id="183"/>
      <w:r w:rsidR="00B00CE6">
        <w:rPr>
          <w:rFonts w:ascii="Roboto" w:hAnsi="Roboto"/>
          <w:sz w:val="22"/>
          <w:szCs w:val="22"/>
          <w:lang w:val="en-US"/>
        </w:rPr>
        <w:t xml:space="preserve">In </w:t>
      </w:r>
      <w:r w:rsidR="003341D7">
        <w:rPr>
          <w:rFonts w:ascii="Roboto" w:hAnsi="Roboto"/>
          <w:sz w:val="22"/>
          <w:szCs w:val="22"/>
          <w:lang w:val="en-US"/>
        </w:rPr>
        <w:t xml:space="preserve">725 </w:t>
      </w:r>
      <w:r w:rsidR="00B00CE6">
        <w:rPr>
          <w:rFonts w:ascii="Roboto" w:hAnsi="Roboto"/>
          <w:sz w:val="22"/>
          <w:szCs w:val="22"/>
          <w:lang w:val="en-US"/>
        </w:rPr>
        <w:t>patients</w:t>
      </w:r>
      <w:r w:rsidR="00E17DAA">
        <w:rPr>
          <w:rFonts w:ascii="Roboto" w:hAnsi="Roboto"/>
          <w:sz w:val="22"/>
          <w:szCs w:val="22"/>
          <w:lang w:val="en-US"/>
        </w:rPr>
        <w:t xml:space="preserve"> (1</w:t>
      </w:r>
      <w:r w:rsidR="003341D7">
        <w:rPr>
          <w:rFonts w:ascii="Roboto" w:hAnsi="Roboto"/>
          <w:sz w:val="22"/>
          <w:szCs w:val="22"/>
          <w:lang w:val="en-US"/>
        </w:rPr>
        <w:t>2</w:t>
      </w:r>
      <w:r w:rsidR="00E17DAA">
        <w:rPr>
          <w:rFonts w:ascii="Roboto" w:hAnsi="Roboto"/>
          <w:sz w:val="22"/>
          <w:szCs w:val="22"/>
          <w:lang w:val="en-US"/>
        </w:rPr>
        <w:t>%)</w:t>
      </w:r>
      <w:r w:rsidR="00B00CE6">
        <w:rPr>
          <w:rFonts w:ascii="Roboto" w:hAnsi="Roboto"/>
          <w:sz w:val="22"/>
          <w:szCs w:val="22"/>
          <w:lang w:val="en-US"/>
        </w:rPr>
        <w:t xml:space="preserve">, HCM </w:t>
      </w:r>
      <w:r w:rsidR="003B3617">
        <w:rPr>
          <w:rFonts w:ascii="Roboto" w:hAnsi="Roboto"/>
          <w:sz w:val="22"/>
          <w:szCs w:val="22"/>
          <w:lang w:val="en-US"/>
        </w:rPr>
        <w:t>was</w:t>
      </w:r>
      <w:r w:rsidR="00B00CE6">
        <w:rPr>
          <w:rFonts w:ascii="Roboto" w:hAnsi="Roboto"/>
          <w:sz w:val="22"/>
          <w:szCs w:val="22"/>
          <w:lang w:val="en-US"/>
        </w:rPr>
        <w:t xml:space="preserve"> diagnosed in childhood</w:t>
      </w:r>
      <w:commentRangeEnd w:id="183"/>
      <w:r w:rsidR="00D81999">
        <w:rPr>
          <w:rStyle w:val="Kommentarhenvisning"/>
          <w:lang w:val="en-US" w:eastAsia="en-US"/>
        </w:rPr>
        <w:commentReference w:id="183"/>
      </w:r>
      <w:r w:rsidR="00317FF7" w:rsidRPr="008B3566">
        <w:rPr>
          <w:rFonts w:ascii="Roboto" w:hAnsi="Roboto"/>
          <w:sz w:val="22"/>
          <w:szCs w:val="22"/>
          <w:lang w:val="en-US"/>
        </w:rPr>
        <w:t xml:space="preserve">. 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F53BED">
        <w:rPr>
          <w:rFonts w:ascii="Roboto" w:hAnsi="Roboto"/>
          <w:sz w:val="22"/>
          <w:szCs w:val="22"/>
          <w:lang w:val="en-US"/>
        </w:rPr>
        <w:t>present</w:t>
      </w:r>
      <w:r w:rsidR="00F53BED" w:rsidRPr="008B3566">
        <w:rPr>
          <w:rFonts w:ascii="Roboto" w:hAnsi="Roboto"/>
          <w:sz w:val="22"/>
          <w:szCs w:val="22"/>
          <w:lang w:val="en-US"/>
        </w:rPr>
        <w:t xml:space="preserve">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r w:rsidR="008E08FC">
        <w:rPr>
          <w:rFonts w:ascii="Roboto" w:hAnsi="Roboto"/>
          <w:sz w:val="22"/>
          <w:szCs w:val="22"/>
          <w:lang w:val="en-US"/>
        </w:rPr>
        <w:t>2</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r w:rsidR="008E08FC">
        <w:rPr>
          <w:rFonts w:ascii="Roboto" w:hAnsi="Roboto"/>
          <w:sz w:val="22"/>
          <w:szCs w:val="22"/>
          <w:lang w:val="en-US"/>
        </w:rPr>
        <w:t>3</w:t>
      </w:r>
      <w:r w:rsidR="00317FF7" w:rsidRPr="008B3566">
        <w:rPr>
          <w:rFonts w:ascii="Roboto" w:hAnsi="Roboto"/>
          <w:sz w:val="22"/>
          <w:szCs w:val="22"/>
          <w:lang w:val="en-US"/>
        </w:rPr>
        <w:t>.</w:t>
      </w:r>
      <w:r w:rsidR="008E08FC">
        <w:rPr>
          <w:rFonts w:ascii="Roboto" w:hAnsi="Roboto"/>
          <w:sz w:val="22"/>
          <w:szCs w:val="22"/>
          <w:lang w:val="en-US"/>
        </w:rPr>
        <w:t>2</w:t>
      </w:r>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r w:rsidR="008E08FC">
        <w:rPr>
          <w:rFonts w:ascii="Roboto" w:hAnsi="Roboto"/>
          <w:sz w:val="22"/>
          <w:szCs w:val="22"/>
          <w:lang w:val="en-US"/>
        </w:rPr>
        <w:t>0</w:t>
      </w:r>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commentRangeStart w:id="184"/>
      <w:r w:rsidR="003157B8" w:rsidRPr="008B3566">
        <w:rPr>
          <w:rFonts w:ascii="Roboto" w:hAnsi="Roboto"/>
          <w:sz w:val="22"/>
          <w:szCs w:val="22"/>
          <w:lang w:val="en-US"/>
        </w:rPr>
        <w:t>.</w:t>
      </w:r>
      <w:commentRangeEnd w:id="184"/>
      <w:r w:rsidR="00BA2B72">
        <w:rPr>
          <w:rStyle w:val="Kommentarhenvisning"/>
          <w:lang w:val="en-US" w:eastAsia="en-US"/>
        </w:rPr>
        <w:commentReference w:id="184"/>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HCM</w:t>
      </w:r>
    </w:p>
    <w:p w14:paraId="5EF5D3E7" w14:textId="646A2D91"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Clinical characteristics</w:t>
      </w:r>
      <w:ins w:id="185" w:author="Anna Axelsson Raja" w:date="2025-03-29T23:01:00Z">
        <w:r w:rsidR="00F87F9D">
          <w:rPr>
            <w:rFonts w:ascii="Roboto" w:hAnsi="Roboto"/>
            <w:sz w:val="22"/>
            <w:szCs w:val="22"/>
            <w:lang w:val="en-US"/>
          </w:rPr>
          <w:t xml:space="preserve"> </w:t>
        </w:r>
        <w:commentRangeStart w:id="186"/>
        <w:r w:rsidR="00F87F9D" w:rsidRPr="00040F1C">
          <w:rPr>
            <w:rFonts w:ascii="Roboto" w:hAnsi="Roboto"/>
            <w:sz w:val="22"/>
            <w:szCs w:val="22"/>
            <w:lang w:val="en-US"/>
          </w:rPr>
          <w:t xml:space="preserve">at </w:t>
        </w:r>
        <w:r w:rsidR="00F87F9D">
          <w:rPr>
            <w:rFonts w:ascii="Roboto" w:hAnsi="Roboto"/>
            <w:sz w:val="22"/>
            <w:szCs w:val="22"/>
            <w:lang w:val="en-US"/>
          </w:rPr>
          <w:t>first</w:t>
        </w:r>
        <w:r w:rsidR="00F87F9D" w:rsidRPr="008B3566">
          <w:rPr>
            <w:rFonts w:ascii="Roboto" w:hAnsi="Roboto"/>
            <w:sz w:val="22"/>
            <w:szCs w:val="22"/>
            <w:lang w:val="en-US"/>
          </w:rPr>
          <w:t xml:space="preserve"> visit to a </w:t>
        </w:r>
        <w:proofErr w:type="spellStart"/>
        <w:r w:rsidR="00F87F9D" w:rsidRPr="008B3566">
          <w:rPr>
            <w:rFonts w:ascii="Roboto" w:hAnsi="Roboto"/>
            <w:sz w:val="22"/>
            <w:szCs w:val="22"/>
            <w:lang w:val="en-US"/>
          </w:rPr>
          <w:t>SHaRe</w:t>
        </w:r>
        <w:proofErr w:type="spellEnd"/>
        <w:r w:rsidR="00F87F9D" w:rsidRPr="008B3566">
          <w:rPr>
            <w:rFonts w:ascii="Roboto" w:hAnsi="Roboto"/>
            <w:sz w:val="22"/>
            <w:szCs w:val="22"/>
            <w:lang w:val="en-US"/>
          </w:rPr>
          <w:t xml:space="preserve"> site</w:t>
        </w:r>
      </w:ins>
      <w:r w:rsidRPr="008B3566">
        <w:rPr>
          <w:rFonts w:ascii="Roboto" w:hAnsi="Roboto"/>
          <w:sz w:val="22"/>
          <w:szCs w:val="22"/>
          <w:lang w:val="en-US"/>
        </w:rPr>
        <w:t xml:space="preserve"> </w:t>
      </w:r>
      <w:commentRangeEnd w:id="186"/>
      <w:r w:rsidR="00F87F9D">
        <w:rPr>
          <w:rStyle w:val="Kommentarhenvisning"/>
          <w:lang w:val="en-US" w:eastAsia="en-US"/>
        </w:rPr>
        <w:commentReference w:id="186"/>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w:t>
      </w:r>
      <w:commentRangeStart w:id="187"/>
      <w:r w:rsidR="00F826AF" w:rsidRPr="008B3566">
        <w:rPr>
          <w:rFonts w:ascii="Roboto" w:hAnsi="Roboto"/>
          <w:sz w:val="22"/>
          <w:szCs w:val="22"/>
          <w:lang w:val="en-US"/>
        </w:rPr>
        <w:t>P</w:t>
      </w:r>
      <w:r w:rsidR="004F62AE" w:rsidRPr="008B3566">
        <w:rPr>
          <w:rFonts w:ascii="Roboto" w:hAnsi="Roboto"/>
          <w:sz w:val="22"/>
          <w:szCs w:val="22"/>
          <w:lang w:val="en-US"/>
        </w:rPr>
        <w:t xml:space="preserve">atients with </w:t>
      </w:r>
      <w:proofErr w:type="spellStart"/>
      <w:r w:rsidR="004F62AE" w:rsidRPr="008B3566">
        <w:rPr>
          <w:rFonts w:ascii="Roboto" w:hAnsi="Roboto"/>
          <w:sz w:val="22"/>
          <w:szCs w:val="22"/>
          <w:lang w:val="en-US"/>
        </w:rPr>
        <w:t>sarcomeric</w:t>
      </w:r>
      <w:proofErr w:type="spellEnd"/>
      <w:r w:rsidR="004F62AE" w:rsidRPr="008B3566">
        <w:rPr>
          <w:rFonts w:ascii="Roboto" w:hAnsi="Roboto"/>
          <w:sz w:val="22"/>
          <w:szCs w:val="22"/>
          <w:lang w:val="en-US"/>
        </w:rPr>
        <w:t xml:space="preserve"> HCM were</w:t>
      </w:r>
      <w:r w:rsidR="00BF182A" w:rsidRPr="008B3566">
        <w:rPr>
          <w:rFonts w:ascii="Roboto" w:hAnsi="Roboto"/>
          <w:sz w:val="22"/>
          <w:szCs w:val="22"/>
          <w:lang w:val="en-US"/>
        </w:rPr>
        <w:t xml:space="preserve"> </w:t>
      </w:r>
      <w:commentRangeEnd w:id="187"/>
      <w:r w:rsidR="00A4078D">
        <w:rPr>
          <w:rStyle w:val="Kommentarhenvisning"/>
          <w:lang w:val="en-US" w:eastAsia="en-US"/>
        </w:rPr>
        <w:commentReference w:id="187"/>
      </w:r>
      <w:r w:rsidR="004451B2" w:rsidRPr="008B3566">
        <w:rPr>
          <w:rFonts w:ascii="Roboto" w:hAnsi="Roboto"/>
          <w:sz w:val="22"/>
          <w:szCs w:val="22"/>
          <w:lang w:val="en-US"/>
        </w:rPr>
        <w:t>~1</w:t>
      </w:r>
      <w:r w:rsidR="008E08FC">
        <w:rPr>
          <w:rFonts w:ascii="Roboto" w:hAnsi="Roboto"/>
          <w:sz w:val="22"/>
          <w:szCs w:val="22"/>
          <w:lang w:val="en-US"/>
        </w:rPr>
        <w:t>6</w:t>
      </w:r>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r w:rsidR="008E08FC">
        <w:rPr>
          <w:rFonts w:ascii="Roboto" w:hAnsi="Roboto"/>
          <w:sz w:val="22"/>
          <w:szCs w:val="22"/>
          <w:lang w:val="en-US"/>
        </w:rPr>
        <w:t>8</w:t>
      </w:r>
      <w:r w:rsidR="00556B72" w:rsidRPr="008B3566">
        <w:rPr>
          <w:rFonts w:ascii="Roboto" w:hAnsi="Roboto"/>
          <w:sz w:val="22"/>
          <w:szCs w:val="22"/>
          <w:lang w:val="en-US"/>
        </w:rPr>
        <w:t>.</w:t>
      </w:r>
      <w:r w:rsidR="008E08FC">
        <w:rPr>
          <w:rFonts w:ascii="Roboto" w:hAnsi="Roboto"/>
          <w:sz w:val="22"/>
          <w:szCs w:val="22"/>
          <w:lang w:val="en-US"/>
        </w:rPr>
        <w:t>1</w:t>
      </w:r>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r w:rsidR="008E08FC">
        <w:rPr>
          <w:rFonts w:ascii="Roboto" w:hAnsi="Roboto"/>
          <w:sz w:val="22"/>
          <w:szCs w:val="22"/>
          <w:lang w:val="en-US"/>
        </w:rPr>
        <w:t>4</w:t>
      </w:r>
      <w:r w:rsidR="00CF65F0" w:rsidRPr="008B3566">
        <w:rPr>
          <w:rFonts w:ascii="Roboto" w:hAnsi="Roboto"/>
          <w:sz w:val="22"/>
          <w:szCs w:val="22"/>
          <w:lang w:val="en-US"/>
        </w:rPr>
        <w:t>.</w:t>
      </w:r>
      <w:r w:rsidR="008E08FC">
        <w:rPr>
          <w:rFonts w:ascii="Roboto" w:hAnsi="Roboto"/>
          <w:sz w:val="22"/>
          <w:szCs w:val="22"/>
          <w:lang w:val="en-US"/>
        </w:rPr>
        <w:t>3</w:t>
      </w:r>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xml:space="preserve">, </w:t>
      </w:r>
      <w:commentRangeStart w:id="188"/>
      <w:r w:rsidR="00E17DAA">
        <w:rPr>
          <w:rFonts w:ascii="Roboto" w:hAnsi="Roboto"/>
          <w:sz w:val="22"/>
          <w:szCs w:val="22"/>
          <w:lang w:val="en-US"/>
        </w:rPr>
        <w:t xml:space="preserve">more likely to be diagnosed with HCM in childhood </w:t>
      </w:r>
      <w:commentRangeEnd w:id="188"/>
      <w:r w:rsidR="00D81999">
        <w:rPr>
          <w:rStyle w:val="Kommentarhenvisning"/>
          <w:lang w:val="en-US" w:eastAsia="en-US"/>
        </w:rPr>
        <w:commentReference w:id="188"/>
      </w:r>
      <w:r w:rsidR="00E17DAA">
        <w:rPr>
          <w:rFonts w:ascii="Roboto" w:hAnsi="Roboto"/>
          <w:sz w:val="22"/>
          <w:szCs w:val="22"/>
          <w:lang w:val="en-US"/>
        </w:rPr>
        <w:t>(</w:t>
      </w:r>
      <w:r w:rsidR="00A728AE">
        <w:rPr>
          <w:rFonts w:ascii="Roboto" w:hAnsi="Roboto"/>
          <w:sz w:val="22"/>
          <w:szCs w:val="22"/>
          <w:lang w:val="en-US"/>
        </w:rPr>
        <w:t>OR 3.</w:t>
      </w:r>
      <w:r w:rsidR="00CC3CDB">
        <w:rPr>
          <w:rFonts w:ascii="Roboto" w:hAnsi="Roboto"/>
          <w:sz w:val="22"/>
          <w:szCs w:val="22"/>
          <w:lang w:val="en-US"/>
        </w:rPr>
        <w:t>57</w:t>
      </w:r>
      <w:r w:rsidR="00A728AE">
        <w:rPr>
          <w:rFonts w:ascii="Roboto" w:hAnsi="Roboto"/>
          <w:sz w:val="22"/>
          <w:szCs w:val="22"/>
          <w:lang w:val="en-US"/>
        </w:rPr>
        <w:t xml:space="preserve"> [CI, </w:t>
      </w:r>
      <w:r w:rsidR="00CC3CDB">
        <w:rPr>
          <w:rFonts w:ascii="Roboto" w:hAnsi="Roboto"/>
          <w:sz w:val="22"/>
          <w:szCs w:val="22"/>
          <w:lang w:val="en-US"/>
        </w:rPr>
        <w:t>2</w:t>
      </w:r>
      <w:r w:rsidR="00A728AE">
        <w:rPr>
          <w:rFonts w:ascii="Roboto" w:hAnsi="Roboto"/>
          <w:sz w:val="22"/>
          <w:szCs w:val="22"/>
          <w:lang w:val="en-US"/>
        </w:rPr>
        <w:t>.</w:t>
      </w:r>
      <w:r w:rsidR="00CC3CDB">
        <w:rPr>
          <w:rFonts w:ascii="Roboto" w:hAnsi="Roboto"/>
          <w:sz w:val="22"/>
          <w:szCs w:val="22"/>
          <w:lang w:val="en-US"/>
        </w:rPr>
        <w:t>98</w:t>
      </w:r>
      <w:r w:rsidR="00A728AE">
        <w:rPr>
          <w:rFonts w:ascii="Roboto" w:hAnsi="Roboto"/>
          <w:sz w:val="22"/>
          <w:szCs w:val="22"/>
          <w:lang w:val="en-US"/>
        </w:rPr>
        <w:t>-4.</w:t>
      </w:r>
      <w:r w:rsidR="00CC3CDB">
        <w:rPr>
          <w:rFonts w:ascii="Roboto" w:hAnsi="Roboto"/>
          <w:sz w:val="22"/>
          <w:szCs w:val="22"/>
          <w:lang w:val="en-US"/>
        </w:rPr>
        <w:t>29</w:t>
      </w:r>
      <w:r w:rsidR="00A728AE">
        <w:rPr>
          <w:rFonts w:ascii="Roboto" w:hAnsi="Roboto"/>
          <w:sz w:val="22"/>
          <w:szCs w:val="22"/>
          <w:lang w:val="en-US"/>
        </w:rPr>
        <w:t>]</w:t>
      </w:r>
      <w:r w:rsidR="00E17DAA">
        <w:rPr>
          <w:rFonts w:ascii="Roboto" w:hAnsi="Roboto"/>
          <w:sz w:val="22"/>
          <w:szCs w:val="22"/>
          <w:lang w:val="en-US"/>
        </w:rPr>
        <w:t>),</w:t>
      </w:r>
      <w:r w:rsidR="00842AF6" w:rsidRPr="008B3566">
        <w:rPr>
          <w:rFonts w:ascii="Roboto" w:hAnsi="Roboto"/>
          <w:sz w:val="22"/>
          <w:szCs w:val="22"/>
          <w:lang w:val="en-US"/>
        </w:rPr>
        <w:t xml:space="preserve"> and had </w:t>
      </w:r>
      <w:ins w:id="189" w:author="iacopo olivotto" w:date="2025-04-02T21:41:00Z">
        <w:r w:rsidR="004929D2">
          <w:rPr>
            <w:rFonts w:ascii="Roboto" w:hAnsi="Roboto"/>
            <w:sz w:val="22"/>
            <w:szCs w:val="22"/>
            <w:lang w:val="en-US"/>
          </w:rPr>
          <w:t xml:space="preserve">slightly </w:t>
        </w:r>
      </w:ins>
      <w:r w:rsidR="00842AF6" w:rsidRPr="008B3566">
        <w:rPr>
          <w:rFonts w:ascii="Roboto" w:hAnsi="Roboto"/>
          <w:sz w:val="22"/>
          <w:szCs w:val="22"/>
          <w:lang w:val="en-US"/>
        </w:rPr>
        <w:t>higher</w:t>
      </w:r>
      <w:del w:id="190" w:author="iacopo olivotto" w:date="2025-04-02T21:41:00Z">
        <w:r w:rsidR="008B3566" w:rsidDel="004929D2">
          <w:rPr>
            <w:rFonts w:ascii="Roboto" w:hAnsi="Roboto"/>
            <w:sz w:val="22"/>
            <w:szCs w:val="22"/>
            <w:lang w:val="en-US"/>
          </w:rPr>
          <w:delText>, but still low,</w:delText>
        </w:r>
        <w:r w:rsidR="00842AF6" w:rsidRPr="008B3566" w:rsidDel="004929D2">
          <w:rPr>
            <w:rFonts w:ascii="Roboto" w:hAnsi="Roboto"/>
            <w:sz w:val="22"/>
            <w:szCs w:val="22"/>
            <w:lang w:val="en-US"/>
          </w:rPr>
          <w:delText xml:space="preserve"> </w:delText>
        </w:r>
      </w:del>
      <w:ins w:id="191" w:author="iacopo olivotto" w:date="2025-04-02T21:41:00Z">
        <w:r w:rsidR="004929D2">
          <w:rPr>
            <w:rFonts w:ascii="Roboto" w:hAnsi="Roboto"/>
            <w:sz w:val="22"/>
            <w:szCs w:val="22"/>
            <w:lang w:val="en-US"/>
          </w:rPr>
          <w:t xml:space="preserve"> </w:t>
        </w:r>
      </w:ins>
      <w:r w:rsidR="00842AF6" w:rsidRPr="008B3566">
        <w:rPr>
          <w:rFonts w:ascii="Roboto" w:hAnsi="Roboto"/>
          <w:sz w:val="22"/>
          <w:szCs w:val="22"/>
          <w:lang w:val="en-US"/>
        </w:rPr>
        <w:t>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w:t>
      </w:r>
      <w:ins w:id="192" w:author="iacopo olivotto" w:date="2025-04-02T21:41:00Z">
        <w:r w:rsidR="004929D2">
          <w:rPr>
            <w:rFonts w:ascii="Roboto" w:hAnsi="Roboto"/>
            <w:sz w:val="22"/>
            <w:szCs w:val="22"/>
            <w:lang w:val="en-US"/>
          </w:rPr>
          <w:t xml:space="preserve">which was however low for both in absolute terms: </w:t>
        </w:r>
      </w:ins>
      <w:r w:rsidR="00DA7CE3" w:rsidRPr="008B3566">
        <w:rPr>
          <w:rFonts w:ascii="Roboto" w:hAnsi="Roboto"/>
          <w:sz w:val="22"/>
          <w:szCs w:val="22"/>
          <w:lang w:val="en-US"/>
        </w:rPr>
        <w:t>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commentRangeStart w:id="193"/>
      <w:commentRangeStart w:id="194"/>
      <w:commentRangeStart w:id="195"/>
      <w:r w:rsidR="00C114B4" w:rsidRPr="008B3566">
        <w:rPr>
          <w:rFonts w:ascii="Roboto" w:hAnsi="Roboto"/>
          <w:sz w:val="22"/>
          <w:szCs w:val="22"/>
          <w:lang w:val="en-US"/>
        </w:rPr>
        <w:t>Patients with non-</w:t>
      </w:r>
      <w:proofErr w:type="spellStart"/>
      <w:r w:rsidR="003157B8" w:rsidRPr="008B3566">
        <w:rPr>
          <w:rFonts w:ascii="Roboto" w:hAnsi="Roboto"/>
          <w:sz w:val="22"/>
          <w:szCs w:val="22"/>
          <w:lang w:val="en-US"/>
        </w:rPr>
        <w:t>sarcomeric</w:t>
      </w:r>
      <w:proofErr w:type="spellEnd"/>
      <w:r w:rsidR="003157B8" w:rsidRPr="008B3566">
        <w:rPr>
          <w:rFonts w:ascii="Roboto" w:hAnsi="Roboto"/>
          <w:sz w:val="22"/>
          <w:szCs w:val="22"/>
          <w:lang w:val="en-US"/>
        </w:rPr>
        <w:t xml:space="preserve"> HCM</w:t>
      </w:r>
      <w:r w:rsidR="00C114B4" w:rsidRPr="008B3566">
        <w:rPr>
          <w:rFonts w:ascii="Roboto" w:hAnsi="Roboto"/>
          <w:sz w:val="22"/>
          <w:szCs w:val="22"/>
          <w:lang w:val="en-US"/>
        </w:rPr>
        <w:t xml:space="preserve"> were less likely to be female (OR 0.7</w:t>
      </w:r>
      <w:r w:rsidR="00CC3CDB">
        <w:rPr>
          <w:rFonts w:ascii="Roboto" w:hAnsi="Roboto"/>
          <w:sz w:val="22"/>
          <w:szCs w:val="22"/>
          <w:lang w:val="en-US"/>
        </w:rPr>
        <w:t>4</w:t>
      </w:r>
      <w:r w:rsidR="00C114B4" w:rsidRPr="008B3566">
        <w:rPr>
          <w:rFonts w:ascii="Roboto" w:hAnsi="Roboto"/>
          <w:sz w:val="22"/>
          <w:szCs w:val="22"/>
          <w:lang w:val="en-US"/>
        </w:rPr>
        <w:t xml:space="preserve"> [CI, 0.6</w:t>
      </w:r>
      <w:r w:rsidR="00CC3CDB">
        <w:rPr>
          <w:rFonts w:ascii="Roboto" w:hAnsi="Roboto"/>
          <w:sz w:val="22"/>
          <w:szCs w:val="22"/>
          <w:lang w:val="en-US"/>
        </w:rPr>
        <w:t>7</w:t>
      </w:r>
      <w:r w:rsidR="00C114B4" w:rsidRPr="008B3566">
        <w:rPr>
          <w:rFonts w:ascii="Roboto" w:hAnsi="Roboto"/>
          <w:sz w:val="22"/>
          <w:szCs w:val="22"/>
          <w:lang w:val="en-US"/>
        </w:rPr>
        <w:t>-0.</w:t>
      </w:r>
      <w:r w:rsidR="00CC3CDB">
        <w:rPr>
          <w:rFonts w:ascii="Roboto" w:hAnsi="Roboto"/>
          <w:sz w:val="22"/>
          <w:szCs w:val="22"/>
          <w:lang w:val="en-US"/>
        </w:rPr>
        <w:t>82</w:t>
      </w:r>
      <w:r w:rsidR="00C114B4" w:rsidRPr="008B3566">
        <w:rPr>
          <w:rFonts w:ascii="Roboto" w:hAnsi="Roboto"/>
          <w:sz w:val="22"/>
          <w:szCs w:val="22"/>
          <w:lang w:val="en-US"/>
        </w:rPr>
        <w:t>])</w:t>
      </w:r>
      <w:r w:rsidR="000F4274">
        <w:rPr>
          <w:rFonts w:ascii="Roboto" w:hAnsi="Roboto"/>
          <w:sz w:val="22"/>
          <w:szCs w:val="22"/>
          <w:lang w:val="en-US"/>
        </w:rPr>
        <w:t xml:space="preserve"> </w:t>
      </w:r>
      <w:commentRangeEnd w:id="193"/>
      <w:r w:rsidR="00F87F9D">
        <w:rPr>
          <w:rStyle w:val="Kommentarhenvisning"/>
          <w:lang w:val="en-US" w:eastAsia="en-US"/>
        </w:rPr>
        <w:commentReference w:id="193"/>
      </w:r>
      <w:commentRangeEnd w:id="194"/>
      <w:r w:rsidR="00964632">
        <w:rPr>
          <w:rStyle w:val="Kommentarhenvisning"/>
          <w:lang w:val="en-US" w:eastAsia="en-US"/>
        </w:rPr>
        <w:commentReference w:id="194"/>
      </w:r>
      <w:commentRangeEnd w:id="195"/>
      <w:r w:rsidR="000F4019">
        <w:rPr>
          <w:rStyle w:val="Kommentarhenvisning"/>
          <w:lang w:val="en-US" w:eastAsia="en-US"/>
        </w:rPr>
        <w:commentReference w:id="195"/>
      </w:r>
      <w:r w:rsidR="000F4274">
        <w:rPr>
          <w:rFonts w:ascii="Roboto" w:hAnsi="Roboto"/>
          <w:sz w:val="22"/>
          <w:szCs w:val="22"/>
          <w:lang w:val="en-US"/>
        </w:rPr>
        <w:t>or</w:t>
      </w:r>
      <w:r w:rsidR="00BF182A" w:rsidRPr="008B3566">
        <w:rPr>
          <w:rFonts w:ascii="Roboto" w:hAnsi="Roboto"/>
          <w:sz w:val="22"/>
          <w:szCs w:val="22"/>
          <w:lang w:val="en-US"/>
        </w:rPr>
        <w:t xml:space="preserve"> </w:t>
      </w:r>
      <w:r w:rsidR="00625F3A">
        <w:rPr>
          <w:rFonts w:ascii="Roboto" w:hAnsi="Roboto"/>
          <w:sz w:val="22"/>
          <w:szCs w:val="22"/>
          <w:lang w:val="en-US"/>
        </w:rPr>
        <w:t xml:space="preserve">self-reported as </w:t>
      </w:r>
      <w:r w:rsidR="00BF182A" w:rsidRPr="008B3566">
        <w:rPr>
          <w:rFonts w:ascii="Roboto" w:hAnsi="Roboto"/>
          <w:sz w:val="22"/>
          <w:szCs w:val="22"/>
          <w:lang w:val="en-US"/>
        </w:rPr>
        <w:t>white (OR 0.7</w:t>
      </w:r>
      <w:r w:rsidR="00CC3CDB">
        <w:rPr>
          <w:rFonts w:ascii="Roboto" w:hAnsi="Roboto"/>
          <w:sz w:val="22"/>
          <w:szCs w:val="22"/>
          <w:lang w:val="en-US"/>
        </w:rPr>
        <w:t>8</w:t>
      </w:r>
      <w:r w:rsidR="00BF182A" w:rsidRPr="008B3566">
        <w:rPr>
          <w:rFonts w:ascii="Roboto" w:hAnsi="Roboto"/>
          <w:sz w:val="22"/>
          <w:szCs w:val="22"/>
          <w:lang w:val="en-US"/>
        </w:rPr>
        <w:t xml:space="preserve"> [CI, 0.6</w:t>
      </w:r>
      <w:r w:rsidR="00CC3CDB">
        <w:rPr>
          <w:rFonts w:ascii="Roboto" w:hAnsi="Roboto"/>
          <w:sz w:val="22"/>
          <w:szCs w:val="22"/>
          <w:lang w:val="en-US"/>
        </w:rPr>
        <w:t>7</w:t>
      </w:r>
      <w:r w:rsidR="00BF182A" w:rsidRPr="008B3566">
        <w:rPr>
          <w:rFonts w:ascii="Roboto" w:hAnsi="Roboto"/>
          <w:sz w:val="22"/>
          <w:szCs w:val="22"/>
          <w:lang w:val="en-US"/>
        </w:rPr>
        <w:t>-0.</w:t>
      </w:r>
      <w:r w:rsidR="00CC3CDB">
        <w:rPr>
          <w:rFonts w:ascii="Roboto" w:hAnsi="Roboto"/>
          <w:sz w:val="22"/>
          <w:szCs w:val="22"/>
          <w:lang w:val="en-US"/>
        </w:rPr>
        <w:t>92</w:t>
      </w:r>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more 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at baseline</w:t>
      </w:r>
      <w:r w:rsidR="001B3DE8" w:rsidRPr="008B3566">
        <w:rPr>
          <w:rFonts w:ascii="Roboto" w:hAnsi="Roboto"/>
          <w:sz w:val="22"/>
          <w:szCs w:val="22"/>
          <w:lang w:val="en-US"/>
        </w:rPr>
        <w:t xml:space="preserve"> (NYHA functional class III-IV</w:t>
      </w:r>
      <w:r w:rsidR="00A64C92">
        <w:rPr>
          <w:rFonts w:ascii="Roboto" w:hAnsi="Roboto"/>
          <w:sz w:val="22"/>
          <w:szCs w:val="22"/>
          <w:lang w:val="en-US"/>
        </w:rPr>
        <w:t>, OR 1.36 [CI, 1.1</w:t>
      </w:r>
      <w:r w:rsidR="00CC3CDB">
        <w:rPr>
          <w:rFonts w:ascii="Roboto" w:hAnsi="Roboto"/>
          <w:sz w:val="22"/>
          <w:szCs w:val="22"/>
          <w:lang w:val="en-US"/>
        </w:rPr>
        <w:t>6</w:t>
      </w:r>
      <w:r w:rsidR="00A64C92">
        <w:rPr>
          <w:rFonts w:ascii="Roboto" w:hAnsi="Roboto"/>
          <w:sz w:val="22"/>
          <w:szCs w:val="22"/>
          <w:lang w:val="en-US"/>
        </w:rPr>
        <w:t>-1.6</w:t>
      </w:r>
      <w:r w:rsidR="00CC3CDB">
        <w:rPr>
          <w:rFonts w:ascii="Roboto" w:hAnsi="Roboto"/>
          <w:sz w:val="22"/>
          <w:szCs w:val="22"/>
          <w:lang w:val="en-US"/>
        </w:rPr>
        <w:t>5</w:t>
      </w:r>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2086A6BC" w14:textId="44FC4434" w:rsidR="005B44F4"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in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F826AF" w:rsidRPr="00391E8B">
        <w:rPr>
          <w:rFonts w:ascii="Roboto" w:hAnsi="Roboto"/>
          <w:sz w:val="22"/>
          <w:szCs w:val="22"/>
          <w:lang w:val="en-US"/>
        </w:rPr>
        <w:t>versus</w:t>
      </w:r>
      <w:r w:rsidR="004C619B" w:rsidRPr="00391E8B">
        <w:rPr>
          <w:rFonts w:ascii="Roboto" w:hAnsi="Roboto"/>
          <w:sz w:val="22"/>
          <w:szCs w:val="22"/>
          <w:lang w:val="en-US"/>
        </w:rPr>
        <w:t xml:space="preserve">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Overall,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more 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1.</w:t>
      </w:r>
      <w:r w:rsidR="00A21E2B">
        <w:rPr>
          <w:rFonts w:ascii="Roboto" w:hAnsi="Roboto"/>
          <w:sz w:val="22"/>
          <w:szCs w:val="22"/>
          <w:lang w:val="en-US"/>
        </w:rPr>
        <w:t>95</w:t>
      </w:r>
      <w:r w:rsidR="00A21E2B" w:rsidRPr="00391E8B">
        <w:rPr>
          <w:rFonts w:ascii="Roboto" w:hAnsi="Roboto"/>
          <w:sz w:val="22"/>
          <w:szCs w:val="22"/>
          <w:lang w:val="en-US"/>
        </w:rPr>
        <w:t xml:space="preserve"> </w:t>
      </w:r>
      <w:r w:rsidR="004C619B" w:rsidRPr="00391E8B">
        <w:rPr>
          <w:rFonts w:ascii="Roboto" w:hAnsi="Roboto"/>
          <w:sz w:val="22"/>
          <w:szCs w:val="22"/>
          <w:lang w:val="en-US"/>
        </w:rPr>
        <w:t>[CI 1.</w:t>
      </w:r>
      <w:r w:rsidR="00A21E2B">
        <w:rPr>
          <w:rFonts w:ascii="Roboto" w:hAnsi="Roboto"/>
          <w:sz w:val="22"/>
          <w:szCs w:val="22"/>
          <w:lang w:val="en-US"/>
        </w:rPr>
        <w:t>82</w:t>
      </w:r>
      <w:r w:rsidR="004C619B" w:rsidRPr="00391E8B">
        <w:rPr>
          <w:rFonts w:ascii="Roboto" w:hAnsi="Roboto"/>
          <w:sz w:val="22"/>
          <w:szCs w:val="22"/>
          <w:lang w:val="en-US"/>
        </w:rPr>
        <w:t>-</w:t>
      </w:r>
      <w:r w:rsidR="008A4E67" w:rsidRPr="00391E8B">
        <w:rPr>
          <w:rFonts w:ascii="Roboto" w:hAnsi="Roboto"/>
          <w:sz w:val="22"/>
          <w:szCs w:val="22"/>
          <w:lang w:val="en-US"/>
        </w:rPr>
        <w:t>2.0</w:t>
      </w:r>
      <w:r w:rsidR="00A21E2B">
        <w:rPr>
          <w:rFonts w:ascii="Roboto" w:hAnsi="Roboto"/>
          <w:sz w:val="22"/>
          <w:szCs w:val="22"/>
          <w:lang w:val="en-US"/>
        </w:rPr>
        <w:t>8</w:t>
      </w:r>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1.</w:t>
      </w:r>
      <w:r w:rsidR="00A21E2B">
        <w:rPr>
          <w:rFonts w:ascii="Roboto" w:hAnsi="Roboto"/>
          <w:sz w:val="22"/>
          <w:szCs w:val="22"/>
          <w:lang w:val="en-US"/>
        </w:rPr>
        <w:t>38</w:t>
      </w:r>
      <w:r w:rsidR="004C619B" w:rsidRPr="00391E8B">
        <w:rPr>
          <w:rFonts w:ascii="Roboto" w:hAnsi="Roboto"/>
          <w:sz w:val="22"/>
          <w:szCs w:val="22"/>
          <w:lang w:val="en-US"/>
        </w:rPr>
        <w:t xml:space="preserve"> [CI 1.</w:t>
      </w:r>
      <w:r w:rsidR="00A21E2B">
        <w:rPr>
          <w:rFonts w:ascii="Roboto" w:hAnsi="Roboto"/>
          <w:sz w:val="22"/>
          <w:szCs w:val="22"/>
          <w:lang w:val="en-US"/>
        </w:rPr>
        <w:t>27</w:t>
      </w:r>
      <w:r w:rsidR="004C619B" w:rsidRPr="00391E8B">
        <w:rPr>
          <w:rFonts w:ascii="Roboto" w:hAnsi="Roboto"/>
          <w:sz w:val="22"/>
          <w:szCs w:val="22"/>
          <w:lang w:val="en-US"/>
        </w:rPr>
        <w:t>-1.</w:t>
      </w:r>
      <w:r w:rsidR="008A4E67" w:rsidRPr="00391E8B">
        <w:rPr>
          <w:rFonts w:ascii="Roboto" w:hAnsi="Roboto"/>
          <w:sz w:val="22"/>
          <w:szCs w:val="22"/>
          <w:lang w:val="en-US"/>
        </w:rPr>
        <w:t>5</w:t>
      </w:r>
      <w:r w:rsidR="00A21E2B">
        <w:rPr>
          <w:rFonts w:ascii="Roboto" w:hAnsi="Roboto"/>
          <w:sz w:val="22"/>
          <w:szCs w:val="22"/>
          <w:lang w:val="en-US"/>
        </w:rPr>
        <w:t>0</w:t>
      </w:r>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commentRangeStart w:id="196"/>
      <w:commentRangeStart w:id="197"/>
      <w:r w:rsidR="00DF5A0F" w:rsidRPr="00391E8B">
        <w:rPr>
          <w:rFonts w:ascii="Roboto" w:hAnsi="Roboto"/>
          <w:sz w:val="22"/>
          <w:szCs w:val="22"/>
          <w:lang w:val="en-US"/>
        </w:rPr>
        <w:t>gradient</w:t>
      </w:r>
      <w:commentRangeEnd w:id="196"/>
      <w:r w:rsidR="00BA2B72">
        <w:rPr>
          <w:rStyle w:val="Kommentarhenvisning"/>
          <w:lang w:val="en-US" w:eastAsia="en-US"/>
        </w:rPr>
        <w:commentReference w:id="196"/>
      </w:r>
      <w:commentRangeEnd w:id="197"/>
      <w:r w:rsidR="00964632">
        <w:rPr>
          <w:rStyle w:val="Kommentarhenvisning"/>
          <w:lang w:val="en-US" w:eastAsia="en-US"/>
        </w:rPr>
        <w:commentReference w:id="197"/>
      </w:r>
      <w:r w:rsidR="00DF5A0F" w:rsidRPr="00391E8B">
        <w:rPr>
          <w:rFonts w:ascii="Roboto" w:hAnsi="Roboto"/>
          <w:sz w:val="22"/>
          <w:szCs w:val="22"/>
          <w:lang w:val="en-US"/>
        </w:rPr>
        <w:t xml:space="preserve"> &gt;30 mmHg; </w:t>
      </w:r>
      <w:r w:rsidR="004C619B" w:rsidRPr="00391E8B">
        <w:rPr>
          <w:rFonts w:ascii="Roboto" w:hAnsi="Roboto"/>
          <w:sz w:val="22"/>
          <w:szCs w:val="22"/>
          <w:lang w:val="en-US"/>
        </w:rPr>
        <w:t>RR 1.</w:t>
      </w:r>
      <w:r w:rsidR="00A21E2B">
        <w:rPr>
          <w:rFonts w:ascii="Roboto" w:hAnsi="Roboto"/>
          <w:sz w:val="22"/>
          <w:szCs w:val="22"/>
          <w:lang w:val="en-US"/>
        </w:rPr>
        <w:t>47</w:t>
      </w:r>
      <w:r w:rsidR="004C619B" w:rsidRPr="00391E8B">
        <w:rPr>
          <w:rFonts w:ascii="Roboto" w:hAnsi="Roboto"/>
          <w:sz w:val="22"/>
          <w:szCs w:val="22"/>
          <w:lang w:val="en-US"/>
        </w:rPr>
        <w:t xml:space="preserve"> [CI 1.</w:t>
      </w:r>
      <w:r w:rsidR="00A21E2B">
        <w:rPr>
          <w:rFonts w:ascii="Roboto" w:hAnsi="Roboto"/>
          <w:sz w:val="22"/>
          <w:szCs w:val="22"/>
          <w:lang w:val="en-US"/>
        </w:rPr>
        <w:t>39</w:t>
      </w:r>
      <w:r w:rsidR="004C619B" w:rsidRPr="00391E8B">
        <w:rPr>
          <w:rFonts w:ascii="Roboto" w:hAnsi="Roboto"/>
          <w:sz w:val="22"/>
          <w:szCs w:val="22"/>
          <w:lang w:val="en-US"/>
        </w:rPr>
        <w:t>-1.</w:t>
      </w:r>
      <w:r w:rsidR="00A21E2B">
        <w:rPr>
          <w:rFonts w:ascii="Roboto" w:hAnsi="Roboto"/>
          <w:sz w:val="22"/>
          <w:szCs w:val="22"/>
          <w:lang w:val="en-US"/>
        </w:rPr>
        <w:t>55</w:t>
      </w:r>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073741">
        <w:rPr>
          <w:rFonts w:ascii="Roboto" w:hAnsi="Roboto"/>
          <w:sz w:val="22"/>
          <w:szCs w:val="22"/>
          <w:lang w:val="en-US"/>
        </w:rPr>
        <w:t>1.</w:t>
      </w:r>
      <w:r w:rsidR="00A21E2B">
        <w:rPr>
          <w:rFonts w:ascii="Roboto" w:hAnsi="Roboto"/>
          <w:sz w:val="22"/>
          <w:szCs w:val="22"/>
          <w:lang w:val="en-US"/>
        </w:rPr>
        <w:t>16</w:t>
      </w:r>
      <w:r w:rsidR="00073741">
        <w:rPr>
          <w:rFonts w:ascii="Roboto" w:hAnsi="Roboto"/>
          <w:sz w:val="22"/>
          <w:szCs w:val="22"/>
          <w:lang w:val="en-US"/>
        </w:rPr>
        <w:t xml:space="preserve"> [CI 1.</w:t>
      </w:r>
      <w:r w:rsidR="00A21E2B">
        <w:rPr>
          <w:rFonts w:ascii="Roboto" w:hAnsi="Roboto"/>
          <w:sz w:val="22"/>
          <w:szCs w:val="22"/>
          <w:lang w:val="en-US"/>
        </w:rPr>
        <w:t>04</w:t>
      </w:r>
      <w:r w:rsidR="00073741">
        <w:rPr>
          <w:rFonts w:ascii="Roboto" w:hAnsi="Roboto"/>
          <w:sz w:val="22"/>
          <w:szCs w:val="22"/>
          <w:lang w:val="en-US"/>
        </w:rPr>
        <w:t>-1.</w:t>
      </w:r>
      <w:r w:rsidR="00A21E2B">
        <w:rPr>
          <w:rFonts w:ascii="Roboto" w:hAnsi="Roboto"/>
          <w:sz w:val="22"/>
          <w:szCs w:val="22"/>
          <w:lang w:val="en-US"/>
        </w:rPr>
        <w:t>29</w:t>
      </w:r>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commentRangeStart w:id="198"/>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r w:rsidR="00A21E2B">
        <w:rPr>
          <w:rFonts w:ascii="Roboto" w:hAnsi="Roboto"/>
          <w:sz w:val="22"/>
          <w:szCs w:val="22"/>
          <w:lang w:val="en-US"/>
        </w:rPr>
        <w:t>25</w:t>
      </w:r>
      <w:r w:rsidR="008A4E67" w:rsidRPr="00391E8B">
        <w:rPr>
          <w:rFonts w:ascii="Roboto" w:hAnsi="Roboto"/>
          <w:sz w:val="22"/>
          <w:szCs w:val="22"/>
          <w:lang w:val="en-US"/>
        </w:rPr>
        <w:t xml:space="preserve"> [CI 1.</w:t>
      </w:r>
      <w:r w:rsidR="00A21E2B">
        <w:rPr>
          <w:rFonts w:ascii="Roboto" w:hAnsi="Roboto"/>
          <w:sz w:val="22"/>
          <w:szCs w:val="22"/>
          <w:lang w:val="en-US"/>
        </w:rPr>
        <w:t>15</w:t>
      </w:r>
      <w:r w:rsidR="008A4E67" w:rsidRPr="00391E8B">
        <w:rPr>
          <w:rFonts w:ascii="Roboto" w:hAnsi="Roboto"/>
          <w:sz w:val="22"/>
          <w:szCs w:val="22"/>
          <w:lang w:val="en-US"/>
        </w:rPr>
        <w:t>-1.</w:t>
      </w:r>
      <w:r w:rsidR="00A21E2B">
        <w:rPr>
          <w:rFonts w:ascii="Roboto" w:hAnsi="Roboto"/>
          <w:sz w:val="22"/>
          <w:szCs w:val="22"/>
          <w:lang w:val="en-US"/>
        </w:rPr>
        <w:t>35</w:t>
      </w:r>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r w:rsidR="00A21E2B">
        <w:rPr>
          <w:rFonts w:ascii="Roboto" w:hAnsi="Roboto"/>
          <w:sz w:val="22"/>
          <w:szCs w:val="22"/>
          <w:lang w:val="en-US"/>
        </w:rPr>
        <w:t>97</w:t>
      </w:r>
      <w:r w:rsidR="008A4E67" w:rsidRPr="00391E8B">
        <w:rPr>
          <w:rFonts w:ascii="Roboto" w:hAnsi="Roboto"/>
          <w:sz w:val="22"/>
          <w:szCs w:val="22"/>
          <w:lang w:val="en-US"/>
        </w:rPr>
        <w:t xml:space="preserve"> </w:t>
      </w:r>
      <w:commentRangeEnd w:id="198"/>
      <w:r w:rsidR="00BA2B72">
        <w:rPr>
          <w:rStyle w:val="Kommentarhenvisning"/>
          <w:lang w:val="en-US" w:eastAsia="en-US"/>
        </w:rPr>
        <w:commentReference w:id="198"/>
      </w:r>
      <w:r w:rsidR="008A4E67" w:rsidRPr="00391E8B">
        <w:rPr>
          <w:rFonts w:ascii="Roboto" w:hAnsi="Roboto"/>
          <w:sz w:val="22"/>
          <w:szCs w:val="22"/>
          <w:lang w:val="en-US"/>
        </w:rPr>
        <w:t>[CI 1.</w:t>
      </w:r>
      <w:r w:rsidR="00A21E2B">
        <w:rPr>
          <w:rFonts w:ascii="Roboto" w:hAnsi="Roboto"/>
          <w:sz w:val="22"/>
          <w:szCs w:val="22"/>
          <w:lang w:val="en-US"/>
        </w:rPr>
        <w:t>6</w:t>
      </w:r>
      <w:r w:rsidR="008A4E67" w:rsidRPr="00391E8B">
        <w:rPr>
          <w:rFonts w:ascii="Roboto" w:hAnsi="Roboto"/>
          <w:sz w:val="22"/>
          <w:szCs w:val="22"/>
          <w:lang w:val="en-US"/>
        </w:rPr>
        <w:t>5-2.</w:t>
      </w:r>
      <w:r w:rsidR="00A21E2B">
        <w:rPr>
          <w:rFonts w:ascii="Roboto" w:hAnsi="Roboto"/>
          <w:sz w:val="22"/>
          <w:szCs w:val="22"/>
          <w:lang w:val="en-US"/>
        </w:rPr>
        <w:t>36</w:t>
      </w:r>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 xml:space="preserve">advanced </w:t>
      </w:r>
      <w:r w:rsidR="00EF6167">
        <w:rPr>
          <w:rFonts w:ascii="Roboto" w:hAnsi="Roboto"/>
          <w:sz w:val="22"/>
          <w:szCs w:val="22"/>
          <w:lang w:val="en-US"/>
        </w:rPr>
        <w:lastRenderedPageBreak/>
        <w:t>heart failure (</w:t>
      </w:r>
      <w:r w:rsidR="00EF6167" w:rsidRPr="00391E8B">
        <w:rPr>
          <w:rFonts w:ascii="Roboto" w:hAnsi="Roboto"/>
          <w:sz w:val="22"/>
          <w:szCs w:val="22"/>
          <w:lang w:val="en-US"/>
        </w:rPr>
        <w:t xml:space="preserve">RR </w:t>
      </w:r>
      <w:r w:rsidR="00AC2A89">
        <w:rPr>
          <w:rFonts w:ascii="Roboto" w:hAnsi="Roboto"/>
          <w:sz w:val="22"/>
          <w:szCs w:val="22"/>
          <w:lang w:val="en-US"/>
        </w:rPr>
        <w:t xml:space="preserve">for </w:t>
      </w:r>
      <w:r w:rsidR="00141347">
        <w:rPr>
          <w:rFonts w:ascii="Roboto" w:hAnsi="Roboto"/>
          <w:sz w:val="22"/>
          <w:szCs w:val="22"/>
          <w:lang w:val="en-US"/>
        </w:rPr>
        <w:t>LV</w:t>
      </w:r>
      <w:r w:rsidR="00AC2A89" w:rsidRPr="00391E8B">
        <w:rPr>
          <w:rFonts w:ascii="Roboto" w:hAnsi="Roboto"/>
          <w:sz w:val="22"/>
          <w:szCs w:val="22"/>
          <w:lang w:val="en-US"/>
        </w:rPr>
        <w:t xml:space="preserve"> systolic dysfunction </w:t>
      </w:r>
      <w:r w:rsidR="00EF6167" w:rsidRPr="00391E8B">
        <w:rPr>
          <w:rFonts w:ascii="Roboto" w:hAnsi="Roboto"/>
          <w:sz w:val="22"/>
          <w:szCs w:val="22"/>
          <w:lang w:val="en-US"/>
        </w:rPr>
        <w:t>1.</w:t>
      </w:r>
      <w:r w:rsidR="00A21E2B">
        <w:rPr>
          <w:rFonts w:ascii="Roboto" w:hAnsi="Roboto"/>
          <w:sz w:val="22"/>
          <w:szCs w:val="22"/>
          <w:lang w:val="en-US"/>
        </w:rPr>
        <w:t>82</w:t>
      </w:r>
      <w:r w:rsidR="00EF6167" w:rsidRPr="00391E8B">
        <w:rPr>
          <w:rFonts w:ascii="Roboto" w:hAnsi="Roboto"/>
          <w:sz w:val="22"/>
          <w:szCs w:val="22"/>
          <w:lang w:val="en-US"/>
        </w:rPr>
        <w:t xml:space="preserve"> [CI 1.</w:t>
      </w:r>
      <w:r w:rsidR="00A21E2B">
        <w:rPr>
          <w:rFonts w:ascii="Roboto" w:hAnsi="Roboto"/>
          <w:sz w:val="22"/>
          <w:szCs w:val="22"/>
          <w:lang w:val="en-US"/>
        </w:rPr>
        <w:t>5</w:t>
      </w:r>
      <w:r w:rsidR="00EF6167" w:rsidRPr="00391E8B">
        <w:rPr>
          <w:rFonts w:ascii="Roboto" w:hAnsi="Roboto"/>
          <w:sz w:val="22"/>
          <w:szCs w:val="22"/>
          <w:lang w:val="en-US"/>
        </w:rPr>
        <w:t>4-</w:t>
      </w:r>
      <w:r w:rsidR="00A21E2B">
        <w:rPr>
          <w:rFonts w:ascii="Roboto" w:hAnsi="Roboto"/>
          <w:sz w:val="22"/>
          <w:szCs w:val="22"/>
          <w:lang w:val="en-US"/>
        </w:rPr>
        <w:t>2</w:t>
      </w:r>
      <w:r w:rsidR="00EF6167" w:rsidRPr="00391E8B">
        <w:rPr>
          <w:rFonts w:ascii="Roboto" w:hAnsi="Roboto"/>
          <w:sz w:val="22"/>
          <w:szCs w:val="22"/>
          <w:lang w:val="en-US"/>
        </w:rPr>
        <w:t>.</w:t>
      </w:r>
      <w:r w:rsidR="00A21E2B">
        <w:rPr>
          <w:rFonts w:ascii="Roboto" w:hAnsi="Roboto"/>
          <w:sz w:val="22"/>
          <w:szCs w:val="22"/>
          <w:lang w:val="en-US"/>
        </w:rPr>
        <w:t>15</w:t>
      </w:r>
      <w:r w:rsidR="00EF6167" w:rsidRPr="00391E8B">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r w:rsidR="00A21E2B">
        <w:rPr>
          <w:rFonts w:ascii="Roboto" w:hAnsi="Roboto"/>
          <w:sz w:val="22"/>
          <w:szCs w:val="22"/>
          <w:lang w:val="en-US"/>
        </w:rPr>
        <w:t>20</w:t>
      </w:r>
      <w:r w:rsidR="00AC2A89">
        <w:rPr>
          <w:rFonts w:ascii="Roboto" w:hAnsi="Roboto"/>
          <w:sz w:val="22"/>
          <w:szCs w:val="22"/>
          <w:lang w:val="en-US"/>
        </w:rPr>
        <w:t xml:space="preserve"> [CI 2.</w:t>
      </w:r>
      <w:r w:rsidR="00A21E2B">
        <w:rPr>
          <w:rFonts w:ascii="Roboto" w:hAnsi="Roboto"/>
          <w:sz w:val="22"/>
          <w:szCs w:val="22"/>
          <w:lang w:val="en-US"/>
        </w:rPr>
        <w:t>11</w:t>
      </w:r>
      <w:r w:rsidR="00AC2A89">
        <w:rPr>
          <w:rFonts w:ascii="Roboto" w:hAnsi="Roboto"/>
          <w:sz w:val="22"/>
          <w:szCs w:val="22"/>
          <w:lang w:val="en-US"/>
        </w:rPr>
        <w:t>-4.</w:t>
      </w:r>
      <w:r w:rsidR="00A21E2B">
        <w:rPr>
          <w:rFonts w:ascii="Roboto" w:hAnsi="Roboto"/>
          <w:sz w:val="22"/>
          <w:szCs w:val="22"/>
          <w:lang w:val="en-US"/>
        </w:rPr>
        <w:t>83</w:t>
      </w:r>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2.7</w:t>
      </w:r>
      <w:r w:rsidR="00A21E2B">
        <w:rPr>
          <w:rFonts w:ascii="Roboto" w:hAnsi="Roboto"/>
          <w:sz w:val="22"/>
          <w:szCs w:val="22"/>
          <w:lang w:val="en-US"/>
        </w:rPr>
        <w:t>8</w:t>
      </w:r>
      <w:r w:rsidR="00EF6167">
        <w:rPr>
          <w:rFonts w:ascii="Roboto" w:hAnsi="Roboto"/>
          <w:sz w:val="22"/>
          <w:szCs w:val="22"/>
          <w:lang w:val="en-US"/>
        </w:rPr>
        <w:t xml:space="preserve"> [CI </w:t>
      </w:r>
      <w:r w:rsidR="00A21E2B">
        <w:rPr>
          <w:rFonts w:ascii="Roboto" w:hAnsi="Roboto"/>
          <w:sz w:val="22"/>
          <w:szCs w:val="22"/>
          <w:lang w:val="en-US"/>
        </w:rPr>
        <w:t>2</w:t>
      </w:r>
      <w:r w:rsidR="00AC2A89">
        <w:rPr>
          <w:rFonts w:ascii="Roboto" w:hAnsi="Roboto"/>
          <w:sz w:val="22"/>
          <w:szCs w:val="22"/>
          <w:lang w:val="en-US"/>
        </w:rPr>
        <w:t>.</w:t>
      </w:r>
      <w:r w:rsidR="00A21E2B">
        <w:rPr>
          <w:rFonts w:ascii="Roboto" w:hAnsi="Roboto"/>
          <w:sz w:val="22"/>
          <w:szCs w:val="22"/>
          <w:lang w:val="en-US"/>
        </w:rPr>
        <w:t>02</w:t>
      </w:r>
      <w:r w:rsidR="00EF6167">
        <w:rPr>
          <w:rFonts w:ascii="Roboto" w:hAnsi="Roboto"/>
          <w:sz w:val="22"/>
          <w:szCs w:val="22"/>
          <w:lang w:val="en-US"/>
        </w:rPr>
        <w:t>-</w:t>
      </w:r>
      <w:r w:rsidR="00AC2A89">
        <w:rPr>
          <w:rFonts w:ascii="Roboto" w:hAnsi="Roboto"/>
          <w:sz w:val="22"/>
          <w:szCs w:val="22"/>
          <w:lang w:val="en-US"/>
        </w:rPr>
        <w:t>3.</w:t>
      </w:r>
      <w:r w:rsidR="00A21E2B">
        <w:rPr>
          <w:rFonts w:ascii="Roboto" w:hAnsi="Roboto"/>
          <w:sz w:val="22"/>
          <w:szCs w:val="22"/>
          <w:lang w:val="en-US"/>
        </w:rPr>
        <w:t>82</w:t>
      </w:r>
      <w:r w:rsidR="00EF6167">
        <w:rPr>
          <w:rFonts w:ascii="Roboto" w:hAnsi="Roboto"/>
          <w:sz w:val="22"/>
          <w:szCs w:val="22"/>
          <w:lang w:val="en-US"/>
        </w:rPr>
        <w:t>])</w:t>
      </w:r>
      <w:r w:rsidR="004C619B" w:rsidRPr="00391E8B">
        <w:rPr>
          <w:rFonts w:ascii="Roboto" w:hAnsi="Roboto"/>
          <w:sz w:val="22"/>
          <w:szCs w:val="22"/>
          <w:lang w:val="en-US"/>
        </w:rPr>
        <w:t xml:space="preserve">. </w:t>
      </w:r>
    </w:p>
    <w:p w14:paraId="4882730A" w14:textId="77777777" w:rsidR="00285DBF" w:rsidRPr="003A41F5" w:rsidRDefault="00285DBF" w:rsidP="00DB6D77">
      <w:pPr>
        <w:spacing w:line="480" w:lineRule="auto"/>
        <w:rPr>
          <w:rFonts w:ascii="Roboto" w:hAnsi="Roboto"/>
          <w:b/>
          <w:bCs/>
          <w:sz w:val="22"/>
          <w:szCs w:val="22"/>
          <w:lang w:val="en-US"/>
        </w:rPr>
      </w:pPr>
    </w:p>
    <w:p w14:paraId="511E1B97" w14:textId="77777777" w:rsidR="00BA5910" w:rsidRDefault="001E0DCC" w:rsidP="00D12475">
      <w:pPr>
        <w:spacing w:line="480" w:lineRule="auto"/>
        <w:rPr>
          <w:rFonts w:ascii="Roboto" w:hAnsi="Roboto"/>
          <w:b/>
          <w:bCs/>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p>
    <w:p w14:paraId="7143C08A" w14:textId="4B22FE70" w:rsidR="0064123F" w:rsidRPr="003A41F5" w:rsidRDefault="00856846" w:rsidP="00D12475">
      <w:pPr>
        <w:spacing w:line="480" w:lineRule="auto"/>
        <w:rPr>
          <w:rFonts w:ascii="Roboto" w:hAnsi="Roboto"/>
          <w:sz w:val="22"/>
          <w:szCs w:val="22"/>
          <w:lang w:val="en-US"/>
        </w:rPr>
      </w:pPr>
      <w:r>
        <w:rPr>
          <w:rFonts w:ascii="Roboto" w:hAnsi="Roboto"/>
          <w:sz w:val="22"/>
          <w:szCs w:val="22"/>
          <w:lang w:val="en-US"/>
        </w:rPr>
        <w:t>Over</w:t>
      </w:r>
      <w:r w:rsidR="00906BE0">
        <w:rPr>
          <w:rFonts w:ascii="Roboto" w:hAnsi="Roboto"/>
          <w:sz w:val="22"/>
          <w:szCs w:val="22"/>
          <w:lang w:val="en-US"/>
        </w:rPr>
        <w:t xml:space="preserve"> a median follow-up of 5.</w:t>
      </w:r>
      <w:r w:rsidR="00703ED6">
        <w:rPr>
          <w:rFonts w:ascii="Roboto" w:hAnsi="Roboto"/>
          <w:sz w:val="22"/>
          <w:szCs w:val="22"/>
          <w:lang w:val="en-US"/>
        </w:rPr>
        <w:t>3</w:t>
      </w:r>
      <w:r w:rsidR="00906BE0">
        <w:rPr>
          <w:rFonts w:ascii="Roboto" w:hAnsi="Roboto"/>
          <w:sz w:val="22"/>
          <w:szCs w:val="22"/>
          <w:lang w:val="en-US"/>
        </w:rPr>
        <w:t xml:space="preserve"> years (IQR: </w:t>
      </w:r>
      <w:r w:rsidR="00703ED6">
        <w:rPr>
          <w:rFonts w:ascii="Roboto" w:hAnsi="Roboto"/>
          <w:sz w:val="22"/>
          <w:szCs w:val="22"/>
          <w:lang w:val="en-US"/>
        </w:rPr>
        <w:t>1</w:t>
      </w:r>
      <w:r w:rsidR="00906BE0">
        <w:rPr>
          <w:rFonts w:ascii="Roboto" w:hAnsi="Roboto"/>
          <w:sz w:val="22"/>
          <w:szCs w:val="22"/>
          <w:lang w:val="en-US"/>
        </w:rPr>
        <w:t>.</w:t>
      </w:r>
      <w:r w:rsidR="00703ED6">
        <w:rPr>
          <w:rFonts w:ascii="Roboto" w:hAnsi="Roboto"/>
          <w:sz w:val="22"/>
          <w:szCs w:val="22"/>
          <w:lang w:val="en-US"/>
        </w:rPr>
        <w:t>7</w:t>
      </w:r>
      <w:r w:rsidR="00906BE0">
        <w:rPr>
          <w:rFonts w:ascii="Roboto" w:hAnsi="Roboto"/>
          <w:sz w:val="22"/>
          <w:szCs w:val="22"/>
          <w:lang w:val="en-US"/>
        </w:rPr>
        <w:t xml:space="preserve"> to 10.</w:t>
      </w:r>
      <w:r w:rsidR="00703ED6">
        <w:rPr>
          <w:rFonts w:ascii="Roboto" w:hAnsi="Roboto"/>
          <w:sz w:val="22"/>
          <w:szCs w:val="22"/>
          <w:lang w:val="en-US"/>
        </w:rPr>
        <w:t>4</w:t>
      </w:r>
      <w:r w:rsidR="00906BE0">
        <w:rPr>
          <w:rFonts w:ascii="Roboto" w:hAnsi="Roboto"/>
          <w:sz w:val="22"/>
          <w:szCs w:val="22"/>
          <w:lang w:val="en-US"/>
        </w:rPr>
        <w:t>), w</w:t>
      </w:r>
      <w:r w:rsidR="00D12475" w:rsidRPr="003A41F5">
        <w:rPr>
          <w:rFonts w:ascii="Roboto" w:hAnsi="Roboto"/>
          <w:sz w:val="22"/>
          <w:szCs w:val="22"/>
          <w:lang w:val="en-US"/>
        </w:rPr>
        <w:t>e evaluated the incidence of LV obstruction, atrial fibrillation, the composite ventricular arrhythmia outcome</w:t>
      </w:r>
      <w:r w:rsidR="00907D0E">
        <w:rPr>
          <w:rFonts w:ascii="Roboto" w:hAnsi="Roboto"/>
          <w:sz w:val="22"/>
          <w:szCs w:val="22"/>
          <w:lang w:val="en-US"/>
        </w:rPr>
        <w:t>,</w:t>
      </w:r>
      <w:r w:rsidR="00D12475" w:rsidRPr="003A41F5">
        <w:rPr>
          <w:rFonts w:ascii="Roboto" w:hAnsi="Roboto"/>
          <w:sz w:val="22"/>
          <w:szCs w:val="22"/>
          <w:lang w:val="en-US"/>
        </w:rPr>
        <w:t xml:space="preserve"> and LV systolic dysfunction in patients without these outcomes at baseline. </w:t>
      </w:r>
      <w:r w:rsidR="00EB440E" w:rsidRPr="003A41F5">
        <w:rPr>
          <w:rFonts w:ascii="Roboto" w:hAnsi="Roboto"/>
          <w:sz w:val="22"/>
          <w:szCs w:val="22"/>
          <w:lang w:val="en-US"/>
        </w:rPr>
        <w:t>Patients</w:t>
      </w:r>
      <w:r w:rsidR="00D12475" w:rsidRPr="003A41F5">
        <w:rPr>
          <w:rFonts w:ascii="Roboto" w:hAnsi="Roboto"/>
          <w:sz w:val="22"/>
          <w:szCs w:val="22"/>
          <w:lang w:val="en-US"/>
        </w:rPr>
        <w:t xml:space="preserve"> with non-</w:t>
      </w:r>
      <w:proofErr w:type="spellStart"/>
      <w:r w:rsidR="00D12475" w:rsidRPr="003A41F5">
        <w:rPr>
          <w:rFonts w:ascii="Roboto" w:hAnsi="Roboto"/>
          <w:sz w:val="22"/>
          <w:szCs w:val="22"/>
          <w:lang w:val="en-US"/>
        </w:rPr>
        <w:t>sarcomeric</w:t>
      </w:r>
      <w:proofErr w:type="spellEnd"/>
      <w:r w:rsidR="00D12475" w:rsidRPr="003A41F5">
        <w:rPr>
          <w:rFonts w:ascii="Roboto" w:hAnsi="Roboto"/>
          <w:sz w:val="22"/>
          <w:szCs w:val="22"/>
          <w:lang w:val="en-US"/>
        </w:rPr>
        <w:t xml:space="preserve"> HCM had higher cumulative and age-specific </w:t>
      </w:r>
      <w:commentRangeStart w:id="199"/>
      <w:r w:rsidR="00D12475" w:rsidRPr="003A41F5">
        <w:rPr>
          <w:rFonts w:ascii="Roboto" w:hAnsi="Roboto"/>
          <w:sz w:val="22"/>
          <w:szCs w:val="22"/>
          <w:lang w:val="en-US"/>
        </w:rPr>
        <w:t>incidences of LV obstruction</w:t>
      </w:r>
      <w:r w:rsidR="00DF5988" w:rsidRPr="003A41F5">
        <w:rPr>
          <w:rFonts w:ascii="Roboto" w:hAnsi="Roboto"/>
          <w:sz w:val="22"/>
          <w:szCs w:val="22"/>
          <w:lang w:val="en-US"/>
        </w:rPr>
        <w:t xml:space="preserve"> </w:t>
      </w:r>
      <w:commentRangeEnd w:id="199"/>
      <w:r w:rsidR="00A4078D">
        <w:rPr>
          <w:rStyle w:val="Kommentarhenvisning"/>
          <w:lang w:val="en-US" w:eastAsia="en-US"/>
        </w:rPr>
        <w:commentReference w:id="199"/>
      </w:r>
      <w:r w:rsidR="00DF5988" w:rsidRPr="003A41F5">
        <w:rPr>
          <w:rFonts w:ascii="Roboto" w:hAnsi="Roboto"/>
          <w:sz w:val="22"/>
          <w:szCs w:val="22"/>
          <w:lang w:val="en-US"/>
        </w:rPr>
        <w:t>(</w:t>
      </w:r>
      <w:r w:rsidR="00CE073C">
        <w:rPr>
          <w:rFonts w:ascii="Roboto" w:hAnsi="Roboto"/>
          <w:b/>
          <w:bCs/>
          <w:sz w:val="22"/>
          <w:szCs w:val="22"/>
          <w:lang w:val="en-US"/>
        </w:rPr>
        <w:t>S</w:t>
      </w:r>
      <w:r w:rsidR="00BC7409">
        <w:rPr>
          <w:rFonts w:ascii="Roboto" w:hAnsi="Roboto"/>
          <w:b/>
          <w:bCs/>
          <w:sz w:val="22"/>
          <w:szCs w:val="22"/>
          <w:lang w:val="en-US"/>
        </w:rPr>
        <w:t xml:space="preserve">upplementary </w:t>
      </w:r>
      <w:r w:rsidR="00CE073C">
        <w:rPr>
          <w:rFonts w:ascii="Roboto" w:hAnsi="Roboto"/>
          <w:b/>
          <w:bCs/>
          <w:sz w:val="22"/>
          <w:szCs w:val="22"/>
          <w:lang w:val="en-US"/>
        </w:rPr>
        <w:t>F</w:t>
      </w:r>
      <w:r w:rsidR="00BC7409">
        <w:rPr>
          <w:rFonts w:ascii="Roboto" w:hAnsi="Roboto"/>
          <w:b/>
          <w:bCs/>
          <w:sz w:val="22"/>
          <w:szCs w:val="22"/>
          <w:lang w:val="en-US"/>
        </w:rPr>
        <w:t>igure 1</w:t>
      </w:r>
      <w:r w:rsidR="00DF5988" w:rsidRPr="003A41F5">
        <w:rPr>
          <w:rFonts w:ascii="Roboto" w:hAnsi="Roboto"/>
          <w:sz w:val="22"/>
          <w:szCs w:val="22"/>
          <w:lang w:val="en-US"/>
        </w:rPr>
        <w:t>)</w:t>
      </w:r>
      <w:r w:rsidR="00EB440E" w:rsidRPr="003A41F5">
        <w:rPr>
          <w:rFonts w:ascii="Roboto" w:hAnsi="Roboto"/>
          <w:sz w:val="22"/>
          <w:szCs w:val="22"/>
          <w:lang w:val="en-US"/>
        </w:rPr>
        <w:t xml:space="preserve">, </w:t>
      </w:r>
      <w:r w:rsidR="00D12475" w:rsidRPr="003A41F5">
        <w:rPr>
          <w:rFonts w:ascii="Roboto" w:hAnsi="Roboto"/>
          <w:sz w:val="22"/>
          <w:szCs w:val="22"/>
          <w:lang w:val="en-US"/>
        </w:rPr>
        <w:t>with a</w:t>
      </w:r>
      <w:r w:rsidR="006A2392" w:rsidRPr="003A41F5">
        <w:rPr>
          <w:rFonts w:ascii="Roboto" w:hAnsi="Roboto"/>
          <w:sz w:val="22"/>
          <w:szCs w:val="22"/>
          <w:lang w:val="en-US"/>
        </w:rPr>
        <w:t>n</w:t>
      </w:r>
      <w:r w:rsidR="00D37B4E">
        <w:rPr>
          <w:rFonts w:ascii="Roboto" w:hAnsi="Roboto"/>
          <w:sz w:val="22"/>
          <w:szCs w:val="22"/>
          <w:lang w:val="en-US"/>
        </w:rPr>
        <w:t xml:space="preserve"> adjusted hazard ratio (</w:t>
      </w:r>
      <w:proofErr w:type="spellStart"/>
      <w:r w:rsidR="006A2392" w:rsidRPr="003A41F5">
        <w:rPr>
          <w:rFonts w:ascii="Roboto" w:hAnsi="Roboto"/>
          <w:sz w:val="22"/>
          <w:szCs w:val="22"/>
          <w:lang w:val="en-US"/>
        </w:rPr>
        <w:t>aHR</w:t>
      </w:r>
      <w:proofErr w:type="spellEnd"/>
      <w:r w:rsidR="00D37B4E">
        <w:rPr>
          <w:rFonts w:ascii="Roboto" w:hAnsi="Roboto"/>
          <w:sz w:val="22"/>
          <w:szCs w:val="22"/>
          <w:lang w:val="en-US"/>
        </w:rPr>
        <w:t>)</w:t>
      </w:r>
      <w:r w:rsidR="00D12475" w:rsidRPr="003A41F5">
        <w:rPr>
          <w:rFonts w:ascii="Roboto" w:hAnsi="Roboto"/>
          <w:sz w:val="22"/>
          <w:szCs w:val="22"/>
          <w:lang w:val="en-US"/>
        </w:rPr>
        <w:t xml:space="preserve"> of 1</w:t>
      </w:r>
      <w:r w:rsidR="00D12475" w:rsidRPr="003C2490">
        <w:rPr>
          <w:rFonts w:ascii="Roboto" w:hAnsi="Roboto"/>
          <w:sz w:val="22"/>
          <w:szCs w:val="22"/>
          <w:lang w:val="en-US"/>
        </w:rPr>
        <w:t>.</w:t>
      </w:r>
      <w:r w:rsidR="00830E6F">
        <w:rPr>
          <w:rFonts w:ascii="Roboto" w:hAnsi="Roboto"/>
          <w:sz w:val="22"/>
          <w:szCs w:val="22"/>
          <w:lang w:val="en-US"/>
        </w:rPr>
        <w:t>43</w:t>
      </w:r>
      <w:r w:rsidR="00D12475" w:rsidRPr="00040F1C">
        <w:rPr>
          <w:rFonts w:ascii="Roboto" w:hAnsi="Roboto"/>
          <w:sz w:val="22"/>
          <w:szCs w:val="22"/>
          <w:lang w:val="en-US"/>
        </w:rPr>
        <w:t xml:space="preserve"> (CI: 1.2</w:t>
      </w:r>
      <w:r w:rsidR="00830E6F">
        <w:rPr>
          <w:rFonts w:ascii="Roboto" w:hAnsi="Roboto"/>
          <w:sz w:val="22"/>
          <w:szCs w:val="22"/>
          <w:lang w:val="en-US"/>
        </w:rPr>
        <w:t>1</w:t>
      </w:r>
      <w:r w:rsidR="00D12475" w:rsidRPr="00040F1C">
        <w:rPr>
          <w:rFonts w:ascii="Roboto" w:hAnsi="Roboto"/>
          <w:sz w:val="22"/>
          <w:szCs w:val="22"/>
          <w:lang w:val="en-US"/>
        </w:rPr>
        <w:t>-1.</w:t>
      </w:r>
      <w:r w:rsidR="00830E6F">
        <w:rPr>
          <w:rFonts w:ascii="Roboto" w:hAnsi="Roboto"/>
          <w:sz w:val="22"/>
          <w:szCs w:val="22"/>
          <w:lang w:val="en-US"/>
        </w:rPr>
        <w:t>69</w:t>
      </w:r>
      <w:r w:rsidR="00D12475" w:rsidRPr="003C2490">
        <w:rPr>
          <w:rFonts w:ascii="Roboto" w:hAnsi="Roboto"/>
          <w:sz w:val="22"/>
          <w:szCs w:val="22"/>
          <w:lang w:val="en-US"/>
        </w:rPr>
        <w:t xml:space="preserve">) </w:t>
      </w:r>
      <w:r w:rsidR="00D12475" w:rsidRPr="003A41F5">
        <w:rPr>
          <w:rFonts w:ascii="Roboto" w:hAnsi="Roboto"/>
          <w:sz w:val="22"/>
          <w:szCs w:val="22"/>
          <w:lang w:val="en-US"/>
        </w:rPr>
        <w:t>for obstructive physiology</w:t>
      </w:r>
      <w:r w:rsidR="00900D32" w:rsidRPr="003A41F5">
        <w:rPr>
          <w:rFonts w:ascii="Roboto" w:hAnsi="Roboto"/>
          <w:sz w:val="22"/>
          <w:szCs w:val="22"/>
          <w:lang w:val="en-US"/>
        </w:rPr>
        <w:t xml:space="preserve"> (adjusted for age at HCM diagnosis, sex, obesity, presence of hypertension and being the family proband)</w:t>
      </w:r>
      <w:r w:rsidR="00D12475" w:rsidRPr="003A41F5">
        <w:rPr>
          <w:rFonts w:ascii="Roboto" w:hAnsi="Roboto"/>
          <w:sz w:val="22"/>
          <w:szCs w:val="22"/>
          <w:lang w:val="en-US"/>
        </w:rPr>
        <w:t xml:space="preserve">. </w:t>
      </w:r>
    </w:p>
    <w:p w14:paraId="2D5EC28B" w14:textId="2A9AF988" w:rsidR="00D12475" w:rsidRPr="00040F1C" w:rsidRDefault="00D37B4E" w:rsidP="00D12475">
      <w:pPr>
        <w:spacing w:line="480" w:lineRule="auto"/>
        <w:rPr>
          <w:rFonts w:ascii="Roboto" w:hAnsi="Roboto"/>
          <w:sz w:val="22"/>
          <w:szCs w:val="22"/>
          <w:lang w:val="en-US"/>
        </w:rPr>
      </w:pPr>
      <w:r>
        <w:rPr>
          <w:rFonts w:ascii="Roboto" w:hAnsi="Roboto"/>
          <w:sz w:val="22"/>
          <w:szCs w:val="22"/>
          <w:lang w:val="en-US"/>
        </w:rPr>
        <w:t xml:space="preserve">Patients with </w:t>
      </w:r>
      <w:proofErr w:type="spellStart"/>
      <w:r>
        <w:rPr>
          <w:rFonts w:ascii="Roboto" w:hAnsi="Roboto"/>
          <w:sz w:val="22"/>
          <w:szCs w:val="22"/>
          <w:lang w:val="en-US"/>
        </w:rPr>
        <w:t>s</w:t>
      </w:r>
      <w:r w:rsidR="00D12475" w:rsidRPr="003A41F5">
        <w:rPr>
          <w:rFonts w:ascii="Roboto" w:hAnsi="Roboto"/>
          <w:sz w:val="22"/>
          <w:szCs w:val="22"/>
          <w:lang w:val="en-US"/>
        </w:rPr>
        <w:t>arcomeric</w:t>
      </w:r>
      <w:proofErr w:type="spellEnd"/>
      <w:r w:rsidR="00D12475" w:rsidRPr="003A41F5">
        <w:rPr>
          <w:rFonts w:ascii="Roboto" w:hAnsi="Roboto"/>
          <w:sz w:val="22"/>
          <w:szCs w:val="22"/>
          <w:lang w:val="en-US"/>
        </w:rPr>
        <w:t xml:space="preserve"> HCM</w:t>
      </w:r>
      <w:r w:rsidR="00DF5988" w:rsidRPr="003A41F5">
        <w:rPr>
          <w:rFonts w:ascii="Roboto" w:hAnsi="Roboto"/>
          <w:sz w:val="22"/>
          <w:szCs w:val="22"/>
          <w:lang w:val="en-US"/>
        </w:rPr>
        <w:t xml:space="preserve"> </w:t>
      </w:r>
      <w:r>
        <w:rPr>
          <w:rFonts w:ascii="Roboto" w:hAnsi="Roboto"/>
          <w:sz w:val="22"/>
          <w:szCs w:val="22"/>
          <w:lang w:val="en-US"/>
        </w:rPr>
        <w:t>had</w:t>
      </w:r>
      <w:r w:rsidR="00DF5988" w:rsidRPr="003A41F5">
        <w:rPr>
          <w:rFonts w:ascii="Roboto" w:hAnsi="Roboto"/>
          <w:sz w:val="22"/>
          <w:szCs w:val="22"/>
          <w:lang w:val="en-US"/>
        </w:rPr>
        <w:t xml:space="preserve"> a higher incidence of</w:t>
      </w:r>
      <w:r w:rsidR="00A175F9" w:rsidRPr="003A41F5">
        <w:rPr>
          <w:rFonts w:ascii="Roboto" w:hAnsi="Roboto"/>
          <w:sz w:val="22"/>
          <w:szCs w:val="22"/>
          <w:lang w:val="en-US"/>
        </w:rPr>
        <w:t xml:space="preserve"> ventricular arrhythmias</w:t>
      </w:r>
      <w:r w:rsidR="00341B85">
        <w:rPr>
          <w:rFonts w:ascii="Roboto" w:hAnsi="Roboto"/>
          <w:sz w:val="22"/>
          <w:szCs w:val="22"/>
          <w:lang w:val="en-US"/>
        </w:rPr>
        <w:t>,</w:t>
      </w:r>
      <w:r w:rsidR="00A175F9" w:rsidRPr="003A41F5">
        <w:rPr>
          <w:rFonts w:ascii="Roboto" w:hAnsi="Roboto"/>
          <w:sz w:val="22"/>
          <w:szCs w:val="22"/>
          <w:lang w:val="en-US"/>
        </w:rPr>
        <w:t xml:space="preserve"> and</w:t>
      </w:r>
      <w:r w:rsidR="00CE073C">
        <w:rPr>
          <w:rFonts w:ascii="Roboto" w:hAnsi="Roboto"/>
          <w:sz w:val="22"/>
          <w:szCs w:val="22"/>
          <w:lang w:val="en-US"/>
        </w:rPr>
        <w:t xml:space="preserve"> higher age-standardized incidence of </w:t>
      </w:r>
      <w:commentRangeStart w:id="200"/>
      <w:r w:rsidR="00CE073C">
        <w:rPr>
          <w:rFonts w:ascii="Roboto" w:hAnsi="Roboto"/>
          <w:sz w:val="22"/>
          <w:szCs w:val="22"/>
          <w:lang w:val="en-US"/>
        </w:rPr>
        <w:t xml:space="preserve">atrial fibrillation </w:t>
      </w:r>
      <w:commentRangeEnd w:id="200"/>
      <w:r w:rsidR="00A4078D">
        <w:rPr>
          <w:rStyle w:val="Kommentarhenvisning"/>
          <w:lang w:val="en-US" w:eastAsia="en-US"/>
        </w:rPr>
        <w:commentReference w:id="200"/>
      </w:r>
      <w:r w:rsidR="00CE073C">
        <w:rPr>
          <w:rFonts w:ascii="Roboto" w:hAnsi="Roboto"/>
          <w:sz w:val="22"/>
          <w:szCs w:val="22"/>
          <w:lang w:val="en-US"/>
        </w:rPr>
        <w:t>and</w:t>
      </w:r>
      <w:r w:rsidR="00A175F9" w:rsidRPr="003A41F5">
        <w:rPr>
          <w:rFonts w:ascii="Roboto" w:hAnsi="Roboto"/>
          <w:sz w:val="22"/>
          <w:szCs w:val="22"/>
          <w:lang w:val="en-US"/>
        </w:rPr>
        <w:t xml:space="preserve"> LV systolic dysfunction</w:t>
      </w:r>
      <w:r w:rsidR="0064123F" w:rsidRPr="003A41F5">
        <w:rPr>
          <w:rFonts w:ascii="Roboto" w:hAnsi="Roboto"/>
          <w:sz w:val="22"/>
          <w:szCs w:val="22"/>
          <w:lang w:val="en-US"/>
        </w:rPr>
        <w:t xml:space="preserve"> (</w:t>
      </w:r>
      <w:r w:rsidR="00CE073C" w:rsidRPr="003B3617">
        <w:rPr>
          <w:rFonts w:ascii="Roboto" w:hAnsi="Roboto"/>
          <w:b/>
          <w:bCs/>
          <w:sz w:val="22"/>
          <w:szCs w:val="22"/>
          <w:lang w:val="en-US"/>
        </w:rPr>
        <w:t>Figure 2</w:t>
      </w:r>
      <w:r w:rsidR="00CE073C">
        <w:rPr>
          <w:rFonts w:ascii="Roboto" w:hAnsi="Roboto"/>
          <w:sz w:val="22"/>
          <w:szCs w:val="22"/>
          <w:lang w:val="en-US"/>
        </w:rPr>
        <w:t xml:space="preserve"> and </w:t>
      </w:r>
      <w:r w:rsidR="00CE073C">
        <w:rPr>
          <w:rFonts w:ascii="Roboto" w:hAnsi="Roboto"/>
          <w:b/>
          <w:bCs/>
          <w:sz w:val="22"/>
          <w:szCs w:val="22"/>
          <w:lang w:val="en-US"/>
        </w:rPr>
        <w:t>S</w:t>
      </w:r>
      <w:r w:rsidR="00BC7409">
        <w:rPr>
          <w:rFonts w:ascii="Roboto" w:hAnsi="Roboto"/>
          <w:b/>
          <w:bCs/>
          <w:sz w:val="22"/>
          <w:szCs w:val="22"/>
          <w:lang w:val="en-US"/>
        </w:rPr>
        <w:t xml:space="preserve">upplementary </w:t>
      </w:r>
      <w:r w:rsidR="00CE073C">
        <w:rPr>
          <w:rFonts w:ascii="Roboto" w:hAnsi="Roboto"/>
          <w:b/>
          <w:bCs/>
          <w:sz w:val="22"/>
          <w:szCs w:val="22"/>
          <w:lang w:val="en-US"/>
        </w:rPr>
        <w:t>F</w:t>
      </w:r>
      <w:r w:rsidR="00BC7409">
        <w:rPr>
          <w:rFonts w:ascii="Roboto" w:hAnsi="Roboto"/>
          <w:b/>
          <w:bCs/>
          <w:sz w:val="22"/>
          <w:szCs w:val="22"/>
          <w:lang w:val="en-US"/>
        </w:rPr>
        <w:t>igure 2</w:t>
      </w:r>
      <w:r w:rsidR="0064123F" w:rsidRPr="00040F1C">
        <w:rPr>
          <w:rFonts w:ascii="Roboto" w:hAnsi="Roboto"/>
          <w:sz w:val="22"/>
          <w:szCs w:val="22"/>
          <w:lang w:val="en-US"/>
        </w:rPr>
        <w:t>)</w:t>
      </w:r>
      <w:r w:rsidR="00A175F9" w:rsidRPr="00040F1C">
        <w:rPr>
          <w:rFonts w:ascii="Roboto" w:hAnsi="Roboto"/>
          <w:sz w:val="22"/>
          <w:szCs w:val="22"/>
          <w:lang w:val="en-US"/>
        </w:rPr>
        <w:t xml:space="preserve">. </w:t>
      </w:r>
      <w:commentRangeStart w:id="201"/>
      <w:r w:rsidR="00A175F9" w:rsidRPr="00040F1C">
        <w:rPr>
          <w:rFonts w:ascii="Roboto" w:hAnsi="Roboto"/>
          <w:sz w:val="22"/>
          <w:szCs w:val="22"/>
          <w:lang w:val="en-US"/>
        </w:rPr>
        <w:t xml:space="preserve">For atrial fibrillation the biggest relative differences </w:t>
      </w:r>
      <w:commentRangeEnd w:id="201"/>
      <w:r w:rsidR="00964632">
        <w:rPr>
          <w:rStyle w:val="Kommentarhenvisning"/>
          <w:lang w:val="en-US" w:eastAsia="en-US"/>
        </w:rPr>
        <w:commentReference w:id="201"/>
      </w:r>
      <w:r w:rsidR="00A175F9" w:rsidRPr="00040F1C">
        <w:rPr>
          <w:rFonts w:ascii="Roboto" w:hAnsi="Roboto"/>
          <w:sz w:val="22"/>
          <w:szCs w:val="22"/>
          <w:lang w:val="en-US"/>
        </w:rPr>
        <w:t xml:space="preserve">in age-specific incidence </w:t>
      </w:r>
      <w:r w:rsidR="00625F3A">
        <w:rPr>
          <w:rFonts w:ascii="Roboto" w:hAnsi="Roboto"/>
          <w:sz w:val="22"/>
          <w:szCs w:val="22"/>
          <w:lang w:val="en-US"/>
        </w:rPr>
        <w:t>were</w:t>
      </w:r>
      <w:r w:rsidR="00625F3A" w:rsidRPr="00040F1C">
        <w:rPr>
          <w:rFonts w:ascii="Roboto" w:hAnsi="Roboto"/>
          <w:sz w:val="22"/>
          <w:szCs w:val="22"/>
          <w:lang w:val="en-US"/>
        </w:rPr>
        <w:t xml:space="preserve"> </w:t>
      </w:r>
      <w:r w:rsidR="00A175F9" w:rsidRPr="00040F1C">
        <w:rPr>
          <w:rFonts w:ascii="Roboto" w:hAnsi="Roboto"/>
          <w:sz w:val="22"/>
          <w:szCs w:val="22"/>
          <w:lang w:val="en-US"/>
        </w:rPr>
        <w:t xml:space="preserve">observed </w:t>
      </w:r>
      <w:r w:rsidR="0058399C" w:rsidRPr="00040F1C">
        <w:rPr>
          <w:rFonts w:ascii="Roboto" w:hAnsi="Roboto"/>
          <w:sz w:val="22"/>
          <w:szCs w:val="22"/>
          <w:lang w:val="en-US"/>
        </w:rPr>
        <w:t>earlier in life</w:t>
      </w:r>
      <w:r w:rsidR="00A751D0">
        <w:rPr>
          <w:rFonts w:ascii="Roboto" w:hAnsi="Roboto"/>
          <w:sz w:val="22"/>
          <w:szCs w:val="22"/>
          <w:lang w:val="en-US"/>
        </w:rPr>
        <w:t xml:space="preserve"> (prior to age 45</w:t>
      </w:r>
      <w:r w:rsidR="00290C27">
        <w:rPr>
          <w:rFonts w:ascii="Roboto" w:hAnsi="Roboto"/>
          <w:sz w:val="22"/>
          <w:szCs w:val="22"/>
          <w:lang w:val="en-US"/>
        </w:rPr>
        <w:t xml:space="preserve"> years</w:t>
      </w:r>
      <w:r w:rsidR="00A751D0">
        <w:rPr>
          <w:rFonts w:ascii="Roboto" w:hAnsi="Roboto"/>
          <w:sz w:val="22"/>
          <w:szCs w:val="22"/>
          <w:lang w:val="en-US"/>
        </w:rPr>
        <w:t>)</w:t>
      </w:r>
      <w:r w:rsidR="00A175F9" w:rsidRPr="00040F1C">
        <w:rPr>
          <w:rFonts w:ascii="Roboto" w:hAnsi="Roboto"/>
          <w:sz w:val="22"/>
          <w:szCs w:val="22"/>
          <w:lang w:val="en-US"/>
        </w:rPr>
        <w:t xml:space="preserve">, and </w:t>
      </w:r>
      <w:proofErr w:type="spellStart"/>
      <w:r w:rsidR="00A175F9" w:rsidRPr="00040F1C">
        <w:rPr>
          <w:rFonts w:ascii="Roboto" w:hAnsi="Roboto"/>
          <w:sz w:val="22"/>
          <w:szCs w:val="22"/>
          <w:lang w:val="en-US"/>
        </w:rPr>
        <w:t>sarcomeric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973BA9">
        <w:rPr>
          <w:rFonts w:ascii="Roboto" w:hAnsi="Roboto"/>
          <w:sz w:val="22"/>
          <w:szCs w:val="22"/>
          <w:lang w:val="en-US"/>
        </w:rPr>
        <w:t xml:space="preserve">n age-standardized incidence ratio </w:t>
      </w:r>
      <w:r w:rsidR="00A175F9" w:rsidRPr="00040F1C">
        <w:rPr>
          <w:rFonts w:ascii="Roboto" w:hAnsi="Roboto"/>
          <w:sz w:val="22"/>
          <w:szCs w:val="22"/>
          <w:lang w:val="en-US"/>
        </w:rPr>
        <w:t>of 1.</w:t>
      </w:r>
      <w:r w:rsidR="00431AEB">
        <w:rPr>
          <w:rFonts w:ascii="Roboto" w:hAnsi="Roboto"/>
          <w:sz w:val="22"/>
          <w:szCs w:val="22"/>
          <w:lang w:val="en-US"/>
        </w:rPr>
        <w:t>2</w:t>
      </w:r>
      <w:r w:rsidR="008229ED">
        <w:rPr>
          <w:rFonts w:ascii="Roboto" w:hAnsi="Roboto"/>
          <w:sz w:val="22"/>
          <w:szCs w:val="22"/>
          <w:lang w:val="en-US"/>
        </w:rPr>
        <w:t>8</w:t>
      </w:r>
      <w:r w:rsidR="00A175F9" w:rsidRPr="00040F1C">
        <w:rPr>
          <w:rFonts w:ascii="Roboto" w:hAnsi="Roboto"/>
          <w:sz w:val="22"/>
          <w:szCs w:val="22"/>
          <w:lang w:val="en-US"/>
        </w:rPr>
        <w:t xml:space="preserve"> (CI: 1.1</w:t>
      </w:r>
      <w:r w:rsidR="008229ED">
        <w:rPr>
          <w:rFonts w:ascii="Roboto" w:hAnsi="Roboto"/>
          <w:sz w:val="22"/>
          <w:szCs w:val="22"/>
          <w:lang w:val="en-US"/>
        </w:rPr>
        <w:t>6</w:t>
      </w:r>
      <w:r w:rsidR="00A175F9" w:rsidRPr="00040F1C">
        <w:rPr>
          <w:rFonts w:ascii="Roboto" w:hAnsi="Roboto"/>
          <w:sz w:val="22"/>
          <w:szCs w:val="22"/>
          <w:lang w:val="en-US"/>
        </w:rPr>
        <w:t xml:space="preserve"> to 1.</w:t>
      </w:r>
      <w:r w:rsidR="008229ED">
        <w:rPr>
          <w:rFonts w:ascii="Roboto" w:hAnsi="Roboto"/>
          <w:sz w:val="22"/>
          <w:szCs w:val="22"/>
          <w:lang w:val="en-US"/>
        </w:rPr>
        <w:t>40</w:t>
      </w:r>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 for developing atrial</w:t>
      </w:r>
      <w:r w:rsidR="00973BA9">
        <w:rPr>
          <w:rFonts w:ascii="Roboto" w:hAnsi="Roboto"/>
          <w:sz w:val="22"/>
          <w:szCs w:val="22"/>
          <w:lang w:val="en-US"/>
        </w:rPr>
        <w:t xml:space="preserve"> fibrillation</w:t>
      </w:r>
      <w:r w:rsidR="00A175F9" w:rsidRPr="00040F1C">
        <w:rPr>
          <w:rFonts w:ascii="Roboto" w:hAnsi="Roboto"/>
          <w:sz w:val="22"/>
          <w:szCs w:val="22"/>
          <w:lang w:val="en-US"/>
        </w:rPr>
        <w:t xml:space="preserve">. </w:t>
      </w:r>
      <w:r w:rsidR="00851E75">
        <w:rPr>
          <w:rFonts w:ascii="Roboto" w:hAnsi="Roboto"/>
          <w:sz w:val="22"/>
          <w:szCs w:val="22"/>
          <w:lang w:val="en-US"/>
        </w:rPr>
        <w:t xml:space="preserve">Patients with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had a higher age-standardized incidence of the composite ventricular arrhythmia outcome during adolescence and late in life with </w:t>
      </w:r>
      <w:r w:rsidR="00A175F9" w:rsidRPr="00040F1C">
        <w:rPr>
          <w:rFonts w:ascii="Roboto" w:hAnsi="Roboto"/>
          <w:sz w:val="22"/>
          <w:szCs w:val="22"/>
          <w:lang w:val="en-US"/>
        </w:rPr>
        <w:t>the biggest relative difference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r w:rsidR="008229ED">
        <w:rPr>
          <w:rFonts w:ascii="Roboto" w:hAnsi="Roboto"/>
          <w:sz w:val="22"/>
          <w:szCs w:val="22"/>
          <w:lang w:val="en-US"/>
        </w:rPr>
        <w:t>7</w:t>
      </w:r>
      <w:r w:rsidR="00A175F9" w:rsidRPr="00040F1C">
        <w:rPr>
          <w:rFonts w:ascii="Roboto" w:hAnsi="Roboto"/>
          <w:sz w:val="22"/>
          <w:szCs w:val="22"/>
          <w:lang w:val="en-US"/>
        </w:rPr>
        <w:t xml:space="preserve"> (CI: 1.1</w:t>
      </w:r>
      <w:r w:rsidR="008229ED">
        <w:rPr>
          <w:rFonts w:ascii="Roboto" w:hAnsi="Roboto"/>
          <w:sz w:val="22"/>
          <w:szCs w:val="22"/>
          <w:lang w:val="en-US"/>
        </w:rPr>
        <w:t>7</w:t>
      </w:r>
      <w:r w:rsidR="00A175F9" w:rsidRPr="003C2490">
        <w:rPr>
          <w:rFonts w:ascii="Roboto" w:hAnsi="Roboto"/>
          <w:sz w:val="22"/>
          <w:szCs w:val="22"/>
          <w:lang w:val="en-US"/>
        </w:rPr>
        <w:t xml:space="preserve"> to 1.5</w:t>
      </w:r>
      <w:r w:rsidR="008229ED">
        <w:rPr>
          <w:rFonts w:ascii="Roboto" w:hAnsi="Roboto"/>
          <w:sz w:val="22"/>
          <w:szCs w:val="22"/>
          <w:lang w:val="en-US"/>
        </w:rPr>
        <w:t>9</w:t>
      </w:r>
      <w:r w:rsidR="00A175F9" w:rsidRPr="00040F1C">
        <w:rPr>
          <w:rFonts w:ascii="Roboto" w:hAnsi="Roboto"/>
          <w:sz w:val="22"/>
          <w:szCs w:val="22"/>
          <w:lang w:val="en-US"/>
        </w:rPr>
        <w:t xml:space="preserve">, p &lt;0.001) </w:t>
      </w:r>
      <w:r w:rsidR="00205ABD">
        <w:rPr>
          <w:rFonts w:ascii="Roboto" w:hAnsi="Roboto"/>
          <w:sz w:val="22"/>
          <w:szCs w:val="22"/>
          <w:lang w:val="en-US"/>
        </w:rPr>
        <w:t>(</w:t>
      </w:r>
      <w:r w:rsidR="00CE073C">
        <w:rPr>
          <w:rFonts w:ascii="Roboto" w:hAnsi="Roboto"/>
          <w:b/>
          <w:bCs/>
          <w:sz w:val="22"/>
          <w:szCs w:val="22"/>
          <w:lang w:val="en-US"/>
        </w:rPr>
        <w:t>F</w:t>
      </w:r>
      <w:r w:rsidR="00205ABD">
        <w:rPr>
          <w:rFonts w:ascii="Roboto" w:hAnsi="Roboto"/>
          <w:b/>
          <w:bCs/>
          <w:sz w:val="22"/>
          <w:szCs w:val="22"/>
          <w:lang w:val="en-US"/>
        </w:rPr>
        <w:t>igure 2</w:t>
      </w:r>
      <w:r w:rsidR="00205ABD">
        <w:rPr>
          <w:rFonts w:ascii="Roboto" w:hAnsi="Roboto"/>
          <w:sz w:val="22"/>
          <w:szCs w:val="22"/>
          <w:lang w:val="en-US"/>
        </w:rPr>
        <w:t>)</w:t>
      </w:r>
      <w:r w:rsidR="00851E75">
        <w:rPr>
          <w:rFonts w:ascii="Roboto" w:hAnsi="Roboto"/>
          <w:sz w:val="22"/>
          <w:szCs w:val="22"/>
          <w:lang w:val="en-US"/>
        </w:rPr>
        <w:t xml:space="preserve">. Age-standardized incidence of LV systolic dysfunction was higher in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in patients over 65 years</w:t>
      </w:r>
      <w:r w:rsidR="00A175F9" w:rsidRPr="00040F1C">
        <w:rPr>
          <w:rFonts w:ascii="Roboto" w:hAnsi="Roboto"/>
          <w:sz w:val="22"/>
          <w:szCs w:val="22"/>
          <w:lang w:val="en-US"/>
        </w:rPr>
        <w:t xml:space="preserve"> </w:t>
      </w:r>
      <w:r w:rsidR="00851E75">
        <w:rPr>
          <w:rFonts w:ascii="Roboto" w:hAnsi="Roboto"/>
          <w:sz w:val="22"/>
          <w:szCs w:val="22"/>
          <w:lang w:val="en-US"/>
        </w:rPr>
        <w:t>(age-standardized incidence ratio</w:t>
      </w:r>
      <w:r w:rsidR="00A175F9" w:rsidRPr="00040F1C">
        <w:rPr>
          <w:rFonts w:ascii="Roboto" w:hAnsi="Roboto"/>
          <w:sz w:val="22"/>
          <w:szCs w:val="22"/>
          <w:lang w:val="en-US"/>
        </w:rPr>
        <w:t>1.</w:t>
      </w:r>
      <w:r w:rsidR="008229ED">
        <w:rPr>
          <w:rFonts w:ascii="Roboto" w:hAnsi="Roboto"/>
          <w:sz w:val="22"/>
          <w:szCs w:val="22"/>
          <w:lang w:val="en-US"/>
        </w:rPr>
        <w:t>31</w:t>
      </w:r>
      <w:r w:rsidR="00A175F9" w:rsidRPr="003C2490">
        <w:rPr>
          <w:rFonts w:ascii="Roboto" w:hAnsi="Roboto"/>
          <w:sz w:val="22"/>
          <w:szCs w:val="22"/>
          <w:lang w:val="en-US"/>
        </w:rPr>
        <w:t xml:space="preserve"> </w:t>
      </w:r>
      <w:r w:rsidR="00083068">
        <w:rPr>
          <w:rFonts w:ascii="Roboto" w:hAnsi="Roboto"/>
          <w:sz w:val="22"/>
          <w:szCs w:val="22"/>
          <w:lang w:val="en-US"/>
        </w:rPr>
        <w:t>[</w:t>
      </w:r>
      <w:r w:rsidR="00A175F9" w:rsidRPr="003C2490">
        <w:rPr>
          <w:rFonts w:ascii="Roboto" w:hAnsi="Roboto"/>
          <w:sz w:val="22"/>
          <w:szCs w:val="22"/>
          <w:lang w:val="en-US"/>
        </w:rPr>
        <w:t>CI: 1.</w:t>
      </w:r>
      <w:r w:rsidR="008229ED">
        <w:rPr>
          <w:rFonts w:ascii="Roboto" w:hAnsi="Roboto"/>
          <w:sz w:val="22"/>
          <w:szCs w:val="22"/>
          <w:lang w:val="en-US"/>
        </w:rPr>
        <w:t>15</w:t>
      </w:r>
      <w:r w:rsidR="00A175F9" w:rsidRPr="003C2490">
        <w:rPr>
          <w:rFonts w:ascii="Roboto" w:hAnsi="Roboto"/>
          <w:sz w:val="22"/>
          <w:szCs w:val="22"/>
          <w:lang w:val="en-US"/>
        </w:rPr>
        <w:t xml:space="preserve"> to 1.</w:t>
      </w:r>
      <w:r w:rsidR="008229ED">
        <w:rPr>
          <w:rFonts w:ascii="Roboto" w:hAnsi="Roboto"/>
          <w:sz w:val="22"/>
          <w:szCs w:val="22"/>
          <w:lang w:val="en-US"/>
        </w:rPr>
        <w:t>48</w:t>
      </w:r>
      <w:r w:rsidR="00083068">
        <w:rPr>
          <w:rFonts w:ascii="Roboto" w:hAnsi="Roboto"/>
          <w:sz w:val="22"/>
          <w:szCs w:val="22"/>
          <w:lang w:val="en-US"/>
        </w:rPr>
        <w:t>]</w:t>
      </w:r>
      <w:r w:rsidR="00A175F9" w:rsidRPr="003C2490">
        <w:rPr>
          <w:rFonts w:ascii="Roboto" w:hAnsi="Roboto"/>
          <w:sz w:val="22"/>
          <w:szCs w:val="22"/>
          <w:lang w:val="en-US"/>
        </w:rPr>
        <w:t xml:space="preserve">, p </w:t>
      </w:r>
      <w:r w:rsidR="00431AEB">
        <w:rPr>
          <w:rFonts w:ascii="Roboto" w:hAnsi="Roboto"/>
          <w:sz w:val="22"/>
          <w:szCs w:val="22"/>
          <w:lang w:val="en-US"/>
        </w:rPr>
        <w:t>=</w:t>
      </w:r>
      <w:r w:rsidR="00A175F9" w:rsidRPr="003C2490">
        <w:rPr>
          <w:rFonts w:ascii="Roboto" w:hAnsi="Roboto"/>
          <w:sz w:val="22"/>
          <w:szCs w:val="22"/>
          <w:lang w:val="en-US"/>
        </w:rPr>
        <w:t>0.00</w:t>
      </w:r>
      <w:r w:rsidR="00431AEB">
        <w:rPr>
          <w:rFonts w:ascii="Roboto" w:hAnsi="Roboto"/>
          <w:sz w:val="22"/>
          <w:szCs w:val="22"/>
          <w:lang w:val="en-US"/>
        </w:rPr>
        <w:t>3</w:t>
      </w:r>
      <w:r w:rsidR="00A175F9" w:rsidRPr="00040F1C">
        <w:rPr>
          <w:rFonts w:ascii="Roboto" w:hAnsi="Roboto"/>
          <w:sz w:val="22"/>
          <w:szCs w:val="22"/>
          <w:lang w:val="en-US"/>
        </w:rPr>
        <w:t xml:space="preserve">) </w:t>
      </w:r>
      <w:r w:rsidR="00205ABD">
        <w:rPr>
          <w:rFonts w:ascii="Roboto" w:hAnsi="Roboto"/>
          <w:sz w:val="22"/>
          <w:szCs w:val="22"/>
          <w:lang w:val="en-US"/>
        </w:rPr>
        <w:t>(</w:t>
      </w:r>
      <w:r w:rsidR="00CE073C">
        <w:rPr>
          <w:rFonts w:ascii="Roboto" w:hAnsi="Roboto"/>
          <w:b/>
          <w:bCs/>
          <w:sz w:val="22"/>
          <w:szCs w:val="22"/>
          <w:lang w:val="en-US"/>
        </w:rPr>
        <w:t>S</w:t>
      </w:r>
      <w:r w:rsidR="00205ABD">
        <w:rPr>
          <w:rFonts w:ascii="Roboto" w:hAnsi="Roboto"/>
          <w:b/>
          <w:bCs/>
          <w:sz w:val="22"/>
          <w:szCs w:val="22"/>
          <w:lang w:val="en-US"/>
        </w:rPr>
        <w:t xml:space="preserve">upplementary </w:t>
      </w:r>
      <w:r w:rsidR="00CE073C">
        <w:rPr>
          <w:rFonts w:ascii="Roboto" w:hAnsi="Roboto"/>
          <w:b/>
          <w:bCs/>
          <w:sz w:val="22"/>
          <w:szCs w:val="22"/>
          <w:lang w:val="en-US"/>
        </w:rPr>
        <w:t>F</w:t>
      </w:r>
      <w:r w:rsidR="00205ABD">
        <w:rPr>
          <w:rFonts w:ascii="Roboto" w:hAnsi="Roboto"/>
          <w:b/>
          <w:bCs/>
          <w:sz w:val="22"/>
          <w:szCs w:val="22"/>
          <w:lang w:val="en-US"/>
        </w:rPr>
        <w:t xml:space="preserve">igure </w:t>
      </w:r>
      <w:r w:rsidR="00CE073C">
        <w:rPr>
          <w:rFonts w:ascii="Roboto" w:hAnsi="Roboto"/>
          <w:b/>
          <w:bCs/>
          <w:sz w:val="22"/>
          <w:szCs w:val="22"/>
          <w:lang w:val="en-US"/>
        </w:rPr>
        <w:t>2</w:t>
      </w:r>
      <w:r w:rsidR="00205ABD" w:rsidRPr="00EF2CA0">
        <w:rPr>
          <w:rFonts w:ascii="Roboto" w:hAnsi="Roboto"/>
          <w:sz w:val="22"/>
          <w:szCs w:val="22"/>
          <w:lang w:val="en-US"/>
        </w:rPr>
        <w:t>)</w:t>
      </w:r>
      <w:r w:rsidR="00A175F9" w:rsidRPr="00040F1C">
        <w:rPr>
          <w:rFonts w:ascii="Roboto" w:hAnsi="Roboto"/>
          <w:sz w:val="22"/>
          <w:szCs w:val="22"/>
          <w:lang w:val="en-US"/>
        </w:rPr>
        <w:t>.</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 xml:space="preserve">Mortality in </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and non-</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HCM</w:t>
      </w:r>
    </w:p>
    <w:p w14:paraId="5858D446" w14:textId="65697E7C" w:rsidR="00D35FAB" w:rsidRDefault="00D35FAB" w:rsidP="00D35FAB">
      <w:pPr>
        <w:spacing w:line="480" w:lineRule="auto"/>
        <w:rPr>
          <w:rFonts w:ascii="Roboto" w:hAnsi="Roboto"/>
          <w:sz w:val="22"/>
          <w:szCs w:val="22"/>
          <w:lang w:val="en-US"/>
        </w:rPr>
      </w:pPr>
      <w:r w:rsidRPr="00431AEB">
        <w:rPr>
          <w:rFonts w:ascii="Roboto" w:hAnsi="Roboto"/>
          <w:sz w:val="22"/>
          <w:szCs w:val="22"/>
          <w:lang w:val="en-US"/>
        </w:rPr>
        <w:t xml:space="preserve">A total of </w:t>
      </w:r>
      <w:r w:rsidR="00703ED6">
        <w:rPr>
          <w:rFonts w:ascii="Roboto" w:hAnsi="Roboto"/>
          <w:sz w:val="22"/>
          <w:szCs w:val="22"/>
          <w:lang w:val="en-US"/>
        </w:rPr>
        <w:t>605</w:t>
      </w:r>
      <w:r w:rsidR="00703ED6" w:rsidRPr="003A41F5">
        <w:rPr>
          <w:rFonts w:ascii="Roboto" w:hAnsi="Roboto"/>
          <w:sz w:val="22"/>
          <w:szCs w:val="22"/>
          <w:lang w:val="en-US"/>
        </w:rPr>
        <w:t xml:space="preserve"> </w:t>
      </w:r>
      <w:r w:rsidRPr="003A41F5">
        <w:rPr>
          <w:rFonts w:ascii="Roboto" w:hAnsi="Roboto"/>
          <w:sz w:val="22"/>
          <w:szCs w:val="22"/>
          <w:lang w:val="en-US"/>
        </w:rPr>
        <w:t xml:space="preserve">(9.9%) patients died during follow-up, with similar all-cause mortality in patients with </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and non-</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HCM (10</w:t>
      </w:r>
      <w:r w:rsidR="00703ED6">
        <w:rPr>
          <w:rFonts w:ascii="Roboto" w:hAnsi="Roboto"/>
          <w:sz w:val="22"/>
          <w:szCs w:val="22"/>
          <w:lang w:val="en-US"/>
        </w:rPr>
        <w:t>.4</w:t>
      </w:r>
      <w:r w:rsidRPr="003A41F5">
        <w:rPr>
          <w:rFonts w:ascii="Roboto" w:hAnsi="Roboto"/>
          <w:sz w:val="22"/>
          <w:szCs w:val="22"/>
          <w:lang w:val="en-US"/>
        </w:rPr>
        <w:t>% and 9.</w:t>
      </w:r>
      <w:r w:rsidR="00703ED6">
        <w:rPr>
          <w:rFonts w:ascii="Roboto" w:hAnsi="Roboto"/>
          <w:sz w:val="22"/>
          <w:szCs w:val="22"/>
          <w:lang w:val="en-US"/>
        </w:rPr>
        <w:t>4</w:t>
      </w:r>
      <w:r w:rsidRPr="003A41F5">
        <w:rPr>
          <w:rFonts w:ascii="Roboto" w:hAnsi="Roboto"/>
          <w:sz w:val="22"/>
          <w:szCs w:val="22"/>
          <w:lang w:val="en-US"/>
        </w:rPr>
        <w:t>% respectively). However, the mean age at death was</w:t>
      </w:r>
      <w:r>
        <w:rPr>
          <w:rFonts w:ascii="Roboto" w:hAnsi="Roboto"/>
          <w:sz w:val="22"/>
          <w:szCs w:val="22"/>
          <w:lang w:val="en-US"/>
        </w:rPr>
        <w:t xml:space="preserve"> </w:t>
      </w:r>
      <w:r w:rsidR="00703ED6">
        <w:rPr>
          <w:rFonts w:ascii="Roboto" w:hAnsi="Roboto"/>
          <w:sz w:val="22"/>
          <w:szCs w:val="22"/>
          <w:lang w:val="en-US"/>
        </w:rPr>
        <w:t>7</w:t>
      </w:r>
      <w:r>
        <w:rPr>
          <w:rFonts w:ascii="Roboto" w:hAnsi="Roboto"/>
          <w:sz w:val="22"/>
          <w:szCs w:val="22"/>
          <w:lang w:val="en-US"/>
        </w:rPr>
        <w:t>.</w:t>
      </w:r>
      <w:r w:rsidR="00703ED6">
        <w:rPr>
          <w:rFonts w:ascii="Roboto" w:hAnsi="Roboto"/>
          <w:sz w:val="22"/>
          <w:szCs w:val="22"/>
          <w:lang w:val="en-US"/>
        </w:rPr>
        <w:t>8</w:t>
      </w:r>
      <w:r>
        <w:rPr>
          <w:rFonts w:ascii="Roboto" w:hAnsi="Roboto"/>
          <w:sz w:val="22"/>
          <w:szCs w:val="22"/>
          <w:lang w:val="en-US"/>
        </w:rPr>
        <w:t xml:space="preserve"> years</w:t>
      </w:r>
      <w:r w:rsidRPr="00431AEB">
        <w:rPr>
          <w:rFonts w:ascii="Roboto" w:hAnsi="Roboto"/>
          <w:sz w:val="22"/>
          <w:szCs w:val="22"/>
          <w:lang w:val="en-US"/>
        </w:rPr>
        <w:t xml:space="preserve"> lower (</w:t>
      </w:r>
      <w:r>
        <w:rPr>
          <w:rFonts w:ascii="Roboto" w:hAnsi="Roboto"/>
          <w:sz w:val="22"/>
          <w:szCs w:val="22"/>
          <w:lang w:val="en-US"/>
        </w:rPr>
        <w:t>CI: 5.</w:t>
      </w:r>
      <w:r w:rsidR="00703ED6">
        <w:rPr>
          <w:rFonts w:ascii="Roboto" w:hAnsi="Roboto"/>
          <w:sz w:val="22"/>
          <w:szCs w:val="22"/>
          <w:lang w:val="en-US"/>
        </w:rPr>
        <w:t>4</w:t>
      </w:r>
      <w:r>
        <w:rPr>
          <w:rFonts w:ascii="Roboto" w:hAnsi="Roboto"/>
          <w:sz w:val="22"/>
          <w:szCs w:val="22"/>
          <w:lang w:val="en-US"/>
        </w:rPr>
        <w:t xml:space="preserve"> to 10.</w:t>
      </w:r>
      <w:r w:rsidR="00703ED6">
        <w:rPr>
          <w:rFonts w:ascii="Roboto" w:hAnsi="Roboto"/>
          <w:sz w:val="22"/>
          <w:szCs w:val="22"/>
          <w:lang w:val="en-US"/>
        </w:rPr>
        <w:t>2</w:t>
      </w:r>
      <w:r w:rsidRPr="00431AEB">
        <w:rPr>
          <w:rFonts w:ascii="Roboto" w:hAnsi="Roboto"/>
          <w:sz w:val="22"/>
          <w:szCs w:val="22"/>
          <w:lang w:val="en-US"/>
        </w:rPr>
        <w:t>, p &lt;0.001)</w:t>
      </w:r>
      <w:r>
        <w:rPr>
          <w:rFonts w:ascii="Roboto" w:hAnsi="Roboto"/>
          <w:sz w:val="22"/>
          <w:szCs w:val="22"/>
          <w:lang w:val="en-US"/>
        </w:rPr>
        <w:t xml:space="preserve"> 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431AEB">
        <w:rPr>
          <w:rFonts w:ascii="Roboto" w:hAnsi="Roboto"/>
          <w:sz w:val="22"/>
          <w:szCs w:val="22"/>
          <w:lang w:val="en-US"/>
        </w:rPr>
        <w:t xml:space="preserve">, </w:t>
      </w:r>
      <w:r>
        <w:rPr>
          <w:rFonts w:ascii="Roboto" w:hAnsi="Roboto"/>
          <w:sz w:val="22"/>
          <w:szCs w:val="22"/>
          <w:lang w:val="en-US"/>
        </w:rPr>
        <w:t>resulting in a</w:t>
      </w:r>
      <w:r w:rsidRPr="00431AEB">
        <w:rPr>
          <w:rFonts w:ascii="Roboto" w:hAnsi="Roboto"/>
          <w:sz w:val="22"/>
          <w:szCs w:val="22"/>
          <w:lang w:val="en-US"/>
        </w:rPr>
        <w:t xml:space="preserve"> </w:t>
      </w:r>
      <w:r w:rsidRPr="00431AEB">
        <w:rPr>
          <w:rFonts w:ascii="Roboto" w:hAnsi="Roboto"/>
          <w:sz w:val="22"/>
          <w:szCs w:val="22"/>
          <w:lang w:val="en-US"/>
        </w:rPr>
        <w:lastRenderedPageBreak/>
        <w:t>standardized incidence ratio 1.</w:t>
      </w:r>
      <w:r>
        <w:rPr>
          <w:rFonts w:ascii="Roboto" w:hAnsi="Roboto"/>
          <w:sz w:val="22"/>
          <w:szCs w:val="22"/>
          <w:lang w:val="en-US"/>
        </w:rPr>
        <w:t>3</w:t>
      </w:r>
      <w:r w:rsidR="008229ED">
        <w:rPr>
          <w:rFonts w:ascii="Roboto" w:hAnsi="Roboto"/>
          <w:sz w:val="22"/>
          <w:szCs w:val="22"/>
          <w:lang w:val="en-US"/>
        </w:rPr>
        <w:t>5</w:t>
      </w:r>
      <w:r w:rsidRPr="00431AEB">
        <w:rPr>
          <w:rFonts w:ascii="Roboto" w:hAnsi="Roboto"/>
          <w:sz w:val="22"/>
          <w:szCs w:val="22"/>
          <w:lang w:val="en-US"/>
        </w:rPr>
        <w:t xml:space="preserve"> [CI: 1.</w:t>
      </w:r>
      <w:r w:rsidR="008229ED">
        <w:rPr>
          <w:rFonts w:ascii="Roboto" w:hAnsi="Roboto"/>
          <w:sz w:val="22"/>
          <w:szCs w:val="22"/>
          <w:lang w:val="en-US"/>
        </w:rPr>
        <w:t>2</w:t>
      </w:r>
      <w:r w:rsidRPr="00431AEB">
        <w:rPr>
          <w:rFonts w:ascii="Roboto" w:hAnsi="Roboto"/>
          <w:sz w:val="22"/>
          <w:szCs w:val="22"/>
          <w:lang w:val="en-US"/>
        </w:rPr>
        <w:t>1 to 1.</w:t>
      </w:r>
      <w:r w:rsidR="008229ED">
        <w:rPr>
          <w:rFonts w:ascii="Roboto" w:hAnsi="Roboto"/>
          <w:sz w:val="22"/>
          <w:szCs w:val="22"/>
          <w:lang w:val="en-US"/>
        </w:rPr>
        <w:t>51</w:t>
      </w:r>
      <w:r w:rsidRPr="00431AEB">
        <w:rPr>
          <w:rFonts w:ascii="Roboto" w:hAnsi="Roboto"/>
          <w:sz w:val="22"/>
          <w:szCs w:val="22"/>
          <w:lang w:val="en-US"/>
        </w:rPr>
        <w:t xml:space="preserve">]) </w:t>
      </w:r>
      <w:r w:rsidRPr="00741F94">
        <w:rPr>
          <w:rFonts w:ascii="Roboto" w:hAnsi="Roboto"/>
          <w:sz w:val="22"/>
          <w:szCs w:val="22"/>
          <w:lang w:val="en-US"/>
        </w:rPr>
        <w:t xml:space="preserve">for all-cause </w:t>
      </w:r>
      <w:commentRangeStart w:id="202"/>
      <w:r w:rsidRPr="00741F94">
        <w:rPr>
          <w:rFonts w:ascii="Roboto" w:hAnsi="Roboto"/>
          <w:sz w:val="22"/>
          <w:szCs w:val="22"/>
          <w:lang w:val="en-US"/>
        </w:rPr>
        <w:t>mortality</w:t>
      </w:r>
      <w:commentRangeEnd w:id="202"/>
      <w:r w:rsidR="007D6E9F">
        <w:rPr>
          <w:rStyle w:val="Kommentarhenvisning"/>
          <w:lang w:val="en-US" w:eastAsia="en-US"/>
        </w:rPr>
        <w:commentReference w:id="202"/>
      </w:r>
      <w:r w:rsidR="00083068">
        <w:rPr>
          <w:rFonts w:ascii="Roboto" w:hAnsi="Roboto"/>
          <w:sz w:val="22"/>
          <w:szCs w:val="22"/>
          <w:lang w:val="en-US"/>
        </w:rPr>
        <w:t xml:space="preserve">. The corresponding </w:t>
      </w:r>
      <w:r>
        <w:rPr>
          <w:rFonts w:ascii="Roboto" w:hAnsi="Roboto"/>
          <w:sz w:val="22"/>
          <w:szCs w:val="22"/>
          <w:lang w:val="en-US"/>
        </w:rPr>
        <w:t xml:space="preserve">hazard ratio </w:t>
      </w:r>
      <w:r w:rsidR="00083068">
        <w:rPr>
          <w:rFonts w:ascii="Roboto" w:hAnsi="Roboto"/>
          <w:sz w:val="22"/>
          <w:szCs w:val="22"/>
          <w:lang w:val="en-US"/>
        </w:rPr>
        <w:t>was</w:t>
      </w:r>
      <w:r>
        <w:rPr>
          <w:rFonts w:ascii="Roboto" w:hAnsi="Roboto"/>
          <w:sz w:val="22"/>
          <w:szCs w:val="22"/>
          <w:lang w:val="en-US"/>
        </w:rPr>
        <w:t xml:space="preserve"> 1.</w:t>
      </w:r>
      <w:r w:rsidR="00000F06">
        <w:rPr>
          <w:rFonts w:ascii="Roboto" w:hAnsi="Roboto"/>
          <w:sz w:val="22"/>
          <w:szCs w:val="22"/>
          <w:lang w:val="en-US"/>
        </w:rPr>
        <w:t>52</w:t>
      </w:r>
      <w:r>
        <w:rPr>
          <w:rFonts w:ascii="Roboto" w:hAnsi="Roboto"/>
          <w:sz w:val="22"/>
          <w:szCs w:val="22"/>
          <w:lang w:val="en-US"/>
        </w:rPr>
        <w:t xml:space="preserve"> (CI: 1.2</w:t>
      </w:r>
      <w:r w:rsidR="00000F06">
        <w:rPr>
          <w:rFonts w:ascii="Roboto" w:hAnsi="Roboto"/>
          <w:sz w:val="22"/>
          <w:szCs w:val="22"/>
          <w:lang w:val="en-US"/>
        </w:rPr>
        <w:t>9</w:t>
      </w:r>
      <w:r>
        <w:rPr>
          <w:rFonts w:ascii="Roboto" w:hAnsi="Roboto"/>
          <w:sz w:val="22"/>
          <w:szCs w:val="22"/>
          <w:lang w:val="en-US"/>
        </w:rPr>
        <w:t xml:space="preserve"> to 1.</w:t>
      </w:r>
      <w:r w:rsidR="00000F06">
        <w:rPr>
          <w:rFonts w:ascii="Roboto" w:hAnsi="Roboto"/>
          <w:sz w:val="22"/>
          <w:szCs w:val="22"/>
          <w:lang w:val="en-US"/>
        </w:rPr>
        <w:t>80</w:t>
      </w:r>
      <w:r>
        <w:rPr>
          <w:rFonts w:ascii="Roboto" w:hAnsi="Roboto"/>
          <w:sz w:val="22"/>
          <w:szCs w:val="22"/>
          <w:lang w:val="en-US"/>
        </w:rPr>
        <w:t xml:space="preserve">, p &lt;0.001) using age as the timescale, left-truncated at first </w:t>
      </w:r>
      <w:proofErr w:type="spellStart"/>
      <w:r>
        <w:rPr>
          <w:rFonts w:ascii="Roboto" w:hAnsi="Roboto"/>
          <w:sz w:val="22"/>
          <w:szCs w:val="22"/>
          <w:lang w:val="en-US"/>
        </w:rPr>
        <w:t>SHaRe</w:t>
      </w:r>
      <w:proofErr w:type="spellEnd"/>
      <w:r>
        <w:rPr>
          <w:rFonts w:ascii="Roboto" w:hAnsi="Roboto"/>
          <w:sz w:val="22"/>
          <w:szCs w:val="22"/>
          <w:lang w:val="en-US"/>
        </w:rPr>
        <w:t xml:space="preserve"> visit</w:t>
      </w:r>
      <w:r w:rsidRPr="003A41F5">
        <w:rPr>
          <w:rFonts w:ascii="Roboto" w:hAnsi="Roboto"/>
          <w:sz w:val="22"/>
          <w:szCs w:val="22"/>
          <w:lang w:val="en-US"/>
        </w:rPr>
        <w:t xml:space="preserve">. </w:t>
      </w:r>
      <w:r w:rsidRPr="00DF613E">
        <w:rPr>
          <w:rFonts w:ascii="Roboto" w:hAnsi="Roboto"/>
          <w:b/>
          <w:bCs/>
          <w:sz w:val="22"/>
          <w:szCs w:val="22"/>
          <w:lang w:val="en-US"/>
        </w:rPr>
        <w:t xml:space="preserve">Table </w:t>
      </w:r>
      <w:r w:rsidR="0031226B">
        <w:rPr>
          <w:rFonts w:ascii="Roboto" w:hAnsi="Roboto"/>
          <w:b/>
          <w:bCs/>
          <w:sz w:val="22"/>
          <w:szCs w:val="22"/>
          <w:lang w:val="en-US"/>
        </w:rPr>
        <w:t>2</w:t>
      </w:r>
      <w:r w:rsidRPr="00DF613E">
        <w:rPr>
          <w:rFonts w:ascii="Roboto" w:hAnsi="Roboto"/>
          <w:sz w:val="22"/>
          <w:szCs w:val="22"/>
          <w:lang w:val="en-US"/>
        </w:rPr>
        <w:t xml:space="preserve"> summarizes causes of death. </w:t>
      </w:r>
      <w:commentRangeStart w:id="203"/>
      <w:commentRangeStart w:id="204"/>
      <w:r w:rsidRPr="00DF613E">
        <w:rPr>
          <w:rFonts w:ascii="Roboto" w:hAnsi="Roboto"/>
          <w:sz w:val="22"/>
          <w:szCs w:val="22"/>
          <w:lang w:val="en-US"/>
        </w:rPr>
        <w:t>Patients</w:t>
      </w:r>
      <w:commentRangeEnd w:id="203"/>
      <w:r w:rsidR="00535359">
        <w:rPr>
          <w:rStyle w:val="Kommentarhenvisning"/>
          <w:lang w:val="en-US" w:eastAsia="en-US"/>
        </w:rPr>
        <w:commentReference w:id="203"/>
      </w:r>
      <w:commentRangeEnd w:id="204"/>
      <w:r w:rsidR="0074716C">
        <w:rPr>
          <w:rStyle w:val="Kommentarhenvisning"/>
          <w:lang w:val="en-US" w:eastAsia="en-US"/>
        </w:rPr>
        <w:commentReference w:id="204"/>
      </w:r>
      <w:r w:rsidRPr="00DF613E">
        <w:rPr>
          <w:rFonts w:ascii="Roboto" w:hAnsi="Roboto"/>
          <w:sz w:val="22"/>
          <w:szCs w:val="22"/>
          <w:lang w:val="en-US"/>
        </w:rPr>
        <w:t xml:space="preserve">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were more likely to die from sudden cardiac death (</w:t>
      </w:r>
      <w:r w:rsidR="00A21E2B">
        <w:rPr>
          <w:rFonts w:ascii="Roboto" w:hAnsi="Roboto"/>
          <w:sz w:val="22"/>
          <w:szCs w:val="22"/>
          <w:lang w:val="en-US"/>
        </w:rPr>
        <w:t>20</w:t>
      </w:r>
      <w:r w:rsidRPr="00DF613E">
        <w:rPr>
          <w:rFonts w:ascii="Roboto" w:hAnsi="Roboto"/>
          <w:sz w:val="22"/>
          <w:szCs w:val="22"/>
          <w:lang w:val="en-US"/>
        </w:rPr>
        <w:t xml:space="preserve">% versus </w:t>
      </w:r>
      <w:r w:rsidR="00A21E2B">
        <w:rPr>
          <w:rFonts w:ascii="Roboto" w:hAnsi="Roboto"/>
          <w:sz w:val="22"/>
          <w:szCs w:val="22"/>
          <w:lang w:val="en-US"/>
        </w:rPr>
        <w:t>9</w:t>
      </w:r>
      <w:r w:rsidRPr="00DF613E">
        <w:rPr>
          <w:rFonts w:ascii="Roboto" w:hAnsi="Roboto"/>
          <w:sz w:val="22"/>
          <w:szCs w:val="22"/>
          <w:lang w:val="en-US"/>
        </w:rPr>
        <w:t>% of deaths) and heart failure (2</w:t>
      </w:r>
      <w:r w:rsidR="00A21E2B">
        <w:rPr>
          <w:rFonts w:ascii="Roboto" w:hAnsi="Roboto"/>
          <w:sz w:val="22"/>
          <w:szCs w:val="22"/>
          <w:lang w:val="en-US"/>
        </w:rPr>
        <w:t>5</w:t>
      </w:r>
      <w:r w:rsidRPr="00DF613E">
        <w:rPr>
          <w:rFonts w:ascii="Roboto" w:hAnsi="Roboto"/>
          <w:sz w:val="22"/>
          <w:szCs w:val="22"/>
          <w:lang w:val="en-US"/>
        </w:rPr>
        <w:t xml:space="preserve"> versus </w:t>
      </w:r>
      <w:r w:rsidR="00A21E2B">
        <w:rPr>
          <w:rFonts w:ascii="Roboto" w:hAnsi="Roboto"/>
          <w:sz w:val="22"/>
          <w:szCs w:val="22"/>
          <w:lang w:val="en-US"/>
        </w:rPr>
        <w:t>8</w:t>
      </w:r>
      <w:r w:rsidRPr="00DF613E">
        <w:rPr>
          <w:rFonts w:ascii="Roboto" w:hAnsi="Roboto"/>
          <w:sz w:val="22"/>
          <w:szCs w:val="22"/>
          <w:lang w:val="en-US"/>
        </w:rPr>
        <w:t xml:space="preserve">% of deaths). Overall, </w:t>
      </w:r>
      <w:r w:rsidR="00EF2CA0">
        <w:rPr>
          <w:rFonts w:ascii="Roboto" w:hAnsi="Roboto"/>
          <w:sz w:val="22"/>
          <w:szCs w:val="22"/>
          <w:lang w:val="en-US"/>
        </w:rPr>
        <w:t xml:space="preserve">patients with </w:t>
      </w:r>
      <w:proofErr w:type="spellStart"/>
      <w:r w:rsidR="00EF2CA0">
        <w:rPr>
          <w:rFonts w:ascii="Roboto" w:hAnsi="Roboto"/>
          <w:sz w:val="22"/>
          <w:szCs w:val="22"/>
          <w:lang w:val="en-US"/>
        </w:rPr>
        <w:t>sarcomeric</w:t>
      </w:r>
      <w:proofErr w:type="spellEnd"/>
      <w:r w:rsidR="00EF2CA0">
        <w:rPr>
          <w:rFonts w:ascii="Roboto" w:hAnsi="Roboto"/>
          <w:sz w:val="22"/>
          <w:szCs w:val="22"/>
          <w:lang w:val="en-US"/>
        </w:rPr>
        <w:t xml:space="preserve"> HCM had</w:t>
      </w:r>
      <w:r w:rsidRPr="00DF613E">
        <w:rPr>
          <w:rFonts w:ascii="Roboto" w:hAnsi="Roboto"/>
          <w:sz w:val="22"/>
          <w:szCs w:val="22"/>
          <w:lang w:val="en-US"/>
        </w:rPr>
        <w:t xml:space="preserve"> an odds ratio of 2.</w:t>
      </w:r>
      <w:r w:rsidR="00703ED6">
        <w:rPr>
          <w:rFonts w:ascii="Roboto" w:hAnsi="Roboto"/>
          <w:sz w:val="22"/>
          <w:szCs w:val="22"/>
          <w:lang w:val="en-US"/>
        </w:rPr>
        <w:t>8</w:t>
      </w:r>
      <w:r>
        <w:rPr>
          <w:rFonts w:ascii="Roboto" w:hAnsi="Roboto"/>
          <w:sz w:val="22"/>
          <w:szCs w:val="22"/>
          <w:lang w:val="en-US"/>
        </w:rPr>
        <w:t>6</w:t>
      </w:r>
      <w:r w:rsidRPr="00DF613E">
        <w:rPr>
          <w:rFonts w:ascii="Roboto" w:hAnsi="Roboto"/>
          <w:sz w:val="22"/>
          <w:szCs w:val="22"/>
          <w:lang w:val="en-US"/>
        </w:rPr>
        <w:t xml:space="preserve"> (CI: </w:t>
      </w:r>
      <w:r w:rsidR="00703ED6">
        <w:rPr>
          <w:rFonts w:ascii="Roboto" w:hAnsi="Roboto"/>
          <w:sz w:val="22"/>
          <w:szCs w:val="22"/>
          <w:lang w:val="en-US"/>
        </w:rPr>
        <w:t>2</w:t>
      </w:r>
      <w:r w:rsidRPr="00DF613E">
        <w:rPr>
          <w:rFonts w:ascii="Roboto" w:hAnsi="Roboto"/>
          <w:sz w:val="22"/>
          <w:szCs w:val="22"/>
          <w:lang w:val="en-US"/>
        </w:rPr>
        <w:t>.</w:t>
      </w:r>
      <w:r w:rsidR="00703ED6">
        <w:rPr>
          <w:rFonts w:ascii="Roboto" w:hAnsi="Roboto"/>
          <w:sz w:val="22"/>
          <w:szCs w:val="22"/>
          <w:lang w:val="en-US"/>
        </w:rPr>
        <w:t>05</w:t>
      </w:r>
      <w:r w:rsidRPr="00DF613E">
        <w:rPr>
          <w:rFonts w:ascii="Roboto" w:hAnsi="Roboto"/>
          <w:sz w:val="22"/>
          <w:szCs w:val="22"/>
          <w:lang w:val="en-US"/>
        </w:rPr>
        <w:t xml:space="preserve"> to </w:t>
      </w:r>
      <w:r w:rsidR="00703ED6">
        <w:rPr>
          <w:rFonts w:ascii="Roboto" w:hAnsi="Roboto"/>
          <w:sz w:val="22"/>
          <w:szCs w:val="22"/>
          <w:lang w:val="en-US"/>
        </w:rPr>
        <w:t>4</w:t>
      </w:r>
      <w:r w:rsidRPr="00DF613E">
        <w:rPr>
          <w:rFonts w:ascii="Roboto" w:hAnsi="Roboto"/>
          <w:sz w:val="22"/>
          <w:szCs w:val="22"/>
          <w:lang w:val="en-US"/>
        </w:rPr>
        <w:t>.</w:t>
      </w:r>
      <w:r w:rsidR="00703ED6">
        <w:rPr>
          <w:rFonts w:ascii="Roboto" w:hAnsi="Roboto"/>
          <w:sz w:val="22"/>
          <w:szCs w:val="22"/>
          <w:lang w:val="en-US"/>
        </w:rPr>
        <w:t>06</w:t>
      </w:r>
      <w:r w:rsidRPr="00DF613E">
        <w:rPr>
          <w:rFonts w:ascii="Roboto" w:hAnsi="Roboto"/>
          <w:sz w:val="22"/>
          <w:szCs w:val="22"/>
          <w:lang w:val="en-US"/>
        </w:rPr>
        <w:t xml:space="preserve">, p&lt;0.001) of dying of either heart failure or sudden cardiac death. The cumulative incidence of HCM-related death (heart failure, stroke or SCD), from time of </w:t>
      </w:r>
      <w:r>
        <w:rPr>
          <w:rFonts w:ascii="Roboto" w:hAnsi="Roboto"/>
          <w:sz w:val="22"/>
          <w:szCs w:val="22"/>
          <w:lang w:val="en-US"/>
        </w:rPr>
        <w:t>first</w:t>
      </w:r>
      <w:r w:rsidRPr="00DF613E">
        <w:rPr>
          <w:rFonts w:ascii="Roboto" w:hAnsi="Roboto"/>
          <w:sz w:val="22"/>
          <w:szCs w:val="22"/>
          <w:lang w:val="en-US"/>
        </w:rPr>
        <w:t xml:space="preserve"> </w:t>
      </w:r>
      <w:proofErr w:type="spellStart"/>
      <w:r w:rsidRPr="00DF613E">
        <w:rPr>
          <w:rFonts w:ascii="Roboto" w:hAnsi="Roboto"/>
          <w:sz w:val="22"/>
          <w:szCs w:val="22"/>
          <w:lang w:val="en-US"/>
        </w:rPr>
        <w:t>SHaRe</w:t>
      </w:r>
      <w:proofErr w:type="spellEnd"/>
      <w:r>
        <w:rPr>
          <w:rFonts w:ascii="Roboto" w:hAnsi="Roboto"/>
          <w:sz w:val="22"/>
          <w:szCs w:val="22"/>
          <w:lang w:val="en-US"/>
        </w:rPr>
        <w:t xml:space="preserve"> visit,</w:t>
      </w:r>
      <w:r w:rsidRPr="00DF613E">
        <w:rPr>
          <w:rFonts w:ascii="Roboto" w:hAnsi="Roboto"/>
          <w:sz w:val="22"/>
          <w:szCs w:val="22"/>
          <w:lang w:val="en-US"/>
        </w:rPr>
        <w:t xml:space="preserve"> and the age-specific incidence of HCM-related</w:t>
      </w:r>
      <w:r w:rsidR="00AC2A89">
        <w:rPr>
          <w:rFonts w:ascii="Roboto" w:hAnsi="Roboto"/>
          <w:sz w:val="22"/>
          <w:szCs w:val="22"/>
          <w:lang w:val="en-US"/>
        </w:rPr>
        <w:t xml:space="preserve"> </w:t>
      </w:r>
      <w:r w:rsidRPr="00DF613E">
        <w:rPr>
          <w:rFonts w:ascii="Roboto" w:hAnsi="Roboto"/>
          <w:sz w:val="22"/>
          <w:szCs w:val="22"/>
          <w:lang w:val="en-US"/>
        </w:rPr>
        <w:t xml:space="preserve">death is shown in </w:t>
      </w:r>
      <w:r w:rsidRPr="00DF613E">
        <w:rPr>
          <w:rFonts w:ascii="Roboto" w:hAnsi="Roboto"/>
          <w:b/>
          <w:bCs/>
          <w:sz w:val="22"/>
          <w:szCs w:val="22"/>
          <w:lang w:val="en-US"/>
        </w:rPr>
        <w:t xml:space="preserve">Figure </w:t>
      </w:r>
      <w:r w:rsidR="00CE073C">
        <w:rPr>
          <w:rFonts w:ascii="Roboto" w:hAnsi="Roboto"/>
          <w:b/>
          <w:bCs/>
          <w:sz w:val="22"/>
          <w:szCs w:val="22"/>
          <w:lang w:val="en-US"/>
        </w:rPr>
        <w:t>3</w:t>
      </w:r>
      <w:r w:rsidRPr="00DF613E">
        <w:rPr>
          <w:rFonts w:ascii="Roboto" w:hAnsi="Roboto"/>
          <w:sz w:val="22"/>
          <w:szCs w:val="22"/>
          <w:lang w:val="en-US"/>
        </w:rPr>
        <w:t xml:space="preserve">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r w:rsidR="00000F06">
        <w:rPr>
          <w:rFonts w:ascii="Roboto" w:hAnsi="Roboto"/>
          <w:sz w:val="22"/>
          <w:szCs w:val="22"/>
          <w:lang w:val="en-US"/>
        </w:rPr>
        <w:t>61</w:t>
      </w:r>
      <w:r w:rsidRPr="00DF613E">
        <w:rPr>
          <w:rFonts w:ascii="Roboto" w:hAnsi="Roboto"/>
          <w:sz w:val="22"/>
          <w:szCs w:val="22"/>
          <w:lang w:val="en-US"/>
        </w:rPr>
        <w:t xml:space="preserve"> [CI: 1.</w:t>
      </w:r>
      <w:r w:rsidR="00000F06">
        <w:rPr>
          <w:rFonts w:ascii="Roboto" w:hAnsi="Roboto"/>
          <w:sz w:val="22"/>
          <w:szCs w:val="22"/>
          <w:lang w:val="en-US"/>
        </w:rPr>
        <w:t>18</w:t>
      </w:r>
      <w:r w:rsidRPr="00DF613E">
        <w:rPr>
          <w:rFonts w:ascii="Roboto" w:hAnsi="Roboto"/>
          <w:sz w:val="22"/>
          <w:szCs w:val="22"/>
          <w:lang w:val="en-US"/>
        </w:rPr>
        <w:t xml:space="preserve"> to 2.</w:t>
      </w:r>
      <w:r w:rsidR="00000F06">
        <w:rPr>
          <w:rFonts w:ascii="Roboto" w:hAnsi="Roboto"/>
          <w:sz w:val="22"/>
          <w:szCs w:val="22"/>
          <w:lang w:val="en-US"/>
        </w:rPr>
        <w:t>20</w:t>
      </w:r>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r w:rsidR="00000F06">
        <w:rPr>
          <w:rFonts w:ascii="Roboto" w:hAnsi="Roboto"/>
          <w:sz w:val="22"/>
          <w:szCs w:val="22"/>
          <w:lang w:val="en-US"/>
        </w:rPr>
        <w:t xml:space="preserve"> using follow-up as time-scale</w:t>
      </w:r>
      <w:r w:rsidRPr="00DF613E">
        <w:rPr>
          <w:rFonts w:ascii="Roboto" w:hAnsi="Roboto"/>
          <w:sz w:val="22"/>
          <w:szCs w:val="22"/>
          <w:lang w:val="en-US"/>
        </w:rPr>
        <w:t xml:space="preserve">), and a significantly higher age-specific incidence </w:t>
      </w:r>
      <w:r w:rsidR="00CA0970">
        <w:rPr>
          <w:rFonts w:ascii="Roboto" w:hAnsi="Roboto"/>
          <w:sz w:val="22"/>
          <w:szCs w:val="22"/>
          <w:lang w:val="en-US"/>
        </w:rPr>
        <w:t>after</w:t>
      </w:r>
      <w:r w:rsidRPr="00DF613E">
        <w:rPr>
          <w:rFonts w:ascii="Roboto" w:hAnsi="Roboto"/>
          <w:sz w:val="22"/>
          <w:szCs w:val="22"/>
          <w:lang w:val="en-US"/>
        </w:rPr>
        <w:t xml:space="preserve"> 45 years of age, with an overall standardized incidence ratio of 2.</w:t>
      </w:r>
      <w:r w:rsidR="00802A2D">
        <w:rPr>
          <w:rFonts w:ascii="Roboto" w:hAnsi="Roboto"/>
          <w:sz w:val="22"/>
          <w:szCs w:val="22"/>
          <w:lang w:val="en-US"/>
        </w:rPr>
        <w:t>34</w:t>
      </w:r>
      <w:r w:rsidRPr="00DF613E">
        <w:rPr>
          <w:rFonts w:ascii="Roboto" w:hAnsi="Roboto"/>
          <w:sz w:val="22"/>
          <w:szCs w:val="22"/>
          <w:lang w:val="en-US"/>
        </w:rPr>
        <w:t xml:space="preserve"> (CI: 1.</w:t>
      </w:r>
      <w:r w:rsidR="00802A2D">
        <w:rPr>
          <w:rFonts w:ascii="Roboto" w:hAnsi="Roboto"/>
          <w:sz w:val="22"/>
          <w:szCs w:val="22"/>
          <w:lang w:val="en-US"/>
        </w:rPr>
        <w:t>98</w:t>
      </w:r>
      <w:r w:rsidRPr="00DF613E">
        <w:rPr>
          <w:rFonts w:ascii="Roboto" w:hAnsi="Roboto"/>
          <w:sz w:val="22"/>
          <w:szCs w:val="22"/>
          <w:lang w:val="en-US"/>
        </w:rPr>
        <w:t xml:space="preserve"> to 2.</w:t>
      </w:r>
      <w:r w:rsidR="00802A2D">
        <w:rPr>
          <w:rFonts w:ascii="Roboto" w:hAnsi="Roboto"/>
          <w:sz w:val="22"/>
          <w:szCs w:val="22"/>
          <w:lang w:val="en-US"/>
        </w:rPr>
        <w:t>75</w:t>
      </w:r>
      <w:r w:rsidRPr="00DF613E">
        <w:rPr>
          <w:rFonts w:ascii="Roboto" w:hAnsi="Roboto"/>
          <w:sz w:val="22"/>
          <w:szCs w:val="22"/>
          <w:lang w:val="en-US"/>
        </w:rPr>
        <w:t xml:space="preserve">) for HCM-related death in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w:t>
      </w:r>
      <w:commentRangeStart w:id="205"/>
      <w:r w:rsidRPr="00DF613E">
        <w:rPr>
          <w:rFonts w:ascii="Roboto" w:hAnsi="Roboto"/>
          <w:sz w:val="22"/>
          <w:szCs w:val="22"/>
          <w:lang w:val="en-US"/>
        </w:rPr>
        <w:t>HCM</w:t>
      </w:r>
      <w:commentRangeEnd w:id="205"/>
      <w:r w:rsidR="00535359">
        <w:rPr>
          <w:rStyle w:val="Kommentarhenvisning"/>
          <w:lang w:val="en-US" w:eastAsia="en-US"/>
        </w:rPr>
        <w:commentReference w:id="205"/>
      </w:r>
      <w:r w:rsidRPr="00DF613E">
        <w:rPr>
          <w:rFonts w:ascii="Roboto" w:hAnsi="Roboto"/>
          <w:sz w:val="22"/>
          <w:szCs w:val="22"/>
          <w:lang w:val="en-US"/>
        </w:rPr>
        <w:t>.</w:t>
      </w:r>
    </w:p>
    <w:p w14:paraId="3C8EB9EF" w14:textId="77777777" w:rsidR="00D35FAB" w:rsidRPr="00040F1C" w:rsidRDefault="00D35FAB" w:rsidP="00D35FAB">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770DA99D" w:rsidR="00D52FCA" w:rsidRPr="00431AEB" w:rsidRDefault="00E169B6" w:rsidP="00B13D40">
      <w:pPr>
        <w:spacing w:line="480" w:lineRule="auto"/>
        <w:rPr>
          <w:rFonts w:ascii="Roboto" w:hAnsi="Roboto"/>
          <w:sz w:val="22"/>
          <w:szCs w:val="22"/>
          <w:lang w:val="en-US"/>
        </w:rPr>
      </w:pPr>
      <w:r>
        <w:rPr>
          <w:rFonts w:ascii="Roboto" w:hAnsi="Roboto"/>
          <w:sz w:val="22"/>
          <w:szCs w:val="22"/>
          <w:lang w:val="en-US"/>
        </w:rPr>
        <w:t>Next</w:t>
      </w:r>
      <w:r w:rsidR="00BE1405">
        <w:rPr>
          <w:rFonts w:ascii="Roboto" w:hAnsi="Roboto"/>
          <w:sz w:val="22"/>
          <w:szCs w:val="22"/>
          <w:lang w:val="en-US"/>
        </w:rPr>
        <w:t>,</w:t>
      </w:r>
      <w:r>
        <w:rPr>
          <w:rFonts w:ascii="Roboto" w:hAnsi="Roboto"/>
          <w:sz w:val="22"/>
          <w:szCs w:val="22"/>
          <w:lang w:val="en-US"/>
        </w:rPr>
        <w:t xml:space="preserve"> we investigated </w:t>
      </w:r>
      <w:r w:rsidR="00FF700B" w:rsidRPr="00431AEB">
        <w:rPr>
          <w:rFonts w:ascii="Roboto" w:hAnsi="Roboto"/>
          <w:sz w:val="22"/>
          <w:szCs w:val="22"/>
          <w:lang w:val="en-US"/>
        </w:rPr>
        <w:t>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Pr>
          <w:rFonts w:ascii="Roboto" w:hAnsi="Roboto"/>
          <w:sz w:val="22"/>
          <w:szCs w:val="22"/>
          <w:lang w:val="en-US"/>
        </w:rPr>
        <w:t xml:space="preserve">potential disease modifiers (obesity, hypertension, </w:t>
      </w:r>
      <w:commentRangeStart w:id="206"/>
      <w:r>
        <w:rPr>
          <w:rFonts w:ascii="Roboto" w:hAnsi="Roboto"/>
          <w:sz w:val="22"/>
          <w:szCs w:val="22"/>
          <w:lang w:val="en-US"/>
        </w:rPr>
        <w:t>LV obstruction, atrial fibrillation</w:t>
      </w:r>
      <w:commentRangeEnd w:id="206"/>
      <w:r w:rsidR="00535359">
        <w:rPr>
          <w:rStyle w:val="Kommentarhenvisning"/>
          <w:lang w:val="en-US" w:eastAsia="en-US"/>
        </w:rPr>
        <w:commentReference w:id="206"/>
      </w:r>
      <w:r w:rsidR="003B3617">
        <w:rPr>
          <w:rFonts w:ascii="Roboto" w:hAnsi="Roboto"/>
          <w:sz w:val="22"/>
          <w:szCs w:val="22"/>
          <w:lang w:val="en-US"/>
        </w:rPr>
        <w:t>,</w:t>
      </w:r>
      <w:r>
        <w:rPr>
          <w:rFonts w:ascii="Roboto" w:hAnsi="Roboto"/>
          <w:sz w:val="22"/>
          <w:szCs w:val="22"/>
          <w:lang w:val="en-US"/>
        </w:rPr>
        <w:t xml:space="preserve"> and LV systolic </w:t>
      </w:r>
      <w:r w:rsidR="00ED3873">
        <w:rPr>
          <w:rFonts w:ascii="Roboto" w:hAnsi="Roboto"/>
          <w:sz w:val="22"/>
          <w:szCs w:val="22"/>
          <w:lang w:val="en-US"/>
        </w:rPr>
        <w:t>dysfunction</w:t>
      </w:r>
      <w:r>
        <w:rPr>
          <w:rFonts w:ascii="Roboto" w:hAnsi="Roboto"/>
          <w:sz w:val="22"/>
          <w:szCs w:val="22"/>
          <w:lang w:val="en-US"/>
        </w:rPr>
        <w:t xml:space="preserve">) on the rate of subsequent </w:t>
      </w:r>
      <w:r w:rsidR="00D52FCA" w:rsidRPr="00431AEB">
        <w:rPr>
          <w:rFonts w:ascii="Roboto" w:hAnsi="Roboto"/>
          <w:sz w:val="22"/>
          <w:szCs w:val="22"/>
          <w:lang w:val="en-US"/>
        </w:rPr>
        <w:t>outcome</w:t>
      </w:r>
      <w:r>
        <w:rPr>
          <w:rFonts w:ascii="Roboto" w:hAnsi="Roboto"/>
          <w:sz w:val="22"/>
          <w:szCs w:val="22"/>
          <w:lang w:val="en-US"/>
        </w:rPr>
        <w:t>s, to identify exposure</w:t>
      </w:r>
      <w:r w:rsidR="00ED3873">
        <w:rPr>
          <w:rFonts w:ascii="Roboto" w:hAnsi="Roboto"/>
          <w:sz w:val="22"/>
          <w:szCs w:val="22"/>
          <w:lang w:val="en-US"/>
        </w:rPr>
        <w:t>-</w:t>
      </w:r>
      <w:r>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r w:rsidR="00CE073C">
        <w:rPr>
          <w:rFonts w:ascii="Roboto" w:hAnsi="Roboto"/>
          <w:b/>
          <w:bCs/>
          <w:sz w:val="22"/>
          <w:szCs w:val="22"/>
          <w:lang w:val="en-US"/>
        </w:rPr>
        <w:t>4</w:t>
      </w:r>
      <w:r w:rsidR="00CC3ED5" w:rsidRPr="0054323F">
        <w:rPr>
          <w:rFonts w:ascii="Roboto" w:hAnsi="Roboto"/>
          <w:sz w:val="22"/>
          <w:szCs w:val="22"/>
          <w:lang w:val="en-US"/>
        </w:rPr>
        <w:t>)</w:t>
      </w:r>
      <w:r w:rsidR="007077D6">
        <w:rPr>
          <w:rFonts w:ascii="Roboto" w:hAnsi="Roboto"/>
          <w:sz w:val="22"/>
          <w:szCs w:val="22"/>
          <w:lang w:val="en-US"/>
        </w:rPr>
        <w:t>,</w:t>
      </w:r>
      <w:r w:rsidR="00F406CB">
        <w:rPr>
          <w:rFonts w:ascii="Roboto" w:hAnsi="Roboto"/>
          <w:sz w:val="22"/>
          <w:szCs w:val="22"/>
          <w:lang w:val="en-US"/>
        </w:rPr>
        <w:t xml:space="preserve"> combining </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and non-</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HCM</w:t>
      </w:r>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w:t>
      </w:r>
      <w:r w:rsidR="00F406CB">
        <w:rPr>
          <w:rFonts w:ascii="Roboto" w:hAnsi="Roboto"/>
          <w:sz w:val="22"/>
          <w:szCs w:val="22"/>
          <w:lang w:val="en-US"/>
        </w:rPr>
        <w:t xml:space="preserve"> incident</w:t>
      </w:r>
      <w:r w:rsidR="005F3FDD" w:rsidRPr="00431AEB">
        <w:rPr>
          <w:rFonts w:ascii="Roboto" w:hAnsi="Roboto"/>
          <w:sz w:val="22"/>
          <w:szCs w:val="22"/>
          <w:lang w:val="en-US"/>
        </w:rPr>
        <w:t xml:space="preserve"> </w:t>
      </w:r>
      <w:r w:rsidR="005F3FDD" w:rsidRPr="003A41F5">
        <w:rPr>
          <w:rFonts w:ascii="Roboto" w:hAnsi="Roboto"/>
          <w:sz w:val="22"/>
          <w:szCs w:val="22"/>
          <w:lang w:val="en-US"/>
        </w:rPr>
        <w:t>atrial fibrillation (HR 1.</w:t>
      </w:r>
      <w:r w:rsidR="008229ED">
        <w:rPr>
          <w:rFonts w:ascii="Roboto" w:hAnsi="Roboto"/>
          <w:sz w:val="22"/>
          <w:szCs w:val="22"/>
          <w:lang w:val="en-US"/>
        </w:rPr>
        <w:t>66</w:t>
      </w:r>
      <w:r w:rsidR="0087104C" w:rsidRPr="003A41F5">
        <w:rPr>
          <w:rFonts w:ascii="Roboto" w:hAnsi="Roboto"/>
          <w:sz w:val="22"/>
          <w:szCs w:val="22"/>
          <w:lang w:val="en-US"/>
        </w:rPr>
        <w:t xml:space="preserve"> [CI 1.</w:t>
      </w:r>
      <w:r w:rsidR="008229ED">
        <w:rPr>
          <w:rFonts w:ascii="Roboto" w:hAnsi="Roboto"/>
          <w:sz w:val="22"/>
          <w:szCs w:val="22"/>
          <w:lang w:val="en-US"/>
        </w:rPr>
        <w:t>43</w:t>
      </w:r>
      <w:r w:rsidR="0087104C" w:rsidRPr="00431AEB">
        <w:rPr>
          <w:rFonts w:ascii="Roboto" w:hAnsi="Roboto"/>
          <w:sz w:val="22"/>
          <w:szCs w:val="22"/>
          <w:lang w:val="en-US"/>
        </w:rPr>
        <w:t>-1.</w:t>
      </w:r>
      <w:r w:rsidR="008229ED">
        <w:rPr>
          <w:rFonts w:ascii="Roboto" w:hAnsi="Roboto"/>
          <w:sz w:val="22"/>
          <w:szCs w:val="22"/>
          <w:lang w:val="en-US"/>
        </w:rPr>
        <w:t>92</w:t>
      </w:r>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r w:rsidR="008229ED">
        <w:rPr>
          <w:rFonts w:ascii="Roboto" w:hAnsi="Roboto"/>
          <w:sz w:val="22"/>
          <w:szCs w:val="22"/>
          <w:lang w:val="en-US"/>
        </w:rPr>
        <w:t>2</w:t>
      </w:r>
      <w:r w:rsidR="005F3FDD" w:rsidRPr="003A41F5">
        <w:rPr>
          <w:rFonts w:ascii="Roboto" w:hAnsi="Roboto"/>
          <w:sz w:val="22"/>
          <w:szCs w:val="22"/>
          <w:lang w:val="en-US"/>
        </w:rPr>
        <w:t>.</w:t>
      </w:r>
      <w:r w:rsidR="008229ED">
        <w:rPr>
          <w:rFonts w:ascii="Roboto" w:hAnsi="Roboto"/>
          <w:sz w:val="22"/>
          <w:szCs w:val="22"/>
          <w:lang w:val="en-US"/>
        </w:rPr>
        <w:t>13</w:t>
      </w:r>
      <w:r w:rsidR="0087104C" w:rsidRPr="00431AEB">
        <w:rPr>
          <w:rFonts w:ascii="Roboto" w:hAnsi="Roboto"/>
          <w:sz w:val="22"/>
          <w:szCs w:val="22"/>
          <w:lang w:val="en-US"/>
        </w:rPr>
        <w:t xml:space="preserve"> [CI 1.</w:t>
      </w:r>
      <w:r w:rsidR="008229ED">
        <w:rPr>
          <w:rFonts w:ascii="Roboto" w:hAnsi="Roboto"/>
          <w:sz w:val="22"/>
          <w:szCs w:val="22"/>
          <w:lang w:val="en-US"/>
        </w:rPr>
        <w:t>83</w:t>
      </w:r>
      <w:r w:rsidR="0087104C" w:rsidRPr="00431AEB">
        <w:rPr>
          <w:rFonts w:ascii="Roboto" w:hAnsi="Roboto"/>
          <w:sz w:val="22"/>
          <w:szCs w:val="22"/>
          <w:lang w:val="en-US"/>
        </w:rPr>
        <w:t>-2.</w:t>
      </w:r>
      <w:r w:rsidR="008229ED">
        <w:rPr>
          <w:rFonts w:ascii="Roboto" w:hAnsi="Roboto"/>
          <w:sz w:val="22"/>
          <w:szCs w:val="22"/>
          <w:lang w:val="en-US"/>
        </w:rPr>
        <w:t>49</w:t>
      </w:r>
      <w:r w:rsidR="0087104C" w:rsidRPr="00431AEB">
        <w:rPr>
          <w:rFonts w:ascii="Roboto" w:hAnsi="Roboto"/>
          <w:sz w:val="22"/>
          <w:szCs w:val="22"/>
          <w:lang w:val="en-US"/>
        </w:rPr>
        <w:t>]</w:t>
      </w:r>
      <w:r w:rsidR="005F3FDD" w:rsidRPr="00431AEB">
        <w:rPr>
          <w:rFonts w:ascii="Roboto" w:hAnsi="Roboto"/>
          <w:sz w:val="22"/>
          <w:szCs w:val="22"/>
          <w:lang w:val="en-US"/>
        </w:rPr>
        <w:t>).</w:t>
      </w:r>
      <w:r w:rsidR="003C2490">
        <w:rPr>
          <w:rFonts w:ascii="Roboto" w:hAnsi="Roboto"/>
          <w:sz w:val="22"/>
          <w:szCs w:val="22"/>
          <w:lang w:val="en-US"/>
        </w:rPr>
        <w:t xml:space="preserve"> 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r w:rsidR="008229ED">
        <w:rPr>
          <w:rFonts w:ascii="Roboto" w:hAnsi="Roboto"/>
          <w:sz w:val="22"/>
          <w:szCs w:val="22"/>
          <w:lang w:val="en-US"/>
        </w:rPr>
        <w:t>75</w:t>
      </w:r>
      <w:r w:rsidR="0087104C" w:rsidRPr="003A41F5">
        <w:rPr>
          <w:rFonts w:ascii="Roboto" w:hAnsi="Roboto"/>
          <w:sz w:val="22"/>
          <w:szCs w:val="22"/>
          <w:lang w:val="en-US"/>
        </w:rPr>
        <w:t xml:space="preserve"> [CI 1.</w:t>
      </w:r>
      <w:r w:rsidR="008229ED">
        <w:rPr>
          <w:rFonts w:ascii="Roboto" w:hAnsi="Roboto"/>
          <w:sz w:val="22"/>
          <w:szCs w:val="22"/>
          <w:lang w:val="en-US"/>
        </w:rPr>
        <w:t>51</w:t>
      </w:r>
      <w:r w:rsidR="0087104C" w:rsidRPr="003A41F5">
        <w:rPr>
          <w:rFonts w:ascii="Roboto" w:hAnsi="Roboto"/>
          <w:sz w:val="22"/>
          <w:szCs w:val="22"/>
          <w:lang w:val="en-US"/>
        </w:rPr>
        <w:t>-2.</w:t>
      </w:r>
      <w:r w:rsidR="008229ED">
        <w:rPr>
          <w:rFonts w:ascii="Roboto" w:hAnsi="Roboto"/>
          <w:sz w:val="22"/>
          <w:szCs w:val="22"/>
          <w:lang w:val="en-US"/>
        </w:rPr>
        <w:t>03</w:t>
      </w:r>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r w:rsidR="008229ED">
        <w:rPr>
          <w:rFonts w:ascii="Roboto" w:hAnsi="Roboto"/>
          <w:sz w:val="22"/>
          <w:szCs w:val="22"/>
          <w:lang w:val="en-US"/>
        </w:rPr>
        <w:t>16</w:t>
      </w:r>
      <w:r w:rsidR="0087104C" w:rsidRPr="003A41F5">
        <w:rPr>
          <w:rFonts w:ascii="Roboto" w:hAnsi="Roboto"/>
          <w:sz w:val="22"/>
          <w:szCs w:val="22"/>
          <w:lang w:val="en-US"/>
        </w:rPr>
        <w:t xml:space="preserve"> [CI 1.</w:t>
      </w:r>
      <w:r w:rsidR="008229ED">
        <w:rPr>
          <w:rFonts w:ascii="Roboto" w:hAnsi="Roboto"/>
          <w:sz w:val="22"/>
          <w:szCs w:val="22"/>
          <w:lang w:val="en-US"/>
        </w:rPr>
        <w:t>85</w:t>
      </w:r>
      <w:r w:rsidR="0087104C" w:rsidRPr="003A41F5">
        <w:rPr>
          <w:rFonts w:ascii="Roboto" w:hAnsi="Roboto"/>
          <w:sz w:val="22"/>
          <w:szCs w:val="22"/>
          <w:lang w:val="en-US"/>
        </w:rPr>
        <w:t>-2.</w:t>
      </w:r>
      <w:r w:rsidR="008229ED">
        <w:rPr>
          <w:rFonts w:ascii="Roboto" w:hAnsi="Roboto"/>
          <w:sz w:val="22"/>
          <w:szCs w:val="22"/>
          <w:lang w:val="en-US"/>
        </w:rPr>
        <w:t>53</w:t>
      </w:r>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was associated with the most 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B4257D" w:rsidRPr="003A41F5">
        <w:rPr>
          <w:rFonts w:ascii="Roboto" w:hAnsi="Roboto"/>
          <w:sz w:val="22"/>
          <w:szCs w:val="22"/>
          <w:lang w:val="en-US"/>
        </w:rPr>
        <w:t xml:space="preserve">(HR </w:t>
      </w:r>
      <w:r w:rsidR="00102552" w:rsidRPr="003A41F5">
        <w:rPr>
          <w:rFonts w:ascii="Roboto" w:hAnsi="Roboto"/>
          <w:sz w:val="22"/>
          <w:szCs w:val="22"/>
          <w:lang w:val="en-US"/>
        </w:rPr>
        <w:t>2.</w:t>
      </w:r>
      <w:r w:rsidR="008229ED">
        <w:rPr>
          <w:rFonts w:ascii="Roboto" w:hAnsi="Roboto"/>
          <w:sz w:val="22"/>
          <w:szCs w:val="22"/>
          <w:lang w:val="en-US"/>
        </w:rPr>
        <w:t>22</w:t>
      </w:r>
      <w:r w:rsidR="00B4257D" w:rsidRPr="00431AEB">
        <w:rPr>
          <w:rFonts w:ascii="Roboto" w:hAnsi="Roboto"/>
          <w:sz w:val="22"/>
          <w:szCs w:val="22"/>
          <w:lang w:val="en-US"/>
        </w:rPr>
        <w:t xml:space="preserve"> for NYHA III-IV symptoms, HR 2.</w:t>
      </w:r>
      <w:r w:rsidR="008229ED">
        <w:rPr>
          <w:rFonts w:ascii="Roboto" w:hAnsi="Roboto"/>
          <w:sz w:val="22"/>
          <w:szCs w:val="22"/>
          <w:lang w:val="en-US"/>
        </w:rPr>
        <w:t>89</w:t>
      </w:r>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r w:rsidR="00B4257D" w:rsidRPr="00431AEB">
        <w:rPr>
          <w:rFonts w:ascii="Roboto" w:hAnsi="Roboto"/>
          <w:sz w:val="22"/>
          <w:szCs w:val="22"/>
          <w:lang w:val="en-US"/>
        </w:rPr>
        <w:t xml:space="preserve">, and </w:t>
      </w:r>
      <w:r w:rsidR="008229ED">
        <w:rPr>
          <w:rFonts w:ascii="Roboto" w:hAnsi="Roboto"/>
          <w:sz w:val="22"/>
          <w:szCs w:val="22"/>
          <w:lang w:val="en-US"/>
        </w:rPr>
        <w:t>7</w:t>
      </w:r>
      <w:r w:rsidR="00B4257D" w:rsidRPr="00431AEB">
        <w:rPr>
          <w:rFonts w:ascii="Roboto" w:hAnsi="Roboto"/>
          <w:sz w:val="22"/>
          <w:szCs w:val="22"/>
          <w:lang w:val="en-US"/>
        </w:rPr>
        <w:t>.</w:t>
      </w:r>
      <w:r w:rsidR="008229ED">
        <w:rPr>
          <w:rFonts w:ascii="Roboto" w:hAnsi="Roboto"/>
          <w:sz w:val="22"/>
          <w:szCs w:val="22"/>
          <w:lang w:val="en-US"/>
        </w:rPr>
        <w:t>4</w:t>
      </w:r>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r w:rsidR="008229ED">
        <w:rPr>
          <w:rFonts w:ascii="Roboto" w:hAnsi="Roboto"/>
          <w:sz w:val="22"/>
          <w:szCs w:val="22"/>
          <w:lang w:val="en-US"/>
        </w:rPr>
        <w:t>17</w:t>
      </w:r>
      <w:r w:rsidR="00461927" w:rsidRPr="003A41F5">
        <w:rPr>
          <w:rFonts w:ascii="Roboto" w:hAnsi="Roboto"/>
          <w:sz w:val="22"/>
          <w:szCs w:val="22"/>
          <w:lang w:val="en-US"/>
        </w:rPr>
        <w:t xml:space="preserve"> [CI: 2.</w:t>
      </w:r>
      <w:r w:rsidR="00E44A75">
        <w:rPr>
          <w:rFonts w:ascii="Roboto" w:hAnsi="Roboto"/>
          <w:sz w:val="22"/>
          <w:szCs w:val="22"/>
          <w:lang w:val="en-US"/>
        </w:rPr>
        <w:t>4</w:t>
      </w:r>
      <w:r w:rsidR="008229ED">
        <w:rPr>
          <w:rFonts w:ascii="Roboto" w:hAnsi="Roboto"/>
          <w:sz w:val="22"/>
          <w:szCs w:val="22"/>
          <w:lang w:val="en-US"/>
        </w:rPr>
        <w:t>0</w:t>
      </w:r>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r w:rsidR="008229ED">
        <w:rPr>
          <w:rFonts w:ascii="Roboto" w:hAnsi="Roboto"/>
          <w:sz w:val="22"/>
          <w:szCs w:val="22"/>
          <w:lang w:val="en-US"/>
        </w:rPr>
        <w:t>1</w:t>
      </w:r>
      <w:r w:rsidR="00461927" w:rsidRPr="003A41F5">
        <w:rPr>
          <w:rFonts w:ascii="Roboto" w:hAnsi="Roboto"/>
          <w:sz w:val="22"/>
          <w:szCs w:val="22"/>
          <w:lang w:val="en-US"/>
        </w:rPr>
        <w:t>.</w:t>
      </w:r>
      <w:r w:rsidR="008229ED">
        <w:rPr>
          <w:rFonts w:ascii="Roboto" w:hAnsi="Roboto"/>
          <w:sz w:val="22"/>
          <w:szCs w:val="22"/>
          <w:lang w:val="en-US"/>
        </w:rPr>
        <w:t>94</w:t>
      </w:r>
      <w:r w:rsidR="00461927" w:rsidRPr="003A41F5">
        <w:rPr>
          <w:rFonts w:ascii="Roboto" w:hAnsi="Roboto"/>
          <w:sz w:val="22"/>
          <w:szCs w:val="22"/>
          <w:lang w:val="en-US"/>
        </w:rPr>
        <w:t xml:space="preserve"> [CI: 1.</w:t>
      </w:r>
      <w:r w:rsidR="008229ED">
        <w:rPr>
          <w:rFonts w:ascii="Roboto" w:hAnsi="Roboto"/>
          <w:sz w:val="22"/>
          <w:szCs w:val="22"/>
          <w:lang w:val="en-US"/>
        </w:rPr>
        <w:t>42</w:t>
      </w:r>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66</w:t>
      </w:r>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r w:rsidR="008229ED">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03</w:t>
      </w:r>
      <w:r w:rsidR="00461927" w:rsidRPr="003A41F5">
        <w:rPr>
          <w:rFonts w:ascii="Roboto" w:hAnsi="Roboto"/>
          <w:sz w:val="22"/>
          <w:szCs w:val="22"/>
          <w:lang w:val="en-US"/>
        </w:rPr>
        <w:t xml:space="preserve"> [CI: 1.</w:t>
      </w:r>
      <w:r w:rsidR="008229ED">
        <w:rPr>
          <w:rFonts w:ascii="Roboto" w:hAnsi="Roboto"/>
          <w:sz w:val="22"/>
          <w:szCs w:val="22"/>
          <w:lang w:val="en-US"/>
        </w:rPr>
        <w:t>72</w:t>
      </w:r>
      <w:r w:rsidR="00461927" w:rsidRPr="003A41F5">
        <w:rPr>
          <w:rFonts w:ascii="Roboto" w:hAnsi="Roboto"/>
          <w:sz w:val="22"/>
          <w:szCs w:val="22"/>
          <w:lang w:val="en-US"/>
        </w:rPr>
        <w:t>-2.</w:t>
      </w:r>
      <w:r w:rsidR="008229ED">
        <w:rPr>
          <w:rFonts w:ascii="Roboto" w:hAnsi="Roboto"/>
          <w:sz w:val="22"/>
          <w:szCs w:val="22"/>
          <w:lang w:val="en-US"/>
        </w:rPr>
        <w:t>41</w:t>
      </w:r>
      <w:r w:rsidR="00461927" w:rsidRPr="00431AEB">
        <w:rPr>
          <w:rFonts w:ascii="Roboto" w:hAnsi="Roboto"/>
          <w:sz w:val="22"/>
          <w:szCs w:val="22"/>
          <w:lang w:val="en-US"/>
        </w:rPr>
        <w:t xml:space="preserve">]). </w:t>
      </w:r>
      <w:r>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6E30BF">
        <w:rPr>
          <w:rFonts w:ascii="Roboto" w:hAnsi="Roboto"/>
          <w:sz w:val="22"/>
          <w:szCs w:val="22"/>
          <w:lang w:val="en-US"/>
        </w:rPr>
        <w:t xml:space="preserve">was associated with </w:t>
      </w:r>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w:t>
      </w:r>
      <w:r w:rsidR="00D52FCA" w:rsidRPr="00431AEB">
        <w:rPr>
          <w:rFonts w:ascii="Roboto" w:hAnsi="Roboto"/>
          <w:sz w:val="22"/>
          <w:szCs w:val="22"/>
          <w:lang w:val="en-US"/>
        </w:rPr>
        <w:lastRenderedPageBreak/>
        <w:t xml:space="preserve">symptoms (HR </w:t>
      </w:r>
      <w:r w:rsidR="0087104C" w:rsidRPr="00431AEB">
        <w:rPr>
          <w:rFonts w:ascii="Roboto" w:hAnsi="Roboto"/>
          <w:sz w:val="22"/>
          <w:szCs w:val="22"/>
          <w:lang w:val="en-US"/>
        </w:rPr>
        <w:t>2</w:t>
      </w:r>
      <w:r w:rsidR="00D52FCA" w:rsidRPr="00431AEB">
        <w:rPr>
          <w:rFonts w:ascii="Roboto" w:hAnsi="Roboto"/>
          <w:sz w:val="22"/>
          <w:szCs w:val="22"/>
          <w:lang w:val="en-US"/>
        </w:rPr>
        <w:t>.</w:t>
      </w:r>
      <w:r w:rsidR="008229ED">
        <w:rPr>
          <w:rFonts w:ascii="Roboto" w:hAnsi="Roboto"/>
          <w:sz w:val="22"/>
          <w:szCs w:val="22"/>
          <w:lang w:val="en-US"/>
        </w:rPr>
        <w:t>48</w:t>
      </w:r>
      <w:r w:rsidR="0087104C" w:rsidRPr="00431AEB">
        <w:rPr>
          <w:rFonts w:ascii="Roboto" w:hAnsi="Roboto"/>
          <w:sz w:val="22"/>
          <w:szCs w:val="22"/>
          <w:lang w:val="en-US"/>
        </w:rPr>
        <w:t xml:space="preserve"> [CI 1.</w:t>
      </w:r>
      <w:r w:rsidR="008229ED">
        <w:rPr>
          <w:rFonts w:ascii="Roboto" w:hAnsi="Roboto"/>
          <w:sz w:val="22"/>
          <w:szCs w:val="22"/>
          <w:lang w:val="en-US"/>
        </w:rPr>
        <w:t>9</w:t>
      </w:r>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r w:rsidR="008229ED">
        <w:rPr>
          <w:rFonts w:ascii="Roboto" w:hAnsi="Roboto"/>
          <w:sz w:val="22"/>
          <w:szCs w:val="22"/>
          <w:lang w:val="en-US"/>
        </w:rPr>
        <w:t>18</w:t>
      </w:r>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r w:rsidR="008229ED">
        <w:rPr>
          <w:rFonts w:ascii="Roboto" w:hAnsi="Roboto"/>
          <w:sz w:val="22"/>
          <w:szCs w:val="22"/>
          <w:lang w:val="en-US"/>
        </w:rPr>
        <w:t>4</w:t>
      </w:r>
      <w:r w:rsidR="00D52FCA" w:rsidRPr="00431AEB">
        <w:rPr>
          <w:rFonts w:ascii="Roboto" w:hAnsi="Roboto"/>
          <w:sz w:val="22"/>
          <w:szCs w:val="22"/>
          <w:lang w:val="en-US"/>
        </w:rPr>
        <w:t>.</w:t>
      </w:r>
      <w:r w:rsidR="008229ED">
        <w:rPr>
          <w:rFonts w:ascii="Roboto" w:hAnsi="Roboto"/>
          <w:sz w:val="22"/>
          <w:szCs w:val="22"/>
          <w:lang w:val="en-US"/>
        </w:rPr>
        <w:t>10</w:t>
      </w:r>
      <w:r w:rsidR="00E27B32" w:rsidRPr="00431AEB">
        <w:rPr>
          <w:rFonts w:ascii="Roboto" w:hAnsi="Roboto"/>
          <w:sz w:val="22"/>
          <w:szCs w:val="22"/>
          <w:lang w:val="en-US"/>
        </w:rPr>
        <w:t xml:space="preserve"> [CI 2.</w:t>
      </w:r>
      <w:r w:rsidR="008229ED">
        <w:rPr>
          <w:rFonts w:ascii="Roboto" w:hAnsi="Roboto"/>
          <w:sz w:val="22"/>
          <w:szCs w:val="22"/>
          <w:lang w:val="en-US"/>
        </w:rPr>
        <w:t>93</w:t>
      </w:r>
      <w:r w:rsidR="00E27B32" w:rsidRPr="00431AEB">
        <w:rPr>
          <w:rFonts w:ascii="Roboto" w:hAnsi="Roboto"/>
          <w:sz w:val="22"/>
          <w:szCs w:val="22"/>
          <w:lang w:val="en-US"/>
        </w:rPr>
        <w:t>-5.</w:t>
      </w:r>
      <w:r w:rsidR="008229ED">
        <w:rPr>
          <w:rFonts w:ascii="Roboto" w:hAnsi="Roboto"/>
          <w:sz w:val="22"/>
          <w:szCs w:val="22"/>
          <w:lang w:val="en-US"/>
        </w:rPr>
        <w:t>6</w:t>
      </w:r>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r w:rsidR="008229ED">
        <w:rPr>
          <w:rFonts w:ascii="Roboto" w:hAnsi="Roboto"/>
          <w:sz w:val="22"/>
          <w:szCs w:val="22"/>
          <w:lang w:val="en-US"/>
        </w:rPr>
        <w:t>4</w:t>
      </w:r>
      <w:r w:rsidR="00E27B32" w:rsidRPr="00431AEB">
        <w:rPr>
          <w:rFonts w:ascii="Roboto" w:hAnsi="Roboto"/>
          <w:sz w:val="22"/>
          <w:szCs w:val="22"/>
          <w:lang w:val="en-US"/>
        </w:rPr>
        <w:t xml:space="preserve"> [CI: 2</w:t>
      </w:r>
      <w:r w:rsidR="008229ED">
        <w:rPr>
          <w:rFonts w:ascii="Roboto" w:hAnsi="Roboto"/>
          <w:sz w:val="22"/>
          <w:szCs w:val="22"/>
          <w:lang w:val="en-US"/>
        </w:rPr>
        <w:t>3</w:t>
      </w:r>
      <w:r w:rsidR="00E27B32" w:rsidRPr="00431AEB">
        <w:rPr>
          <w:rFonts w:ascii="Roboto" w:hAnsi="Roboto"/>
          <w:sz w:val="22"/>
          <w:szCs w:val="22"/>
          <w:lang w:val="en-US"/>
        </w:rPr>
        <w:t>-5</w:t>
      </w:r>
      <w:r w:rsidR="008229ED">
        <w:rPr>
          <w:rFonts w:ascii="Roboto" w:hAnsi="Roboto"/>
          <w:sz w:val="22"/>
          <w:szCs w:val="22"/>
          <w:lang w:val="en-US"/>
        </w:rPr>
        <w:t>2</w:t>
      </w:r>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r w:rsidR="008229ED">
        <w:rPr>
          <w:rFonts w:ascii="Roboto" w:hAnsi="Roboto"/>
          <w:sz w:val="22"/>
          <w:szCs w:val="22"/>
          <w:lang w:val="en-US"/>
        </w:rPr>
        <w:t>97</w:t>
      </w:r>
      <w:r w:rsidR="00E27B32" w:rsidRPr="00431AEB">
        <w:rPr>
          <w:rFonts w:ascii="Roboto" w:hAnsi="Roboto"/>
          <w:sz w:val="22"/>
          <w:szCs w:val="22"/>
          <w:lang w:val="en-US"/>
        </w:rPr>
        <w:t xml:space="preserve"> [CI 3.</w:t>
      </w:r>
      <w:r w:rsidR="008229ED">
        <w:rPr>
          <w:rFonts w:ascii="Roboto" w:hAnsi="Roboto"/>
          <w:sz w:val="22"/>
          <w:szCs w:val="22"/>
          <w:lang w:val="en-US"/>
        </w:rPr>
        <w:t>2</w:t>
      </w:r>
      <w:r w:rsidR="00E44A75">
        <w:rPr>
          <w:rFonts w:ascii="Roboto" w:hAnsi="Roboto"/>
          <w:sz w:val="22"/>
          <w:szCs w:val="22"/>
          <w:lang w:val="en-US"/>
        </w:rPr>
        <w:t>6</w:t>
      </w:r>
      <w:r w:rsidR="00E27B32" w:rsidRPr="003A41F5">
        <w:rPr>
          <w:rFonts w:ascii="Roboto" w:hAnsi="Roboto"/>
          <w:sz w:val="22"/>
          <w:szCs w:val="22"/>
          <w:lang w:val="en-US"/>
        </w:rPr>
        <w:t>-4.</w:t>
      </w:r>
      <w:r w:rsidR="008229ED">
        <w:rPr>
          <w:rFonts w:ascii="Roboto" w:hAnsi="Roboto"/>
          <w:sz w:val="22"/>
          <w:szCs w:val="22"/>
          <w:lang w:val="en-US"/>
        </w:rPr>
        <w:t>8</w:t>
      </w:r>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73B5F4E8" w14:textId="77777777" w:rsidR="003C33E1" w:rsidRDefault="003C33E1" w:rsidP="00D51E41">
      <w:pPr>
        <w:spacing w:line="480" w:lineRule="auto"/>
        <w:rPr>
          <w:rFonts w:ascii="Roboto" w:hAnsi="Roboto"/>
          <w:sz w:val="22"/>
          <w:szCs w:val="22"/>
          <w:lang w:val="en-US"/>
        </w:rPr>
      </w:pPr>
    </w:p>
    <w:p w14:paraId="3B41CC17" w14:textId="1D136084" w:rsidR="003C33E1" w:rsidRDefault="003C33E1" w:rsidP="00D51E41">
      <w:pPr>
        <w:spacing w:line="480" w:lineRule="auto"/>
        <w:rPr>
          <w:rFonts w:ascii="Roboto" w:hAnsi="Roboto"/>
          <w:sz w:val="22"/>
          <w:szCs w:val="22"/>
          <w:lang w:val="en-US"/>
        </w:rPr>
      </w:pPr>
      <w:del w:id="207" w:author="Lampert, Rachel" w:date="2025-04-03T09:21:00Z" w16du:dateUtc="2025-04-03T13:21:00Z">
        <w:r w:rsidDel="000D4738">
          <w:rPr>
            <w:rFonts w:ascii="Roboto" w:hAnsi="Roboto"/>
            <w:sz w:val="22"/>
            <w:szCs w:val="22"/>
            <w:lang w:val="en-US"/>
          </w:rPr>
          <w:delText>An i</w:delText>
        </w:r>
      </w:del>
      <w:ins w:id="208" w:author="Lampert, Rachel" w:date="2025-04-03T09:21:00Z" w16du:dateUtc="2025-04-03T13:21:00Z">
        <w:r w:rsidR="000D4738">
          <w:rPr>
            <w:rFonts w:ascii="Roboto" w:hAnsi="Roboto"/>
            <w:sz w:val="22"/>
            <w:szCs w:val="22"/>
            <w:lang w:val="en-US"/>
          </w:rPr>
          <w:t>I</w:t>
        </w:r>
      </w:ins>
      <w:r w:rsidR="00461927" w:rsidRPr="00431AEB">
        <w:rPr>
          <w:rFonts w:ascii="Roboto" w:hAnsi="Roboto"/>
          <w:sz w:val="22"/>
          <w:szCs w:val="22"/>
          <w:lang w:val="en-US"/>
        </w:rPr>
        <w:t xml:space="preserve">nteraction </w:t>
      </w:r>
      <w:proofErr w:type="gramStart"/>
      <w:r w:rsidR="00461927" w:rsidRPr="00431AEB">
        <w:rPr>
          <w:rFonts w:ascii="Roboto" w:hAnsi="Roboto"/>
          <w:sz w:val="22"/>
          <w:szCs w:val="22"/>
          <w:lang w:val="en-US"/>
        </w:rPr>
        <w:t>analys</w:t>
      </w:r>
      <w:ins w:id="209" w:author="Lampert, Rachel" w:date="2025-04-03T09:21:00Z" w16du:dateUtc="2025-04-03T13:21:00Z">
        <w:r w:rsidR="000D4738">
          <w:rPr>
            <w:rFonts w:ascii="Roboto" w:hAnsi="Roboto"/>
            <w:sz w:val="22"/>
            <w:szCs w:val="22"/>
            <w:lang w:val="en-US"/>
          </w:rPr>
          <w:t>e</w:t>
        </w:r>
      </w:ins>
      <w:proofErr w:type="gramEnd"/>
      <w:del w:id="210" w:author="Lampert, Rachel" w:date="2025-04-03T09:21:00Z" w16du:dateUtc="2025-04-03T13:21:00Z">
        <w:r w:rsidR="00461927" w:rsidRPr="00431AEB" w:rsidDel="000D4738">
          <w:rPr>
            <w:rFonts w:ascii="Roboto" w:hAnsi="Roboto"/>
            <w:sz w:val="22"/>
            <w:szCs w:val="22"/>
            <w:lang w:val="en-US"/>
          </w:rPr>
          <w:delText>i</w:delText>
        </w:r>
      </w:del>
      <w:r w:rsidR="00461927" w:rsidRPr="00431AEB">
        <w:rPr>
          <w:rFonts w:ascii="Roboto" w:hAnsi="Roboto"/>
          <w:sz w:val="22"/>
          <w:szCs w:val="22"/>
          <w:lang w:val="en-US"/>
        </w:rPr>
        <w:t>s</w:t>
      </w:r>
      <w:r w:rsidR="00934456">
        <w:rPr>
          <w:rFonts w:ascii="Roboto" w:hAnsi="Roboto"/>
          <w:sz w:val="22"/>
          <w:szCs w:val="22"/>
          <w:lang w:val="en-US"/>
        </w:rPr>
        <w:t xml:space="preserve"> </w:t>
      </w:r>
      <w:del w:id="211" w:author="Lampert, Rachel" w:date="2025-04-03T09:22:00Z" w16du:dateUtc="2025-04-03T13:22:00Z">
        <w:r w:rsidR="00934456" w:rsidDel="000D4738">
          <w:rPr>
            <w:rFonts w:ascii="Roboto" w:hAnsi="Roboto"/>
            <w:sz w:val="22"/>
            <w:szCs w:val="22"/>
            <w:lang w:val="en-US"/>
          </w:rPr>
          <w:delText xml:space="preserve">was </w:delText>
        </w:r>
      </w:del>
      <w:ins w:id="212" w:author="Lampert, Rachel" w:date="2025-04-03T09:22:00Z" w16du:dateUtc="2025-04-03T13:22:00Z">
        <w:r w:rsidR="000D4738">
          <w:rPr>
            <w:rFonts w:ascii="Roboto" w:hAnsi="Roboto"/>
            <w:sz w:val="22"/>
            <w:szCs w:val="22"/>
            <w:lang w:val="en-US"/>
          </w:rPr>
          <w:t xml:space="preserve">were </w:t>
        </w:r>
      </w:ins>
      <w:r w:rsidR="00934456">
        <w:rPr>
          <w:rFonts w:ascii="Roboto" w:hAnsi="Roboto"/>
          <w:sz w:val="22"/>
          <w:szCs w:val="22"/>
          <w:lang w:val="en-US"/>
        </w:rPr>
        <w:t>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Pr>
          <w:rFonts w:ascii="Roboto" w:hAnsi="Roboto"/>
          <w:sz w:val="22"/>
          <w:szCs w:val="22"/>
          <w:lang w:val="en-US"/>
        </w:rPr>
        <w:t xml:space="preserve">disease modifiers on </w:t>
      </w:r>
      <w:r w:rsidR="00554798" w:rsidRPr="00040F1C">
        <w:rPr>
          <w:rFonts w:ascii="Roboto" w:hAnsi="Roboto"/>
          <w:sz w:val="22"/>
          <w:szCs w:val="22"/>
          <w:lang w:val="en-US"/>
        </w:rPr>
        <w:t>outcome</w:t>
      </w:r>
      <w:r>
        <w:rPr>
          <w:rFonts w:ascii="Roboto" w:hAnsi="Roboto"/>
          <w:sz w:val="22"/>
          <w:szCs w:val="22"/>
          <w:lang w:val="en-US"/>
        </w:rPr>
        <w:t>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r w:rsidR="00CE073C">
        <w:rPr>
          <w:rFonts w:ascii="Roboto" w:hAnsi="Roboto"/>
          <w:b/>
          <w:bCs/>
          <w:sz w:val="22"/>
          <w:szCs w:val="22"/>
          <w:lang w:val="en-US"/>
        </w:rPr>
        <w:t>5</w:t>
      </w:r>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w:t>
      </w:r>
      <w:r w:rsidR="00F406CB">
        <w:rPr>
          <w:rFonts w:ascii="Roboto" w:hAnsi="Roboto"/>
          <w:sz w:val="22"/>
          <w:szCs w:val="22"/>
          <w:lang w:val="en-US"/>
        </w:rPr>
        <w:t>(</w:t>
      </w:r>
      <w:r w:rsidR="008C0E95">
        <w:rPr>
          <w:rFonts w:ascii="Roboto" w:hAnsi="Roboto"/>
          <w:sz w:val="22"/>
          <w:szCs w:val="22"/>
          <w:lang w:val="en-US"/>
        </w:rPr>
        <w:t xml:space="preserve">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00F406CB">
        <w:rPr>
          <w:rFonts w:ascii="Roboto" w:hAnsi="Roboto"/>
          <w:sz w:val="22"/>
          <w:szCs w:val="22"/>
          <w:lang w:val="en-US"/>
        </w:rPr>
        <w:t>)</w:t>
      </w:r>
      <w:r>
        <w:rPr>
          <w:rFonts w:ascii="Roboto" w:hAnsi="Roboto"/>
          <w:sz w:val="22"/>
          <w:szCs w:val="22"/>
          <w:lang w:val="en-US"/>
        </w:rPr>
        <w:t>. Only pairs in</w:t>
      </w:r>
      <w:r w:rsidR="00244FC1">
        <w:rPr>
          <w:rFonts w:ascii="Roboto" w:hAnsi="Roboto"/>
          <w:sz w:val="22"/>
          <w:szCs w:val="22"/>
          <w:lang w:val="en-US"/>
        </w:rPr>
        <w:t xml:space="preserve"> which genetic status had a significant interaction</w:t>
      </w:r>
      <w:r>
        <w:rPr>
          <w:rFonts w:ascii="Roboto" w:hAnsi="Roboto"/>
          <w:sz w:val="22"/>
          <w:szCs w:val="22"/>
          <w:lang w:val="en-US"/>
        </w:rPr>
        <w:t xml:space="preserve"> ar</w:t>
      </w:r>
      <w:r w:rsidR="00BA5910">
        <w:rPr>
          <w:rFonts w:ascii="Roboto" w:hAnsi="Roboto"/>
          <w:sz w:val="22"/>
          <w:szCs w:val="22"/>
          <w:lang w:val="en-US"/>
        </w:rPr>
        <w:t>e</w:t>
      </w:r>
      <w:r>
        <w:rPr>
          <w:rFonts w:ascii="Roboto" w:hAnsi="Roboto"/>
          <w:sz w:val="22"/>
          <w:szCs w:val="22"/>
          <w:lang w:val="en-US"/>
        </w:rPr>
        <w:t xml:space="preserve"> included</w:t>
      </w:r>
      <w:r w:rsidR="00DA5B65" w:rsidRPr="00040F1C">
        <w:rPr>
          <w:rFonts w:ascii="Roboto" w:hAnsi="Roboto"/>
          <w:sz w:val="22"/>
          <w:szCs w:val="22"/>
          <w:lang w:val="en-US"/>
        </w:rPr>
        <w:t>.</w:t>
      </w:r>
      <w:r w:rsidR="00934456">
        <w:rPr>
          <w:rFonts w:ascii="Roboto" w:hAnsi="Roboto"/>
          <w:sz w:val="22"/>
          <w:szCs w:val="22"/>
          <w:lang w:val="en-US"/>
        </w:rPr>
        <w:t xml:space="preserve"> </w:t>
      </w:r>
      <w:r w:rsidRPr="003C33E1">
        <w:rPr>
          <w:rFonts w:ascii="Roboto" w:hAnsi="Roboto"/>
          <w:sz w:val="22"/>
          <w:szCs w:val="22"/>
          <w:lang w:val="en-US"/>
        </w:rPr>
        <w:t xml:space="preserve">The reported effect ratios represent </w:t>
      </w:r>
      <w:r w:rsidR="003B3617">
        <w:rPr>
          <w:rFonts w:ascii="Roboto" w:hAnsi="Roboto"/>
          <w:sz w:val="22"/>
          <w:szCs w:val="22"/>
          <w:lang w:val="en-US"/>
        </w:rPr>
        <w:t>the relative difference in impact of the</w:t>
      </w:r>
      <w:r w:rsidRPr="003C33E1">
        <w:rPr>
          <w:rFonts w:ascii="Roboto" w:hAnsi="Roboto"/>
          <w:sz w:val="22"/>
          <w:szCs w:val="22"/>
          <w:lang w:val="en-US"/>
        </w:rPr>
        <w:t xml:space="preserve"> exposure </w:t>
      </w:r>
      <w:r w:rsidR="003B3617">
        <w:rPr>
          <w:rFonts w:ascii="Roboto" w:hAnsi="Roboto"/>
          <w:sz w:val="22"/>
          <w:szCs w:val="22"/>
          <w:lang w:val="en-US"/>
        </w:rPr>
        <w:t>for</w:t>
      </w:r>
      <w:r w:rsidRPr="003C33E1">
        <w:rPr>
          <w:rFonts w:ascii="Roboto" w:hAnsi="Roboto"/>
          <w:sz w:val="22"/>
          <w:szCs w:val="22"/>
          <w:lang w:val="en-US"/>
        </w:rPr>
        <w:t xml:space="preserve">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 </w:t>
      </w:r>
      <w:r w:rsidR="003B3617">
        <w:rPr>
          <w:rFonts w:ascii="Roboto" w:hAnsi="Roboto"/>
          <w:sz w:val="22"/>
          <w:szCs w:val="22"/>
          <w:lang w:val="en-US"/>
        </w:rPr>
        <w:t>versus</w:t>
      </w:r>
      <w:r w:rsidRPr="003C33E1">
        <w:rPr>
          <w:rFonts w:ascii="Roboto" w:hAnsi="Roboto"/>
          <w:sz w:val="22"/>
          <w:szCs w:val="22"/>
          <w:lang w:val="en-US"/>
        </w:rPr>
        <w:t xml:space="preserve"> non-</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 </w:t>
      </w:r>
    </w:p>
    <w:p w14:paraId="460283A7" w14:textId="06FFEC8B" w:rsidR="009B21C5" w:rsidRPr="00431AEB" w:rsidRDefault="003C33E1" w:rsidP="00D51E41">
      <w:pPr>
        <w:spacing w:line="480" w:lineRule="auto"/>
        <w:rPr>
          <w:rFonts w:ascii="Roboto" w:hAnsi="Roboto"/>
          <w:sz w:val="22"/>
          <w:szCs w:val="22"/>
          <w:lang w:val="en-US"/>
        </w:rPr>
      </w:pPr>
      <w:r w:rsidRPr="003C33E1">
        <w:rPr>
          <w:rFonts w:ascii="Roboto" w:hAnsi="Roboto"/>
          <w:sz w:val="22"/>
          <w:szCs w:val="22"/>
          <w:lang w:val="en-US"/>
        </w:rPr>
        <w:t>Across all significant interactions, the effect</w:t>
      </w:r>
      <w:r w:rsidR="00BA5910">
        <w:rPr>
          <w:rFonts w:ascii="Roboto" w:hAnsi="Roboto"/>
          <w:sz w:val="22"/>
          <w:szCs w:val="22"/>
          <w:lang w:val="en-US"/>
        </w:rPr>
        <w:t xml:space="preserve"> modification</w:t>
      </w:r>
      <w:r w:rsidRPr="003C33E1">
        <w:rPr>
          <w:rFonts w:ascii="Roboto" w:hAnsi="Roboto"/>
          <w:sz w:val="22"/>
          <w:szCs w:val="22"/>
          <w:lang w:val="en-US"/>
        </w:rPr>
        <w:t xml:space="preserve"> was greater in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w:t>
      </w:r>
      <w:r>
        <w:rPr>
          <w:rFonts w:ascii="Roboto" w:hAnsi="Roboto"/>
          <w:sz w:val="22"/>
          <w:szCs w:val="22"/>
          <w:lang w:val="en-US"/>
        </w:rPr>
        <w:t>, with</w:t>
      </w:r>
      <w:r w:rsidR="001871E9">
        <w:rPr>
          <w:rFonts w:ascii="Roboto" w:hAnsi="Roboto"/>
          <w:sz w:val="22"/>
          <w:szCs w:val="22"/>
          <w:lang w:val="en-US"/>
        </w:rPr>
        <w:t xml:space="preserve"> </w:t>
      </w:r>
      <w:r>
        <w:rPr>
          <w:rFonts w:ascii="Roboto" w:hAnsi="Roboto"/>
          <w:sz w:val="22"/>
          <w:szCs w:val="22"/>
          <w:lang w:val="en-US"/>
        </w:rPr>
        <w:t>t</w:t>
      </w:r>
      <w:r w:rsidR="00215F74" w:rsidRPr="00431AEB">
        <w:rPr>
          <w:rFonts w:ascii="Roboto" w:hAnsi="Roboto"/>
          <w:sz w:val="22"/>
          <w:szCs w:val="22"/>
          <w:lang w:val="en-US"/>
        </w:rPr>
        <w:t>he largest interaction effects found for atrial fibrillation</w:t>
      </w:r>
      <w:r w:rsidR="00215F74">
        <w:rPr>
          <w:rFonts w:ascii="Roboto" w:hAnsi="Roboto"/>
          <w:sz w:val="22"/>
          <w:szCs w:val="22"/>
          <w:lang w:val="en-US"/>
        </w:rPr>
        <w:t>.</w:t>
      </w:r>
      <w:r>
        <w:rPr>
          <w:rFonts w:ascii="Roboto" w:hAnsi="Roboto"/>
          <w:sz w:val="22"/>
          <w:szCs w:val="22"/>
          <w:lang w:val="en-US"/>
        </w:rPr>
        <w:t xml:space="preserve"> Specifically,</w:t>
      </w:r>
      <w:r w:rsidR="00215F74">
        <w:rPr>
          <w:rFonts w:ascii="Roboto" w:hAnsi="Roboto"/>
          <w:sz w:val="22"/>
          <w:szCs w:val="22"/>
          <w:lang w:val="en-US"/>
        </w:rPr>
        <w:t xml:space="preserve"> atrial fibrillation was associated with </w:t>
      </w:r>
      <w:r w:rsidR="006E30BF">
        <w:rPr>
          <w:rFonts w:ascii="Roboto" w:hAnsi="Roboto"/>
          <w:sz w:val="22"/>
          <w:szCs w:val="22"/>
          <w:lang w:val="en-US"/>
        </w:rPr>
        <w:t>larger risk modification</w:t>
      </w:r>
      <w:r w:rsidR="00215F74">
        <w:rPr>
          <w:rFonts w:ascii="Roboto" w:hAnsi="Roboto"/>
          <w:sz w:val="22"/>
          <w:szCs w:val="22"/>
          <w:lang w:val="en-US"/>
        </w:rPr>
        <w:t xml:space="preserve"> </w:t>
      </w:r>
      <w:r w:rsidR="006E30BF">
        <w:rPr>
          <w:rFonts w:ascii="Roboto" w:hAnsi="Roboto"/>
          <w:sz w:val="22"/>
          <w:szCs w:val="22"/>
          <w:lang w:val="en-US"/>
        </w:rPr>
        <w:t xml:space="preserve">for </w:t>
      </w:r>
      <w:del w:id="213" w:author="Belinda Gray" w:date="2025-04-06T13:01:00Z" w16du:dateUtc="2025-04-06T09:01:00Z">
        <w:r w:rsidR="006E30BF" w:rsidDel="0074716C">
          <w:rPr>
            <w:rFonts w:ascii="Roboto" w:hAnsi="Roboto"/>
            <w:sz w:val="22"/>
            <w:szCs w:val="22"/>
            <w:lang w:val="en-US"/>
          </w:rPr>
          <w:delText>the</w:delText>
        </w:r>
        <w:r w:rsidR="00215F74" w:rsidRPr="00431AEB" w:rsidDel="0074716C">
          <w:rPr>
            <w:rFonts w:ascii="Roboto" w:hAnsi="Roboto"/>
            <w:sz w:val="22"/>
            <w:szCs w:val="22"/>
            <w:lang w:val="en-US"/>
          </w:rPr>
          <w:delText xml:space="preserve"> </w:delText>
        </w:r>
      </w:del>
      <w:r w:rsidR="00215F74" w:rsidRPr="00431AEB">
        <w:rPr>
          <w:rFonts w:ascii="Roboto" w:hAnsi="Roboto"/>
          <w:sz w:val="22"/>
          <w:szCs w:val="22"/>
          <w:lang w:val="en-US"/>
        </w:rPr>
        <w:t xml:space="preserve">LV systolic dysfunction (effect ratio </w:t>
      </w:r>
      <w:r w:rsidR="009A3504">
        <w:rPr>
          <w:rFonts w:ascii="Roboto" w:hAnsi="Roboto"/>
          <w:sz w:val="22"/>
          <w:szCs w:val="22"/>
          <w:lang w:val="en-US"/>
        </w:rPr>
        <w:t>1</w:t>
      </w:r>
      <w:r w:rsidR="00215F74" w:rsidRPr="00431AEB">
        <w:rPr>
          <w:rFonts w:ascii="Roboto" w:hAnsi="Roboto"/>
          <w:sz w:val="22"/>
          <w:szCs w:val="22"/>
          <w:lang w:val="en-US"/>
        </w:rPr>
        <w:t>.</w:t>
      </w:r>
      <w:r w:rsidR="009A3504">
        <w:rPr>
          <w:rFonts w:ascii="Roboto" w:hAnsi="Roboto"/>
          <w:sz w:val="22"/>
          <w:szCs w:val="22"/>
          <w:lang w:val="en-US"/>
        </w:rPr>
        <w:t>89</w:t>
      </w:r>
      <w:r w:rsidR="00215F74" w:rsidRPr="00431AEB">
        <w:rPr>
          <w:rFonts w:ascii="Roboto" w:hAnsi="Roboto"/>
          <w:sz w:val="22"/>
          <w:szCs w:val="22"/>
          <w:lang w:val="en-US"/>
        </w:rPr>
        <w:t xml:space="preserve"> [CI 1.</w:t>
      </w:r>
      <w:r w:rsidR="000629A9">
        <w:rPr>
          <w:rFonts w:ascii="Roboto" w:hAnsi="Roboto"/>
          <w:sz w:val="22"/>
          <w:szCs w:val="22"/>
          <w:lang w:val="en-US"/>
        </w:rPr>
        <w:t>35</w:t>
      </w:r>
      <w:r w:rsidR="00215F74" w:rsidRPr="00431AEB">
        <w:rPr>
          <w:rFonts w:ascii="Roboto" w:hAnsi="Roboto"/>
          <w:sz w:val="22"/>
          <w:szCs w:val="22"/>
          <w:lang w:val="en-US"/>
        </w:rPr>
        <w:t>-2.</w:t>
      </w:r>
      <w:r w:rsidR="000629A9">
        <w:rPr>
          <w:rFonts w:ascii="Roboto" w:hAnsi="Roboto"/>
          <w:sz w:val="22"/>
          <w:szCs w:val="22"/>
          <w:lang w:val="en-US"/>
        </w:rPr>
        <w:t>66</w:t>
      </w:r>
      <w:r w:rsidR="00215F74" w:rsidRPr="00431AEB">
        <w:rPr>
          <w:rFonts w:ascii="Roboto" w:hAnsi="Roboto"/>
          <w:sz w:val="22"/>
          <w:szCs w:val="22"/>
          <w:lang w:val="en-US"/>
        </w:rPr>
        <w:t>]), ventricular arrhythmias (effect ratio 1.</w:t>
      </w:r>
      <w:r w:rsidR="009A3504">
        <w:rPr>
          <w:rFonts w:ascii="Roboto" w:hAnsi="Roboto"/>
          <w:sz w:val="22"/>
          <w:szCs w:val="22"/>
          <w:lang w:val="en-US"/>
        </w:rPr>
        <w:t>88</w:t>
      </w:r>
      <w:r w:rsidR="00215F74" w:rsidRPr="00431AEB">
        <w:rPr>
          <w:rFonts w:ascii="Roboto" w:hAnsi="Roboto"/>
          <w:sz w:val="22"/>
          <w:szCs w:val="22"/>
          <w:lang w:val="en-US"/>
        </w:rPr>
        <w:t xml:space="preserve"> [CI 1.</w:t>
      </w:r>
      <w:r w:rsidR="000629A9">
        <w:rPr>
          <w:rFonts w:ascii="Roboto" w:hAnsi="Roboto"/>
          <w:sz w:val="22"/>
          <w:szCs w:val="22"/>
          <w:lang w:val="en-US"/>
        </w:rPr>
        <w:t>21</w:t>
      </w:r>
      <w:r w:rsidR="00215F74" w:rsidRPr="00431AEB">
        <w:rPr>
          <w:rFonts w:ascii="Roboto" w:hAnsi="Roboto"/>
          <w:sz w:val="22"/>
          <w:szCs w:val="22"/>
          <w:lang w:val="en-US"/>
        </w:rPr>
        <w:t>-</w:t>
      </w:r>
      <w:r w:rsidR="000629A9">
        <w:rPr>
          <w:rFonts w:ascii="Roboto" w:hAnsi="Roboto"/>
          <w:sz w:val="22"/>
          <w:szCs w:val="22"/>
          <w:lang w:val="en-US"/>
        </w:rPr>
        <w:t>2</w:t>
      </w:r>
      <w:r w:rsidR="00215F74" w:rsidRPr="00431AEB">
        <w:rPr>
          <w:rFonts w:ascii="Roboto" w:hAnsi="Roboto"/>
          <w:sz w:val="22"/>
          <w:szCs w:val="22"/>
          <w:lang w:val="en-US"/>
        </w:rPr>
        <w:t>.</w:t>
      </w:r>
      <w:r w:rsidR="000629A9">
        <w:rPr>
          <w:rFonts w:ascii="Roboto" w:hAnsi="Roboto"/>
          <w:sz w:val="22"/>
          <w:szCs w:val="22"/>
          <w:lang w:val="en-US"/>
        </w:rPr>
        <w:t>92</w:t>
      </w:r>
      <w:r w:rsidR="00215F74" w:rsidRPr="00431AEB">
        <w:rPr>
          <w:rFonts w:ascii="Roboto" w:hAnsi="Roboto"/>
          <w:sz w:val="22"/>
          <w:szCs w:val="22"/>
          <w:lang w:val="en-US"/>
        </w:rPr>
        <w:t>]), and death (effect ratio 1.</w:t>
      </w:r>
      <w:r w:rsidR="009A3504">
        <w:rPr>
          <w:rFonts w:ascii="Roboto" w:hAnsi="Roboto"/>
          <w:sz w:val="22"/>
          <w:szCs w:val="22"/>
          <w:lang w:val="en-US"/>
        </w:rPr>
        <w:t>86</w:t>
      </w:r>
      <w:r w:rsidR="00215F74" w:rsidRPr="00431AEB">
        <w:rPr>
          <w:rFonts w:ascii="Roboto" w:hAnsi="Roboto"/>
          <w:sz w:val="22"/>
          <w:szCs w:val="22"/>
          <w:lang w:val="en-US"/>
        </w:rPr>
        <w:t xml:space="preserve"> [CI </w:t>
      </w:r>
      <w:r w:rsidR="00215F74">
        <w:rPr>
          <w:rFonts w:ascii="Roboto" w:hAnsi="Roboto"/>
          <w:sz w:val="22"/>
          <w:szCs w:val="22"/>
          <w:lang w:val="en-US"/>
        </w:rPr>
        <w:t>1.</w:t>
      </w:r>
      <w:r w:rsidR="000629A9">
        <w:rPr>
          <w:rFonts w:ascii="Roboto" w:hAnsi="Roboto"/>
          <w:sz w:val="22"/>
          <w:szCs w:val="22"/>
          <w:lang w:val="en-US"/>
        </w:rPr>
        <w:t>46</w:t>
      </w:r>
      <w:r w:rsidR="00215F74">
        <w:rPr>
          <w:rFonts w:ascii="Roboto" w:hAnsi="Roboto"/>
          <w:sz w:val="22"/>
          <w:szCs w:val="22"/>
          <w:lang w:val="en-US"/>
        </w:rPr>
        <w:t>-2.</w:t>
      </w:r>
      <w:r w:rsidR="000629A9">
        <w:rPr>
          <w:rFonts w:ascii="Roboto" w:hAnsi="Roboto"/>
          <w:sz w:val="22"/>
          <w:szCs w:val="22"/>
          <w:lang w:val="en-US"/>
        </w:rPr>
        <w:t>37</w:t>
      </w:r>
      <w:r w:rsidR="00215F74" w:rsidRPr="00431AEB">
        <w:rPr>
          <w:rFonts w:ascii="Roboto" w:hAnsi="Roboto"/>
          <w:sz w:val="22"/>
          <w:szCs w:val="22"/>
          <w:lang w:val="en-US"/>
        </w:rPr>
        <w:t>])</w:t>
      </w:r>
      <w:r w:rsidR="006E30BF">
        <w:rPr>
          <w:rFonts w:ascii="Roboto" w:hAnsi="Roboto"/>
          <w:sz w:val="22"/>
          <w:szCs w:val="22"/>
          <w:lang w:val="en-US"/>
        </w:rPr>
        <w:t xml:space="preserve"> </w:t>
      </w:r>
      <w:del w:id="214" w:author="Belinda Gray" w:date="2025-04-06T13:01:00Z" w16du:dateUtc="2025-04-06T09:01:00Z">
        <w:r w:rsidR="006E30BF" w:rsidDel="0074716C">
          <w:rPr>
            <w:rFonts w:ascii="Roboto" w:hAnsi="Roboto"/>
            <w:sz w:val="22"/>
            <w:szCs w:val="22"/>
            <w:lang w:val="en-US"/>
          </w:rPr>
          <w:delText>outcomes</w:delText>
        </w:r>
        <w:r w:rsidDel="0074716C">
          <w:rPr>
            <w:rFonts w:ascii="Roboto" w:hAnsi="Roboto"/>
            <w:sz w:val="22"/>
            <w:szCs w:val="22"/>
            <w:lang w:val="en-US"/>
          </w:rPr>
          <w:delText xml:space="preserve"> </w:delText>
        </w:r>
      </w:del>
      <w:r>
        <w:rPr>
          <w:rFonts w:ascii="Roboto" w:hAnsi="Roboto"/>
          <w:sz w:val="22"/>
          <w:szCs w:val="22"/>
          <w:lang w:val="en-US"/>
        </w:rPr>
        <w:t xml:space="preserve">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215F74" w:rsidRPr="00431AEB">
        <w:rPr>
          <w:rFonts w:ascii="Roboto" w:hAnsi="Roboto"/>
          <w:sz w:val="22"/>
          <w:szCs w:val="22"/>
          <w:lang w:val="en-US"/>
        </w:rPr>
        <w:t xml:space="preserve">. </w:t>
      </w:r>
      <w:r>
        <w:rPr>
          <w:rFonts w:ascii="Roboto" w:hAnsi="Roboto"/>
          <w:sz w:val="22"/>
          <w:szCs w:val="22"/>
          <w:lang w:val="en-US"/>
        </w:rPr>
        <w:t xml:space="preserve">Likewise, </w:t>
      </w:r>
      <w:r w:rsidR="0054323F" w:rsidRPr="00431AEB">
        <w:rPr>
          <w:rFonts w:ascii="Roboto" w:hAnsi="Roboto"/>
          <w:sz w:val="22"/>
          <w:szCs w:val="22"/>
          <w:lang w:val="en-US"/>
        </w:rPr>
        <w:t>LV systolic dysfunction conferred</w:t>
      </w:r>
      <w:r>
        <w:rPr>
          <w:rFonts w:ascii="Roboto" w:hAnsi="Roboto"/>
          <w:sz w:val="22"/>
          <w:szCs w:val="22"/>
          <w:lang w:val="en-US"/>
        </w:rPr>
        <w:t xml:space="preserve"> a</w:t>
      </w:r>
      <w:r w:rsidR="0054323F" w:rsidRPr="00431AEB">
        <w:rPr>
          <w:rFonts w:ascii="Roboto" w:hAnsi="Roboto"/>
          <w:sz w:val="22"/>
          <w:szCs w:val="22"/>
          <w:lang w:val="en-US"/>
        </w:rPr>
        <w:t xml:space="preserve"> higher risk in </w:t>
      </w:r>
      <w:proofErr w:type="spellStart"/>
      <w:r w:rsidR="0054323F" w:rsidRPr="00431AEB">
        <w:rPr>
          <w:rFonts w:ascii="Roboto" w:hAnsi="Roboto"/>
          <w:sz w:val="22"/>
          <w:szCs w:val="22"/>
          <w:lang w:val="en-US"/>
        </w:rPr>
        <w:t>sarcomeric</w:t>
      </w:r>
      <w:proofErr w:type="spellEnd"/>
      <w:r w:rsidR="0054323F" w:rsidRPr="00431AEB">
        <w:rPr>
          <w:rFonts w:ascii="Roboto" w:hAnsi="Roboto"/>
          <w:sz w:val="22"/>
          <w:szCs w:val="22"/>
          <w:lang w:val="en-US"/>
        </w:rPr>
        <w:t xml:space="preserve"> HCM </w:t>
      </w:r>
      <w:r>
        <w:rPr>
          <w:rFonts w:ascii="Roboto" w:hAnsi="Roboto"/>
          <w:sz w:val="22"/>
          <w:szCs w:val="22"/>
          <w:lang w:val="en-US"/>
        </w:rPr>
        <w:t>for</w:t>
      </w:r>
      <w:r w:rsidRPr="00431AEB">
        <w:rPr>
          <w:rFonts w:ascii="Roboto" w:hAnsi="Roboto"/>
          <w:sz w:val="22"/>
          <w:szCs w:val="22"/>
          <w:lang w:val="en-US"/>
        </w:rPr>
        <w:t xml:space="preserve"> </w:t>
      </w:r>
      <w:r w:rsidR="0054323F" w:rsidRPr="00431AEB">
        <w:rPr>
          <w:rFonts w:ascii="Roboto" w:hAnsi="Roboto"/>
          <w:sz w:val="22"/>
          <w:szCs w:val="22"/>
          <w:lang w:val="en-US"/>
        </w:rPr>
        <w:t xml:space="preserve">developing NYHA class III-IV symptoms (effect ratio </w:t>
      </w:r>
      <w:r w:rsidR="009A3504">
        <w:rPr>
          <w:rFonts w:ascii="Roboto" w:hAnsi="Roboto"/>
          <w:sz w:val="22"/>
          <w:szCs w:val="22"/>
          <w:lang w:val="en-US"/>
        </w:rPr>
        <w:t>1.97</w:t>
      </w:r>
      <w:r w:rsidR="0054323F" w:rsidRPr="00431AEB">
        <w:rPr>
          <w:rFonts w:ascii="Roboto" w:hAnsi="Roboto"/>
          <w:sz w:val="22"/>
          <w:szCs w:val="22"/>
          <w:lang w:val="en-US"/>
        </w:rPr>
        <w:t xml:space="preserve"> [CI 1.</w:t>
      </w:r>
      <w:r w:rsidR="000629A9">
        <w:rPr>
          <w:rFonts w:ascii="Roboto" w:hAnsi="Roboto"/>
          <w:sz w:val="22"/>
          <w:szCs w:val="22"/>
          <w:lang w:val="en-US"/>
        </w:rPr>
        <w:t>15</w:t>
      </w:r>
      <w:r w:rsidR="0054323F" w:rsidRPr="00431AEB">
        <w:rPr>
          <w:rFonts w:ascii="Roboto" w:hAnsi="Roboto"/>
          <w:sz w:val="22"/>
          <w:szCs w:val="22"/>
          <w:lang w:val="en-US"/>
        </w:rPr>
        <w:t>-</w:t>
      </w:r>
      <w:r w:rsidR="000629A9">
        <w:rPr>
          <w:rFonts w:ascii="Roboto" w:hAnsi="Roboto"/>
          <w:sz w:val="22"/>
          <w:szCs w:val="22"/>
          <w:lang w:val="en-US"/>
        </w:rPr>
        <w:t>3</w:t>
      </w:r>
      <w:r w:rsidR="0054323F" w:rsidRPr="00431AEB">
        <w:rPr>
          <w:rFonts w:ascii="Roboto" w:hAnsi="Roboto"/>
          <w:sz w:val="22"/>
          <w:szCs w:val="22"/>
          <w:lang w:val="en-US"/>
        </w:rPr>
        <w:t>.</w:t>
      </w:r>
      <w:r w:rsidR="000629A9">
        <w:rPr>
          <w:rFonts w:ascii="Roboto" w:hAnsi="Roboto"/>
          <w:sz w:val="22"/>
          <w:szCs w:val="22"/>
          <w:lang w:val="en-US"/>
        </w:rPr>
        <w:t>36</w:t>
      </w:r>
      <w:r w:rsidR="0054323F" w:rsidRPr="00431AEB">
        <w:rPr>
          <w:rFonts w:ascii="Roboto" w:hAnsi="Roboto"/>
          <w:sz w:val="22"/>
          <w:szCs w:val="22"/>
          <w:lang w:val="en-US"/>
        </w:rPr>
        <w:t>]) and death (effect ratio 1.</w:t>
      </w:r>
      <w:r w:rsidR="009A3504">
        <w:rPr>
          <w:rFonts w:ascii="Roboto" w:hAnsi="Roboto"/>
          <w:sz w:val="22"/>
          <w:szCs w:val="22"/>
          <w:lang w:val="en-US"/>
        </w:rPr>
        <w:t>80</w:t>
      </w:r>
      <w:r w:rsidR="0054323F" w:rsidRPr="00431AEB">
        <w:rPr>
          <w:rFonts w:ascii="Roboto" w:hAnsi="Roboto"/>
          <w:sz w:val="22"/>
          <w:szCs w:val="22"/>
          <w:lang w:val="en-US"/>
        </w:rPr>
        <w:t xml:space="preserve"> [CI 1.</w:t>
      </w:r>
      <w:r w:rsidR="000629A9">
        <w:rPr>
          <w:rFonts w:ascii="Roboto" w:hAnsi="Roboto"/>
          <w:sz w:val="22"/>
          <w:szCs w:val="22"/>
          <w:lang w:val="en-US"/>
        </w:rPr>
        <w:t>23</w:t>
      </w:r>
      <w:r w:rsidR="0054323F" w:rsidRPr="00431AEB">
        <w:rPr>
          <w:rFonts w:ascii="Roboto" w:hAnsi="Roboto"/>
          <w:sz w:val="22"/>
          <w:szCs w:val="22"/>
          <w:lang w:val="en-US"/>
        </w:rPr>
        <w:t>-2.</w:t>
      </w:r>
      <w:r w:rsidR="000629A9">
        <w:rPr>
          <w:rFonts w:ascii="Roboto" w:hAnsi="Roboto"/>
          <w:sz w:val="22"/>
          <w:szCs w:val="22"/>
          <w:lang w:val="en-US"/>
        </w:rPr>
        <w:t>64</w:t>
      </w:r>
      <w:r w:rsidR="0054323F" w:rsidRPr="00431AEB">
        <w:rPr>
          <w:rFonts w:ascii="Roboto" w:hAnsi="Roboto"/>
          <w:sz w:val="22"/>
          <w:szCs w:val="22"/>
          <w:lang w:val="en-US"/>
        </w:rPr>
        <w:t>]).</w:t>
      </w:r>
      <w:r w:rsidR="0054323F">
        <w:rPr>
          <w:rFonts w:ascii="Roboto" w:hAnsi="Roboto"/>
          <w:sz w:val="22"/>
          <w:szCs w:val="22"/>
          <w:lang w:val="en-US"/>
        </w:rPr>
        <w:t xml:space="preserve"> </w:t>
      </w:r>
    </w:p>
    <w:p w14:paraId="153D0B02" w14:textId="38043DEC" w:rsidR="00580470" w:rsidRPr="00DF613E" w:rsidRDefault="00B83119" w:rsidP="00AE4D82">
      <w:pPr>
        <w:spacing w:line="480" w:lineRule="auto"/>
        <w:rPr>
          <w:rFonts w:ascii="Roboto" w:hAnsi="Roboto"/>
          <w:sz w:val="22"/>
          <w:szCs w:val="22"/>
          <w:lang w:val="en-US"/>
        </w:rPr>
      </w:pPr>
      <w:r w:rsidRPr="00431AEB">
        <w:rPr>
          <w:rFonts w:ascii="Roboto" w:hAnsi="Roboto"/>
          <w:sz w:val="22"/>
          <w:szCs w:val="22"/>
          <w:lang w:val="en-US"/>
        </w:rPr>
        <w:t xml:space="preserve"> </w:t>
      </w:r>
    </w:p>
    <w:p w14:paraId="6A9A6F2A" w14:textId="77777777" w:rsidR="0031226B" w:rsidRDefault="0031226B">
      <w:pPr>
        <w:rPr>
          <w:rFonts w:ascii="Roboto" w:hAnsi="Roboto"/>
          <w:b/>
          <w:bCs/>
          <w:sz w:val="22"/>
          <w:szCs w:val="22"/>
          <w:lang w:val="en-US"/>
        </w:rPr>
      </w:pPr>
      <w:r>
        <w:rPr>
          <w:rFonts w:ascii="Roboto" w:hAnsi="Roboto"/>
          <w:b/>
          <w:bCs/>
          <w:sz w:val="22"/>
          <w:szCs w:val="22"/>
          <w:lang w:val="en-US"/>
        </w:rPr>
        <w:br w:type="page"/>
      </w:r>
    </w:p>
    <w:p w14:paraId="61DC0006" w14:textId="7342F41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DISCUSSION: </w:t>
      </w:r>
    </w:p>
    <w:p w14:paraId="4FF9DE24" w14:textId="21FCD499" w:rsidR="00E20586" w:rsidRPr="00DF613E" w:rsidRDefault="00234D5E" w:rsidP="001D711A">
      <w:pPr>
        <w:spacing w:line="480" w:lineRule="auto"/>
        <w:rPr>
          <w:rFonts w:ascii="Roboto" w:hAnsi="Roboto"/>
          <w:sz w:val="22"/>
          <w:szCs w:val="22"/>
          <w:lang w:val="en-US"/>
        </w:rPr>
      </w:pPr>
      <w:del w:id="215" w:author="Christoffer Vissing" w:date="2025-04-12T07:53:00Z" w16du:dateUtc="2025-04-12T05:53:00Z">
        <w:r w:rsidRPr="00DF613E" w:rsidDel="009E4A4E">
          <w:rPr>
            <w:rFonts w:ascii="Roboto" w:hAnsi="Roboto"/>
            <w:sz w:val="22"/>
            <w:szCs w:val="22"/>
            <w:lang w:val="en-US"/>
          </w:rPr>
          <w:delText>In this study</w:delText>
        </w:r>
        <w:r w:rsidR="00941C96" w:rsidRPr="00DF613E" w:rsidDel="009E4A4E">
          <w:rPr>
            <w:rFonts w:ascii="Roboto" w:hAnsi="Roboto"/>
            <w:sz w:val="22"/>
            <w:szCs w:val="22"/>
            <w:lang w:val="en-US"/>
          </w:rPr>
          <w:delText>,</w:delText>
        </w:r>
        <w:r w:rsidRPr="00DF613E" w:rsidDel="009E4A4E">
          <w:rPr>
            <w:rFonts w:ascii="Roboto" w:hAnsi="Roboto"/>
            <w:sz w:val="22"/>
            <w:szCs w:val="22"/>
            <w:lang w:val="en-US"/>
          </w:rPr>
          <w:delText xml:space="preserve"> w</w:delText>
        </w:r>
      </w:del>
      <w:ins w:id="216" w:author="Christoffer Vissing" w:date="2025-04-12T07:53:00Z" w16du:dateUtc="2025-04-12T05:53:00Z">
        <w:r w:rsidR="009E4A4E">
          <w:rPr>
            <w:rFonts w:ascii="Roboto" w:hAnsi="Roboto"/>
            <w:sz w:val="22"/>
            <w:szCs w:val="22"/>
            <w:lang w:val="en-US"/>
          </w:rPr>
          <w:t>W</w:t>
        </w:r>
      </w:ins>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Pr="00DF613E">
        <w:rPr>
          <w:rFonts w:ascii="Roboto" w:hAnsi="Roboto"/>
          <w:sz w:val="22"/>
          <w:szCs w:val="22"/>
          <w:lang w:val="en-US"/>
        </w:rPr>
        <w:t xml:space="preserve"> </w:t>
      </w:r>
      <w:r w:rsidR="00AF0B4C" w:rsidRPr="00DF613E">
        <w:rPr>
          <w:rFonts w:ascii="Roboto" w:hAnsi="Roboto"/>
          <w:sz w:val="22"/>
          <w:szCs w:val="22"/>
          <w:lang w:val="en-US"/>
        </w:rPr>
        <w:t>compared</w:t>
      </w:r>
      <w:r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CF1786">
        <w:rPr>
          <w:rFonts w:ascii="Roboto" w:hAnsi="Roboto"/>
          <w:sz w:val="22"/>
          <w:szCs w:val="22"/>
          <w:lang w:val="en-US"/>
        </w:rPr>
        <w:t>of</w:t>
      </w:r>
      <w:r w:rsidR="00F0537B" w:rsidRPr="00DF613E">
        <w:rPr>
          <w:rFonts w:ascii="Roboto" w:hAnsi="Roboto"/>
          <w:sz w:val="22"/>
          <w:szCs w:val="22"/>
          <w:lang w:val="en-US"/>
        </w:rPr>
        <w:t xml:space="preserve"> </w:t>
      </w:r>
      <w:r w:rsidR="00A2067F">
        <w:rPr>
          <w:rFonts w:ascii="Roboto" w:hAnsi="Roboto"/>
          <w:sz w:val="22"/>
          <w:szCs w:val="22"/>
          <w:lang w:val="en-US"/>
        </w:rPr>
        <w:t xml:space="preserve">two major subtypes of HCM: </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and non-</w:t>
      </w:r>
      <w:proofErr w:type="spellStart"/>
      <w:r w:rsidR="00F0537B" w:rsidRPr="00DF613E">
        <w:rPr>
          <w:rFonts w:ascii="Roboto" w:hAnsi="Roboto"/>
          <w:sz w:val="22"/>
          <w:szCs w:val="22"/>
          <w:lang w:val="en-US"/>
        </w:rPr>
        <w:t>sarcomeric</w:t>
      </w:r>
      <w:proofErr w:type="spellEnd"/>
      <w:r w:rsidR="00A2547C">
        <w:rPr>
          <w:rFonts w:ascii="Roboto" w:hAnsi="Roboto"/>
          <w:sz w:val="22"/>
          <w:szCs w:val="22"/>
          <w:lang w:val="en-US"/>
        </w:rPr>
        <w:t>.</w:t>
      </w:r>
      <w:r w:rsidR="00D35FAB">
        <w:rPr>
          <w:rFonts w:ascii="Roboto" w:hAnsi="Roboto"/>
          <w:sz w:val="22"/>
          <w:szCs w:val="22"/>
          <w:lang w:val="en-US"/>
        </w:rPr>
        <w:t xml:space="preserve"> </w:t>
      </w:r>
      <w:commentRangeStart w:id="217"/>
      <w:proofErr w:type="spellStart"/>
      <w:r w:rsidR="00D35FAB">
        <w:rPr>
          <w:rFonts w:ascii="Roboto" w:hAnsi="Roboto"/>
          <w:sz w:val="22"/>
          <w:szCs w:val="22"/>
          <w:lang w:val="en-US"/>
        </w:rPr>
        <w:t>S</w:t>
      </w:r>
      <w:r w:rsidR="00AE4D82" w:rsidRPr="00DF613E">
        <w:rPr>
          <w:rFonts w:ascii="Roboto" w:hAnsi="Roboto"/>
          <w:sz w:val="22"/>
          <w:szCs w:val="22"/>
          <w:lang w:val="en-US"/>
        </w:rPr>
        <w:t>arcomeric</w:t>
      </w:r>
      <w:proofErr w:type="spellEnd"/>
      <w:r w:rsidR="00AE4D82" w:rsidRPr="00DF613E">
        <w:rPr>
          <w:rFonts w:ascii="Roboto" w:hAnsi="Roboto"/>
          <w:sz w:val="22"/>
          <w:szCs w:val="22"/>
          <w:lang w:val="en-US"/>
        </w:rPr>
        <w:t xml:space="preserve"> HCM </w:t>
      </w:r>
      <w:r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xml:space="preserve">, </w:t>
      </w:r>
      <w:ins w:id="218" w:author="Anna Axelsson Raja" w:date="2025-03-29T23:09:00Z">
        <w:r w:rsidR="00F87F9D">
          <w:rPr>
            <w:rFonts w:ascii="Roboto" w:hAnsi="Roboto"/>
            <w:sz w:val="22"/>
            <w:szCs w:val="22"/>
            <w:lang w:val="en-US"/>
          </w:rPr>
          <w:t>a</w:t>
        </w:r>
      </w:ins>
      <w:ins w:id="219" w:author="Anna Axelsson Raja" w:date="2025-03-29T23:10:00Z">
        <w:r w:rsidR="00F87F9D">
          <w:rPr>
            <w:rFonts w:ascii="Roboto" w:hAnsi="Roboto"/>
            <w:sz w:val="22"/>
            <w:szCs w:val="22"/>
            <w:lang w:val="en-US"/>
          </w:rPr>
          <w:t xml:space="preserve">n </w:t>
        </w:r>
        <w:proofErr w:type="gramStart"/>
        <w:r w:rsidR="00F87F9D">
          <w:rPr>
            <w:rFonts w:ascii="Roboto" w:hAnsi="Roboto"/>
            <w:sz w:val="22"/>
            <w:szCs w:val="22"/>
            <w:lang w:val="en-US"/>
          </w:rPr>
          <w:t>eight year</w:t>
        </w:r>
        <w:proofErr w:type="gramEnd"/>
        <w:r w:rsidR="00F87F9D">
          <w:rPr>
            <w:rFonts w:ascii="Roboto" w:hAnsi="Roboto"/>
            <w:sz w:val="22"/>
            <w:szCs w:val="22"/>
            <w:lang w:val="en-US"/>
          </w:rPr>
          <w:t xml:space="preserve"> shorter lifespan </w:t>
        </w:r>
      </w:ins>
      <w:r w:rsidR="00335B40">
        <w:rPr>
          <w:rFonts w:ascii="Roboto" w:hAnsi="Roboto"/>
          <w:sz w:val="22"/>
          <w:szCs w:val="22"/>
          <w:lang w:val="en-US"/>
        </w:rPr>
        <w:t>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w:t>
      </w:r>
      <w:proofErr w:type="spellStart"/>
      <w:r w:rsidR="00EC0FCE" w:rsidRPr="00DF613E">
        <w:rPr>
          <w:rFonts w:ascii="Roboto" w:hAnsi="Roboto"/>
          <w:sz w:val="22"/>
          <w:szCs w:val="22"/>
          <w:lang w:val="en-US"/>
        </w:rPr>
        <w:t>sarcomeric</w:t>
      </w:r>
      <w:proofErr w:type="spellEnd"/>
      <w:r w:rsidR="00EC0FCE" w:rsidRPr="00DF613E">
        <w:rPr>
          <w:rFonts w:ascii="Roboto" w:hAnsi="Roboto"/>
          <w:sz w:val="22"/>
          <w:szCs w:val="22"/>
          <w:lang w:val="en-US"/>
        </w:rPr>
        <w:t xml:space="preserve"> HCM</w:t>
      </w:r>
      <w:r w:rsidR="00A2067F">
        <w:rPr>
          <w:rFonts w:ascii="Roboto" w:hAnsi="Roboto"/>
          <w:sz w:val="22"/>
          <w:szCs w:val="22"/>
          <w:lang w:val="en-US"/>
        </w:rPr>
        <w:t xml:space="preserve">. </w:t>
      </w:r>
      <w:commentRangeEnd w:id="217"/>
      <w:r w:rsidR="00C00F0C">
        <w:rPr>
          <w:rStyle w:val="Kommentarhenvisning"/>
          <w:lang w:val="en-US" w:eastAsia="en-US"/>
        </w:rPr>
        <w:commentReference w:id="217"/>
      </w:r>
      <w:r w:rsidR="00A2067F">
        <w:rPr>
          <w:rFonts w:ascii="Roboto" w:hAnsi="Roboto"/>
          <w:sz w:val="22"/>
          <w:szCs w:val="22"/>
          <w:lang w:val="en-US"/>
        </w:rPr>
        <w:t xml:space="preserve">Furthermore, </w:t>
      </w:r>
      <w:r w:rsidR="00CE171D">
        <w:rPr>
          <w:rFonts w:ascii="Roboto" w:hAnsi="Roboto"/>
          <w:sz w:val="22"/>
          <w:szCs w:val="22"/>
          <w:lang w:val="en-US"/>
        </w:rPr>
        <w:t xml:space="preserve">the consequences of </w:t>
      </w:r>
      <w:commentRangeStart w:id="220"/>
      <w:r w:rsidR="008D66E8">
        <w:rPr>
          <w:rFonts w:ascii="Roboto" w:hAnsi="Roboto"/>
          <w:sz w:val="22"/>
          <w:szCs w:val="22"/>
          <w:lang w:val="en-US"/>
        </w:rPr>
        <w:t>atrial fibrillation</w:t>
      </w:r>
      <w:r w:rsidR="00EB5A65">
        <w:rPr>
          <w:rFonts w:ascii="Roboto" w:hAnsi="Roboto"/>
          <w:sz w:val="22"/>
          <w:szCs w:val="22"/>
          <w:lang w:val="en-US"/>
        </w:rPr>
        <w:t xml:space="preserve"> and LV systolic dysfunction </w:t>
      </w:r>
      <w:commentRangeEnd w:id="220"/>
      <w:r w:rsidR="00C00F0C">
        <w:rPr>
          <w:rStyle w:val="Kommentarhenvisning"/>
          <w:lang w:val="en-US" w:eastAsia="en-US"/>
        </w:rPr>
        <w:commentReference w:id="220"/>
      </w:r>
      <w:r w:rsidR="00EB5A65">
        <w:rPr>
          <w:rFonts w:ascii="Roboto" w:hAnsi="Roboto"/>
          <w:sz w:val="22"/>
          <w:szCs w:val="22"/>
          <w:lang w:val="en-US"/>
        </w:rPr>
        <w:t xml:space="preserve">were </w:t>
      </w:r>
      <w:r w:rsidR="00CE171D">
        <w:rPr>
          <w:rFonts w:ascii="Roboto" w:hAnsi="Roboto"/>
          <w:sz w:val="22"/>
          <w:szCs w:val="22"/>
          <w:lang w:val="en-US"/>
        </w:rPr>
        <w:t xml:space="preserve">greater in </w:t>
      </w:r>
      <w:proofErr w:type="spellStart"/>
      <w:r w:rsidR="00CE171D">
        <w:rPr>
          <w:rFonts w:ascii="Roboto" w:hAnsi="Roboto"/>
          <w:sz w:val="22"/>
          <w:szCs w:val="22"/>
          <w:lang w:val="en-US"/>
        </w:rPr>
        <w:t>sarcomeric</w:t>
      </w:r>
      <w:proofErr w:type="spellEnd"/>
      <w:r w:rsidR="00CE171D">
        <w:rPr>
          <w:rFonts w:ascii="Roboto" w:hAnsi="Roboto"/>
          <w:sz w:val="22"/>
          <w:szCs w:val="22"/>
          <w:lang w:val="en-US"/>
        </w:rPr>
        <w:t xml:space="preserve"> HCM</w:t>
      </w:r>
      <w:ins w:id="221" w:author="Lampert, Rachel" w:date="2025-04-03T09:24:00Z" w16du:dateUtc="2025-04-03T13:24:00Z">
        <w:r w:rsidR="000D4738">
          <w:rPr>
            <w:rFonts w:ascii="Roboto" w:hAnsi="Roboto"/>
            <w:sz w:val="22"/>
            <w:szCs w:val="22"/>
            <w:lang w:val="en-US"/>
          </w:rPr>
          <w:t>, leading to</w:t>
        </w:r>
      </w:ins>
      <w:r w:rsidR="00CE171D">
        <w:rPr>
          <w:rFonts w:ascii="Roboto" w:hAnsi="Roboto"/>
          <w:sz w:val="22"/>
          <w:szCs w:val="22"/>
          <w:lang w:val="en-US"/>
        </w:rPr>
        <w:t xml:space="preserve">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3B3617">
        <w:rPr>
          <w:rFonts w:ascii="Roboto" w:hAnsi="Roboto"/>
          <w:sz w:val="22"/>
          <w:szCs w:val="22"/>
          <w:lang w:val="en-US"/>
        </w:rPr>
        <w:t>death</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w:t>
      </w:r>
      <w:proofErr w:type="spellStart"/>
      <w:r w:rsidR="00DD0515" w:rsidRPr="00CC498B">
        <w:rPr>
          <w:rFonts w:ascii="Roboto" w:hAnsi="Roboto"/>
          <w:b/>
          <w:bCs/>
          <w:sz w:val="22"/>
          <w:szCs w:val="22"/>
          <w:lang w:val="en-US"/>
        </w:rPr>
        <w:t>sarcomeric</w:t>
      </w:r>
      <w:proofErr w:type="spellEnd"/>
      <w:r w:rsidR="00DD0515" w:rsidRPr="00CC498B">
        <w:rPr>
          <w:rFonts w:ascii="Roboto" w:hAnsi="Roboto"/>
          <w:b/>
          <w:bCs/>
          <w:sz w:val="22"/>
          <w:szCs w:val="22"/>
          <w:lang w:val="en-US"/>
        </w:rPr>
        <w:t xml:space="preserve">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308C41AD"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that patients with non-</w:t>
      </w:r>
      <w:proofErr w:type="spellStart"/>
      <w:r w:rsidR="00875D58" w:rsidRPr="00CC498B">
        <w:rPr>
          <w:rFonts w:ascii="Roboto" w:hAnsi="Roboto"/>
          <w:sz w:val="22"/>
          <w:szCs w:val="22"/>
          <w:lang w:val="en-US"/>
        </w:rPr>
        <w:t>sarcomeric</w:t>
      </w:r>
      <w:proofErr w:type="spellEnd"/>
      <w:r w:rsidR="00875D58" w:rsidRPr="00CC498B">
        <w:rPr>
          <w:rFonts w:ascii="Roboto" w:hAnsi="Roboto"/>
          <w:sz w:val="22"/>
          <w:szCs w:val="22"/>
          <w:lang w:val="en-US"/>
        </w:rPr>
        <w:t xml:space="preserve">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830E6F">
        <w:rPr>
          <w:rFonts w:ascii="Roboto" w:hAnsi="Roboto"/>
          <w:sz w:val="22"/>
          <w:szCs w:val="22"/>
          <w:lang w:val="en-US"/>
        </w:rPr>
        <w:instrText xml:space="preserve"> ADDIN ZOTERO_ITEM CSL_CITATION {"citationID":"qdWGASxX","properties":{"formattedCitation":"\\super 3,9\\uc0\\u8211{}11\\nosupersub{}","plainCitation":"3,9–11","noteIndex":0},"citationItems":[{"id":73,"uris":["http://zotero.org/users/2403727/items/SMQZC67W"],"itemData":{"id":73,"type":"article-journal","abstract":"Background:A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830E6F" w:rsidRPr="00337E0B">
        <w:rPr>
          <w:rFonts w:ascii="Roboto" w:hAnsi="Roboto"/>
          <w:sz w:val="22"/>
          <w:vertAlign w:val="superscript"/>
          <w:lang w:val="en-US"/>
        </w:rPr>
        <w:t>3,9–11</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2045AA" w:rsidRPr="00DF613E">
        <w:rPr>
          <w:rFonts w:ascii="Roboto" w:hAnsi="Roboto"/>
          <w:sz w:val="22"/>
          <w:szCs w:val="22"/>
          <w:lang w:val="en-US"/>
        </w:rPr>
        <w:t xml:space="preserve">age-standardized incidence rate </w:t>
      </w:r>
      <w:r w:rsidR="007100EB">
        <w:rPr>
          <w:rFonts w:ascii="Roboto" w:hAnsi="Roboto"/>
          <w:sz w:val="22"/>
          <w:szCs w:val="22"/>
          <w:lang w:val="en-US"/>
        </w:rPr>
        <w:t xml:space="preserve">of </w:t>
      </w:r>
      <w:r w:rsidR="00EB5A65">
        <w:rPr>
          <w:rFonts w:ascii="Roboto" w:hAnsi="Roboto"/>
          <w:sz w:val="22"/>
          <w:szCs w:val="22"/>
          <w:lang w:val="en-US"/>
        </w:rPr>
        <w:t>having</w:t>
      </w:r>
      <w:r w:rsidR="007100EB">
        <w:rPr>
          <w:rFonts w:ascii="Roboto" w:hAnsi="Roboto"/>
          <w:sz w:val="22"/>
          <w:szCs w:val="22"/>
          <w:lang w:val="en-US"/>
        </w:rPr>
        <w:t xml:space="preserve">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twice as high in non-</w:t>
      </w:r>
      <w:proofErr w:type="spellStart"/>
      <w:r w:rsidR="002045AA" w:rsidRPr="00DF613E">
        <w:rPr>
          <w:rFonts w:ascii="Roboto" w:hAnsi="Roboto"/>
          <w:sz w:val="22"/>
          <w:szCs w:val="22"/>
          <w:lang w:val="en-US"/>
        </w:rPr>
        <w:t>sarcomeric</w:t>
      </w:r>
      <w:proofErr w:type="spellEnd"/>
      <w:r w:rsidR="002045AA" w:rsidRPr="00DF613E">
        <w:rPr>
          <w:rFonts w:ascii="Roboto" w:hAnsi="Roboto"/>
          <w:sz w:val="22"/>
          <w:szCs w:val="22"/>
          <w:lang w:val="en-US"/>
        </w:rPr>
        <w:t xml:space="preserve">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3228C" w:rsidRPr="00DF613E">
        <w:rPr>
          <w:rFonts w:ascii="Roboto" w:hAnsi="Roboto"/>
          <w:sz w:val="22"/>
          <w:szCs w:val="22"/>
          <w:lang w:val="en-US"/>
        </w:rPr>
        <w:t>80% higher rate 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830E6F">
        <w:rPr>
          <w:rFonts w:ascii="Roboto" w:hAnsi="Roboto"/>
          <w:sz w:val="22"/>
          <w:szCs w:val="22"/>
          <w:lang w:val="en-US"/>
        </w:rPr>
        <w:instrText xml:space="preserve"> ADDIN ZOTERO_ITEM CSL_CITATION {"citationID":"e6gTbBSs","properties":{"formattedCitation":"\\super 12\\nosupersub{}","plainCitation":"12","noteIndex":0},"citationItems":[{"id":152,"uris":["http://zotero.org/users/2403727/items/43YGYCNR"],"itemData":{"id":152,"type":"article-journal","abstract":"&lt;h3&gt;Importance&lt;/h3&gt;&lt;p&gt;Patients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830E6F" w:rsidRPr="00337E0B">
        <w:rPr>
          <w:rFonts w:ascii="Roboto" w:hAnsi="Roboto"/>
          <w:sz w:val="22"/>
          <w:vertAlign w:val="superscript"/>
          <w:lang w:val="en-US"/>
        </w:rPr>
        <w:t>12</w:t>
      </w:r>
      <w:r w:rsidR="00FC716E">
        <w:rPr>
          <w:rFonts w:ascii="Roboto" w:hAnsi="Roboto"/>
          <w:sz w:val="22"/>
          <w:szCs w:val="22"/>
        </w:rPr>
        <w:fldChar w:fldCharType="end"/>
      </w:r>
      <w:r w:rsidR="00FC716E" w:rsidRPr="00DF613E">
        <w:rPr>
          <w:rFonts w:ascii="Roboto" w:hAnsi="Roboto"/>
          <w:sz w:val="22"/>
          <w:szCs w:val="22"/>
          <w:lang w:val="en-US"/>
        </w:rPr>
        <w:t xml:space="preserve"> but had</w:t>
      </w:r>
      <w:r w:rsidR="00442031" w:rsidRPr="00DF613E">
        <w:rPr>
          <w:rFonts w:ascii="Roboto" w:hAnsi="Roboto"/>
          <w:sz w:val="22"/>
          <w:szCs w:val="22"/>
          <w:lang w:val="en-US"/>
        </w:rPr>
        <w:t xml:space="preserve"> a </w:t>
      </w:r>
      <w:r w:rsidR="00154659" w:rsidRPr="00DF613E">
        <w:rPr>
          <w:rFonts w:ascii="Roboto" w:hAnsi="Roboto"/>
          <w:sz w:val="22"/>
          <w:szCs w:val="22"/>
          <w:lang w:val="en-US"/>
        </w:rPr>
        <w:t>larger effect</w:t>
      </w:r>
      <w:r w:rsidR="0083228C" w:rsidRPr="00DF613E">
        <w:rPr>
          <w:rFonts w:ascii="Roboto" w:hAnsi="Roboto"/>
          <w:sz w:val="22"/>
          <w:szCs w:val="22"/>
          <w:lang w:val="en-US"/>
        </w:rPr>
        <w:t xml:space="preserve"> </w:t>
      </w:r>
      <w:r w:rsidR="00154659" w:rsidRPr="00DF613E">
        <w:rPr>
          <w:rFonts w:ascii="Roboto" w:hAnsi="Roboto"/>
          <w:sz w:val="22"/>
          <w:szCs w:val="22"/>
          <w:lang w:val="en-US"/>
        </w:rPr>
        <w:t>in patients with</w:t>
      </w:r>
      <w:r w:rsidR="00D33261" w:rsidRPr="00DF613E">
        <w:rPr>
          <w:rFonts w:ascii="Roboto" w:hAnsi="Roboto"/>
          <w:sz w:val="22"/>
          <w:szCs w:val="22"/>
          <w:lang w:val="en-US"/>
        </w:rPr>
        <w:t xml:space="preserve"> non-</w:t>
      </w:r>
      <w:proofErr w:type="spellStart"/>
      <w:r w:rsidR="00D33261" w:rsidRPr="00DF613E">
        <w:rPr>
          <w:rFonts w:ascii="Roboto" w:hAnsi="Roboto"/>
          <w:sz w:val="22"/>
          <w:szCs w:val="22"/>
          <w:lang w:val="en-US"/>
        </w:rPr>
        <w:t>sarcomeric</w:t>
      </w:r>
      <w:proofErr w:type="spellEnd"/>
      <w:r w:rsidR="00D33261" w:rsidRPr="00DF613E">
        <w:rPr>
          <w:rFonts w:ascii="Roboto" w:hAnsi="Roboto"/>
          <w:sz w:val="22"/>
          <w:szCs w:val="22"/>
          <w:lang w:val="en-US"/>
        </w:rPr>
        <w:t xml:space="preserve"> HCM</w:t>
      </w:r>
      <w:r w:rsidR="00FA685D" w:rsidRPr="00DF613E">
        <w:rPr>
          <w:rFonts w:ascii="Roboto" w:hAnsi="Roboto"/>
          <w:sz w:val="22"/>
          <w:szCs w:val="22"/>
          <w:lang w:val="en-US"/>
        </w:rPr>
        <w:t>.</w:t>
      </w:r>
      <w:r w:rsidR="00D33261" w:rsidRPr="00DF613E">
        <w:rPr>
          <w:rFonts w:ascii="Roboto" w:hAnsi="Roboto"/>
          <w:sz w:val="22"/>
          <w:szCs w:val="22"/>
          <w:lang w:val="en-US"/>
        </w:rPr>
        <w:t xml:space="preserve"> </w:t>
      </w:r>
      <w:r w:rsidR="00DD117D">
        <w:rPr>
          <w:rFonts w:ascii="Roboto" w:hAnsi="Roboto"/>
          <w:sz w:val="22"/>
          <w:szCs w:val="22"/>
          <w:lang w:val="en-US"/>
        </w:rPr>
        <w:t xml:space="preserve">In previous studies, </w:t>
      </w:r>
      <w:r w:rsidR="0084063E" w:rsidRPr="00DF613E">
        <w:rPr>
          <w:rFonts w:ascii="Roboto" w:hAnsi="Roboto"/>
          <w:sz w:val="22"/>
          <w:szCs w:val="22"/>
          <w:lang w:val="en-US"/>
        </w:rPr>
        <w:t xml:space="preserve">LV obstruction </w:t>
      </w:r>
      <w:r w:rsidR="00DD117D">
        <w:rPr>
          <w:rFonts w:ascii="Roboto" w:hAnsi="Roboto"/>
          <w:sz w:val="22"/>
          <w:szCs w:val="22"/>
          <w:lang w:val="en-US"/>
        </w:rPr>
        <w:t>was</w:t>
      </w:r>
      <w:r w:rsidR="0084063E" w:rsidRPr="00DF613E">
        <w:rPr>
          <w:rFonts w:ascii="Roboto" w:hAnsi="Roboto"/>
          <w:sz w:val="22"/>
          <w:szCs w:val="22"/>
          <w:lang w:val="en-US"/>
        </w:rPr>
        <w:t xml:space="preserve"> </w:t>
      </w:r>
      <w:r w:rsidR="00AC2A89">
        <w:rPr>
          <w:rFonts w:ascii="Roboto" w:hAnsi="Roboto"/>
          <w:sz w:val="22"/>
          <w:szCs w:val="22"/>
          <w:lang w:val="en-US"/>
        </w:rPr>
        <w:t>linked</w:t>
      </w:r>
      <w:r w:rsidR="0084063E" w:rsidRPr="00DF613E">
        <w:rPr>
          <w:rFonts w:ascii="Roboto" w:hAnsi="Roboto"/>
          <w:sz w:val="22"/>
          <w:szCs w:val="22"/>
          <w:lang w:val="en-US"/>
        </w:rPr>
        <w:t xml:space="preserve"> </w:t>
      </w:r>
      <w:r w:rsidR="00DD117D">
        <w:rPr>
          <w:rFonts w:ascii="Roboto" w:hAnsi="Roboto"/>
          <w:sz w:val="22"/>
          <w:szCs w:val="22"/>
          <w:lang w:val="en-US"/>
        </w:rPr>
        <w:t>to</w:t>
      </w:r>
      <w:r w:rsidR="00DD117D" w:rsidRPr="00DF613E">
        <w:rPr>
          <w:rFonts w:ascii="Roboto" w:hAnsi="Roboto"/>
          <w:sz w:val="22"/>
          <w:szCs w:val="22"/>
          <w:lang w:val="en-US"/>
        </w:rPr>
        <w:t xml:space="preserve"> </w:t>
      </w:r>
      <w:r w:rsidR="0084063E" w:rsidRPr="00DF613E">
        <w:rPr>
          <w:rFonts w:ascii="Roboto" w:hAnsi="Roboto"/>
          <w:sz w:val="22"/>
          <w:szCs w:val="22"/>
          <w:lang w:val="en-US"/>
        </w:rPr>
        <w:t>a higher risk of ventricular arrhythmias, stroke and death</w:t>
      </w:r>
      <w:r w:rsidR="00602B0C">
        <w:rPr>
          <w:rFonts w:ascii="Roboto" w:hAnsi="Roboto"/>
          <w:sz w:val="22"/>
          <w:szCs w:val="22"/>
          <w:lang w:val="en-US"/>
        </w:rPr>
        <w:t xml:space="preserve"> in HCM</w:t>
      </w:r>
      <w:r w:rsidR="0084063E">
        <w:rPr>
          <w:rFonts w:ascii="Roboto" w:hAnsi="Roboto"/>
          <w:sz w:val="22"/>
          <w:szCs w:val="22"/>
        </w:rPr>
        <w:fldChar w:fldCharType="begin"/>
      </w:r>
      <w:r w:rsidR="00830E6F">
        <w:rPr>
          <w:rFonts w:ascii="Roboto" w:hAnsi="Roboto"/>
          <w:sz w:val="22"/>
          <w:szCs w:val="22"/>
          <w:lang w:val="en-US"/>
        </w:rPr>
        <w:instrText xml:space="preserve"> ADDIN ZOTERO_ITEM CSL_CITATION {"citationID":"YsRiDJm3","properties":{"formattedCitation":"\\super 13\\nosupersub{}","plainCitation":"13","noteIndex":0},"citationItems":[{"id":4273,"uris":["http://zotero.org/users/2403727/items/BWBU3NKQ"],"itemData":{"id":4273,"type":"article-journal","container-title":"New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830E6F" w:rsidRPr="00337E0B">
        <w:rPr>
          <w:rFonts w:ascii="Roboto" w:hAnsi="Roboto"/>
          <w:sz w:val="22"/>
          <w:vertAlign w:val="superscript"/>
          <w:lang w:val="en-US"/>
        </w:rPr>
        <w:t>13</w:t>
      </w:r>
      <w:r w:rsidR="0084063E">
        <w:rPr>
          <w:rFonts w:ascii="Roboto" w:hAnsi="Roboto"/>
          <w:sz w:val="22"/>
          <w:szCs w:val="22"/>
        </w:rPr>
        <w:fldChar w:fldCharType="end"/>
      </w:r>
      <w:r w:rsidR="00602B0C" w:rsidRPr="00337E0B">
        <w:rPr>
          <w:rFonts w:ascii="Roboto" w:hAnsi="Roboto"/>
          <w:sz w:val="22"/>
          <w:szCs w:val="22"/>
          <w:lang w:val="en-US"/>
        </w:rPr>
        <w:t>.</w:t>
      </w:r>
      <w:r w:rsidR="0084063E" w:rsidRPr="00DF613E">
        <w:rPr>
          <w:rFonts w:ascii="Roboto" w:hAnsi="Roboto"/>
          <w:sz w:val="22"/>
          <w:szCs w:val="22"/>
          <w:lang w:val="en-US"/>
        </w:rPr>
        <w:t xml:space="preserve"> </w:t>
      </w:r>
      <w:commentRangeStart w:id="222"/>
      <w:r w:rsidR="00DD117D">
        <w:rPr>
          <w:rFonts w:ascii="Roboto" w:hAnsi="Roboto"/>
          <w:sz w:val="22"/>
          <w:szCs w:val="22"/>
          <w:lang w:val="en-US"/>
        </w:rPr>
        <w:t xml:space="preserve">In this study, </w:t>
      </w:r>
      <w:r w:rsidR="000315ED">
        <w:rPr>
          <w:rFonts w:ascii="Roboto" w:hAnsi="Roboto"/>
          <w:sz w:val="22"/>
          <w:szCs w:val="22"/>
          <w:lang w:val="en-US"/>
        </w:rPr>
        <w:t>n</w:t>
      </w:r>
      <w:r w:rsidR="00602B0C">
        <w:rPr>
          <w:rFonts w:ascii="Roboto" w:hAnsi="Roboto"/>
          <w:sz w:val="22"/>
          <w:szCs w:val="22"/>
          <w:lang w:val="en-US"/>
        </w:rPr>
        <w:t>o</w:t>
      </w:r>
      <w:r w:rsidR="00602B0C" w:rsidRPr="00602B0C">
        <w:rPr>
          <w:rFonts w:ascii="Roboto" w:hAnsi="Roboto"/>
          <w:sz w:val="22"/>
          <w:szCs w:val="22"/>
          <w:lang w:val="en-US"/>
        </w:rPr>
        <w:t xml:space="preserve"> </w:t>
      </w:r>
      <w:r w:rsidR="00602B0C">
        <w:rPr>
          <w:rFonts w:ascii="Roboto" w:hAnsi="Roboto"/>
          <w:sz w:val="22"/>
          <w:szCs w:val="22"/>
          <w:lang w:val="en-US"/>
        </w:rPr>
        <w:t>significant associations</w:t>
      </w:r>
      <w:r w:rsidR="003B3617">
        <w:rPr>
          <w:rFonts w:ascii="Roboto" w:hAnsi="Roboto"/>
          <w:sz w:val="22"/>
          <w:szCs w:val="22"/>
          <w:lang w:val="en-US"/>
        </w:rPr>
        <w:t xml:space="preserve"> were identified</w:t>
      </w:r>
      <w:r w:rsidR="00602B0C">
        <w:rPr>
          <w:rFonts w:ascii="Roboto" w:hAnsi="Roboto"/>
          <w:sz w:val="22"/>
          <w:szCs w:val="22"/>
          <w:lang w:val="en-US"/>
        </w:rPr>
        <w:t xml:space="preserve"> between LV obstruction and these outcomes a</w:t>
      </w:r>
      <w:r w:rsidR="00AA4526" w:rsidRPr="00DF613E">
        <w:rPr>
          <w:rFonts w:ascii="Roboto" w:hAnsi="Roboto"/>
          <w:sz w:val="22"/>
          <w:szCs w:val="22"/>
          <w:lang w:val="en-US"/>
        </w:rPr>
        <w:t>fter adjust</w:t>
      </w:r>
      <w:r w:rsidR="00602B0C">
        <w:rPr>
          <w:rFonts w:ascii="Roboto" w:hAnsi="Roboto"/>
          <w:sz w:val="22"/>
          <w:szCs w:val="22"/>
          <w:lang w:val="en-US"/>
        </w:rPr>
        <w:t>ing</w:t>
      </w:r>
      <w:r w:rsidR="00AA4526" w:rsidRPr="00DF613E">
        <w:rPr>
          <w:rFonts w:ascii="Roboto" w:hAnsi="Roboto"/>
          <w:sz w:val="22"/>
          <w:szCs w:val="22"/>
          <w:lang w:val="en-US"/>
        </w:rPr>
        <w:t xml:space="preserve"> for 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r w:rsidR="00923EF4">
        <w:rPr>
          <w:rFonts w:ascii="Roboto" w:hAnsi="Roboto"/>
          <w:sz w:val="22"/>
          <w:szCs w:val="22"/>
          <w:lang w:val="en-US"/>
        </w:rPr>
        <w:t>.</w:t>
      </w:r>
      <w:r w:rsidR="006463CE" w:rsidRPr="00DF613E">
        <w:rPr>
          <w:rFonts w:ascii="Roboto" w:hAnsi="Roboto"/>
          <w:sz w:val="22"/>
          <w:szCs w:val="22"/>
          <w:lang w:val="en-US"/>
        </w:rPr>
        <w:t xml:space="preserve"> </w:t>
      </w:r>
      <w:commentRangeEnd w:id="222"/>
      <w:r w:rsidR="000B5DA3">
        <w:rPr>
          <w:rStyle w:val="Kommentarhenvisning"/>
          <w:lang w:val="en-US" w:eastAsia="en-US"/>
        </w:rPr>
        <w:commentReference w:id="222"/>
      </w:r>
      <w:r w:rsidR="00523C29">
        <w:rPr>
          <w:rFonts w:ascii="Roboto" w:hAnsi="Roboto"/>
          <w:sz w:val="22"/>
          <w:szCs w:val="22"/>
          <w:lang w:val="en-US"/>
        </w:rPr>
        <w:tab/>
      </w:r>
    </w:p>
    <w:p w14:paraId="49917606" w14:textId="2CF6AAA5"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w:t>
      </w:r>
      <w:ins w:id="223" w:author="Anna Axelsson Raja" w:date="2025-03-29T23:11:00Z">
        <w:r w:rsidR="00A81610">
          <w:rPr>
            <w:rFonts w:ascii="Roboto" w:hAnsi="Roboto"/>
            <w:sz w:val="22"/>
            <w:szCs w:val="22"/>
            <w:lang w:val="en-US"/>
          </w:rPr>
          <w:t>s</w:t>
        </w:r>
      </w:ins>
      <w:del w:id="224" w:author="Anna Axelsson Raja" w:date="2025-03-29T23:11:00Z">
        <w:r w:rsidR="00CE171D" w:rsidDel="00A81610">
          <w:rPr>
            <w:rFonts w:ascii="Roboto" w:hAnsi="Roboto"/>
            <w:sz w:val="22"/>
            <w:szCs w:val="22"/>
            <w:lang w:val="en-US"/>
          </w:rPr>
          <w:delText>ve</w:delText>
        </w:r>
      </w:del>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w:t>
      </w:r>
      <w:proofErr w:type="spellStart"/>
      <w:r w:rsidR="00FC716E"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830E6F">
        <w:rPr>
          <w:rFonts w:ascii="Roboto" w:hAnsi="Roboto"/>
          <w:sz w:val="22"/>
          <w:szCs w:val="22"/>
          <w:lang w:val="en-US"/>
        </w:rPr>
        <w:instrText xml:space="preserve"> ADDIN ZOTERO_ITEM CSL_CITATION {"citationID":"emTkUPTP","properties":{"formattedCitation":"\\super 14,15\\nosupersub{}","plainCitation":"14,15","noteIndex":0},"citationItems":[{"id":3017,"uris":["http://zotero.org/users/2403727/items/EGYWTL4G"],"itemData":{"id":3017,"type":"article-journal","abstract":"Hypertrophic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14,15</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w:t>
      </w:r>
      <w:proofErr w:type="spellStart"/>
      <w:r w:rsidR="008A2E9A" w:rsidRPr="00DF613E">
        <w:rPr>
          <w:rFonts w:ascii="Roboto" w:hAnsi="Roboto"/>
          <w:sz w:val="22"/>
          <w:szCs w:val="22"/>
          <w:lang w:val="en-US"/>
        </w:rPr>
        <w:t>sarcomeric</w:t>
      </w:r>
      <w:proofErr w:type="spellEnd"/>
      <w:r w:rsidR="008A2E9A" w:rsidRPr="00DF613E">
        <w:rPr>
          <w:rFonts w:ascii="Roboto" w:hAnsi="Roboto"/>
          <w:sz w:val="22"/>
          <w:szCs w:val="22"/>
          <w:lang w:val="en-US"/>
        </w:rPr>
        <w:t xml:space="preserve">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w:t>
      </w:r>
      <w:commentRangeStart w:id="225"/>
      <w:proofErr w:type="spellStart"/>
      <w:r w:rsidR="00581BBC">
        <w:rPr>
          <w:rFonts w:ascii="Roboto" w:hAnsi="Roboto"/>
          <w:sz w:val="22"/>
          <w:szCs w:val="22"/>
          <w:lang w:val="en-US"/>
        </w:rPr>
        <w:t>b</w:t>
      </w:r>
      <w:ins w:id="226" w:author="Christoffer Vissing" w:date="2025-04-08T15:47:00Z" w16du:dateUtc="2025-04-08T13:47:00Z">
        <w:r w:rsidR="007F0426">
          <w:rPr>
            <w:rFonts w:ascii="Roboto" w:hAnsi="Roboto"/>
            <w:sz w:val="22"/>
            <w:szCs w:val="22"/>
            <w:lang w:val="en-US"/>
          </w:rPr>
          <w:t>may</w:t>
        </w:r>
        <w:proofErr w:type="spellEnd"/>
        <w:r w:rsidR="007F0426">
          <w:rPr>
            <w:rFonts w:ascii="Roboto" w:hAnsi="Roboto"/>
            <w:sz w:val="22"/>
            <w:szCs w:val="22"/>
            <w:lang w:val="en-US"/>
          </w:rPr>
          <w:t xml:space="preserve"> contribute to the pathology of</w:t>
        </w:r>
      </w:ins>
      <w:del w:id="227" w:author="Christoffer Vissing" w:date="2025-04-08T15:47:00Z" w16du:dateUtc="2025-04-08T13:47:00Z">
        <w:r w:rsidR="00581BBC" w:rsidDel="007F0426">
          <w:rPr>
            <w:rFonts w:ascii="Roboto" w:hAnsi="Roboto"/>
            <w:sz w:val="22"/>
            <w:szCs w:val="22"/>
            <w:lang w:val="en-US"/>
          </w:rPr>
          <w:delText>e in causal pathway</w:delText>
        </w:r>
        <w:r w:rsidR="00DD117D" w:rsidDel="007F0426">
          <w:rPr>
            <w:rFonts w:ascii="Roboto" w:hAnsi="Roboto"/>
            <w:sz w:val="22"/>
            <w:szCs w:val="22"/>
            <w:lang w:val="en-US"/>
          </w:rPr>
          <w:delText>s</w:delText>
        </w:r>
        <w:r w:rsidR="00581BBC" w:rsidDel="007F0426">
          <w:rPr>
            <w:rFonts w:ascii="Roboto" w:hAnsi="Roboto"/>
            <w:sz w:val="22"/>
            <w:szCs w:val="22"/>
            <w:lang w:val="en-US"/>
          </w:rPr>
          <w:delText xml:space="preserve"> that lead to developing</w:delText>
        </w:r>
      </w:del>
      <w:r w:rsidR="00581BBC">
        <w:rPr>
          <w:rFonts w:ascii="Roboto" w:hAnsi="Roboto"/>
          <w:sz w:val="22"/>
          <w:szCs w:val="22"/>
          <w:lang w:val="en-US"/>
        </w:rPr>
        <w:t xml:space="preserve"> </w:t>
      </w:r>
      <w:r w:rsidR="00DD117D">
        <w:rPr>
          <w:rFonts w:ascii="Roboto" w:hAnsi="Roboto"/>
          <w:sz w:val="22"/>
          <w:szCs w:val="22"/>
          <w:lang w:val="en-US"/>
        </w:rPr>
        <w:t>non-</w:t>
      </w:r>
      <w:proofErr w:type="spellStart"/>
      <w:r w:rsidR="00DD117D">
        <w:rPr>
          <w:rFonts w:ascii="Roboto" w:hAnsi="Roboto"/>
          <w:sz w:val="22"/>
          <w:szCs w:val="22"/>
          <w:lang w:val="en-US"/>
        </w:rPr>
        <w:t>sarcomeric</w:t>
      </w:r>
      <w:proofErr w:type="spellEnd"/>
      <w:r w:rsidR="00DD117D">
        <w:rPr>
          <w:rFonts w:ascii="Roboto" w:hAnsi="Roboto"/>
          <w:sz w:val="22"/>
          <w:szCs w:val="22"/>
          <w:lang w:val="en-US"/>
        </w:rPr>
        <w:t xml:space="preserve"> </w:t>
      </w:r>
      <w:commentRangeStart w:id="228"/>
      <w:r w:rsidR="00581BBC">
        <w:rPr>
          <w:rFonts w:ascii="Roboto" w:hAnsi="Roboto"/>
          <w:sz w:val="22"/>
          <w:szCs w:val="22"/>
          <w:lang w:val="en-US"/>
        </w:rPr>
        <w:t>HCM</w:t>
      </w:r>
      <w:commentRangeEnd w:id="228"/>
      <w:r w:rsidR="00C00F0C">
        <w:rPr>
          <w:rStyle w:val="Kommentarhenvisning"/>
          <w:lang w:val="en-US" w:eastAsia="en-US"/>
        </w:rPr>
        <w:commentReference w:id="228"/>
      </w:r>
      <w:r w:rsidR="00581BBC">
        <w:rPr>
          <w:rFonts w:ascii="Roboto" w:hAnsi="Roboto"/>
          <w:sz w:val="22"/>
          <w:szCs w:val="22"/>
          <w:lang w:val="en-US"/>
        </w:rPr>
        <w:t xml:space="preserve">. </w:t>
      </w:r>
      <w:commentRangeEnd w:id="225"/>
      <w:r w:rsidR="007F0426">
        <w:rPr>
          <w:rStyle w:val="Kommentarhenvisning"/>
          <w:lang w:val="en-US" w:eastAsia="en-US"/>
        </w:rPr>
        <w:commentReference w:id="225"/>
      </w:r>
    </w:p>
    <w:p w14:paraId="57D11142" w14:textId="77777777" w:rsidR="00B56DBA" w:rsidRPr="00DF613E" w:rsidRDefault="00B56DBA" w:rsidP="008A2E9A">
      <w:pPr>
        <w:spacing w:line="480" w:lineRule="auto"/>
        <w:rPr>
          <w:rFonts w:ascii="Roboto" w:hAnsi="Roboto"/>
          <w:b/>
          <w:bCs/>
          <w:sz w:val="22"/>
          <w:szCs w:val="22"/>
          <w:lang w:val="en-US"/>
        </w:rPr>
      </w:pPr>
    </w:p>
    <w:p w14:paraId="6C6996D3" w14:textId="5E9CBE8A" w:rsidR="008A2E9A" w:rsidRPr="00DF613E" w:rsidRDefault="00B56DBA" w:rsidP="008A2E9A">
      <w:pPr>
        <w:spacing w:line="480" w:lineRule="auto"/>
        <w:rPr>
          <w:rFonts w:ascii="Roboto" w:hAnsi="Roboto"/>
          <w:b/>
          <w:bCs/>
          <w:sz w:val="22"/>
          <w:szCs w:val="22"/>
          <w:lang w:val="en-US"/>
        </w:rPr>
      </w:pPr>
      <w:r w:rsidRPr="00DF613E">
        <w:rPr>
          <w:rFonts w:ascii="Roboto" w:hAnsi="Roboto"/>
          <w:b/>
          <w:bCs/>
          <w:sz w:val="22"/>
          <w:szCs w:val="22"/>
          <w:lang w:val="en-US"/>
        </w:rPr>
        <w:t xml:space="preserve">The </w:t>
      </w:r>
      <w:r w:rsidR="00581BBC">
        <w:rPr>
          <w:rFonts w:ascii="Roboto" w:hAnsi="Roboto"/>
          <w:b/>
          <w:bCs/>
          <w:sz w:val="22"/>
          <w:szCs w:val="22"/>
          <w:lang w:val="en-US"/>
        </w:rPr>
        <w:t xml:space="preserve">Prevalence of 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00DD117D">
        <w:rPr>
          <w:rFonts w:ascii="Roboto" w:hAnsi="Roboto"/>
          <w:b/>
          <w:bCs/>
          <w:sz w:val="22"/>
          <w:szCs w:val="22"/>
          <w:lang w:val="en-US"/>
        </w:rPr>
        <w:t>, including</w:t>
      </w:r>
      <w:r w:rsidR="0032350E" w:rsidRPr="00DF613E">
        <w:rPr>
          <w:rFonts w:ascii="Roboto" w:hAnsi="Roboto"/>
          <w:b/>
          <w:bCs/>
          <w:sz w:val="22"/>
          <w:szCs w:val="22"/>
          <w:lang w:val="en-US"/>
        </w:rPr>
        <w:t xml:space="preserve"> HCM-Related Mortality</w:t>
      </w:r>
      <w:r w:rsidR="00DD117D">
        <w:rPr>
          <w:rFonts w:ascii="Roboto" w:hAnsi="Roboto"/>
          <w:b/>
          <w:bCs/>
          <w:sz w:val="22"/>
          <w:szCs w:val="22"/>
          <w:lang w:val="en-US"/>
        </w:rPr>
        <w:t>,</w:t>
      </w:r>
      <w:r w:rsidR="0032350E" w:rsidRPr="00DF613E">
        <w:rPr>
          <w:rFonts w:ascii="Roboto" w:hAnsi="Roboto"/>
          <w:b/>
          <w:bCs/>
          <w:sz w:val="22"/>
          <w:szCs w:val="22"/>
          <w:lang w:val="en-US"/>
        </w:rPr>
        <w:t xml:space="preserve"> are Higher in </w:t>
      </w:r>
      <w:proofErr w:type="spellStart"/>
      <w:r w:rsidR="008A2E9A" w:rsidRPr="00DF613E">
        <w:rPr>
          <w:rFonts w:ascii="Roboto" w:hAnsi="Roboto"/>
          <w:b/>
          <w:bCs/>
          <w:sz w:val="22"/>
          <w:szCs w:val="22"/>
          <w:lang w:val="en-US"/>
        </w:rPr>
        <w:t>Sarcomeric</w:t>
      </w:r>
      <w:proofErr w:type="spellEnd"/>
      <w:r w:rsidR="008A2E9A" w:rsidRPr="00DF613E">
        <w:rPr>
          <w:rFonts w:ascii="Roboto" w:hAnsi="Roboto"/>
          <w:b/>
          <w:bCs/>
          <w:sz w:val="22"/>
          <w:szCs w:val="22"/>
          <w:lang w:val="en-US"/>
        </w:rPr>
        <w:t xml:space="preserve"> HCM</w:t>
      </w:r>
    </w:p>
    <w:p w14:paraId="12BE9A73" w14:textId="02BD8DF1" w:rsidR="00D8701C" w:rsidRPr="00DF613E" w:rsidRDefault="000D4738" w:rsidP="00D8701C">
      <w:pPr>
        <w:spacing w:line="480" w:lineRule="auto"/>
        <w:rPr>
          <w:rFonts w:ascii="Roboto" w:hAnsi="Roboto"/>
          <w:sz w:val="22"/>
          <w:szCs w:val="22"/>
          <w:lang w:val="en-US"/>
        </w:rPr>
      </w:pPr>
      <w:ins w:id="229" w:author="Lampert, Rachel" w:date="2025-04-03T09:27:00Z" w16du:dateUtc="2025-04-03T13:27:00Z">
        <w:r>
          <w:rPr>
            <w:rFonts w:ascii="Roboto" w:hAnsi="Roboto"/>
            <w:sz w:val="22"/>
            <w:szCs w:val="22"/>
            <w:lang w:val="en-US"/>
          </w:rPr>
          <w:lastRenderedPageBreak/>
          <w:t>Adding to these prior data, we found that</w:t>
        </w:r>
      </w:ins>
      <w:del w:id="230" w:author="Lampert, Rachel" w:date="2025-04-03T09:28:00Z" w16du:dateUtc="2025-04-03T13:28:00Z">
        <w:r w:rsidR="00850C14" w:rsidRPr="00DF613E" w:rsidDel="000D4738">
          <w:rPr>
            <w:rFonts w:ascii="Roboto" w:hAnsi="Roboto"/>
            <w:sz w:val="22"/>
            <w:szCs w:val="22"/>
            <w:lang w:val="en-US"/>
          </w:rPr>
          <w:delText>After performing age-specific analyses to account for the older age of</w:delText>
        </w:r>
        <w:r w:rsidR="00DD117D" w:rsidDel="000D4738">
          <w:rPr>
            <w:rFonts w:ascii="Roboto" w:hAnsi="Roboto"/>
            <w:sz w:val="22"/>
            <w:szCs w:val="22"/>
            <w:lang w:val="en-US"/>
          </w:rPr>
          <w:delText xml:space="preserve"> patients with</w:delText>
        </w:r>
        <w:r w:rsidR="00850C14" w:rsidRPr="00DF613E" w:rsidDel="000D4738">
          <w:rPr>
            <w:rFonts w:ascii="Roboto" w:hAnsi="Roboto"/>
            <w:sz w:val="22"/>
            <w:szCs w:val="22"/>
            <w:lang w:val="en-US"/>
          </w:rPr>
          <w:delText xml:space="preserve"> non-sarcomeric HCM</w:delText>
        </w:r>
      </w:del>
      <w:r w:rsidR="00850C14" w:rsidRPr="00DF613E">
        <w:rPr>
          <w:rFonts w:ascii="Roboto" w:hAnsi="Roboto"/>
          <w:sz w:val="22"/>
          <w:szCs w:val="22"/>
          <w:lang w:val="en-US"/>
        </w:rPr>
        <w:t>, p</w:t>
      </w:r>
      <w:r w:rsidR="007D28C4" w:rsidRPr="00DF613E">
        <w:rPr>
          <w:rFonts w:ascii="Roboto" w:hAnsi="Roboto"/>
          <w:sz w:val="22"/>
          <w:szCs w:val="22"/>
          <w:lang w:val="en-US"/>
        </w:rPr>
        <w:t xml:space="preserve">atients with </w:t>
      </w:r>
      <w:proofErr w:type="spellStart"/>
      <w:r w:rsidR="007D28C4" w:rsidRPr="00DF613E">
        <w:rPr>
          <w:rFonts w:ascii="Roboto" w:hAnsi="Roboto"/>
          <w:sz w:val="22"/>
          <w:szCs w:val="22"/>
          <w:lang w:val="en-US"/>
        </w:rPr>
        <w:t>sarcomeric</w:t>
      </w:r>
      <w:proofErr w:type="spellEnd"/>
      <w:r w:rsidR="007D28C4" w:rsidRPr="00DF613E">
        <w:rPr>
          <w:rFonts w:ascii="Roboto" w:hAnsi="Roboto"/>
          <w:sz w:val="22"/>
          <w:szCs w:val="22"/>
          <w:lang w:val="en-US"/>
        </w:rPr>
        <w:t xml:space="preserve"> HCM </w:t>
      </w:r>
      <w:r w:rsidR="00080A63" w:rsidRPr="00DF613E">
        <w:rPr>
          <w:rFonts w:ascii="Roboto" w:hAnsi="Roboto"/>
          <w:sz w:val="22"/>
          <w:szCs w:val="22"/>
          <w:lang w:val="en-US"/>
        </w:rPr>
        <w:t>had</w:t>
      </w:r>
      <w:r w:rsidR="007D28C4" w:rsidRPr="00DF613E">
        <w:rPr>
          <w:rFonts w:ascii="Roboto" w:hAnsi="Roboto"/>
          <w:sz w:val="22"/>
          <w:szCs w:val="22"/>
          <w:lang w:val="en-US"/>
        </w:rPr>
        <w:t xml:space="preserve"> a higher prevalence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w:t>
      </w:r>
      <w:ins w:id="231" w:author="Lampert, Rachel" w:date="2025-04-03T09:28:00Z" w16du:dateUtc="2025-04-03T13:28:00Z">
        <w:r>
          <w:rPr>
            <w:rFonts w:ascii="Roboto" w:hAnsi="Roboto"/>
            <w:sz w:val="22"/>
            <w:szCs w:val="22"/>
            <w:lang w:val="en-US"/>
          </w:rPr>
          <w:t>, even af</w:t>
        </w:r>
        <w:del w:id="232" w:author="Christoffer Vissing" w:date="2025-04-08T15:35:00Z" w16du:dateUtc="2025-04-08T13:35:00Z">
          <w:r w:rsidRPr="00DF613E" w:rsidDel="00D81999">
            <w:rPr>
              <w:rFonts w:ascii="Roboto" w:hAnsi="Roboto"/>
              <w:sz w:val="22"/>
              <w:szCs w:val="22"/>
              <w:lang w:val="en-US"/>
            </w:rPr>
            <w:delText>f</w:delText>
          </w:r>
        </w:del>
        <w:r w:rsidRPr="00DF613E">
          <w:rPr>
            <w:rFonts w:ascii="Roboto" w:hAnsi="Roboto"/>
            <w:sz w:val="22"/>
            <w:szCs w:val="22"/>
            <w:lang w:val="en-US"/>
          </w:rPr>
          <w:t>ter performing age-specific analyses to account for the older age of</w:t>
        </w:r>
        <w:r>
          <w:rPr>
            <w:rFonts w:ascii="Roboto" w:hAnsi="Roboto"/>
            <w:sz w:val="22"/>
            <w:szCs w:val="22"/>
            <w:lang w:val="en-US"/>
          </w:rPr>
          <w:t xml:space="preserve"> patients with</w:t>
        </w:r>
        <w:r w:rsidRPr="00DF613E">
          <w:rPr>
            <w:rFonts w:ascii="Roboto" w:hAnsi="Roboto"/>
            <w:sz w:val="22"/>
            <w:szCs w:val="22"/>
            <w:lang w:val="en-US"/>
          </w:rPr>
          <w:t xml:space="preserve"> 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ins>
      <w:r w:rsidR="007D28C4" w:rsidRPr="00DF613E">
        <w:rPr>
          <w:rFonts w:ascii="Roboto" w:hAnsi="Roboto"/>
          <w:sz w:val="22"/>
          <w:szCs w:val="22"/>
          <w:lang w:val="en-US"/>
        </w:rPr>
        <w:t xml:space="preserve">. </w:t>
      </w:r>
      <w:r w:rsidR="00FA685D" w:rsidRPr="00DF613E">
        <w:rPr>
          <w:rFonts w:ascii="Roboto" w:hAnsi="Roboto"/>
          <w:sz w:val="22"/>
          <w:szCs w:val="22"/>
          <w:lang w:val="en-US"/>
        </w:rPr>
        <w:t>Overall, the</w:t>
      </w:r>
      <w:r w:rsidR="00BB4E02" w:rsidRPr="00DF613E">
        <w:rPr>
          <w:rFonts w:ascii="Roboto" w:hAnsi="Roboto"/>
          <w:sz w:val="22"/>
          <w:szCs w:val="22"/>
          <w:lang w:val="en-US"/>
        </w:rPr>
        <w:t xml:space="preserve"> age-standardized incidence rate</w:t>
      </w:r>
      <w:r w:rsidR="0083228C" w:rsidRPr="00DF613E">
        <w:rPr>
          <w:rFonts w:ascii="Roboto" w:hAnsi="Roboto"/>
          <w:sz w:val="22"/>
          <w:szCs w:val="22"/>
          <w:lang w:val="en-US"/>
        </w:rPr>
        <w:t>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r w:rsidR="00D54922">
        <w:rPr>
          <w:rFonts w:ascii="Roboto" w:hAnsi="Roboto"/>
          <w:sz w:val="22"/>
          <w:szCs w:val="22"/>
          <w:lang w:val="en-US"/>
        </w:rPr>
        <w:t>8</w:t>
      </w:r>
      <w:r w:rsidR="00D04008">
        <w:rPr>
          <w:rFonts w:ascii="Roboto" w:hAnsi="Roboto"/>
          <w:sz w:val="22"/>
          <w:szCs w:val="22"/>
          <w:lang w:val="en-US"/>
        </w:rPr>
        <w:t>-</w:t>
      </w:r>
      <w:r w:rsidR="00BB4E02" w:rsidRPr="00DF613E">
        <w:rPr>
          <w:rFonts w:ascii="Roboto" w:hAnsi="Roboto"/>
          <w:sz w:val="22"/>
          <w:szCs w:val="22"/>
          <w:lang w:val="en-US"/>
        </w:rPr>
        <w:t>3</w:t>
      </w:r>
      <w:r w:rsidR="00D54922">
        <w:rPr>
          <w:rFonts w:ascii="Roboto" w:hAnsi="Roboto"/>
          <w:sz w:val="22"/>
          <w:szCs w:val="22"/>
          <w:lang w:val="en-US"/>
        </w:rPr>
        <w:t>7</w:t>
      </w:r>
      <w:r w:rsidR="00BB4E02" w:rsidRPr="00DF613E">
        <w:rPr>
          <w:rFonts w:ascii="Roboto" w:hAnsi="Roboto"/>
          <w:sz w:val="22"/>
          <w:szCs w:val="22"/>
          <w:lang w:val="en-US"/>
        </w:rPr>
        <w:t xml:space="preserve">% higher in patients with </w:t>
      </w:r>
      <w:proofErr w:type="spellStart"/>
      <w:r w:rsidR="00BB4E02" w:rsidRPr="00DF613E">
        <w:rPr>
          <w:rFonts w:ascii="Roboto" w:hAnsi="Roboto"/>
          <w:sz w:val="22"/>
          <w:szCs w:val="22"/>
          <w:lang w:val="en-US"/>
        </w:rPr>
        <w:t>sarcomeric</w:t>
      </w:r>
      <w:proofErr w:type="spellEnd"/>
      <w:r w:rsidR="00BB4E02" w:rsidRPr="00DF613E">
        <w:rPr>
          <w:rFonts w:ascii="Roboto" w:hAnsi="Roboto"/>
          <w:sz w:val="22"/>
          <w:szCs w:val="22"/>
          <w:lang w:val="en-US"/>
        </w:rPr>
        <w:t xml:space="preserve"> HCM for </w:t>
      </w:r>
      <w:r w:rsidR="00B56DBA" w:rsidRPr="00DF613E">
        <w:rPr>
          <w:rFonts w:ascii="Roboto" w:hAnsi="Roboto"/>
          <w:sz w:val="22"/>
          <w:szCs w:val="22"/>
          <w:lang w:val="en-US"/>
        </w:rPr>
        <w:t>each of these outcomes.</w:t>
      </w:r>
      <w:r w:rsidR="00D8701C" w:rsidRPr="00DF613E">
        <w:rPr>
          <w:rFonts w:ascii="Roboto" w:hAnsi="Roboto"/>
          <w:sz w:val="22"/>
          <w:szCs w:val="22"/>
          <w:lang w:val="en-US"/>
        </w:rPr>
        <w:t xml:space="preserve"> </w:t>
      </w:r>
      <w:r w:rsidR="00D54922">
        <w:rPr>
          <w:rFonts w:ascii="Roboto" w:hAnsi="Roboto"/>
          <w:sz w:val="22"/>
          <w:szCs w:val="22"/>
          <w:lang w:val="en-US"/>
        </w:rPr>
        <w:t>For atrial fibrillation, this finding was primarily due to atrial fibrillation emerging</w:t>
      </w:r>
      <w:r w:rsidR="00636ED5">
        <w:rPr>
          <w:rFonts w:ascii="Roboto" w:hAnsi="Roboto"/>
          <w:sz w:val="22"/>
          <w:szCs w:val="22"/>
          <w:lang w:val="en-US"/>
        </w:rPr>
        <w:t xml:space="preserve"> </w:t>
      </w:r>
      <w:r w:rsidR="00DD117D">
        <w:rPr>
          <w:rFonts w:ascii="Roboto" w:hAnsi="Roboto"/>
          <w:sz w:val="22"/>
          <w:szCs w:val="22"/>
          <w:lang w:val="en-US"/>
        </w:rPr>
        <w:t>at a younger age in</w:t>
      </w:r>
      <w:r w:rsidR="00636ED5">
        <w:rPr>
          <w:rFonts w:ascii="Roboto" w:hAnsi="Roboto"/>
          <w:sz w:val="22"/>
          <w:szCs w:val="22"/>
          <w:lang w:val="en-US"/>
        </w:rPr>
        <w:t xml:space="preserve"> patients 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 while the risk of </w:t>
      </w:r>
      <w:commentRangeStart w:id="233"/>
      <w:r w:rsidR="00636ED5">
        <w:rPr>
          <w:rFonts w:ascii="Roboto" w:hAnsi="Roboto"/>
          <w:sz w:val="22"/>
          <w:szCs w:val="22"/>
          <w:lang w:val="en-US"/>
        </w:rPr>
        <w:t xml:space="preserve">ventricular arrhythmias seemed </w:t>
      </w:r>
      <w:commentRangeStart w:id="234"/>
      <w:ins w:id="235" w:author="Anna Axelsson Raja" w:date="2025-03-29T23:14:00Z">
        <w:r w:rsidR="00A81610">
          <w:rPr>
            <w:rFonts w:ascii="Roboto" w:hAnsi="Roboto"/>
            <w:sz w:val="22"/>
            <w:szCs w:val="22"/>
            <w:lang w:val="en-US"/>
          </w:rPr>
          <w:t xml:space="preserve">be equal at younger ages but </w:t>
        </w:r>
      </w:ins>
      <w:del w:id="236" w:author="Anna Axelsson Raja" w:date="2025-03-29T23:14:00Z">
        <w:r w:rsidR="00636ED5" w:rsidDel="00A81610">
          <w:rPr>
            <w:rFonts w:ascii="Roboto" w:hAnsi="Roboto"/>
            <w:sz w:val="22"/>
            <w:szCs w:val="22"/>
            <w:lang w:val="en-US"/>
          </w:rPr>
          <w:delText>to</w:delText>
        </w:r>
      </w:del>
      <w:r w:rsidR="00636ED5">
        <w:rPr>
          <w:rFonts w:ascii="Roboto" w:hAnsi="Roboto"/>
          <w:sz w:val="22"/>
          <w:szCs w:val="22"/>
          <w:lang w:val="en-US"/>
        </w:rPr>
        <w:t xml:space="preserve"> </w:t>
      </w:r>
      <w:commentRangeEnd w:id="234"/>
      <w:r w:rsidR="00A81610">
        <w:rPr>
          <w:rStyle w:val="Kommentarhenvisning"/>
          <w:lang w:val="en-US" w:eastAsia="en-US"/>
        </w:rPr>
        <w:commentReference w:id="234"/>
      </w:r>
      <w:commentRangeStart w:id="237"/>
      <w:r w:rsidR="00636ED5">
        <w:rPr>
          <w:rFonts w:ascii="Roboto" w:hAnsi="Roboto"/>
          <w:sz w:val="22"/>
          <w:szCs w:val="22"/>
          <w:lang w:val="en-US"/>
        </w:rPr>
        <w:t xml:space="preserve">persist into older age in patients with </w:t>
      </w:r>
      <w:proofErr w:type="spellStart"/>
      <w:r w:rsidR="00636ED5">
        <w:rPr>
          <w:rFonts w:ascii="Roboto" w:hAnsi="Roboto"/>
          <w:sz w:val="22"/>
          <w:szCs w:val="22"/>
          <w:lang w:val="en-US"/>
        </w:rPr>
        <w:t>sarcomeric</w:t>
      </w:r>
      <w:proofErr w:type="spellEnd"/>
      <w:r w:rsidR="003B3617">
        <w:rPr>
          <w:rFonts w:ascii="Roboto" w:hAnsi="Roboto"/>
          <w:sz w:val="22"/>
          <w:szCs w:val="22"/>
          <w:lang w:val="en-US"/>
        </w:rPr>
        <w:t xml:space="preserve"> but not non-</w:t>
      </w:r>
      <w:proofErr w:type="spellStart"/>
      <w:r w:rsidR="003B3617">
        <w:rPr>
          <w:rFonts w:ascii="Roboto" w:hAnsi="Roboto"/>
          <w:sz w:val="22"/>
          <w:szCs w:val="22"/>
          <w:lang w:val="en-US"/>
        </w:rPr>
        <w:t>sarcomeric</w:t>
      </w:r>
      <w:proofErr w:type="spellEnd"/>
      <w:r w:rsidR="00636ED5">
        <w:rPr>
          <w:rFonts w:ascii="Roboto" w:hAnsi="Roboto"/>
          <w:sz w:val="22"/>
          <w:szCs w:val="22"/>
          <w:lang w:val="en-US"/>
        </w:rPr>
        <w:t xml:space="preserve"> HCM</w:t>
      </w:r>
      <w:commentRangeEnd w:id="237"/>
      <w:r w:rsidR="005E2ED0">
        <w:rPr>
          <w:rStyle w:val="Kommentarhenvisning"/>
          <w:lang w:val="en-US" w:eastAsia="en-US"/>
        </w:rPr>
        <w:commentReference w:id="237"/>
      </w:r>
      <w:r w:rsidR="00636ED5">
        <w:rPr>
          <w:rFonts w:ascii="Roboto" w:hAnsi="Roboto"/>
          <w:sz w:val="22"/>
          <w:szCs w:val="22"/>
          <w:lang w:val="en-US"/>
        </w:rPr>
        <w:t>.</w:t>
      </w:r>
      <w:r w:rsidR="00D54922">
        <w:rPr>
          <w:rFonts w:ascii="Roboto" w:hAnsi="Roboto"/>
          <w:sz w:val="22"/>
          <w:szCs w:val="22"/>
          <w:lang w:val="en-US"/>
        </w:rPr>
        <w:t xml:space="preserve"> </w:t>
      </w:r>
      <w:commentRangeEnd w:id="233"/>
      <w:r w:rsidR="00D0466C">
        <w:rPr>
          <w:rStyle w:val="Kommentarhenvisning"/>
          <w:lang w:val="en-US" w:eastAsia="en-US"/>
        </w:rPr>
        <w:commentReference w:id="233"/>
      </w:r>
      <w:r w:rsidR="00A2067F">
        <w:rPr>
          <w:rFonts w:ascii="Roboto" w:hAnsi="Roboto"/>
          <w:sz w:val="22"/>
          <w:szCs w:val="22"/>
          <w:lang w:val="en-US"/>
        </w:rPr>
        <w:t>Moreover, t</w:t>
      </w:r>
      <w:r w:rsidR="00C42F04" w:rsidRPr="00DF613E">
        <w:rPr>
          <w:rFonts w:ascii="Roboto" w:hAnsi="Roboto"/>
          <w:sz w:val="22"/>
          <w:szCs w:val="22"/>
          <w:lang w:val="en-US"/>
        </w:rPr>
        <w:t xml:space="preserve">he downstream impact of these events also appeared to be more consequential. For example, after atrial fibrillation developed, the </w:t>
      </w:r>
      <w:r w:rsidR="00636ED5">
        <w:rPr>
          <w:rFonts w:ascii="Roboto" w:hAnsi="Roboto"/>
          <w:sz w:val="22"/>
          <w:szCs w:val="22"/>
          <w:lang w:val="en-US"/>
        </w:rPr>
        <w:t>rates</w:t>
      </w:r>
      <w:r w:rsidR="00636ED5" w:rsidRPr="00DF613E">
        <w:rPr>
          <w:rFonts w:ascii="Roboto" w:hAnsi="Roboto"/>
          <w:sz w:val="22"/>
          <w:szCs w:val="22"/>
          <w:lang w:val="en-US"/>
        </w:rPr>
        <w:t xml:space="preserve"> </w:t>
      </w:r>
      <w:r w:rsidR="00C42F04" w:rsidRPr="00DF613E">
        <w:rPr>
          <w:rFonts w:ascii="Roboto" w:hAnsi="Roboto"/>
          <w:sz w:val="22"/>
          <w:szCs w:val="22"/>
          <w:lang w:val="en-US"/>
        </w:rPr>
        <w:t xml:space="preserve">of </w:t>
      </w:r>
      <w:r w:rsidR="004C739D">
        <w:rPr>
          <w:rFonts w:ascii="Roboto" w:hAnsi="Roboto"/>
          <w:sz w:val="22"/>
          <w:szCs w:val="22"/>
          <w:lang w:val="en-US"/>
        </w:rPr>
        <w:t xml:space="preserve">developing </w:t>
      </w:r>
      <w:r w:rsidR="00C42F04" w:rsidRPr="00DF613E">
        <w:rPr>
          <w:rFonts w:ascii="Roboto" w:hAnsi="Roboto"/>
          <w:sz w:val="22"/>
          <w:szCs w:val="22"/>
          <w:lang w:val="en-US"/>
        </w:rPr>
        <w:t>LV systolic dysfunction, ventricular arrhythmias or death were each ~</w:t>
      </w:r>
      <w:r w:rsidR="00850C14" w:rsidRPr="00DF613E">
        <w:rPr>
          <w:rFonts w:ascii="Roboto" w:hAnsi="Roboto"/>
          <w:sz w:val="22"/>
          <w:szCs w:val="22"/>
          <w:lang w:val="en-US"/>
        </w:rPr>
        <w:t>2-fold</w:t>
      </w:r>
      <w:r w:rsidR="00C42F04" w:rsidRPr="00DF613E">
        <w:rPr>
          <w:rFonts w:ascii="Roboto" w:hAnsi="Roboto"/>
          <w:sz w:val="22"/>
          <w:szCs w:val="22"/>
          <w:lang w:val="en-US"/>
        </w:rPr>
        <w:t xml:space="preserve"> higher</w:t>
      </w:r>
      <w:r w:rsidR="00850C14"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00850C14" w:rsidRPr="00DF613E">
        <w:rPr>
          <w:rFonts w:ascii="Roboto" w:hAnsi="Roboto"/>
          <w:sz w:val="22"/>
          <w:szCs w:val="22"/>
          <w:lang w:val="en-US"/>
        </w:rPr>
        <w:t xml:space="preserve">patients with </w:t>
      </w:r>
      <w:proofErr w:type="spellStart"/>
      <w:r w:rsidR="00850C14" w:rsidRPr="00DF613E">
        <w:rPr>
          <w:rFonts w:ascii="Roboto" w:hAnsi="Roboto"/>
          <w:sz w:val="22"/>
          <w:szCs w:val="22"/>
          <w:lang w:val="en-US"/>
        </w:rPr>
        <w:t>sarcomeric</w:t>
      </w:r>
      <w:proofErr w:type="spellEnd"/>
      <w:r w:rsidR="00A2067F">
        <w:rPr>
          <w:rFonts w:ascii="Roboto" w:hAnsi="Roboto"/>
          <w:sz w:val="22"/>
          <w:szCs w:val="22"/>
          <w:lang w:val="en-US"/>
        </w:rPr>
        <w:t xml:space="preserve"> than non-</w:t>
      </w:r>
      <w:proofErr w:type="spellStart"/>
      <w:r w:rsidR="00A2067F">
        <w:rPr>
          <w:rFonts w:ascii="Roboto" w:hAnsi="Roboto"/>
          <w:sz w:val="22"/>
          <w:szCs w:val="22"/>
          <w:lang w:val="en-US"/>
        </w:rPr>
        <w:t>sarcomeric</w:t>
      </w:r>
      <w:proofErr w:type="spellEnd"/>
      <w:r w:rsidR="00850C14" w:rsidRPr="00DF613E">
        <w:rPr>
          <w:rFonts w:ascii="Roboto" w:hAnsi="Roboto"/>
          <w:sz w:val="22"/>
          <w:szCs w:val="22"/>
          <w:lang w:val="en-US"/>
        </w:rPr>
        <w:t xml:space="preserve"> HCM.</w:t>
      </w:r>
      <w:r w:rsidR="00AA7BBD" w:rsidRPr="00DF613E">
        <w:rPr>
          <w:rFonts w:ascii="Roboto" w:hAnsi="Roboto"/>
          <w:sz w:val="22"/>
          <w:szCs w:val="22"/>
          <w:lang w:val="en-US"/>
        </w:rPr>
        <w:t xml:space="preserve"> </w:t>
      </w:r>
    </w:p>
    <w:p w14:paraId="3537E5F9" w14:textId="1CC295FB" w:rsidR="002045AA" w:rsidRPr="00DF613E" w:rsidRDefault="005C4292" w:rsidP="000F6E5D">
      <w:pPr>
        <w:spacing w:line="480" w:lineRule="auto"/>
        <w:rPr>
          <w:rFonts w:ascii="Roboto" w:hAnsi="Roboto"/>
          <w:sz w:val="22"/>
          <w:szCs w:val="22"/>
          <w:lang w:val="en-US"/>
        </w:rPr>
      </w:pPr>
      <w:commentRangeStart w:id="238"/>
      <w:r w:rsidRPr="00DF613E">
        <w:rPr>
          <w:rFonts w:ascii="Roboto" w:hAnsi="Roboto"/>
          <w:sz w:val="22"/>
          <w:szCs w:val="22"/>
          <w:lang w:val="en-US"/>
        </w:rPr>
        <w:t xml:space="preserve">Finally,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t>
      </w:r>
      <w:r w:rsidR="00080A63" w:rsidRPr="00DF613E">
        <w:rPr>
          <w:rFonts w:ascii="Roboto" w:hAnsi="Roboto"/>
          <w:sz w:val="22"/>
          <w:szCs w:val="22"/>
          <w:lang w:val="en-US"/>
        </w:rPr>
        <w:t>had</w:t>
      </w:r>
      <w:r w:rsidRPr="00DF613E">
        <w:rPr>
          <w:rFonts w:ascii="Roboto" w:hAnsi="Roboto"/>
          <w:sz w:val="22"/>
          <w:szCs w:val="22"/>
          <w:lang w:val="en-US"/>
        </w:rPr>
        <w:t xml:space="preserve"> an HCM-related mortality rate </w:t>
      </w:r>
      <w:r w:rsidR="00E963D9" w:rsidRPr="00DF613E">
        <w:rPr>
          <w:rFonts w:ascii="Roboto" w:hAnsi="Roboto"/>
          <w:sz w:val="22"/>
          <w:szCs w:val="22"/>
          <w:lang w:val="en-US"/>
        </w:rPr>
        <w:t>double that</w:t>
      </w:r>
      <w:r w:rsidRPr="00DF613E">
        <w:rPr>
          <w:rFonts w:ascii="Roboto" w:hAnsi="Roboto"/>
          <w:sz w:val="22"/>
          <w:szCs w:val="22"/>
          <w:lang w:val="en-US"/>
        </w:rPr>
        <w:t xml:space="preserve"> </w:t>
      </w:r>
      <w:r w:rsidR="00E963D9" w:rsidRPr="00DF613E">
        <w:rPr>
          <w:rFonts w:ascii="Roboto" w:hAnsi="Roboto"/>
          <w:sz w:val="22"/>
          <w:szCs w:val="22"/>
          <w:lang w:val="en-US"/>
        </w:rPr>
        <w:t xml:space="preserve">of </w:t>
      </w:r>
      <w:r w:rsidRPr="00DF613E">
        <w:rPr>
          <w:rFonts w:ascii="Roboto" w:hAnsi="Roboto"/>
          <w:sz w:val="22"/>
          <w:szCs w:val="22"/>
          <w:lang w:val="en-US"/>
        </w:rPr>
        <w:t>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861833" w:rsidRPr="00DF613E">
        <w:rPr>
          <w:rFonts w:ascii="Roboto" w:hAnsi="Roboto"/>
          <w:sz w:val="22"/>
          <w:szCs w:val="22"/>
          <w:lang w:val="en-US"/>
        </w:rPr>
        <w:t xml:space="preserve">. </w:t>
      </w:r>
      <w:r w:rsidR="00080A63" w:rsidRPr="00DF613E">
        <w:rPr>
          <w:rFonts w:ascii="Roboto" w:hAnsi="Roboto"/>
          <w:sz w:val="22"/>
          <w:szCs w:val="22"/>
          <w:lang w:val="en-US"/>
        </w:rPr>
        <w:t>Age</w:t>
      </w:r>
      <w:r w:rsidR="00861833" w:rsidRPr="00DF613E">
        <w:rPr>
          <w:rFonts w:ascii="Roboto" w:hAnsi="Roboto"/>
          <w:sz w:val="22"/>
          <w:szCs w:val="22"/>
          <w:lang w:val="en-US"/>
        </w:rPr>
        <w:t xml:space="preserve">-specific </w:t>
      </w:r>
      <w:r w:rsidR="00080A63" w:rsidRPr="00DF613E">
        <w:rPr>
          <w:rFonts w:ascii="Roboto" w:hAnsi="Roboto"/>
          <w:sz w:val="22"/>
          <w:szCs w:val="22"/>
          <w:lang w:val="en-US"/>
        </w:rPr>
        <w:t xml:space="preserve">analysis revealed that </w:t>
      </w:r>
      <w:r w:rsidR="00861833" w:rsidRPr="00DF613E">
        <w:rPr>
          <w:rFonts w:ascii="Roboto" w:hAnsi="Roboto"/>
          <w:sz w:val="22"/>
          <w:szCs w:val="22"/>
          <w:lang w:val="en-US"/>
        </w:rPr>
        <w:t xml:space="preserve">HCM-related mortality diverges in the two groups from age 45 </w:t>
      </w:r>
      <w:r w:rsidR="00290C27">
        <w:rPr>
          <w:rFonts w:ascii="Roboto" w:hAnsi="Roboto"/>
          <w:sz w:val="22"/>
          <w:szCs w:val="22"/>
          <w:lang w:val="en-US"/>
        </w:rPr>
        <w:t xml:space="preserve">years </w:t>
      </w:r>
      <w:r w:rsidR="00E963D9" w:rsidRPr="00DF613E">
        <w:rPr>
          <w:rFonts w:ascii="Roboto" w:hAnsi="Roboto"/>
          <w:sz w:val="22"/>
          <w:szCs w:val="22"/>
          <w:lang w:val="en-US"/>
        </w:rPr>
        <w:t>onwards. T</w:t>
      </w:r>
      <w:r w:rsidR="00861833" w:rsidRPr="00DF613E">
        <w:rPr>
          <w:rFonts w:ascii="Roboto" w:hAnsi="Roboto"/>
          <w:sz w:val="22"/>
          <w:szCs w:val="22"/>
          <w:lang w:val="en-US"/>
        </w:rPr>
        <w:t xml:space="preserve">he largest relative difference in HCM-related mortality </w:t>
      </w:r>
      <w:r w:rsidR="0082771C">
        <w:rPr>
          <w:rFonts w:ascii="Roboto" w:hAnsi="Roboto"/>
          <w:sz w:val="22"/>
          <w:szCs w:val="22"/>
          <w:lang w:val="en-US"/>
        </w:rPr>
        <w:t>w</w:t>
      </w:r>
      <w:r w:rsidR="00DD0DC9">
        <w:rPr>
          <w:rFonts w:ascii="Roboto" w:hAnsi="Roboto"/>
          <w:sz w:val="22"/>
          <w:szCs w:val="22"/>
          <w:lang w:val="en-US"/>
        </w:rPr>
        <w:t xml:space="preserve">as </w:t>
      </w:r>
      <w:r w:rsidR="00861833" w:rsidRPr="00DF613E">
        <w:rPr>
          <w:rFonts w:ascii="Roboto" w:hAnsi="Roboto"/>
          <w:sz w:val="22"/>
          <w:szCs w:val="22"/>
          <w:lang w:val="en-US"/>
        </w:rPr>
        <w:t>in patients between the age of 46 and 55</w:t>
      </w:r>
      <w:r w:rsidR="00290C27">
        <w:rPr>
          <w:rFonts w:ascii="Roboto" w:hAnsi="Roboto"/>
          <w:sz w:val="22"/>
          <w:szCs w:val="22"/>
          <w:lang w:val="en-US"/>
        </w:rPr>
        <w:t xml:space="preserve"> years</w:t>
      </w:r>
      <w:r w:rsidR="00861833" w:rsidRPr="00DF613E">
        <w:rPr>
          <w:rFonts w:ascii="Roboto" w:hAnsi="Roboto"/>
          <w:sz w:val="22"/>
          <w:szCs w:val="22"/>
          <w:lang w:val="en-US"/>
        </w:rPr>
        <w:t xml:space="preserve">, where </w:t>
      </w:r>
      <w:r w:rsidR="00CC498B">
        <w:rPr>
          <w:rFonts w:ascii="Roboto" w:hAnsi="Roboto"/>
          <w:sz w:val="22"/>
          <w:szCs w:val="22"/>
          <w:lang w:val="en-US"/>
        </w:rPr>
        <w:t>mortality was</w:t>
      </w:r>
      <w:r w:rsidR="00861833" w:rsidRPr="00DF613E">
        <w:rPr>
          <w:rFonts w:ascii="Roboto" w:hAnsi="Roboto"/>
          <w:sz w:val="22"/>
          <w:szCs w:val="22"/>
          <w:lang w:val="en-US"/>
        </w:rPr>
        <w:t xml:space="preserve"> </w:t>
      </w:r>
      <w:r w:rsidR="00EC3708">
        <w:rPr>
          <w:rFonts w:ascii="Roboto" w:hAnsi="Roboto"/>
          <w:sz w:val="22"/>
          <w:szCs w:val="22"/>
          <w:lang w:val="en-US"/>
        </w:rPr>
        <w:t>almost 4</w:t>
      </w:r>
      <w:r w:rsidR="00861833" w:rsidRPr="00DF613E">
        <w:rPr>
          <w:rFonts w:ascii="Roboto" w:hAnsi="Roboto"/>
          <w:sz w:val="22"/>
          <w:szCs w:val="22"/>
          <w:lang w:val="en-US"/>
        </w:rPr>
        <w:t xml:space="preserve"> times </w:t>
      </w:r>
      <w:r w:rsidR="000F6E5D" w:rsidRPr="00DF613E">
        <w:rPr>
          <w:rFonts w:ascii="Roboto" w:hAnsi="Roboto"/>
          <w:sz w:val="22"/>
          <w:szCs w:val="22"/>
          <w:lang w:val="en-US"/>
        </w:rPr>
        <w:t xml:space="preserve">higher in patients with </w:t>
      </w:r>
      <w:proofErr w:type="spellStart"/>
      <w:r w:rsidR="000F6E5D" w:rsidRPr="00DF613E">
        <w:rPr>
          <w:rFonts w:ascii="Roboto" w:hAnsi="Roboto"/>
          <w:sz w:val="22"/>
          <w:szCs w:val="22"/>
          <w:lang w:val="en-US"/>
        </w:rPr>
        <w:t>sarcomeric</w:t>
      </w:r>
      <w:proofErr w:type="spellEnd"/>
      <w:r w:rsidR="000F6E5D" w:rsidRPr="00DF613E">
        <w:rPr>
          <w:rFonts w:ascii="Roboto" w:hAnsi="Roboto"/>
          <w:sz w:val="22"/>
          <w:szCs w:val="22"/>
          <w:lang w:val="en-US"/>
        </w:rPr>
        <w:t xml:space="preserve"> HCM.</w:t>
      </w:r>
      <w:r w:rsidR="006D62AB">
        <w:rPr>
          <w:rFonts w:ascii="Roboto" w:hAnsi="Roboto"/>
          <w:sz w:val="22"/>
          <w:szCs w:val="22"/>
          <w:lang w:val="en-US"/>
        </w:rPr>
        <w:t xml:space="preserve"> Previous studies have identified </w:t>
      </w:r>
      <w:proofErr w:type="spellStart"/>
      <w:r w:rsidR="006D62AB">
        <w:rPr>
          <w:rFonts w:ascii="Roboto" w:hAnsi="Roboto"/>
          <w:sz w:val="22"/>
          <w:szCs w:val="22"/>
          <w:lang w:val="en-US"/>
        </w:rPr>
        <w:t>sarcomeric</w:t>
      </w:r>
      <w:proofErr w:type="spellEnd"/>
      <w:r w:rsidR="006D62AB">
        <w:rPr>
          <w:rFonts w:ascii="Roboto" w:hAnsi="Roboto"/>
          <w:sz w:val="22"/>
          <w:szCs w:val="22"/>
          <w:lang w:val="en-US"/>
        </w:rPr>
        <w:t xml:space="preserve"> HCM to associate with higher all-cause mortality rates</w:t>
      </w:r>
      <w:r w:rsidR="00A2067F">
        <w:rPr>
          <w:rFonts w:ascii="Roboto" w:hAnsi="Roboto"/>
          <w:sz w:val="22"/>
          <w:szCs w:val="22"/>
          <w:lang w:val="en-US"/>
        </w:rPr>
        <w:t>.</w:t>
      </w:r>
      <w:r w:rsidR="005D332F">
        <w:rPr>
          <w:rFonts w:ascii="Roboto" w:hAnsi="Roboto"/>
          <w:sz w:val="22"/>
          <w:szCs w:val="22"/>
          <w:lang w:val="en-US"/>
        </w:rPr>
        <w:fldChar w:fldCharType="begin"/>
      </w:r>
      <w:r w:rsidR="005D332F">
        <w:rPr>
          <w:rFonts w:ascii="Roboto" w:hAnsi="Roboto"/>
          <w:sz w:val="22"/>
          <w:szCs w:val="22"/>
          <w:lang w:val="en-US"/>
        </w:rPr>
        <w:instrText xml:space="preserve"> ADDIN ZOTERO_ITEM CSL_CITATION {"citationID":"xgSEClSQ","properties":{"formattedCitation":"\\super 3,5\\nosupersub{}","plainCitation":"3,5","noteIndex":0},"citationItems":[{"id":73,"uris":["http://zotero.org/users/2403727/items/SMQZC67W"],"itemData":{"id":73,"type":"article-journal","abstract":"Background:A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5D332F" w:rsidRPr="005D332F">
        <w:rPr>
          <w:rFonts w:ascii="Roboto" w:hAnsi="Roboto"/>
          <w:sz w:val="22"/>
          <w:vertAlign w:val="superscript"/>
          <w:lang w:val="en-US"/>
        </w:rPr>
        <w:t>3,5</w:t>
      </w:r>
      <w:r w:rsidR="005D332F">
        <w:rPr>
          <w:rFonts w:ascii="Roboto" w:hAnsi="Roboto"/>
          <w:sz w:val="22"/>
          <w:szCs w:val="22"/>
          <w:lang w:val="en-US"/>
        </w:rPr>
        <w:fldChar w:fldCharType="end"/>
      </w:r>
      <w:r w:rsidR="005D332F">
        <w:rPr>
          <w:rFonts w:ascii="Roboto" w:hAnsi="Roboto"/>
          <w:sz w:val="22"/>
          <w:szCs w:val="22"/>
          <w:lang w:val="en-US"/>
        </w:rPr>
        <w:t xml:space="preserve"> However, prior studies </w:t>
      </w:r>
      <w:r w:rsidR="00A2067F">
        <w:rPr>
          <w:rFonts w:ascii="Roboto" w:hAnsi="Roboto"/>
          <w:sz w:val="22"/>
          <w:szCs w:val="22"/>
          <w:lang w:val="en-US"/>
        </w:rPr>
        <w:t xml:space="preserve">did not </w:t>
      </w:r>
      <w:r w:rsidR="005D332F">
        <w:rPr>
          <w:rFonts w:ascii="Roboto" w:hAnsi="Roboto"/>
          <w:sz w:val="22"/>
          <w:szCs w:val="22"/>
          <w:lang w:val="en-US"/>
        </w:rPr>
        <w:t>investigate the difference in age-specific incidence of death</w:t>
      </w:r>
      <w:r w:rsidR="00625F3A">
        <w:rPr>
          <w:rFonts w:ascii="Roboto" w:hAnsi="Roboto"/>
          <w:sz w:val="22"/>
          <w:szCs w:val="22"/>
          <w:lang w:val="en-US"/>
        </w:rPr>
        <w:t xml:space="preserve"> or</w:t>
      </w:r>
      <w:r w:rsidR="005D332F">
        <w:rPr>
          <w:rFonts w:ascii="Roboto" w:hAnsi="Roboto"/>
          <w:sz w:val="22"/>
          <w:szCs w:val="22"/>
          <w:lang w:val="en-US"/>
        </w:rPr>
        <w:t xml:space="preserve"> causes of death and </w:t>
      </w:r>
      <w:commentRangeStart w:id="239"/>
      <w:commentRangeStart w:id="240"/>
      <w:r w:rsidR="00F748ED">
        <w:rPr>
          <w:rFonts w:ascii="Roboto" w:hAnsi="Roboto"/>
          <w:sz w:val="22"/>
          <w:szCs w:val="22"/>
          <w:lang w:val="en-US"/>
        </w:rPr>
        <w:t>may have been influenced by</w:t>
      </w:r>
      <w:r w:rsidR="005D332F">
        <w:rPr>
          <w:rFonts w:ascii="Roboto" w:hAnsi="Roboto"/>
          <w:sz w:val="22"/>
          <w:szCs w:val="22"/>
          <w:lang w:val="en-US"/>
        </w:rPr>
        <w:t xml:space="preserve"> immortal time bias</w:t>
      </w:r>
      <w:r w:rsidR="0065030C">
        <w:rPr>
          <w:rFonts w:ascii="Roboto" w:hAnsi="Roboto"/>
          <w:sz w:val="22"/>
          <w:szCs w:val="22"/>
          <w:lang w:val="en-US"/>
        </w:rPr>
        <w:t>, leading to inflated effect estimates.</w:t>
      </w:r>
      <w:r w:rsidR="005D332F">
        <w:rPr>
          <w:rFonts w:ascii="Roboto" w:hAnsi="Roboto"/>
          <w:sz w:val="22"/>
          <w:szCs w:val="22"/>
          <w:lang w:val="en-US"/>
        </w:rPr>
        <w:t xml:space="preserve"> </w:t>
      </w:r>
      <w:commentRangeEnd w:id="238"/>
      <w:r w:rsidR="00A81610">
        <w:rPr>
          <w:rStyle w:val="Kommentarhenvisning"/>
          <w:lang w:val="en-US" w:eastAsia="en-US"/>
        </w:rPr>
        <w:commentReference w:id="238"/>
      </w:r>
      <w:commentRangeEnd w:id="239"/>
      <w:r w:rsidR="00D0466C">
        <w:rPr>
          <w:rStyle w:val="Kommentarhenvisning"/>
          <w:lang w:val="en-US" w:eastAsia="en-US"/>
        </w:rPr>
        <w:commentReference w:id="239"/>
      </w:r>
      <w:commentRangeEnd w:id="240"/>
      <w:r w:rsidR="009E4A4E">
        <w:rPr>
          <w:rStyle w:val="Kommentarhenvisning"/>
          <w:lang w:val="en-US" w:eastAsia="en-US"/>
        </w:rPr>
        <w:commentReference w:id="240"/>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38D540FA"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indings from this study have implications for clinical practice and future research in HCM. Non-</w:t>
      </w:r>
      <w:proofErr w:type="spellStart"/>
      <w:r w:rsidR="006A4628" w:rsidRPr="00DF613E">
        <w:rPr>
          <w:rFonts w:ascii="Roboto" w:hAnsi="Roboto"/>
          <w:sz w:val="22"/>
          <w:szCs w:val="22"/>
          <w:lang w:val="en-US"/>
        </w:rPr>
        <w:t>sarcomeric</w:t>
      </w:r>
      <w:proofErr w:type="spellEnd"/>
      <w:r w:rsidR="006A4628" w:rsidRPr="00DF613E">
        <w:rPr>
          <w:rFonts w:ascii="Roboto" w:hAnsi="Roboto"/>
          <w:sz w:val="22"/>
          <w:szCs w:val="22"/>
          <w:lang w:val="en-US"/>
        </w:rPr>
        <w:t xml:space="preserve">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HCM</w:t>
      </w:r>
      <w:r w:rsidR="00682C9F" w:rsidRPr="00DF613E">
        <w:rPr>
          <w:rFonts w:ascii="Roboto" w:hAnsi="Roboto"/>
          <w:sz w:val="22"/>
          <w:szCs w:val="22"/>
          <w:lang w:val="en-US"/>
        </w:rPr>
        <w:t>. We hypothesize that hypertension and obesity</w:t>
      </w:r>
      <w:r w:rsidR="003B3617">
        <w:rPr>
          <w:rFonts w:ascii="Roboto" w:hAnsi="Roboto"/>
          <w:sz w:val="22"/>
          <w:szCs w:val="22"/>
          <w:lang w:val="en-US"/>
        </w:rPr>
        <w:t>, in conjunction with polygenic risk alleles,</w:t>
      </w:r>
      <w:r w:rsidR="00682C9F" w:rsidRPr="00DF613E">
        <w:rPr>
          <w:rFonts w:ascii="Roboto" w:hAnsi="Roboto"/>
          <w:sz w:val="22"/>
          <w:szCs w:val="22"/>
          <w:lang w:val="en-US"/>
        </w:rPr>
        <w:t xml:space="preserve"> may be in the causal pathway for developing non-</w:t>
      </w:r>
      <w:proofErr w:type="spellStart"/>
      <w:r w:rsidR="00682C9F" w:rsidRPr="00DF613E">
        <w:rPr>
          <w:rFonts w:ascii="Roboto" w:hAnsi="Roboto"/>
          <w:sz w:val="22"/>
          <w:szCs w:val="22"/>
          <w:lang w:val="en-US"/>
        </w:rPr>
        <w:t>sarcomeric</w:t>
      </w:r>
      <w:proofErr w:type="spellEnd"/>
      <w:r w:rsidR="00682C9F" w:rsidRPr="00DF613E">
        <w:rPr>
          <w:rFonts w:ascii="Roboto" w:hAnsi="Roboto"/>
          <w:sz w:val="22"/>
          <w:szCs w:val="22"/>
          <w:lang w:val="en-US"/>
        </w:rPr>
        <w:t xml:space="preserve">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6A4628" w:rsidRPr="00DF613E">
        <w:rPr>
          <w:rFonts w:ascii="Roboto" w:hAnsi="Roboto"/>
          <w:sz w:val="22"/>
          <w:szCs w:val="22"/>
          <w:lang w:val="en-US"/>
        </w:rPr>
        <w:lastRenderedPageBreak/>
        <w:t>management</w:t>
      </w:r>
      <w:r w:rsidR="00CC498B">
        <w:rPr>
          <w:rFonts w:ascii="Roboto" w:hAnsi="Roboto"/>
          <w:sz w:val="22"/>
          <w:szCs w:val="22"/>
          <w:lang w:val="en-US"/>
        </w:rPr>
        <w:t xml:space="preserve"> and risk factor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w:t>
      </w:r>
      <w:proofErr w:type="spellStart"/>
      <w:r w:rsidR="00DB6D77" w:rsidRPr="00DF613E">
        <w:rPr>
          <w:rFonts w:ascii="Roboto" w:hAnsi="Roboto"/>
          <w:sz w:val="22"/>
          <w:szCs w:val="22"/>
          <w:lang w:val="en-US"/>
        </w:rPr>
        <w:t>sarcomeric</w:t>
      </w:r>
      <w:proofErr w:type="spellEnd"/>
      <w:r w:rsidR="00DB6D77" w:rsidRPr="00DF613E">
        <w:rPr>
          <w:rFonts w:ascii="Roboto" w:hAnsi="Roboto"/>
          <w:sz w:val="22"/>
          <w:szCs w:val="22"/>
          <w:lang w:val="en-US"/>
        </w:rPr>
        <w:t xml:space="preserve"> HCM </w:t>
      </w:r>
      <w:r w:rsidR="00CC498B">
        <w:rPr>
          <w:rFonts w:ascii="Roboto" w:hAnsi="Roboto"/>
          <w:sz w:val="22"/>
          <w:szCs w:val="22"/>
          <w:lang w:val="en-US"/>
        </w:rPr>
        <w:t xml:space="preserve">appeared to be more susceptible to adverse outcomes </w:t>
      </w:r>
      <w:r w:rsidR="002624A5">
        <w:rPr>
          <w:rFonts w:ascii="Roboto" w:hAnsi="Roboto"/>
          <w:sz w:val="22"/>
          <w:szCs w:val="22"/>
          <w:lang w:val="en-US"/>
        </w:rPr>
        <w:t>intrinsic to their</w:t>
      </w:r>
      <w:r w:rsidR="00CC498B">
        <w:rPr>
          <w:rFonts w:ascii="Roboto" w:hAnsi="Roboto"/>
          <w:sz w:val="22"/>
          <w:szCs w:val="22"/>
          <w:lang w:val="en-US"/>
        </w:rPr>
        <w:t xml:space="preserve"> 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mortality) independent of non-HCM exposures</w:t>
      </w:r>
      <w:r w:rsidR="00D04DBA" w:rsidRPr="00DF613E">
        <w:rPr>
          <w:rFonts w:ascii="Roboto" w:hAnsi="Roboto"/>
          <w:sz w:val="22"/>
          <w:szCs w:val="22"/>
          <w:lang w:val="en-US"/>
        </w:rPr>
        <w:t>.</w:t>
      </w:r>
      <w:r w:rsidR="002624A5">
        <w:rPr>
          <w:rFonts w:ascii="Roboto" w:hAnsi="Roboto"/>
          <w:sz w:val="22"/>
          <w:szCs w:val="22"/>
          <w:lang w:val="en-US"/>
        </w:rPr>
        <w:t xml:space="preserve">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w:t>
      </w:r>
      <w:proofErr w:type="spellStart"/>
      <w:r w:rsidR="002624A5">
        <w:rPr>
          <w:rFonts w:ascii="Roboto" w:hAnsi="Roboto"/>
          <w:sz w:val="22"/>
          <w:szCs w:val="22"/>
          <w:lang w:val="en-US"/>
        </w:rPr>
        <w:t>sarcomeric</w:t>
      </w:r>
      <w:proofErr w:type="spellEnd"/>
      <w:r w:rsidR="002624A5">
        <w:rPr>
          <w:rFonts w:ascii="Roboto" w:hAnsi="Roboto"/>
          <w:sz w:val="22"/>
          <w:szCs w:val="22"/>
          <w:lang w:val="en-US"/>
        </w:rPr>
        <w:t xml:space="preserve"> HCM</w:t>
      </w:r>
      <w:r w:rsidR="00682C9F" w:rsidRPr="00DF613E">
        <w:rPr>
          <w:rFonts w:ascii="Roboto" w:hAnsi="Roboto"/>
          <w:sz w:val="22"/>
          <w:szCs w:val="22"/>
          <w:lang w:val="en-US"/>
        </w:rPr>
        <w:t>.</w:t>
      </w:r>
      <w:ins w:id="241" w:author="Lampert, Rachel" w:date="2025-04-03T09:35:00Z" w16du:dateUtc="2025-04-03T13:35:00Z">
        <w:r w:rsidR="00D0466C">
          <w:rPr>
            <w:rFonts w:ascii="Roboto" w:hAnsi="Roboto"/>
            <w:sz w:val="22"/>
            <w:szCs w:val="22"/>
            <w:lang w:val="en-US"/>
          </w:rPr>
          <w:t xml:space="preserve"> Whether AF </w:t>
        </w:r>
      </w:ins>
      <w:ins w:id="242" w:author="Lampert, Rachel" w:date="2025-04-03T09:36:00Z" w16du:dateUtc="2025-04-03T13:36:00Z">
        <w:r w:rsidR="00D0466C">
          <w:rPr>
            <w:rFonts w:ascii="Roboto" w:hAnsi="Roboto"/>
            <w:sz w:val="22"/>
            <w:szCs w:val="22"/>
            <w:lang w:val="en-US"/>
          </w:rPr>
          <w:t xml:space="preserve">represents a marker of worsening disease, or contributes directly to worse outcome, </w:t>
        </w:r>
      </w:ins>
      <w:ins w:id="243" w:author="Lampert, Rachel" w:date="2025-04-03T09:44:00Z" w16du:dateUtc="2025-04-03T13:44:00Z">
        <w:r w:rsidR="006B67A4">
          <w:rPr>
            <w:rFonts w:ascii="Roboto" w:hAnsi="Roboto"/>
            <w:sz w:val="22"/>
            <w:szCs w:val="22"/>
            <w:lang w:val="en-US"/>
          </w:rPr>
          <w:t>implying that maintenance of sinus rhythm may be beneficial, is an important avenue of further research.</w:t>
        </w:r>
      </w:ins>
      <w:r w:rsidR="00CC498B">
        <w:rPr>
          <w:rFonts w:ascii="Roboto" w:hAnsi="Roboto"/>
          <w:sz w:val="22"/>
          <w:szCs w:val="22"/>
          <w:lang w:val="en-US"/>
        </w:rPr>
        <w:t xml:space="preserve"> Sudden cardiac death risk was higher and persisted to advanced age.</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w:t>
      </w:r>
      <w:proofErr w:type="spellStart"/>
      <w:r w:rsidR="00F6627E" w:rsidRPr="00DF613E">
        <w:rPr>
          <w:rFonts w:ascii="Roboto" w:hAnsi="Roboto"/>
          <w:sz w:val="22"/>
          <w:szCs w:val="22"/>
          <w:lang w:val="en-US"/>
        </w:rPr>
        <w:t>sarcomeric</w:t>
      </w:r>
      <w:proofErr w:type="spellEnd"/>
      <w:r w:rsidR="00F6627E" w:rsidRPr="00DF613E">
        <w:rPr>
          <w:rFonts w:ascii="Roboto" w:hAnsi="Roboto"/>
          <w:sz w:val="22"/>
          <w:szCs w:val="22"/>
          <w:lang w:val="en-US"/>
        </w:rPr>
        <w:t xml:space="preserve">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830E6F">
        <w:rPr>
          <w:rFonts w:ascii="Roboto" w:hAnsi="Roboto"/>
          <w:sz w:val="22"/>
          <w:szCs w:val="22"/>
          <w:lang w:val="en-US"/>
        </w:rPr>
        <w:instrText xml:space="preserve"> ADDIN ZOTERO_ITEM CSL_CITATION {"citationID":"RCiglCdP","properties":{"formattedCitation":"\\super 16\\uc0\\u8211{}18\\nosupersub{}","plainCitation":"16–18","noteIndex":0},"citationItems":[{"id":151,"uris":["http://zotero.org/users/2403727/items/LJ6M6HMN"],"itemData":{"id":151,"type":"article-journal","abstract":"BACKGROUND: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830E6F" w:rsidRPr="00337E0B">
        <w:rPr>
          <w:rFonts w:ascii="Roboto" w:hAnsi="Roboto"/>
          <w:sz w:val="22"/>
          <w:vertAlign w:val="superscript"/>
          <w:lang w:val="en-US"/>
        </w:rPr>
        <w:t>16–18</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2CF6B8C2"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830E6F">
        <w:rPr>
          <w:rFonts w:ascii="Roboto" w:hAnsi="Roboto"/>
          <w:sz w:val="22"/>
          <w:szCs w:val="22"/>
          <w:lang w:val="en-US"/>
        </w:rPr>
        <w:instrText xml:space="preserve"> ADDIN ZOTERO_ITEM CSL_CITATION {"citationID":"2fyD8ApZ","properties":{"formattedCitation":"\\super 19\\uc0\\u8211{}21\\nosupersub{}","plainCitation":"19–21","noteIndex":0},"citationItems":[{"id":391,"uris":["http://zotero.org/users/2403727/items/RLK6BVEN"],"itemData":{"id":391,"type":"article-journal","abstract":"AimsHypertrophic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19–21</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carrying 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AE7D20" w:rsidRPr="00DF613E">
        <w:rPr>
          <w:rFonts w:ascii="Roboto" w:hAnsi="Roboto"/>
          <w:sz w:val="22"/>
          <w:szCs w:val="22"/>
          <w:lang w:val="en-US"/>
        </w:rPr>
        <w:t>These findings suggest that implementing 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 xml:space="preserve">models could improve model performance and better guide management decisions regarding primary prevention ICD. </w:t>
      </w:r>
      <w:commentRangeStart w:id="244"/>
      <w:commentRangeStart w:id="245"/>
      <w:commentRangeStart w:id="246"/>
      <w:commentRangeStart w:id="247"/>
      <w:r w:rsidR="005664EA">
        <w:rPr>
          <w:rFonts w:ascii="Roboto" w:hAnsi="Roboto"/>
          <w:sz w:val="22"/>
          <w:szCs w:val="22"/>
          <w:lang w:val="en-US"/>
        </w:rPr>
        <w:t>Risk</w:t>
      </w:r>
      <w:commentRangeEnd w:id="244"/>
      <w:r w:rsidR="005E2ED0">
        <w:rPr>
          <w:rStyle w:val="Kommentarhenvisning"/>
          <w:lang w:val="en-US" w:eastAsia="en-US"/>
        </w:rPr>
        <w:commentReference w:id="244"/>
      </w:r>
      <w:commentRangeEnd w:id="245"/>
      <w:r w:rsidR="00746DF7">
        <w:rPr>
          <w:rStyle w:val="Kommentarhenvisning"/>
          <w:lang w:val="en-US" w:eastAsia="en-US"/>
        </w:rPr>
        <w:commentReference w:id="245"/>
      </w:r>
      <w:commentRangeEnd w:id="246"/>
      <w:r w:rsidR="009E4A4E">
        <w:rPr>
          <w:rStyle w:val="Kommentarhenvisning"/>
          <w:lang w:val="en-US" w:eastAsia="en-US"/>
        </w:rPr>
        <w:commentReference w:id="246"/>
      </w:r>
      <w:commentRangeEnd w:id="247"/>
      <w:r w:rsidR="009E4A4E">
        <w:rPr>
          <w:rStyle w:val="Kommentarhenvisning"/>
          <w:lang w:val="en-US" w:eastAsia="en-US"/>
        </w:rPr>
        <w:commentReference w:id="247"/>
      </w:r>
      <w:r w:rsidR="005664EA">
        <w:rPr>
          <w:rFonts w:ascii="Roboto" w:hAnsi="Roboto"/>
          <w:sz w:val="22"/>
          <w:szCs w:val="22"/>
          <w:lang w:val="en-US"/>
        </w:rPr>
        <w:t xml:space="preserve"> stratification for sudden death could potentially be relaxed in older patients with non-</w:t>
      </w:r>
      <w:proofErr w:type="spellStart"/>
      <w:r w:rsidR="005664EA">
        <w:rPr>
          <w:rFonts w:ascii="Roboto" w:hAnsi="Roboto"/>
          <w:sz w:val="22"/>
          <w:szCs w:val="22"/>
          <w:lang w:val="en-US"/>
        </w:rPr>
        <w:t>sarcomeric</w:t>
      </w:r>
      <w:proofErr w:type="spellEnd"/>
      <w:r w:rsidR="005664EA">
        <w:rPr>
          <w:rFonts w:ascii="Roboto" w:hAnsi="Roboto"/>
          <w:sz w:val="22"/>
          <w:szCs w:val="22"/>
          <w:lang w:val="en-US"/>
        </w:rPr>
        <w:t xml:space="preserve"> HCM, </w:t>
      </w:r>
      <w:ins w:id="248" w:author="Anna Axelsson Raja" w:date="2025-03-29T23:22:00Z">
        <w:r w:rsidR="008E2093">
          <w:rPr>
            <w:rFonts w:ascii="Roboto" w:hAnsi="Roboto"/>
            <w:sz w:val="22"/>
            <w:szCs w:val="22"/>
            <w:lang w:val="en-US"/>
          </w:rPr>
          <w:t xml:space="preserve">whereas continuing </w:t>
        </w:r>
      </w:ins>
      <w:r w:rsidR="005664EA">
        <w:rPr>
          <w:rFonts w:ascii="Roboto" w:hAnsi="Roboto"/>
          <w:sz w:val="22"/>
          <w:szCs w:val="22"/>
          <w:lang w:val="en-US"/>
        </w:rPr>
        <w:t xml:space="preserve">regular screening may be appropriate for patients with </w:t>
      </w:r>
      <w:proofErr w:type="spellStart"/>
      <w:r w:rsidR="005664EA">
        <w:rPr>
          <w:rFonts w:ascii="Roboto" w:hAnsi="Roboto"/>
          <w:sz w:val="22"/>
          <w:szCs w:val="22"/>
          <w:lang w:val="en-US"/>
        </w:rPr>
        <w:t>sarcomeric</w:t>
      </w:r>
      <w:proofErr w:type="spellEnd"/>
      <w:r w:rsidR="005664EA">
        <w:rPr>
          <w:rFonts w:ascii="Roboto" w:hAnsi="Roboto"/>
          <w:sz w:val="22"/>
          <w:szCs w:val="22"/>
          <w:lang w:val="en-US"/>
        </w:rPr>
        <w:t xml:space="preserve"> disease.</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2F28692A"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 xml:space="preserve">to </w:t>
      </w:r>
      <w:ins w:id="249" w:author="Lampert, Rachel" w:date="2025-04-03T09:44:00Z" w16du:dateUtc="2025-04-03T13:44:00Z">
        <w:r w:rsidR="006B67A4">
          <w:rPr>
            <w:rFonts w:ascii="Roboto" w:hAnsi="Roboto"/>
            <w:sz w:val="22"/>
            <w:szCs w:val="22"/>
            <w:lang w:val="en-US"/>
          </w:rPr>
          <w:t>those followed in community</w:t>
        </w:r>
        <w:del w:id="250" w:author="Belinda Gray" w:date="2025-04-06T13:09:00Z" w16du:dateUtc="2025-04-06T09:09:00Z">
          <w:r w:rsidR="006B67A4" w:rsidDel="00746DF7">
            <w:rPr>
              <w:rFonts w:ascii="Roboto" w:hAnsi="Roboto"/>
              <w:sz w:val="22"/>
              <w:szCs w:val="22"/>
              <w:lang w:val="en-US"/>
            </w:rPr>
            <w:delText>e</w:delText>
          </w:r>
        </w:del>
        <w:r w:rsidR="006B67A4">
          <w:rPr>
            <w:rFonts w:ascii="Roboto" w:hAnsi="Roboto"/>
            <w:sz w:val="22"/>
            <w:szCs w:val="22"/>
            <w:lang w:val="en-US"/>
          </w:rPr>
          <w:t xml:space="preserve"> setting or to </w:t>
        </w:r>
      </w:ins>
      <w:r w:rsidR="00625F3A">
        <w:rPr>
          <w:rFonts w:ascii="Roboto" w:hAnsi="Roboto"/>
          <w:sz w:val="22"/>
          <w:szCs w:val="22"/>
          <w:lang w:val="en-US"/>
        </w:rPr>
        <w:t>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xml:space="preserve">, there may be </w:t>
      </w:r>
      <w:r w:rsidRPr="00DF613E">
        <w:rPr>
          <w:rFonts w:ascii="Roboto" w:hAnsi="Roboto"/>
          <w:sz w:val="22"/>
          <w:szCs w:val="22"/>
          <w:lang w:val="en-US"/>
        </w:rPr>
        <w:lastRenderedPageBreak/>
        <w:t>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786444E4" w14:textId="49D89301" w:rsidR="005559AF" w:rsidRPr="00DF613E" w:rsidRDefault="007C0B1A" w:rsidP="002E48E9">
      <w:pPr>
        <w:spacing w:line="480" w:lineRule="auto"/>
        <w:rPr>
          <w:rFonts w:ascii="Roboto" w:hAnsi="Roboto"/>
          <w:sz w:val="22"/>
          <w:szCs w:val="22"/>
          <w:lang w:val="en-US"/>
        </w:rPr>
      </w:pPr>
      <w:commentRangeStart w:id="251"/>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966BD7" w:rsidRPr="00907D0E">
        <w:rPr>
          <w:rFonts w:ascii="Roboto" w:hAnsi="Roboto"/>
          <w:sz w:val="22"/>
          <w:szCs w:val="22"/>
          <w:lang w:val="en-US"/>
        </w:rPr>
        <w:t>.</w:t>
      </w:r>
      <w:r w:rsidR="001E4447">
        <w:rPr>
          <w:rFonts w:ascii="Roboto" w:hAnsi="Roboto"/>
          <w:sz w:val="22"/>
          <w:szCs w:val="22"/>
          <w:lang w:val="en-US"/>
        </w:rPr>
        <w:t xml:space="preserve"> P</w:t>
      </w:r>
      <w:r>
        <w:rPr>
          <w:rFonts w:ascii="Roboto" w:hAnsi="Roboto"/>
          <w:sz w:val="22"/>
          <w:szCs w:val="22"/>
          <w:lang w:val="en-US"/>
        </w:rPr>
        <w:t xml:space="preserve">atients with </w:t>
      </w:r>
      <w:proofErr w:type="spellStart"/>
      <w:r>
        <w:rPr>
          <w:rFonts w:ascii="Roboto" w:hAnsi="Roboto"/>
          <w:sz w:val="22"/>
          <w:szCs w:val="22"/>
          <w:lang w:val="en-US"/>
        </w:rPr>
        <w:t>sarcomeric</w:t>
      </w:r>
      <w:proofErr w:type="spellEnd"/>
      <w:r>
        <w:rPr>
          <w:rFonts w:ascii="Roboto" w:hAnsi="Roboto"/>
          <w:sz w:val="22"/>
          <w:szCs w:val="22"/>
          <w:lang w:val="en-US"/>
        </w:rPr>
        <w:t xml:space="preserve"> HCM </w:t>
      </w:r>
      <w:r w:rsidR="00CC498B">
        <w:rPr>
          <w:rFonts w:ascii="Roboto" w:hAnsi="Roboto"/>
          <w:sz w:val="22"/>
          <w:szCs w:val="22"/>
          <w:lang w:val="en-US"/>
        </w:rPr>
        <w:t>had</w:t>
      </w:r>
      <w:r>
        <w:rPr>
          <w:rFonts w:ascii="Roboto" w:hAnsi="Roboto"/>
          <w:sz w:val="22"/>
          <w:szCs w:val="22"/>
          <w:lang w:val="en-US"/>
        </w:rPr>
        <w:t xml:space="preserve"> a significantly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62278A">
        <w:rPr>
          <w:rFonts w:ascii="Roboto" w:hAnsi="Roboto"/>
          <w:sz w:val="22"/>
          <w:szCs w:val="22"/>
          <w:lang w:val="en-US"/>
        </w:rPr>
        <w:t xml:space="preserve">, both of which </w:t>
      </w:r>
      <w:r w:rsidR="00CC498B">
        <w:rPr>
          <w:rFonts w:ascii="Roboto" w:hAnsi="Roboto"/>
          <w:sz w:val="22"/>
          <w:szCs w:val="22"/>
          <w:lang w:val="en-US"/>
        </w:rPr>
        <w:t xml:space="preserve">were associated with </w:t>
      </w:r>
      <w:r w:rsidR="00A2067F">
        <w:rPr>
          <w:rFonts w:ascii="Roboto" w:hAnsi="Roboto"/>
          <w:sz w:val="22"/>
          <w:szCs w:val="22"/>
          <w:lang w:val="en-US"/>
        </w:rPr>
        <w:t>more</w:t>
      </w:r>
      <w:r>
        <w:rPr>
          <w:rFonts w:ascii="Roboto" w:hAnsi="Roboto"/>
          <w:sz w:val="22"/>
          <w:szCs w:val="22"/>
          <w:lang w:val="en-US"/>
        </w:rPr>
        <w:t xml:space="preserve"> adverse outcomes</w:t>
      </w:r>
      <w:r w:rsidR="0062278A">
        <w:rPr>
          <w:rFonts w:ascii="Roboto" w:hAnsi="Roboto"/>
          <w:sz w:val="22"/>
          <w:szCs w:val="22"/>
          <w:lang w:val="en-US"/>
        </w:rPr>
        <w:t>, including death</w:t>
      </w:r>
      <w:r w:rsidR="00CC498B">
        <w:rPr>
          <w:rFonts w:ascii="Roboto" w:hAnsi="Roboto"/>
          <w:sz w:val="22"/>
          <w:szCs w:val="22"/>
          <w:lang w:val="en-US"/>
        </w:rPr>
        <w:t>.</w:t>
      </w:r>
      <w:r>
        <w:rPr>
          <w:rFonts w:ascii="Roboto" w:hAnsi="Roboto"/>
          <w:sz w:val="22"/>
          <w:szCs w:val="22"/>
          <w:lang w:val="en-US"/>
        </w:rPr>
        <w:t xml:space="preserve"> </w:t>
      </w:r>
      <w:r w:rsidR="00CF1786">
        <w:rPr>
          <w:rFonts w:ascii="Roboto" w:hAnsi="Roboto"/>
          <w:sz w:val="22"/>
          <w:szCs w:val="22"/>
          <w:lang w:val="en-US"/>
        </w:rPr>
        <w:t>Non-</w:t>
      </w:r>
      <w:proofErr w:type="spellStart"/>
      <w:r w:rsidR="00CF1786">
        <w:rPr>
          <w:rFonts w:ascii="Roboto" w:hAnsi="Roboto"/>
          <w:sz w:val="22"/>
          <w:szCs w:val="22"/>
          <w:lang w:val="en-US"/>
        </w:rPr>
        <w:t>sarcomeric</w:t>
      </w:r>
      <w:proofErr w:type="spellEnd"/>
      <w:r w:rsidR="00CF1786">
        <w:rPr>
          <w:rFonts w:ascii="Roboto" w:hAnsi="Roboto"/>
          <w:sz w:val="22"/>
          <w:szCs w:val="22"/>
          <w:lang w:val="en-US"/>
        </w:rPr>
        <w:t xml:space="preserve"> HCM was associated with more background obesity and hypertension, suggesting a role in disease etiology, </w:t>
      </w:r>
      <w:del w:id="252" w:author="Lampert, Rachel" w:date="2025-04-03T09:45:00Z" w16du:dateUtc="2025-04-03T13:45:00Z">
        <w:r w:rsidR="00CF1786" w:rsidDel="00652B2A">
          <w:rPr>
            <w:rFonts w:ascii="Roboto" w:hAnsi="Roboto"/>
            <w:sz w:val="22"/>
            <w:szCs w:val="22"/>
            <w:lang w:val="en-US"/>
          </w:rPr>
          <w:delText>along with</w:delText>
        </w:r>
      </w:del>
      <w:ins w:id="253" w:author="Lampert, Rachel" w:date="2025-04-03T09:45:00Z" w16du:dateUtc="2025-04-03T13:45:00Z">
        <w:r w:rsidR="00652B2A">
          <w:rPr>
            <w:rFonts w:ascii="Roboto" w:hAnsi="Roboto"/>
            <w:sz w:val="22"/>
            <w:szCs w:val="22"/>
            <w:lang w:val="en-US"/>
          </w:rPr>
          <w:t>likely in combination with</w:t>
        </w:r>
      </w:ins>
      <w:r w:rsidR="00CF1786">
        <w:rPr>
          <w:rFonts w:ascii="Roboto" w:hAnsi="Roboto"/>
          <w:sz w:val="22"/>
          <w:szCs w:val="22"/>
          <w:lang w:val="en-US"/>
        </w:rPr>
        <w:t xml:space="preserve"> polygenic risk. </w:t>
      </w:r>
      <w:r w:rsidR="00966BD7" w:rsidRPr="00DF613E">
        <w:rPr>
          <w:rFonts w:ascii="Roboto" w:hAnsi="Roboto"/>
          <w:sz w:val="22"/>
          <w:szCs w:val="22"/>
          <w:lang w:val="en-US"/>
        </w:rPr>
        <w:t xml:space="preserve">These findings highlight </w:t>
      </w:r>
      <w:r w:rsidR="00444074" w:rsidRPr="00DF613E">
        <w:rPr>
          <w:rFonts w:ascii="Roboto" w:hAnsi="Roboto"/>
          <w:sz w:val="22"/>
          <w:szCs w:val="22"/>
          <w:lang w:val="en-US"/>
        </w:rPr>
        <w:t xml:space="preserve">the importance of genetic characterization in guiding risk stratification, surveillance, and management strategies. </w:t>
      </w:r>
      <w:commentRangeStart w:id="254"/>
      <w:r w:rsidR="00444074" w:rsidRPr="00DF613E">
        <w:rPr>
          <w:rFonts w:ascii="Roboto" w:hAnsi="Roboto"/>
          <w:sz w:val="22"/>
          <w:szCs w:val="22"/>
          <w:lang w:val="en-US"/>
        </w:rPr>
        <w:t xml:space="preserve">Continued research in this field will further refine our understanding of HCM pathophysiology and pave the way for </w:t>
      </w:r>
      <w:r w:rsidR="00CC498B">
        <w:rPr>
          <w:rFonts w:ascii="Roboto" w:hAnsi="Roboto"/>
          <w:sz w:val="22"/>
          <w:szCs w:val="22"/>
          <w:lang w:val="en-US"/>
        </w:rPr>
        <w:t xml:space="preserve">more </w:t>
      </w:r>
      <w:r w:rsidR="00444074" w:rsidRPr="00DF613E">
        <w:rPr>
          <w:rFonts w:ascii="Roboto" w:hAnsi="Roboto"/>
          <w:sz w:val="22"/>
          <w:szCs w:val="22"/>
          <w:lang w:val="en-US"/>
        </w:rPr>
        <w:t xml:space="preserve">personalized approaches to </w:t>
      </w:r>
      <w:r w:rsidR="00CF1786">
        <w:rPr>
          <w:rFonts w:ascii="Roboto" w:hAnsi="Roboto"/>
          <w:sz w:val="22"/>
          <w:szCs w:val="22"/>
          <w:lang w:val="en-US"/>
        </w:rPr>
        <w:t>the management of patients and families</w:t>
      </w:r>
      <w:r w:rsidR="00444074" w:rsidRPr="00DF613E">
        <w:rPr>
          <w:rFonts w:ascii="Roboto" w:hAnsi="Roboto"/>
          <w:sz w:val="22"/>
          <w:szCs w:val="22"/>
          <w:lang w:val="en-US"/>
        </w:rPr>
        <w:t>.</w:t>
      </w:r>
      <w:r w:rsidR="005559AF" w:rsidRPr="00DF613E">
        <w:rPr>
          <w:rFonts w:ascii="Roboto" w:hAnsi="Roboto"/>
          <w:sz w:val="22"/>
          <w:szCs w:val="22"/>
          <w:lang w:val="en-US"/>
        </w:rPr>
        <w:t xml:space="preserve"> </w:t>
      </w:r>
      <w:commentRangeEnd w:id="251"/>
      <w:r w:rsidR="00AB003F">
        <w:rPr>
          <w:rStyle w:val="Kommentarhenvisning"/>
          <w:lang w:val="en-US" w:eastAsia="en-US"/>
        </w:rPr>
        <w:commentReference w:id="251"/>
      </w:r>
      <w:commentRangeEnd w:id="254"/>
      <w:r w:rsidR="00652B2A">
        <w:rPr>
          <w:rStyle w:val="Kommentarhenvisning"/>
          <w:lang w:val="en-US" w:eastAsia="en-US"/>
        </w:rPr>
        <w:commentReference w:id="254"/>
      </w:r>
      <w:r w:rsidR="005559AF" w:rsidRPr="00DF613E">
        <w:rPr>
          <w:rFonts w:ascii="Roboto" w:hAnsi="Roboto"/>
          <w:b/>
          <w:bCs/>
          <w:sz w:val="22"/>
          <w:szCs w:val="22"/>
          <w:lang w:val="en-US"/>
        </w:rPr>
        <w:br w:type="page"/>
      </w:r>
    </w:p>
    <w:p w14:paraId="39B3D39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16A008A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1477BB84" w14:textId="445B77B0" w:rsidR="001D711A" w:rsidRPr="000B5DA3" w:rsidDel="000B5DA3" w:rsidRDefault="001D711A" w:rsidP="006630D4">
      <w:pPr>
        <w:suppressLineNumbers/>
        <w:spacing w:line="480" w:lineRule="auto"/>
        <w:rPr>
          <w:del w:id="255" w:author="Christoffer Vissing" w:date="2025-04-08T15:37:00Z" w16du:dateUtc="2025-04-08T13:37:00Z"/>
          <w:rFonts w:ascii="Roboto" w:hAnsi="Roboto"/>
          <w:bCs/>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Cytokinetics</w:t>
      </w:r>
      <w:r w:rsidR="00934540">
        <w:rPr>
          <w:rFonts w:ascii="Roboto" w:hAnsi="Roboto"/>
          <w:sz w:val="22"/>
          <w:szCs w:val="22"/>
          <w:lang w:val="en-US"/>
        </w:rPr>
        <w:t xml:space="preserve"> </w:t>
      </w:r>
      <w:proofErr w:type="spellStart"/>
      <w:r w:rsidR="00934540">
        <w:rPr>
          <w:rFonts w:ascii="Roboto" w:hAnsi="Roboto"/>
          <w:sz w:val="22"/>
          <w:szCs w:val="22"/>
          <w:lang w:val="en-US"/>
        </w:rPr>
        <w:t>Biomarin</w:t>
      </w:r>
      <w:proofErr w:type="spellEnd"/>
      <w:r w:rsidR="00934540">
        <w:rPr>
          <w:rFonts w:ascii="Roboto" w:hAnsi="Roboto"/>
          <w:sz w:val="22"/>
          <w:szCs w:val="22"/>
          <w:lang w:val="en-US"/>
        </w:rPr>
        <w:t>, and Tenaya</w:t>
      </w:r>
      <w:r w:rsidRPr="00DF613E">
        <w:rPr>
          <w:rFonts w:ascii="Roboto" w:hAnsi="Roboto"/>
          <w:sz w:val="22"/>
          <w:szCs w:val="22"/>
          <w:lang w:val="en-US"/>
        </w:rPr>
        <w:t xml:space="preserve">.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Knud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w:t>
      </w:r>
      <w:ins w:id="256" w:author="Christoffer Vissing" w:date="2025-04-08T15:37:00Z" w16du:dateUtc="2025-04-08T13:37:00Z">
        <w:r w:rsidR="000B5DA3">
          <w:rPr>
            <w:rFonts w:ascii="Roboto" w:hAnsi="Roboto"/>
            <w:sz w:val="22"/>
            <w:szCs w:val="22"/>
            <w:lang w:val="en-GB"/>
          </w:rPr>
          <w:t>.</w:t>
        </w:r>
      </w:ins>
      <w:r w:rsidR="00580470" w:rsidRPr="00DB6D77">
        <w:rPr>
          <w:rFonts w:ascii="Roboto" w:hAnsi="Roboto"/>
          <w:sz w:val="22"/>
          <w:szCs w:val="22"/>
          <w:lang w:val="en-GB"/>
        </w:rPr>
        <w:t xml:space="preserve"> </w:t>
      </w:r>
    </w:p>
    <w:p w14:paraId="5061852D" w14:textId="2D099776" w:rsidR="001D711A" w:rsidRPr="00CC498B" w:rsidRDefault="00746DF7" w:rsidP="006630D4">
      <w:pPr>
        <w:suppressLineNumbers/>
        <w:spacing w:line="480" w:lineRule="auto"/>
        <w:rPr>
          <w:rFonts w:ascii="Roboto" w:hAnsi="Roboto"/>
          <w:b/>
          <w:sz w:val="22"/>
          <w:szCs w:val="22"/>
          <w:lang w:val="en-US"/>
        </w:rPr>
      </w:pPr>
      <w:ins w:id="257" w:author="Belinda Gray" w:date="2025-04-06T13:11:00Z" w16du:dateUtc="2025-04-06T09:11:00Z">
        <w:r w:rsidRPr="000B5DA3">
          <w:rPr>
            <w:rFonts w:ascii="Roboto" w:hAnsi="Roboto"/>
            <w:bCs/>
            <w:sz w:val="22"/>
            <w:szCs w:val="22"/>
            <w:lang w:val="en-US"/>
            <w:rPrChange w:id="258" w:author="Christoffer Vissing" w:date="2025-04-08T15:37:00Z" w16du:dateUtc="2025-04-08T13:37:00Z">
              <w:rPr>
                <w:rFonts w:ascii="Roboto" w:hAnsi="Roboto"/>
                <w:b/>
                <w:sz w:val="22"/>
                <w:szCs w:val="22"/>
                <w:lang w:val="en-US"/>
              </w:rPr>
            </w:rPrChange>
          </w:rPr>
          <w:t>BG is the recipient of a Heart Foundation Future Leader Fellowship (#107244)</w:t>
        </w:r>
      </w:ins>
    </w:p>
    <w:p w14:paraId="483F0177" w14:textId="77777777"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1268A1BA"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w:t>
      </w:r>
      <w:r w:rsidR="00934540">
        <w:rPr>
          <w:rFonts w:ascii="Roboto" w:hAnsi="Roboto" w:cs="Times New Roman"/>
        </w:rPr>
        <w:t xml:space="preserve">and </w:t>
      </w:r>
      <w:r w:rsidRPr="00DB6D77">
        <w:rPr>
          <w:rFonts w:ascii="Roboto" w:hAnsi="Roboto" w:cs="Times New Roman"/>
        </w:rPr>
        <w:t xml:space="preserve">TDR declare no relevant disclosures or competing interests. </w:t>
      </w:r>
    </w:p>
    <w:p w14:paraId="6ECC8E88" w14:textId="5A83F375" w:rsidR="00625F3A" w:rsidRPr="000B5DA3" w:rsidDel="00D81999" w:rsidRDefault="001D711A" w:rsidP="00625F3A">
      <w:pPr>
        <w:pStyle w:val="Ingenafstand"/>
        <w:suppressLineNumbers/>
        <w:rPr>
          <w:del w:id="259" w:author="Christoffer Vissing" w:date="2025-04-08T15:36:00Z" w16du:dateUtc="2025-04-08T13:36:00Z"/>
          <w:rFonts w:ascii="Roboto" w:hAnsi="Roboto" w:cs="Times New Roman"/>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NKL is a consultant for Bristol Myers Squibb, Pfizer, Cytokinetics, Tenaya and Sarepta and receives research funding from Pfizer. SS is</w:t>
      </w:r>
      <w:ins w:id="260" w:author="Christoffer Vissing" w:date="2025-04-12T08:08:00Z" w16du:dateUtc="2025-04-12T06:08:00Z">
        <w:r w:rsidR="00395895">
          <w:rPr>
            <w:rFonts w:ascii="Roboto" w:hAnsi="Roboto" w:cs="Times New Roman"/>
          </w:rPr>
          <w:t xml:space="preserve"> </w:t>
        </w:r>
      </w:ins>
      <w:r w:rsidRPr="00DB6D77">
        <w:rPr>
          <w:rFonts w:ascii="Roboto" w:hAnsi="Roboto" w:cs="Times New Roman"/>
        </w:rPr>
        <w:t>a consultant for Bristol Myers Squibb and Cytokinetics.</w:t>
      </w:r>
      <w:ins w:id="261" w:author="Christoffer Vissing" w:date="2025-04-12T08:08:00Z" w16du:dateUtc="2025-04-12T06:08:00Z">
        <w:r w:rsidR="00395895">
          <w:rPr>
            <w:rFonts w:ascii="Roboto" w:hAnsi="Roboto" w:cs="Times New Roman"/>
          </w:rPr>
          <w:t xml:space="preserve"> </w:t>
        </w:r>
        <w:r w:rsidR="00395895">
          <w:rPr>
            <w:rFonts w:ascii="Roboto" w:hAnsi="Roboto" w:cs="Times New Roman"/>
          </w:rPr>
          <w:t xml:space="preserve">JWR is a consultant for </w:t>
        </w:r>
        <w:proofErr w:type="spellStart"/>
        <w:r w:rsidR="00395895">
          <w:rPr>
            <w:rFonts w:ascii="Roboto" w:hAnsi="Roboto" w:cs="Times New Roman"/>
          </w:rPr>
          <w:t>AskBio</w:t>
        </w:r>
        <w:proofErr w:type="spellEnd"/>
        <w:r w:rsidR="00395895">
          <w:rPr>
            <w:rFonts w:ascii="Roboto" w:hAnsi="Roboto" w:cs="Times New Roman"/>
          </w:rPr>
          <w:t>, Astellas, CRI Biotech, Bristol Myers Squibb, Bayer, Merck</w:t>
        </w:r>
        <w:r w:rsidR="00395895">
          <w:rPr>
            <w:rFonts w:ascii="Roboto" w:hAnsi="Roboto" w:cs="Times New Roman"/>
          </w:rPr>
          <w:t>.</w:t>
        </w:r>
      </w:ins>
      <w:r w:rsidRPr="00DB6D77">
        <w:rPr>
          <w:rFonts w:ascii="Roboto" w:hAnsi="Roboto" w:cs="Times New Roman"/>
        </w:rPr>
        <w:t xml:space="preserve"> MM is a </w:t>
      </w:r>
      <w:r w:rsidRPr="000B5DA3">
        <w:rPr>
          <w:rFonts w:ascii="Roboto" w:hAnsi="Roboto" w:cs="Times New Roman"/>
        </w:rPr>
        <w:t xml:space="preserve">consultant </w:t>
      </w:r>
      <w:ins w:id="262" w:author="Christoffer Vissing" w:date="2025-04-12T07:48:00Z" w16du:dateUtc="2025-04-12T05:48:00Z">
        <w:r w:rsidR="00803FC0">
          <w:rPr>
            <w:rFonts w:ascii="Roboto" w:hAnsi="Roboto" w:cs="Times New Roman"/>
          </w:rPr>
          <w:t xml:space="preserve">and/or receives research funding </w:t>
        </w:r>
        <w:r w:rsidR="00803FC0" w:rsidRPr="00DB6D77">
          <w:rPr>
            <w:rFonts w:ascii="Roboto" w:hAnsi="Roboto" w:cs="Times New Roman"/>
          </w:rPr>
          <w:t>f</w:t>
        </w:r>
        <w:r w:rsidR="00803FC0">
          <w:rPr>
            <w:rFonts w:ascii="Roboto" w:hAnsi="Roboto" w:cs="Times New Roman"/>
          </w:rPr>
          <w:t>r</w:t>
        </w:r>
        <w:r w:rsidR="00803FC0" w:rsidRPr="00DB6D77">
          <w:rPr>
            <w:rFonts w:ascii="Roboto" w:hAnsi="Roboto" w:cs="Times New Roman"/>
          </w:rPr>
          <w:t>o</w:t>
        </w:r>
        <w:r w:rsidR="00803FC0">
          <w:rPr>
            <w:rFonts w:ascii="Roboto" w:hAnsi="Roboto" w:cs="Times New Roman"/>
          </w:rPr>
          <w:t>m</w:t>
        </w:r>
        <w:r w:rsidR="00803FC0">
          <w:rPr>
            <w:rFonts w:ascii="Roboto" w:hAnsi="Roboto" w:cs="Times New Roman"/>
          </w:rPr>
          <w:t xml:space="preserve"> </w:t>
        </w:r>
        <w:r w:rsidR="00803FC0" w:rsidRPr="00DB6D77">
          <w:rPr>
            <w:rFonts w:ascii="Roboto" w:hAnsi="Roboto" w:cs="Times New Roman"/>
          </w:rPr>
          <w:t>Bristol Myers Squibb</w:t>
        </w:r>
        <w:r w:rsidR="00803FC0">
          <w:rPr>
            <w:rFonts w:ascii="Roboto" w:hAnsi="Roboto" w:cs="Times New Roman"/>
          </w:rPr>
          <w:t>,</w:t>
        </w:r>
        <w:r w:rsidR="00803FC0" w:rsidRPr="00DB6D77">
          <w:rPr>
            <w:rFonts w:ascii="Roboto" w:hAnsi="Roboto" w:cs="Times New Roman"/>
          </w:rPr>
          <w:t xml:space="preserve"> Cytokinetics</w:t>
        </w:r>
        <w:r w:rsidR="00803FC0">
          <w:rPr>
            <w:rFonts w:ascii="Roboto" w:hAnsi="Roboto" w:cs="Times New Roman"/>
          </w:rPr>
          <w:t xml:space="preserve">, Bayer, Alnylam, </w:t>
        </w:r>
        <w:proofErr w:type="spellStart"/>
        <w:r w:rsidR="00803FC0">
          <w:rPr>
            <w:rFonts w:ascii="Roboto" w:hAnsi="Roboto" w:cs="Times New Roman"/>
          </w:rPr>
          <w:t>Biomarin</w:t>
        </w:r>
      </w:ins>
      <w:proofErr w:type="spellEnd"/>
      <w:ins w:id="263" w:author="Christoffer Vissing" w:date="2025-04-12T07:49:00Z" w16du:dateUtc="2025-04-12T05:49:00Z">
        <w:r w:rsidR="00803FC0">
          <w:rPr>
            <w:rFonts w:ascii="Roboto" w:hAnsi="Roboto" w:cs="Times New Roman"/>
          </w:rPr>
          <w:t xml:space="preserve"> and</w:t>
        </w:r>
      </w:ins>
      <w:ins w:id="264" w:author="Christoffer Vissing" w:date="2025-04-12T07:48:00Z" w16du:dateUtc="2025-04-12T05:48:00Z">
        <w:r w:rsidR="00803FC0">
          <w:rPr>
            <w:rFonts w:ascii="Roboto" w:hAnsi="Roboto" w:cs="Times New Roman"/>
          </w:rPr>
          <w:t xml:space="preserve"> Sanofi</w:t>
        </w:r>
      </w:ins>
      <w:del w:id="265" w:author="Christoffer Vissing" w:date="2025-04-12T07:49:00Z" w16du:dateUtc="2025-04-12T05:49:00Z">
        <w:r w:rsidRPr="000B5DA3" w:rsidDel="00803FC0">
          <w:rPr>
            <w:rFonts w:ascii="Roboto" w:hAnsi="Roboto" w:cs="Times New Roman"/>
          </w:rPr>
          <w:delText>for Bristol Myers Squibb and Cytokinetics</w:delText>
        </w:r>
      </w:del>
      <w:r w:rsidRPr="000B5DA3">
        <w:rPr>
          <w:rFonts w:ascii="Roboto" w:hAnsi="Roboto" w:cs="Times New Roman"/>
        </w:rPr>
        <w:t xml:space="preserve">. JSW has consulted for </w:t>
      </w:r>
      <w:proofErr w:type="spellStart"/>
      <w:r w:rsidRPr="000B5DA3">
        <w:rPr>
          <w:rFonts w:ascii="Roboto" w:hAnsi="Roboto" w:cs="Times New Roman"/>
        </w:rPr>
        <w:t>MyoKardia</w:t>
      </w:r>
      <w:proofErr w:type="spellEnd"/>
      <w:r w:rsidRPr="000B5DA3">
        <w:rPr>
          <w:rFonts w:ascii="Roboto" w:hAnsi="Roboto" w:cs="Times New Roman"/>
        </w:rPr>
        <w:t xml:space="preserve"> (now Bristol Myers Squibb), </w:t>
      </w:r>
      <w:proofErr w:type="spellStart"/>
      <w:r w:rsidRPr="000B5DA3">
        <w:rPr>
          <w:rFonts w:ascii="Roboto" w:hAnsi="Roboto" w:cs="Times New Roman"/>
        </w:rPr>
        <w:t>Foresite</w:t>
      </w:r>
      <w:proofErr w:type="spellEnd"/>
      <w:r w:rsidRPr="000B5DA3">
        <w:rPr>
          <w:rFonts w:ascii="Roboto" w:hAnsi="Roboto" w:cs="Times New Roman"/>
        </w:rPr>
        <w:t xml:space="preserve"> Labs, and Pfizer. DJA is a consultant for </w:t>
      </w:r>
      <w:proofErr w:type="spellStart"/>
      <w:r w:rsidRPr="000B5DA3">
        <w:rPr>
          <w:rFonts w:ascii="Roboto" w:hAnsi="Roboto" w:cs="Times New Roman"/>
        </w:rPr>
        <w:t>Dinaqor</w:t>
      </w:r>
      <w:proofErr w:type="spellEnd"/>
      <w:r w:rsidRPr="000B5DA3">
        <w:rPr>
          <w:rFonts w:ascii="Roboto" w:hAnsi="Roboto" w:cs="Times New Roman"/>
        </w:rPr>
        <w:t>.</w:t>
      </w:r>
      <w:r w:rsidR="00625F3A" w:rsidRPr="000B5DA3">
        <w:rPr>
          <w:rFonts w:ascii="Roboto" w:hAnsi="Roboto" w:cs="Times New Roman"/>
        </w:rPr>
        <w:t xml:space="preserve"> IO is a consultant for Bristol Myers Squibb, Cytokinetics, Tenaya, </w:t>
      </w:r>
      <w:proofErr w:type="spellStart"/>
      <w:r w:rsidR="00625F3A" w:rsidRPr="000B5DA3">
        <w:rPr>
          <w:rFonts w:ascii="Roboto" w:hAnsi="Roboto" w:cs="Times New Roman"/>
        </w:rPr>
        <w:t>Lexeo</w:t>
      </w:r>
      <w:proofErr w:type="spellEnd"/>
      <w:r w:rsidR="00625F3A" w:rsidRPr="000B5DA3">
        <w:rPr>
          <w:rFonts w:ascii="Roboto" w:hAnsi="Roboto" w:cs="Times New Roman"/>
        </w:rPr>
        <w:t xml:space="preserve">, Edgewise, Rocket Pharma. </w:t>
      </w:r>
    </w:p>
    <w:p w14:paraId="7D501822" w14:textId="6309007A" w:rsidR="001D711A" w:rsidRPr="000B5DA3" w:rsidDel="00D81999" w:rsidRDefault="001D711A" w:rsidP="006630D4">
      <w:pPr>
        <w:pStyle w:val="Ingenafstand"/>
        <w:suppressLineNumbers/>
        <w:rPr>
          <w:del w:id="266" w:author="Christoffer Vissing" w:date="2025-04-08T15:36:00Z" w16du:dateUtc="2025-04-08T13:36:00Z"/>
          <w:rFonts w:ascii="Roboto" w:hAnsi="Roboto" w:cs="Times New Roman"/>
        </w:rPr>
      </w:pPr>
    </w:p>
    <w:p w14:paraId="04BACB3D" w14:textId="4B880F39" w:rsidR="001D711A" w:rsidRPr="000B5DA3" w:rsidRDefault="00746DF7" w:rsidP="006630D4">
      <w:pPr>
        <w:pStyle w:val="Ingenafstand"/>
        <w:suppressLineNumbers/>
        <w:rPr>
          <w:rFonts w:ascii="Roboto" w:hAnsi="Roboto"/>
          <w:rPrChange w:id="267" w:author="Christoffer Vissing" w:date="2025-04-08T15:38:00Z" w16du:dateUtc="2025-04-08T13:38:00Z">
            <w:rPr>
              <w:rFonts w:ascii="Roboto" w:hAnsi="Roboto"/>
              <w:sz w:val="24"/>
            </w:rPr>
          </w:rPrChange>
        </w:rPr>
      </w:pPr>
      <w:ins w:id="268" w:author="Belinda Gray" w:date="2025-04-06T13:10:00Z" w16du:dateUtc="2025-04-06T09:10:00Z">
        <w:r w:rsidRPr="000B5DA3">
          <w:rPr>
            <w:rFonts w:ascii="Roboto" w:hAnsi="Roboto"/>
            <w:rPrChange w:id="269" w:author="Christoffer Vissing" w:date="2025-04-08T15:38:00Z" w16du:dateUtc="2025-04-08T13:38:00Z">
              <w:rPr>
                <w:rFonts w:ascii="Roboto" w:hAnsi="Roboto"/>
                <w:sz w:val="24"/>
              </w:rPr>
            </w:rPrChange>
          </w:rPr>
          <w:t>BG has received honoraria from BMS for advisory board and edu</w:t>
        </w:r>
      </w:ins>
      <w:ins w:id="270" w:author="Belinda Gray" w:date="2025-04-06T13:11:00Z" w16du:dateUtc="2025-04-06T09:11:00Z">
        <w:r w:rsidRPr="000B5DA3">
          <w:rPr>
            <w:rFonts w:ascii="Roboto" w:hAnsi="Roboto"/>
            <w:rPrChange w:id="271" w:author="Christoffer Vissing" w:date="2025-04-08T15:38:00Z" w16du:dateUtc="2025-04-08T13:38:00Z">
              <w:rPr>
                <w:rFonts w:ascii="Roboto" w:hAnsi="Roboto"/>
                <w:sz w:val="24"/>
              </w:rPr>
            </w:rPrChange>
          </w:rPr>
          <w:t xml:space="preserve">cation. </w:t>
        </w:r>
      </w:ins>
      <w:ins w:id="272" w:author="Christoffer Vissing" w:date="2025-04-08T15:36:00Z" w16du:dateUtc="2025-04-08T13:36:00Z">
        <w:r w:rsidR="00D81999" w:rsidRPr="000B5DA3">
          <w:rPr>
            <w:rFonts w:ascii="Roboto" w:hAnsi="Roboto" w:cs="Times New Roman"/>
          </w:rPr>
          <w:t>LC has consulted for Bristol Myers Squibb.</w:t>
        </w:r>
      </w:ins>
    </w:p>
    <w:p w14:paraId="0D139271" w14:textId="77777777" w:rsidR="00DB6D77" w:rsidRPr="000B5DA3" w:rsidRDefault="001D711A" w:rsidP="006630D4">
      <w:pPr>
        <w:suppressLineNumbers/>
        <w:rPr>
          <w:rFonts w:ascii="Roboto" w:hAnsi="Roboto"/>
          <w:sz w:val="22"/>
          <w:szCs w:val="22"/>
          <w:lang w:val="en-US"/>
          <w:rPrChange w:id="273" w:author="Christoffer Vissing" w:date="2025-04-08T15:38:00Z" w16du:dateUtc="2025-04-08T13:38:00Z">
            <w:rPr>
              <w:rFonts w:ascii="Roboto" w:hAnsi="Roboto"/>
              <w:lang w:val="en-US"/>
            </w:rPr>
          </w:rPrChange>
        </w:rPr>
      </w:pPr>
      <w:r w:rsidRPr="000B5DA3">
        <w:rPr>
          <w:rFonts w:ascii="Roboto" w:hAnsi="Roboto"/>
          <w:b/>
          <w:bCs/>
          <w:sz w:val="22"/>
          <w:szCs w:val="22"/>
          <w:lang w:val="en-US"/>
          <w:rPrChange w:id="274" w:author="Christoffer Vissing" w:date="2025-04-08T15:38:00Z" w16du:dateUtc="2025-04-08T13:38:00Z">
            <w:rPr>
              <w:rFonts w:ascii="Roboto" w:hAnsi="Roboto"/>
              <w:b/>
              <w:bCs/>
              <w:lang w:val="en-US"/>
            </w:rPr>
          </w:rPrChange>
        </w:rPr>
        <w:br w:type="page"/>
      </w:r>
    </w:p>
    <w:p w14:paraId="42E5C421" w14:textId="77777777" w:rsidR="00DB6D77" w:rsidRPr="00907D0E" w:rsidRDefault="00DB6D77" w:rsidP="006630D4">
      <w:pPr>
        <w:suppressLineNumbers/>
        <w:rPr>
          <w:rFonts w:ascii="Roboto" w:hAnsi="Roboto"/>
          <w:b/>
          <w:bCs/>
          <w:sz w:val="28"/>
          <w:szCs w:val="32"/>
          <w:lang w:val="en-US"/>
        </w:rPr>
      </w:pPr>
      <w:commentRangeStart w:id="275"/>
      <w:r w:rsidRPr="00907D0E">
        <w:rPr>
          <w:rFonts w:ascii="Roboto" w:hAnsi="Roboto"/>
          <w:b/>
          <w:bCs/>
          <w:sz w:val="28"/>
          <w:szCs w:val="32"/>
          <w:lang w:val="en-US"/>
        </w:rPr>
        <w:lastRenderedPageBreak/>
        <w:t>References</w:t>
      </w:r>
      <w:commentRangeEnd w:id="275"/>
      <w:r w:rsidR="00746DF7">
        <w:rPr>
          <w:rStyle w:val="Kommentarhenvisning"/>
          <w:lang w:val="en-US" w:eastAsia="en-US"/>
        </w:rPr>
        <w:commentReference w:id="275"/>
      </w:r>
    </w:p>
    <w:p w14:paraId="1CA93E52" w14:textId="77777777" w:rsidR="00830E6F" w:rsidRPr="00337E0B" w:rsidRDefault="00DB6D77" w:rsidP="00830E6F">
      <w:pPr>
        <w:widowControl w:val="0"/>
        <w:autoSpaceDE w:val="0"/>
        <w:autoSpaceDN w:val="0"/>
        <w:adjustRightInd w:val="0"/>
        <w:rPr>
          <w:rFonts w:ascii="Roboto" w:hAnsi="Roboto"/>
          <w:sz w:val="20"/>
          <w:lang w:val="en-US"/>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830E6F" w:rsidRPr="00337E0B">
        <w:rPr>
          <w:rFonts w:ascii="Roboto" w:hAnsi="Roboto"/>
          <w:sz w:val="20"/>
          <w:lang w:val="en-US"/>
        </w:rPr>
        <w:t xml:space="preserve">1. </w:t>
      </w:r>
      <w:r w:rsidR="00830E6F" w:rsidRPr="00337E0B">
        <w:rPr>
          <w:rFonts w:ascii="Roboto" w:hAnsi="Roboto"/>
          <w:sz w:val="20"/>
          <w:lang w:val="en-US"/>
        </w:rPr>
        <w:tab/>
        <w:t xml:space="preserve">Ho CY, Charron P, Richard P, Girolami F, Van Spaendonck-Zwarts KY, Pinto Y. Genetic advances in sarcomeric cardiomyopathies: state of the art. </w:t>
      </w:r>
      <w:r w:rsidR="00830E6F" w:rsidRPr="00337E0B">
        <w:rPr>
          <w:rFonts w:ascii="Roboto" w:hAnsi="Roboto"/>
          <w:i/>
          <w:iCs/>
          <w:sz w:val="20"/>
          <w:lang w:val="en-US"/>
        </w:rPr>
        <w:t>Cardiovasc. Res.</w:t>
      </w:r>
      <w:r w:rsidR="00830E6F" w:rsidRPr="00337E0B">
        <w:rPr>
          <w:rFonts w:ascii="Roboto" w:hAnsi="Roboto"/>
          <w:sz w:val="20"/>
          <w:lang w:val="en-US"/>
        </w:rPr>
        <w:t xml:space="preserve"> 2015;105:397–408. </w:t>
      </w:r>
    </w:p>
    <w:p w14:paraId="23C88271"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 </w:t>
      </w:r>
      <w:r w:rsidRPr="00337E0B">
        <w:rPr>
          <w:rFonts w:ascii="Roboto" w:hAnsi="Roboto"/>
          <w:sz w:val="20"/>
          <w:lang w:val="en-US"/>
        </w:rPr>
        <w:tab/>
        <w:t xml:space="preserve">Biddinger KJ, Jurgens SJ, Maamari D, Gaziano L, Choi SH, Morrill VN, Halford JL, Khera AV, Lubitz SA, Ellinor PT, et al. Rare and Common Genetic Variation Underlying the Risk of Hypertrophic Cardiomyopathy in a National Biobank. </w:t>
      </w:r>
      <w:r w:rsidRPr="00337E0B">
        <w:rPr>
          <w:rFonts w:ascii="Roboto" w:hAnsi="Roboto"/>
          <w:i/>
          <w:iCs/>
          <w:sz w:val="20"/>
          <w:lang w:val="en-US"/>
        </w:rPr>
        <w:t>JAMA Cardiol.</w:t>
      </w:r>
      <w:r w:rsidRPr="00337E0B">
        <w:rPr>
          <w:rFonts w:ascii="Roboto" w:hAnsi="Roboto"/>
          <w:sz w:val="20"/>
          <w:lang w:val="en-US"/>
        </w:rPr>
        <w:t xml:space="preserve"> 2022;7:715–722. </w:t>
      </w:r>
    </w:p>
    <w:p w14:paraId="5E40FAC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3. </w:t>
      </w:r>
      <w:r w:rsidRPr="00337E0B">
        <w:rPr>
          <w:rFonts w:ascii="Roboto" w:hAnsi="Roboto"/>
          <w:sz w:val="20"/>
          <w:lang w:val="en-US"/>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337E0B">
        <w:rPr>
          <w:rFonts w:ascii="Roboto" w:hAnsi="Roboto"/>
          <w:i/>
          <w:iCs/>
          <w:sz w:val="20"/>
          <w:lang w:val="en-US"/>
        </w:rPr>
        <w:t>Circulation</w:t>
      </w:r>
      <w:r w:rsidRPr="00337E0B">
        <w:rPr>
          <w:rFonts w:ascii="Roboto" w:hAnsi="Roboto"/>
          <w:sz w:val="20"/>
          <w:lang w:val="en-US"/>
        </w:rPr>
        <w:t xml:space="preserve">. 2018;138:1387–1398. </w:t>
      </w:r>
    </w:p>
    <w:p w14:paraId="7DE24477"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4. </w:t>
      </w:r>
      <w:r w:rsidRPr="00337E0B">
        <w:rPr>
          <w:rFonts w:ascii="Roboto" w:hAnsi="Roboto"/>
          <w:sz w:val="20"/>
          <w:lang w:val="en-US"/>
        </w:rPr>
        <w:tab/>
        <w:t xml:space="preserve">Li Q, Gruner C, Chan RH, Care M, Siminovitch K, Williams L, Woo A, Rakowski H. Genotype-positive status in patients with hypertrophic cardiomyopathy is associated with higher rates of heart failure events. </w:t>
      </w:r>
      <w:r w:rsidRPr="00337E0B">
        <w:rPr>
          <w:rFonts w:ascii="Roboto" w:hAnsi="Roboto"/>
          <w:i/>
          <w:iCs/>
          <w:sz w:val="20"/>
          <w:lang w:val="en-US"/>
        </w:rPr>
        <w:t>Circ. Cardiovasc. Genet.</w:t>
      </w:r>
      <w:r w:rsidRPr="00337E0B">
        <w:rPr>
          <w:rFonts w:ascii="Roboto" w:hAnsi="Roboto"/>
          <w:sz w:val="20"/>
          <w:lang w:val="en-US"/>
        </w:rPr>
        <w:t xml:space="preserve"> 2014;7:416–422. </w:t>
      </w:r>
    </w:p>
    <w:p w14:paraId="6C6979B2"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5. </w:t>
      </w:r>
      <w:r w:rsidRPr="00337E0B">
        <w:rPr>
          <w:rFonts w:ascii="Roboto" w:hAnsi="Roboto"/>
          <w:sz w:val="20"/>
          <w:lang w:val="en-US"/>
        </w:rPr>
        <w:tab/>
        <w:t xml:space="preserve">Curran L, de Marvao A, Inglese P, McGurk KA, Schiratti P-R, Clement A, Zheng SL, Li S, Pua CJ, Shah M, et al. Genotype-Phenotype Taxonomy of Hypertrophic Cardiomyopathy. </w:t>
      </w:r>
      <w:r w:rsidRPr="00337E0B">
        <w:rPr>
          <w:rFonts w:ascii="Roboto" w:hAnsi="Roboto"/>
          <w:i/>
          <w:iCs/>
          <w:sz w:val="20"/>
          <w:lang w:val="en-US"/>
        </w:rPr>
        <w:t>Circ. Genomic Precis. Med.</w:t>
      </w:r>
      <w:r w:rsidRPr="00337E0B">
        <w:rPr>
          <w:rFonts w:ascii="Roboto" w:hAnsi="Roboto"/>
          <w:sz w:val="20"/>
          <w:lang w:val="en-US"/>
        </w:rPr>
        <w:t xml:space="preserve"> 0:e004200. </w:t>
      </w:r>
    </w:p>
    <w:p w14:paraId="256E943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6. </w:t>
      </w:r>
      <w:r w:rsidRPr="00337E0B">
        <w:rPr>
          <w:rFonts w:ascii="Roboto" w:hAnsi="Roboto"/>
          <w:sz w:val="20"/>
          <w:lang w:val="en-US"/>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337E0B">
        <w:rPr>
          <w:rFonts w:ascii="Roboto" w:hAnsi="Roboto"/>
          <w:i/>
          <w:iCs/>
          <w:sz w:val="20"/>
          <w:lang w:val="en-US"/>
        </w:rPr>
        <w:t>Genet. Med.</w:t>
      </w:r>
      <w:r w:rsidRPr="00337E0B">
        <w:rPr>
          <w:rFonts w:ascii="Roboto" w:hAnsi="Roboto"/>
          <w:sz w:val="20"/>
          <w:lang w:val="en-US"/>
        </w:rPr>
        <w:t xml:space="preserve"> 2015;17:405–423. </w:t>
      </w:r>
    </w:p>
    <w:p w14:paraId="1E396AEF"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7. </w:t>
      </w:r>
      <w:r w:rsidRPr="00337E0B">
        <w:rPr>
          <w:rFonts w:ascii="Roboto" w:hAnsi="Roboto"/>
          <w:sz w:val="20"/>
          <w:lang w:val="en-US"/>
        </w:rPr>
        <w:tab/>
        <w:t xml:space="preserve">Hershberger RE, Givertz MM, Ho CY, Judge DP, Kantor PF, McBride KL, Morales A, Taylor MRG, Vatta M, Ware SM. Genetic evaluation of cardiomyopathy: a clinical practice resource of the American College of Medical Genetics and Genomics (ACMG). </w:t>
      </w:r>
      <w:r w:rsidRPr="00337E0B">
        <w:rPr>
          <w:rFonts w:ascii="Roboto" w:hAnsi="Roboto"/>
          <w:i/>
          <w:iCs/>
          <w:sz w:val="20"/>
          <w:lang w:val="en-US"/>
        </w:rPr>
        <w:t>Genet. Med.</w:t>
      </w:r>
      <w:r w:rsidRPr="00337E0B">
        <w:rPr>
          <w:rFonts w:ascii="Roboto" w:hAnsi="Roboto"/>
          <w:sz w:val="20"/>
          <w:lang w:val="en-US"/>
        </w:rPr>
        <w:t xml:space="preserve"> 2018;20:899–909. </w:t>
      </w:r>
    </w:p>
    <w:p w14:paraId="1BC821F3"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8. </w:t>
      </w:r>
      <w:r w:rsidRPr="00337E0B">
        <w:rPr>
          <w:rFonts w:ascii="Roboto" w:hAnsi="Roboto"/>
          <w:sz w:val="20"/>
          <w:lang w:val="en-US"/>
        </w:rPr>
        <w:tab/>
        <w:t>Vissing CR. Comparing Clinical Course of Hypertrophic Cardiomyopathy in Sarcomere Variant Carriers and Non-Carriers [Internet]. 2023;Available from: https://github.com/christoffervi/sarc_nonsarc</w:t>
      </w:r>
    </w:p>
    <w:p w14:paraId="67CB39E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9. </w:t>
      </w:r>
      <w:r w:rsidRPr="00337E0B">
        <w:rPr>
          <w:rFonts w:ascii="Roboto" w:hAnsi="Roboto"/>
          <w:sz w:val="20"/>
          <w:lang w:val="en-US"/>
        </w:rPr>
        <w:tab/>
        <w:t xml:space="preserve">Lopes LR, Syrris P, Guttmann OP, O’Mahony C, Tang HC, Dalageorgou C, Jenkins S, Hubank M, Monserrat L, McKenna WJ, et al. Novel genotype-phenotype associations demonstrated by high-throughput sequencing in patients with hypertrophic cardiomyopathy. </w:t>
      </w:r>
      <w:r w:rsidRPr="00337E0B">
        <w:rPr>
          <w:rFonts w:ascii="Roboto" w:hAnsi="Roboto"/>
          <w:i/>
          <w:iCs/>
          <w:sz w:val="20"/>
          <w:lang w:val="en-US"/>
        </w:rPr>
        <w:t>Heart Br. Card. Soc.</w:t>
      </w:r>
      <w:r w:rsidRPr="00337E0B">
        <w:rPr>
          <w:rFonts w:ascii="Roboto" w:hAnsi="Roboto"/>
          <w:sz w:val="20"/>
          <w:lang w:val="en-US"/>
        </w:rPr>
        <w:t xml:space="preserve"> 2015;101:294–301. </w:t>
      </w:r>
    </w:p>
    <w:p w14:paraId="7A79F9F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10. </w:t>
      </w:r>
      <w:r w:rsidRPr="00337E0B">
        <w:rPr>
          <w:rFonts w:ascii="Roboto" w:hAnsi="Roboto"/>
          <w:sz w:val="20"/>
          <w:lang w:val="en-US"/>
        </w:rPr>
        <w:tab/>
        <w:t xml:space="preserve">Lopes LR, Rahman MS, Elliott PM. A systematic review and meta-analysis of genotype-phenotype associations in patients with hypertrophic cardiomyopathy caused by sarcomeric protein mutations. </w:t>
      </w:r>
      <w:r w:rsidRPr="00337E0B">
        <w:rPr>
          <w:rFonts w:ascii="Roboto" w:hAnsi="Roboto"/>
          <w:i/>
          <w:iCs/>
          <w:sz w:val="20"/>
          <w:lang w:val="en-US"/>
        </w:rPr>
        <w:t>Heart Br. Card. Soc.</w:t>
      </w:r>
      <w:r w:rsidRPr="00337E0B">
        <w:rPr>
          <w:rFonts w:ascii="Roboto" w:hAnsi="Roboto"/>
          <w:sz w:val="20"/>
          <w:lang w:val="en-US"/>
        </w:rPr>
        <w:t xml:space="preserve"> 2013;99:1800–1811. </w:t>
      </w:r>
    </w:p>
    <w:p w14:paraId="34781DE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11. </w:t>
      </w:r>
      <w:r w:rsidRPr="00337E0B">
        <w:rPr>
          <w:rFonts w:ascii="Roboto" w:hAnsi="Roboto"/>
          <w:sz w:val="20"/>
          <w:lang w:val="en-US"/>
        </w:rPr>
        <w:tab/>
        <w:t>Curran L, Marvao A de, Inglese P, McGurk KA, Schiratti P-R, Clement A, Zheng SL, Li S, Pua CJ, Shah M, et al. A genotype-phenotype taxonomy of hypertrophic cardiomyopathy [Internet]. 2023 [cited 2023 Jun 20];2023.03.11.23285908. Available from: https://www.medrxiv.org/content/10.1101/2023.03.11.23285908v2</w:t>
      </w:r>
    </w:p>
    <w:p w14:paraId="7F20DDCB" w14:textId="77777777" w:rsidR="00830E6F" w:rsidRPr="00217F3A" w:rsidRDefault="00830E6F" w:rsidP="00830E6F">
      <w:pPr>
        <w:widowControl w:val="0"/>
        <w:autoSpaceDE w:val="0"/>
        <w:autoSpaceDN w:val="0"/>
        <w:adjustRightInd w:val="0"/>
        <w:rPr>
          <w:rFonts w:ascii="Roboto" w:hAnsi="Roboto"/>
          <w:sz w:val="20"/>
          <w:lang w:val="it-IT"/>
          <w:rPrChange w:id="276" w:author="iacopo olivotto" w:date="2025-03-31T08:55:00Z">
            <w:rPr>
              <w:rFonts w:ascii="Roboto" w:hAnsi="Roboto"/>
              <w:sz w:val="20"/>
              <w:lang w:val="en-US"/>
            </w:rPr>
          </w:rPrChange>
        </w:rPr>
      </w:pPr>
      <w:r w:rsidRPr="00337E0B">
        <w:rPr>
          <w:rFonts w:ascii="Roboto" w:hAnsi="Roboto"/>
          <w:sz w:val="20"/>
          <w:lang w:val="en-US"/>
        </w:rPr>
        <w:t xml:space="preserve">12. </w:t>
      </w:r>
      <w:r w:rsidRPr="00337E0B">
        <w:rPr>
          <w:rFonts w:ascii="Roboto" w:hAnsi="Roboto"/>
          <w:sz w:val="20"/>
          <w:lang w:val="en-US"/>
        </w:rPr>
        <w:tab/>
        <w:t xml:space="preserve">Fumagalli C, Maurizi N, Day SM, Ashley EA, Michels M, Colan SD, Jacoby D, Marchionni N, Vincent-Tompkins J, Ho CY, et al. Association of Obesity With Adverse Long-term Outcomes in Hypertrophic Cardiomyopathy. </w:t>
      </w:r>
      <w:r w:rsidRPr="00217F3A">
        <w:rPr>
          <w:rFonts w:ascii="Roboto" w:hAnsi="Roboto"/>
          <w:i/>
          <w:iCs/>
          <w:sz w:val="20"/>
          <w:lang w:val="it-IT"/>
          <w:rPrChange w:id="277" w:author="iacopo olivotto" w:date="2025-03-31T08:55:00Z">
            <w:rPr>
              <w:rFonts w:ascii="Roboto" w:hAnsi="Roboto"/>
              <w:i/>
              <w:iCs/>
              <w:sz w:val="20"/>
              <w:lang w:val="en-US"/>
            </w:rPr>
          </w:rPrChange>
        </w:rPr>
        <w:t>JAMA Cardiol.</w:t>
      </w:r>
      <w:r w:rsidRPr="00217F3A">
        <w:rPr>
          <w:rFonts w:ascii="Roboto" w:hAnsi="Roboto"/>
          <w:sz w:val="20"/>
          <w:lang w:val="it-IT"/>
          <w:rPrChange w:id="278" w:author="iacopo olivotto" w:date="2025-03-31T08:55:00Z">
            <w:rPr>
              <w:rFonts w:ascii="Roboto" w:hAnsi="Roboto"/>
              <w:sz w:val="20"/>
              <w:lang w:val="en-US"/>
            </w:rPr>
          </w:rPrChange>
        </w:rPr>
        <w:t xml:space="preserve"> 2020;5:65–72. </w:t>
      </w:r>
    </w:p>
    <w:p w14:paraId="2AE9A6A4" w14:textId="77777777" w:rsidR="00830E6F" w:rsidRPr="00830E6F" w:rsidRDefault="00830E6F" w:rsidP="00830E6F">
      <w:pPr>
        <w:widowControl w:val="0"/>
        <w:autoSpaceDE w:val="0"/>
        <w:autoSpaceDN w:val="0"/>
        <w:adjustRightInd w:val="0"/>
        <w:rPr>
          <w:rFonts w:ascii="Roboto" w:hAnsi="Roboto"/>
          <w:sz w:val="20"/>
        </w:rPr>
      </w:pPr>
      <w:r w:rsidRPr="00217F3A">
        <w:rPr>
          <w:rFonts w:ascii="Roboto" w:hAnsi="Roboto"/>
          <w:sz w:val="20"/>
          <w:lang w:val="it-IT"/>
          <w:rPrChange w:id="279" w:author="iacopo olivotto" w:date="2025-03-31T08:55:00Z">
            <w:rPr>
              <w:rFonts w:ascii="Roboto" w:hAnsi="Roboto"/>
              <w:sz w:val="20"/>
              <w:lang w:val="en-US"/>
            </w:rPr>
          </w:rPrChange>
        </w:rPr>
        <w:t xml:space="preserve">13. </w:t>
      </w:r>
      <w:r w:rsidRPr="00217F3A">
        <w:rPr>
          <w:rFonts w:ascii="Roboto" w:hAnsi="Roboto"/>
          <w:sz w:val="20"/>
          <w:lang w:val="it-IT"/>
          <w:rPrChange w:id="280" w:author="iacopo olivotto" w:date="2025-03-31T08:55:00Z">
            <w:rPr>
              <w:rFonts w:ascii="Roboto" w:hAnsi="Roboto"/>
              <w:sz w:val="20"/>
              <w:lang w:val="en-US"/>
            </w:rPr>
          </w:rPrChange>
        </w:rPr>
        <w:tab/>
        <w:t xml:space="preserve">Maron MS, Olivotto I, Betocchi S, Casey SA, Lesser JR, Losi MA, Cecchi F, Maron BJ. </w:t>
      </w:r>
      <w:r w:rsidRPr="00337E0B">
        <w:rPr>
          <w:rFonts w:ascii="Roboto" w:hAnsi="Roboto"/>
          <w:sz w:val="20"/>
          <w:lang w:val="en-US"/>
        </w:rPr>
        <w:t xml:space="preserve">Effect of Left Ventricular Outflow Tract Obstruction on Clinical Outcome in Hypertrophic Cardiomyopathy. </w:t>
      </w:r>
      <w:r w:rsidRPr="00830E6F">
        <w:rPr>
          <w:rFonts w:ascii="Roboto" w:hAnsi="Roboto"/>
          <w:i/>
          <w:iCs/>
          <w:sz w:val="20"/>
        </w:rPr>
        <w:t>N. Engl. J. Med.</w:t>
      </w:r>
      <w:r w:rsidRPr="00830E6F">
        <w:rPr>
          <w:rFonts w:ascii="Roboto" w:hAnsi="Roboto"/>
          <w:sz w:val="20"/>
        </w:rPr>
        <w:t xml:space="preserve"> 2003;348:295–303. </w:t>
      </w:r>
    </w:p>
    <w:p w14:paraId="60AA98A6" w14:textId="77777777" w:rsidR="00830E6F" w:rsidRPr="00337E0B" w:rsidRDefault="00830E6F" w:rsidP="00830E6F">
      <w:pPr>
        <w:widowControl w:val="0"/>
        <w:autoSpaceDE w:val="0"/>
        <w:autoSpaceDN w:val="0"/>
        <w:adjustRightInd w:val="0"/>
        <w:rPr>
          <w:rFonts w:ascii="Roboto" w:hAnsi="Roboto"/>
          <w:sz w:val="20"/>
          <w:lang w:val="en-US"/>
        </w:rPr>
      </w:pPr>
      <w:r w:rsidRPr="00830E6F">
        <w:rPr>
          <w:rFonts w:ascii="Roboto" w:hAnsi="Roboto"/>
          <w:sz w:val="20"/>
        </w:rPr>
        <w:t xml:space="preserve">14. </w:t>
      </w:r>
      <w:r w:rsidRPr="00830E6F">
        <w:rPr>
          <w:rFonts w:ascii="Roboto" w:hAnsi="Roboto"/>
          <w:sz w:val="20"/>
        </w:rPr>
        <w:tab/>
        <w:t xml:space="preserve">Harper AR, Goel A, Grace C, Thomson KL, Petersen SE, Xu X, Waring A, Ormondroyd E, Kramer CM, Ho CY, et al. </w:t>
      </w:r>
      <w:r w:rsidRPr="00337E0B">
        <w:rPr>
          <w:rFonts w:ascii="Roboto" w:hAnsi="Roboto"/>
          <w:sz w:val="20"/>
          <w:lang w:val="en-US"/>
        </w:rPr>
        <w:t xml:space="preserve">Common genetic variants and modifiable risk factors underpin hypertrophic cardiomyopathy susceptibility and expressivity. </w:t>
      </w:r>
      <w:r w:rsidRPr="00337E0B">
        <w:rPr>
          <w:rFonts w:ascii="Roboto" w:hAnsi="Roboto"/>
          <w:i/>
          <w:iCs/>
          <w:sz w:val="20"/>
          <w:lang w:val="en-US"/>
        </w:rPr>
        <w:t>Nat. Genet.</w:t>
      </w:r>
      <w:r w:rsidRPr="00337E0B">
        <w:rPr>
          <w:rFonts w:ascii="Roboto" w:hAnsi="Roboto"/>
          <w:sz w:val="20"/>
          <w:lang w:val="en-US"/>
        </w:rPr>
        <w:t xml:space="preserve"> 2021;53:135–142. </w:t>
      </w:r>
    </w:p>
    <w:p w14:paraId="0BAF058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15. </w:t>
      </w:r>
      <w:r w:rsidRPr="00337E0B">
        <w:rPr>
          <w:rFonts w:ascii="Roboto" w:hAnsi="Roboto"/>
          <w:sz w:val="20"/>
          <w:lang w:val="en-US"/>
        </w:rPr>
        <w:tab/>
        <w:t xml:space="preserve">de Marvao A, Dawes TJW, Shi W, Durighel G, Rueckert D, Cook SA, O’Regan DP. Precursors of Hypertensive Heart Phenotype Develop in Healthy Adults: A High-Resolution 3D MRI Study. </w:t>
      </w:r>
      <w:r w:rsidRPr="00337E0B">
        <w:rPr>
          <w:rFonts w:ascii="Roboto" w:hAnsi="Roboto"/>
          <w:i/>
          <w:iCs/>
          <w:sz w:val="20"/>
          <w:lang w:val="en-US"/>
        </w:rPr>
        <w:t>JACC Cardiovasc. Imaging</w:t>
      </w:r>
      <w:r w:rsidRPr="00337E0B">
        <w:rPr>
          <w:rFonts w:ascii="Roboto" w:hAnsi="Roboto"/>
          <w:sz w:val="20"/>
          <w:lang w:val="en-US"/>
        </w:rPr>
        <w:t xml:space="preserve">. 2015;8:1260–1269. </w:t>
      </w:r>
    </w:p>
    <w:p w14:paraId="5474C59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16. </w:t>
      </w:r>
      <w:r w:rsidRPr="00337E0B">
        <w:rPr>
          <w:rFonts w:ascii="Roboto" w:hAnsi="Roboto"/>
          <w:sz w:val="20"/>
          <w:lang w:val="en-US"/>
        </w:rPr>
        <w:tab/>
        <w:t xml:space="preserve">Marstrand P, Han L, Day SM, Olivotto I, Ashley EA, Michels M, Pereira AC, Wittekind SG, Helms A, Saberi S, et al. Hypertrophic Cardiomyopathy With Left Ventricular Systolic Dysfunction: Insights From the SHaRe Registry. </w:t>
      </w:r>
      <w:r w:rsidRPr="00337E0B">
        <w:rPr>
          <w:rFonts w:ascii="Roboto" w:hAnsi="Roboto"/>
          <w:i/>
          <w:iCs/>
          <w:sz w:val="20"/>
          <w:lang w:val="en-US"/>
        </w:rPr>
        <w:t>Circulation</w:t>
      </w:r>
      <w:r w:rsidRPr="00337E0B">
        <w:rPr>
          <w:rFonts w:ascii="Roboto" w:hAnsi="Roboto"/>
          <w:sz w:val="20"/>
          <w:lang w:val="en-US"/>
        </w:rPr>
        <w:t xml:space="preserve">. 2020;141:1371–1383. </w:t>
      </w:r>
    </w:p>
    <w:p w14:paraId="1ECE1E9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17. </w:t>
      </w:r>
      <w:r w:rsidRPr="00337E0B">
        <w:rPr>
          <w:rFonts w:ascii="Roboto" w:hAnsi="Roboto"/>
          <w:sz w:val="20"/>
          <w:lang w:val="en-US"/>
        </w:rPr>
        <w:tab/>
        <w:t xml:space="preserve">Alaiwi SA, Roston TM, Marstrand P, Claggett BL, Parikh VN, Helms AS, Ingles J, Lampert R, Lakdawala NK, Michels M, et al. Left Ventricular Systolic Dysfunction in Patients Diagnosed With Hypertrophic Cardiomyopathy During Childhood: Insights From the SHaRe Registry (Sarcomeric Human Cardiomyopathy). </w:t>
      </w:r>
      <w:r w:rsidRPr="00337E0B">
        <w:rPr>
          <w:rFonts w:ascii="Roboto" w:hAnsi="Roboto"/>
          <w:i/>
          <w:iCs/>
          <w:sz w:val="20"/>
          <w:lang w:val="en-US"/>
        </w:rPr>
        <w:t>Circulation</w:t>
      </w:r>
      <w:r w:rsidRPr="00337E0B">
        <w:rPr>
          <w:rFonts w:ascii="Roboto" w:hAnsi="Roboto"/>
          <w:sz w:val="20"/>
          <w:lang w:val="en-US"/>
        </w:rPr>
        <w:t>. 2023;</w:t>
      </w:r>
    </w:p>
    <w:p w14:paraId="647902D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18. </w:t>
      </w:r>
      <w:r w:rsidRPr="00337E0B">
        <w:rPr>
          <w:rFonts w:ascii="Roboto" w:hAnsi="Roboto"/>
          <w:sz w:val="20"/>
          <w:lang w:val="en-US"/>
        </w:rPr>
        <w:tab/>
        <w:t xml:space="preserve">Siontis KC, Geske JB, Ong K, Nishimura RA, Ommen SR, Gersh BJ. Atrial fibrillation in </w:t>
      </w:r>
      <w:r w:rsidRPr="00337E0B">
        <w:rPr>
          <w:rFonts w:ascii="Roboto" w:hAnsi="Roboto"/>
          <w:sz w:val="20"/>
          <w:lang w:val="en-US"/>
        </w:rPr>
        <w:lastRenderedPageBreak/>
        <w:t xml:space="preserve">hypertrophic cardiomyopathy: prevalence, clinical correlations, and mortality in a large high-risk population. </w:t>
      </w:r>
      <w:r w:rsidRPr="00337E0B">
        <w:rPr>
          <w:rFonts w:ascii="Roboto" w:hAnsi="Roboto"/>
          <w:i/>
          <w:iCs/>
          <w:sz w:val="20"/>
          <w:lang w:val="en-US"/>
        </w:rPr>
        <w:t>J. Am. Heart Assoc.</w:t>
      </w:r>
      <w:r w:rsidRPr="00337E0B">
        <w:rPr>
          <w:rFonts w:ascii="Roboto" w:hAnsi="Roboto"/>
          <w:sz w:val="20"/>
          <w:lang w:val="en-US"/>
        </w:rPr>
        <w:t xml:space="preserve"> 2014;3:e001002. </w:t>
      </w:r>
    </w:p>
    <w:p w14:paraId="116EC67A"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19. </w:t>
      </w:r>
      <w:r w:rsidRPr="00337E0B">
        <w:rPr>
          <w:rFonts w:ascii="Roboto" w:hAnsi="Roboto"/>
          <w:sz w:val="20"/>
          <w:lang w:val="en-US"/>
        </w:rPr>
        <w:tab/>
        <w:t xml:space="preserve">O’Mahony C, Jichi F, Pavlou M, Monserrat L, Anastasakis A, Rapezzi C, Biagini E, Gimeno JR, Limongelli G, McKenna WJ, et al. A novel clinical risk prediction model for sudden cardiac death in hypertrophic cardiomyopathy (HCM Risk-SCD). </w:t>
      </w:r>
      <w:r w:rsidRPr="00337E0B">
        <w:rPr>
          <w:rFonts w:ascii="Roboto" w:hAnsi="Roboto"/>
          <w:i/>
          <w:iCs/>
          <w:sz w:val="20"/>
          <w:lang w:val="en-US"/>
        </w:rPr>
        <w:t>Eur. Heart J.</w:t>
      </w:r>
      <w:r w:rsidRPr="00337E0B">
        <w:rPr>
          <w:rFonts w:ascii="Roboto" w:hAnsi="Roboto"/>
          <w:sz w:val="20"/>
          <w:lang w:val="en-US"/>
        </w:rPr>
        <w:t xml:space="preserve"> 2014;35:2010–2020. </w:t>
      </w:r>
    </w:p>
    <w:p w14:paraId="61C0FE0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20. </w:t>
      </w:r>
      <w:r w:rsidRPr="00337E0B">
        <w:rPr>
          <w:rFonts w:ascii="Roboto" w:hAnsi="Roboto"/>
          <w:sz w:val="20"/>
          <w:lang w:val="en-US"/>
        </w:rPr>
        <w:tab/>
        <w:t xml:space="preserve">O’Mahony C, Akhtar MM, Anastasiou Z, Guttmann OP, Vriesendorp PA, Michels M, Magrì D, Autore C, Fernández A, Ochoa JP, et al. Effectiveness of the 2014 European Society of Cardiology guideline on sudden cardiac death in hypertrophic cardiomyopathy: a systematic review and meta-analysis. </w:t>
      </w:r>
      <w:r w:rsidRPr="00337E0B">
        <w:rPr>
          <w:rFonts w:ascii="Roboto" w:hAnsi="Roboto"/>
          <w:i/>
          <w:iCs/>
          <w:sz w:val="20"/>
          <w:lang w:val="en-US"/>
        </w:rPr>
        <w:t>Heart Br. Card. Soc.</w:t>
      </w:r>
      <w:r w:rsidRPr="00337E0B">
        <w:rPr>
          <w:rFonts w:ascii="Roboto" w:hAnsi="Roboto"/>
          <w:sz w:val="20"/>
          <w:lang w:val="en-US"/>
        </w:rPr>
        <w:t xml:space="preserve"> 2019;105:623–631. </w:t>
      </w:r>
    </w:p>
    <w:p w14:paraId="43DE25D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21. </w:t>
      </w:r>
      <w:r w:rsidRPr="00337E0B">
        <w:rPr>
          <w:rFonts w:ascii="Roboto" w:hAnsi="Roboto"/>
          <w:sz w:val="20"/>
          <w:lang w:val="en-US"/>
        </w:rPr>
        <w:tab/>
        <w:t xml:space="preserve">O’Mahony C, Jichi F, Ommen SR, Christiaans I, Arbustini E, Garcia-Pavia P, Cecchi F, Olivotto I, Kitaoka H, Gotsman I, et al. An International External Validation Study of the 2014 European Society of Cardiology Guideline on Sudden Cardiac Death Prevention in Hypertrophic Cardiomyopathy (Evidence from HCM). </w:t>
      </w:r>
      <w:r w:rsidRPr="00337E0B">
        <w:rPr>
          <w:rFonts w:ascii="Roboto" w:hAnsi="Roboto"/>
          <w:i/>
          <w:iCs/>
          <w:sz w:val="20"/>
          <w:lang w:val="en-US"/>
        </w:rPr>
        <w:t>Circulation</w:t>
      </w:r>
      <w:r w:rsidRPr="00337E0B">
        <w:rPr>
          <w:rFonts w:ascii="Roboto" w:hAnsi="Roboto"/>
          <w:sz w:val="20"/>
          <w:lang w:val="en-US"/>
        </w:rPr>
        <w:t xml:space="preserve">. 2017;CIRCULATIONAHA.117.030437. </w:t>
      </w:r>
    </w:p>
    <w:p w14:paraId="355283DB" w14:textId="0447E3EB"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lastRenderedPageBreak/>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122A66">
              <w:rPr>
                <w:rFonts w:ascii="Roboto" w:eastAsia="Helvetica" w:hAnsi="Roboto"/>
                <w:color w:val="000000"/>
                <w:sz w:val="21"/>
                <w:szCs w:val="21"/>
              </w:rPr>
              <w:t>Characteristic</w:t>
            </w:r>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237662B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082</w:t>
            </w:r>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239B3418"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038</w:t>
            </w:r>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p-value</w:t>
            </w:r>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Demographic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Female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142A35E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1,328 (43%)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32623602"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1,092 (36%)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3C850B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38.1 [22.6, 51.0]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7627282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54.3 [42.5, 63.7]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573D68DE"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r w:rsidR="005A6421" w:rsidRPr="005A6421">
              <w:rPr>
                <w:rFonts w:ascii="Roboto" w:hAnsi="Roboto" w:cs="Segoe UI"/>
                <w:color w:val="333333"/>
                <w:sz w:val="21"/>
                <w:szCs w:val="21"/>
              </w:rPr>
              <w:t>6</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40365C60"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r w:rsidR="005A6421" w:rsidRPr="005A6421">
              <w:rPr>
                <w:rFonts w:ascii="Roboto" w:hAnsi="Roboto" w:cs="Segoe UI"/>
                <w:color w:val="333333"/>
                <w:sz w:val="21"/>
                <w:szCs w:val="21"/>
              </w:rPr>
              <w:t>8</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r w:rsidR="005A6421"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0082AB1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2,449 (79%)</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2FEB42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2,886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337E0B" w:rsidRDefault="005A6421" w:rsidP="005A6421">
            <w:pPr>
              <w:pBdr>
                <w:top w:val="none" w:sz="0" w:space="0" w:color="000000"/>
                <w:left w:val="none" w:sz="0" w:space="0" w:color="000000"/>
                <w:bottom w:val="none" w:sz="0" w:space="0" w:color="000000"/>
                <w:right w:val="none" w:sz="0" w:space="0" w:color="000000"/>
              </w:pBdr>
              <w:ind w:left="100" w:right="100"/>
              <w:rPr>
                <w:rFonts w:ascii="Roboto" w:eastAsia="Helvetica" w:hAnsi="Roboto"/>
                <w:color w:val="000000"/>
                <w:sz w:val="21"/>
                <w:szCs w:val="21"/>
                <w:lang w:val="en-US"/>
              </w:rPr>
            </w:pPr>
            <w:r w:rsidRPr="00337E0B">
              <w:rPr>
                <w:rFonts w:ascii="Roboto" w:eastAsia="Helvetica" w:hAnsi="Roboto"/>
                <w:color w:val="000000"/>
                <w:sz w:val="21"/>
                <w:szCs w:val="21"/>
                <w:lang w:val="en-US"/>
              </w:rPr>
              <w:t xml:space="preserve">  HCM diagnos</w:t>
            </w:r>
            <w:r w:rsidR="00A74DF5" w:rsidRPr="00337E0B">
              <w:rPr>
                <w:rFonts w:ascii="Roboto" w:eastAsia="Helvetica" w:hAnsi="Roboto"/>
                <w:color w:val="000000"/>
                <w:sz w:val="21"/>
                <w:szCs w:val="21"/>
                <w:lang w:val="en-US"/>
              </w:rPr>
              <w:t>ed</w:t>
            </w:r>
            <w:r w:rsidRPr="00337E0B">
              <w:rPr>
                <w:rFonts w:ascii="Roboto" w:eastAsia="Helvetica" w:hAnsi="Roboto"/>
                <w:color w:val="000000"/>
                <w:sz w:val="21"/>
                <w:szCs w:val="21"/>
                <w:lang w:val="en-US"/>
              </w:rPr>
              <w:t xml:space="preserve"> </w:t>
            </w:r>
            <w:r w:rsidR="00A74DF5" w:rsidRPr="00337E0B">
              <w:rPr>
                <w:rFonts w:ascii="Roboto" w:eastAsia="Helvetica" w:hAnsi="Roboto"/>
                <w:color w:val="000000"/>
                <w:sz w:val="21"/>
                <w:szCs w:val="21"/>
                <w:lang w:val="en-US"/>
              </w:rPr>
              <w:t>in childhood (18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550 (18%)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175 (6%)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&lt;0.001</w:t>
            </w:r>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6F505C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2,665 (86%)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78E89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2,462 (81%)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0D15D5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93 (3.0%)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199CD5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161 (5.3%)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Asian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30BD63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101 (3.3%)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6C8BD0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115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4ABADB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8 (0.3%)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7D731D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than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444A25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6B97E58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5 (0.2%)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3D4D92F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640C9B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Other or Not Reported</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52BDE6D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208 (6.7%)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5A4C89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Clinical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4549F8E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Diastolic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mass index</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11F8DA4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r w:rsidR="005A6421" w:rsidRPr="005A6421">
              <w:rPr>
                <w:rFonts w:ascii="Roboto" w:hAnsi="Roboto" w:cs="Segoe UI"/>
                <w:color w:val="333333"/>
                <w:sz w:val="21"/>
                <w:szCs w:val="21"/>
              </w:rPr>
              <w:t>3</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r w:rsidR="005A6421" w:rsidRPr="005A6421">
              <w:rPr>
                <w:rFonts w:ascii="Roboto" w:hAnsi="Roboto" w:cs="Segoe UI"/>
                <w:color w:val="333333"/>
                <w:sz w:val="21"/>
                <w:szCs w:val="21"/>
              </w:rPr>
              <w:t>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2D34AE7C"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r w:rsidR="005A6421" w:rsidRPr="005A6421">
              <w:rPr>
                <w:rFonts w:ascii="Roboto" w:hAnsi="Roboto" w:cs="Segoe UI"/>
                <w:color w:val="333333"/>
                <w:sz w:val="21"/>
                <w:szCs w:val="21"/>
              </w:rPr>
              <w:t>7.</w:t>
            </w:r>
            <w:r w:rsidRPr="005A6421">
              <w:rPr>
                <w:rFonts w:ascii="Roboto" w:hAnsi="Roboto" w:cs="Segoe UI"/>
                <w:color w:val="333333"/>
                <w:sz w:val="21"/>
                <w:szCs w:val="21"/>
              </w:rPr>
              <w:t xml:space="preserve">8 </w:t>
            </w:r>
            <w:r w:rsidR="00164A03" w:rsidRPr="005A6421">
              <w:rPr>
                <w:rFonts w:ascii="Roboto" w:hAnsi="Roboto" w:cs="Segoe UI"/>
                <w:color w:val="333333"/>
                <w:sz w:val="21"/>
                <w:szCs w:val="21"/>
              </w:rPr>
              <w:t>[</w:t>
            </w:r>
            <w:r w:rsidRPr="005A6421">
              <w:rPr>
                <w:rFonts w:ascii="Roboto" w:hAnsi="Roboto" w:cs="Segoe UI"/>
                <w:color w:val="333333"/>
                <w:sz w:val="21"/>
                <w:szCs w:val="21"/>
              </w:rPr>
              <w:t>2</w:t>
            </w:r>
            <w:r w:rsidR="005A6421" w:rsidRPr="005A6421">
              <w:rPr>
                <w:rFonts w:ascii="Roboto" w:hAnsi="Roboto" w:cs="Segoe UI"/>
                <w:color w:val="333333"/>
                <w:sz w:val="21"/>
                <w:szCs w:val="21"/>
              </w:rPr>
              <w:t>4</w:t>
            </w:r>
            <w:r w:rsidRPr="005A6421">
              <w:rPr>
                <w:rFonts w:ascii="Roboto" w:hAnsi="Roboto" w:cs="Segoe UI"/>
                <w:color w:val="333333"/>
                <w:sz w:val="21"/>
                <w:szCs w:val="21"/>
              </w:rPr>
              <w:t>.</w:t>
            </w:r>
            <w:r w:rsidR="005A6421" w:rsidRPr="005A6421">
              <w:rPr>
                <w:rFonts w:ascii="Roboto" w:hAnsi="Roboto" w:cs="Segoe UI"/>
                <w:color w:val="333333"/>
                <w:sz w:val="21"/>
                <w:szCs w:val="21"/>
              </w:rPr>
              <w:t>8</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r w:rsidR="005A6421" w:rsidRPr="005A6421">
              <w:rPr>
                <w:rFonts w:ascii="Roboto" w:hAnsi="Roboto" w:cs="Segoe UI"/>
                <w:color w:val="333333"/>
                <w:sz w:val="21"/>
                <w:szCs w:val="21"/>
              </w:rPr>
              <w:t>1</w:t>
            </w:r>
            <w:r w:rsidRPr="005A6421">
              <w:rPr>
                <w:rFonts w:ascii="Roboto" w:hAnsi="Roboto" w:cs="Segoe UI"/>
                <w:color w:val="333333"/>
                <w:sz w:val="21"/>
                <w:szCs w:val="21"/>
              </w:rPr>
              <w:t>.</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surface area</w:t>
            </w:r>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40E322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r w:rsidR="005A6421" w:rsidRPr="005A6421">
              <w:rPr>
                <w:rFonts w:ascii="Roboto" w:hAnsi="Roboto" w:cs="Segoe UI"/>
                <w:color w:val="333333"/>
                <w:sz w:val="21"/>
                <w:szCs w:val="21"/>
              </w:rPr>
              <w:t>2</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r w:rsidR="005A6421" w:rsidRPr="005A6421">
              <w:rPr>
                <w:rFonts w:ascii="Roboto" w:hAnsi="Roboto" w:cs="Segoe UI"/>
                <w:color w:val="333333"/>
                <w:sz w:val="21"/>
                <w:szCs w:val="21"/>
              </w:rPr>
              <w:t>3</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24EF1AF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w:t>
            </w:r>
            <w:r w:rsidR="006A6C59" w:rsidRPr="005A6421">
              <w:rPr>
                <w:rFonts w:ascii="Roboto" w:hAnsi="Roboto" w:cs="Segoe UI"/>
                <w:color w:val="333333"/>
                <w:sz w:val="21"/>
                <w:szCs w:val="21"/>
              </w:rPr>
              <w:t>.</w:t>
            </w:r>
            <w:r w:rsidRPr="005A6421">
              <w:rPr>
                <w:rFonts w:ascii="Roboto" w:hAnsi="Roboto" w:cs="Segoe UI"/>
                <w:color w:val="333333"/>
                <w:sz w:val="21"/>
                <w:szCs w:val="21"/>
              </w:rPr>
              <w:t>99</w:t>
            </w:r>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r w:rsidRPr="005A6421">
              <w:rPr>
                <w:rFonts w:ascii="Roboto" w:hAnsi="Roboto" w:cs="Segoe UI"/>
                <w:color w:val="333333"/>
                <w:sz w:val="21"/>
                <w:szCs w:val="21"/>
              </w:rPr>
              <w:t>1</w:t>
            </w:r>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r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r w:rsidRPr="00A62DC8">
              <w:rPr>
                <w:rFonts w:ascii="Roboto" w:eastAsia="Helvetica" w:hAnsi="Roboto"/>
                <w:b/>
                <w:color w:val="000000"/>
                <w:sz w:val="21"/>
                <w:szCs w:val="21"/>
              </w:rPr>
              <w:t>Echocardiography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384454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63.6 ± 10.3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107E5BC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65.3 ± 9.2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5A934B1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&lt;0.001</w:t>
            </w:r>
          </w:p>
        </w:tc>
      </w:tr>
      <w:tr w:rsidR="005A6421" w:rsidRPr="00DB6D77" w14:paraId="22C424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C57E" w14:textId="5FB57A5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706 (23%)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68C8" w14:textId="5024320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1,208 (40%)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Left atrial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2C65" w14:textId="17A0142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40.3 ± 10.5</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1395" w14:textId="73310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41.0 ±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FC65" w14:textId="3B78725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6A6C59" w:rsidRPr="00935B32"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16C7C7B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628 (20%)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09460D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1,345 (44%)</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Atrial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5F6E92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393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300819B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400 (13%)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41D060F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0.6</w:t>
            </w:r>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Syncope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7224E6D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312 (10%)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0CB9347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273 (9.0%)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81E185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0.13</w:t>
            </w:r>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75987F0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85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64EC7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116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738FE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0.020</w:t>
            </w:r>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09777E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396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7DE085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156 (5.1%)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r>
              <w:rPr>
                <w:rFonts w:ascii="Roboto" w:eastAsia="Helvetica" w:hAnsi="Roboto"/>
                <w:bCs/>
                <w:color w:val="000000"/>
                <w:sz w:val="21"/>
                <w:szCs w:val="21"/>
              </w:rPr>
              <w:t>Resuscitated</w:t>
            </w:r>
            <w:r w:rsidRPr="00A62DC8">
              <w:rPr>
                <w:rFonts w:ascii="Roboto" w:eastAsia="Helvetica" w:hAnsi="Roboto"/>
                <w:bCs/>
                <w:color w:val="000000"/>
                <w:sz w:val="21"/>
                <w:szCs w:val="21"/>
              </w:rPr>
              <w:t xml:space="preserve"> cardiac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297542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87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1275837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48 (1.6%)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4142140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1F07EE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202 (6.6%)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0E5CF07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264 (8.7%)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1E80E75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523872C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112 (3.6%)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5A97817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51 (1.7%)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022" w14:textId="014EE89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 (0.8%)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022" w14:textId="4B3E607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 (0.3%)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32A4" w14:textId="3308A7F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0.003</w:t>
            </w:r>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risk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High (&gt;6%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5302" w14:textId="6E20FD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179 (9.6%)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598F" w14:textId="02B6B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83 (4.3%)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Moderate (4-6%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41D" w14:textId="3596E87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245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F1146" w14:textId="796123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151 (7.8%)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Low (&lt;4%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2B906" w14:textId="1EA1A94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1,435 (77%)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DE6" w14:textId="3AE7694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1,701 (88%)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r w:rsidRPr="00A62DC8">
              <w:rPr>
                <w:rFonts w:ascii="Roboto" w:eastAsia="Helvetica" w:hAnsi="Roboto"/>
                <w:color w:val="000000"/>
                <w:sz w:val="21"/>
                <w:szCs w:val="21"/>
              </w:rPr>
              <w:t>Unknown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DE21" w14:textId="5ABD84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1,223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6B02" w14:textId="337F01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1,103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337E0B">
        <w:trPr>
          <w:jc w:val="center"/>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97D89E" w14:textId="4B75CFD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2.30 (1.50, 3.80)</w:t>
            </w:r>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5DF2BA" w14:textId="34A15D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1.80 (1.30, 2.70)</w:t>
            </w:r>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935B32"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935B32"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58"/>
        <w:gridCol w:w="2527"/>
        <w:gridCol w:w="2542"/>
        <w:gridCol w:w="1114"/>
      </w:tblGrid>
      <w:tr w:rsidR="006A6C59" w:rsidRPr="00935B32"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All-cause and cause-</w:t>
            </w:r>
            <w:commentRangeStart w:id="281"/>
            <w:r w:rsidRPr="007C4859">
              <w:rPr>
                <w:rFonts w:ascii="Roboto" w:hAnsi="Roboto" w:cs="Segoe UI"/>
                <w:color w:val="333333"/>
                <w:lang w:val="en-US"/>
              </w:rPr>
              <w:t>specific</w:t>
            </w:r>
            <w:commentRangeEnd w:id="281"/>
            <w:r w:rsidR="00535359">
              <w:rPr>
                <w:rStyle w:val="Kommentarhenvisning"/>
                <w:lang w:val="en-US" w:eastAsia="en-US"/>
              </w:rPr>
              <w:commentReference w:id="281"/>
            </w:r>
            <w:r w:rsidRPr="007C4859">
              <w:rPr>
                <w:rFonts w:ascii="Roboto" w:hAnsi="Roboto" w:cs="Segoe UI"/>
                <w:color w:val="333333"/>
                <w:lang w:val="en-US"/>
              </w:rPr>
              <w:t xml:space="preserve">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164A03" w14:paraId="3DF44F61" w14:textId="77777777" w:rsidTr="00CC3CDB">
        <w:trPr>
          <w:tblHeader/>
        </w:trPr>
        <w:tc>
          <w:tcPr>
            <w:tcW w:w="3394"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553739BC" w:rsidR="006A6C59" w:rsidRPr="005534C8" w:rsidRDefault="006A6C59" w:rsidP="007C4859">
            <w:pPr>
              <w:spacing w:line="360" w:lineRule="auto"/>
              <w:rPr>
                <w:rFonts w:ascii="Roboto" w:hAnsi="Roboto" w:cs="Segoe UI"/>
                <w:caps/>
                <w:color w:val="A9A9A9"/>
                <w:sz w:val="22"/>
                <w:szCs w:val="22"/>
                <w:lang w:val="en-US"/>
              </w:rPr>
            </w:pPr>
          </w:p>
        </w:tc>
        <w:tc>
          <w:tcPr>
            <w:tcW w:w="2507"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2E5EA1FB"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082</w:t>
            </w:r>
          </w:p>
        </w:tc>
        <w:tc>
          <w:tcPr>
            <w:tcW w:w="2526"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2F7A0A4D"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038</w:t>
            </w:r>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164A03" w14:paraId="1741B39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0F7BD0F" w14:textId="77777777" w:rsidR="006A6C59" w:rsidRPr="007C4859" w:rsidRDefault="006A6C59" w:rsidP="007C4859">
            <w:pPr>
              <w:spacing w:line="360" w:lineRule="auto"/>
              <w:ind w:left="150" w:right="150"/>
              <w:rPr>
                <w:rFonts w:ascii="Roboto" w:hAnsi="Roboto" w:cs="Segoe UI"/>
                <w:color w:val="333333"/>
                <w:sz w:val="22"/>
                <w:szCs w:val="22"/>
              </w:rPr>
            </w:pPr>
            <w:r w:rsidRPr="007C4859">
              <w:rPr>
                <w:rFonts w:ascii="Roboto" w:hAnsi="Roboto" w:cs="Segoe UI"/>
                <w:color w:val="333333"/>
                <w:sz w:val="22"/>
                <w:szCs w:val="22"/>
              </w:rPr>
              <w:t>All-cause mortality</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B1CC630" w14:textId="77E9FBD8"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3</w:t>
            </w:r>
            <w:r w:rsidR="00802A2D">
              <w:rPr>
                <w:rFonts w:ascii="Roboto" w:hAnsi="Roboto" w:cs="Segoe UI"/>
                <w:color w:val="333333"/>
                <w:sz w:val="22"/>
                <w:szCs w:val="22"/>
              </w:rPr>
              <w:t>20</w:t>
            </w:r>
            <w:r w:rsidRPr="007C4859">
              <w:rPr>
                <w:rFonts w:ascii="Roboto" w:hAnsi="Roboto" w:cs="Segoe UI"/>
                <w:color w:val="333333"/>
                <w:sz w:val="22"/>
                <w:szCs w:val="22"/>
              </w:rPr>
              <w:t xml:space="preserve"> (10%)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9EBDBD5" w14:textId="5E78A9CD"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28</w:t>
            </w:r>
            <w:r w:rsidR="00802A2D">
              <w:rPr>
                <w:rFonts w:ascii="Roboto" w:hAnsi="Roboto" w:cs="Segoe UI"/>
                <w:color w:val="333333"/>
                <w:sz w:val="22"/>
                <w:szCs w:val="22"/>
              </w:rPr>
              <w:t>5</w:t>
            </w:r>
            <w:r w:rsidRPr="007C4859">
              <w:rPr>
                <w:rFonts w:ascii="Roboto" w:hAnsi="Roboto" w:cs="Segoe UI"/>
                <w:color w:val="333333"/>
                <w:sz w:val="22"/>
                <w:szCs w:val="22"/>
              </w:rPr>
              <w:t xml:space="preserve"> (9.</w:t>
            </w:r>
            <w:r w:rsidR="00802A2D">
              <w:rPr>
                <w:rFonts w:ascii="Roboto" w:hAnsi="Roboto" w:cs="Segoe UI"/>
                <w:color w:val="333333"/>
                <w:sz w:val="22"/>
                <w:szCs w:val="22"/>
              </w:rPr>
              <w:t>4</w:t>
            </w:r>
            <w:r w:rsidRPr="007C4859">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85D3D4B" w14:textId="56170D90"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0.</w:t>
            </w:r>
            <w:r w:rsidR="00802A2D">
              <w:rPr>
                <w:rFonts w:ascii="Roboto" w:hAnsi="Roboto" w:cs="Segoe UI"/>
                <w:color w:val="333333"/>
                <w:sz w:val="22"/>
                <w:szCs w:val="22"/>
              </w:rPr>
              <w:t>20</w:t>
            </w:r>
          </w:p>
        </w:tc>
      </w:tr>
      <w:tr w:rsidR="00164A03" w14:paraId="2D7B369D"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6A6C59" w:rsidRPr="007C4859" w:rsidRDefault="00164A03" w:rsidP="007C4859">
            <w:pPr>
              <w:spacing w:line="360" w:lineRule="auto"/>
              <w:ind w:left="150" w:right="150"/>
              <w:rPr>
                <w:rFonts w:ascii="Roboto" w:hAnsi="Roboto" w:cs="Segoe UI"/>
                <w:color w:val="333333"/>
                <w:sz w:val="22"/>
                <w:szCs w:val="22"/>
              </w:rPr>
            </w:pPr>
            <w:r>
              <w:rPr>
                <w:rFonts w:ascii="Roboto" w:hAnsi="Roboto" w:cs="Segoe UI"/>
                <w:color w:val="333333"/>
                <w:sz w:val="22"/>
                <w:szCs w:val="22"/>
              </w:rPr>
              <w:t>Non-cardiovascular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77777777" w:rsidR="006A6C59" w:rsidRPr="007C4859" w:rsidRDefault="006A6C59" w:rsidP="007C4859">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77777777" w:rsidR="006A6C59" w:rsidRPr="007C4859" w:rsidRDefault="006A6C59" w:rsidP="007C4859">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2EE11EBA"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Malignancy</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4D704353"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(2.</w:t>
            </w:r>
            <w:r w:rsidR="00802A2D"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0056A06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(5.3%)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0C61666B"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45C3AE93"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r w:rsidR="00DC643A">
              <w:rPr>
                <w:rFonts w:ascii="Roboto" w:hAnsi="Roboto" w:cs="Segoe UI"/>
                <w:i/>
                <w:iCs/>
                <w:color w:val="333333"/>
                <w:sz w:val="22"/>
                <w:szCs w:val="22"/>
              </w:rPr>
              <w:t>Other n</w:t>
            </w:r>
            <w:r w:rsidRPr="007C4859">
              <w:rPr>
                <w:rFonts w:ascii="Roboto" w:hAnsi="Roboto" w:cs="Segoe UI"/>
                <w:i/>
                <w:iCs/>
                <w:color w:val="333333"/>
                <w:sz w:val="22"/>
                <w:szCs w:val="22"/>
              </w:rPr>
              <w:t xml:space="preserve">on-cardiovascular </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66D3A436"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124 (39%)</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604F9C62"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185 (65%)</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rsidRPr="007C4859" w14:paraId="52EF914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E0A46CB" w14:textId="7F0D1823" w:rsidR="00A74DF5" w:rsidRPr="007C4859" w:rsidRDefault="00A74DF5" w:rsidP="000315ED">
            <w:pPr>
              <w:spacing w:line="360" w:lineRule="auto"/>
              <w:ind w:right="150"/>
              <w:rPr>
                <w:rFonts w:ascii="Roboto" w:hAnsi="Roboto" w:cs="Segoe UI"/>
                <w:i/>
                <w:iCs/>
                <w:color w:val="333333"/>
                <w:sz w:val="22"/>
                <w:szCs w:val="22"/>
              </w:rPr>
            </w:pPr>
            <w:r w:rsidRPr="007C4859">
              <w:rPr>
                <w:rFonts w:ascii="Roboto" w:hAnsi="Roboto" w:cs="Segoe UI"/>
                <w:i/>
                <w:iCs/>
                <w:color w:val="333333"/>
                <w:sz w:val="22"/>
                <w:szCs w:val="22"/>
              </w:rPr>
              <w:t> </w:t>
            </w:r>
            <w:r w:rsidR="00083068">
              <w:rPr>
                <w:rFonts w:ascii="Roboto" w:hAnsi="Roboto" w:cs="Segoe UI"/>
                <w:i/>
                <w:iCs/>
                <w:color w:val="333333"/>
                <w:sz w:val="22"/>
                <w:szCs w:val="22"/>
              </w:rPr>
              <w:t>Unknown</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B4AB4EF" w14:textId="692F439A"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(8.1%)</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C0C10D5" w14:textId="55414947"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 (6.3%)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5EEBDAE" w14:textId="38BED144" w:rsidR="00A74DF5" w:rsidRPr="007C4859" w:rsidRDefault="00DC643A" w:rsidP="00A74DF5">
            <w:pPr>
              <w:spacing w:line="360" w:lineRule="auto"/>
              <w:ind w:left="150" w:right="150"/>
              <w:jc w:val="center"/>
              <w:rPr>
                <w:rFonts w:ascii="Roboto" w:hAnsi="Roboto" w:cs="Segoe UI"/>
                <w:color w:val="333333"/>
                <w:sz w:val="22"/>
                <w:szCs w:val="22"/>
              </w:rPr>
            </w:pPr>
            <w:r>
              <w:rPr>
                <w:rFonts w:ascii="Roboto" w:hAnsi="Roboto" w:cs="Segoe UI"/>
                <w:color w:val="333333"/>
                <w:sz w:val="22"/>
                <w:szCs w:val="22"/>
              </w:rPr>
              <w:t>0.29</w:t>
            </w:r>
          </w:p>
        </w:tc>
      </w:tr>
      <w:tr w:rsidR="00164A03" w:rsidRPr="007C4859" w14:paraId="05B8ACF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164A03" w:rsidRPr="007C4859" w:rsidRDefault="00164A03" w:rsidP="00164A03">
            <w:pPr>
              <w:spacing w:line="360" w:lineRule="auto"/>
              <w:ind w:left="150" w:right="150"/>
              <w:rPr>
                <w:rFonts w:ascii="Roboto" w:hAnsi="Roboto" w:cs="Segoe UI"/>
                <w:color w:val="333333"/>
                <w:sz w:val="22"/>
                <w:szCs w:val="22"/>
              </w:rPr>
            </w:pPr>
            <w:r>
              <w:rPr>
                <w:rFonts w:ascii="Roboto" w:hAnsi="Roboto" w:cs="Segoe UI"/>
                <w:color w:val="333333"/>
                <w:sz w:val="22"/>
                <w:szCs w:val="22"/>
              </w:rPr>
              <w:t>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7777777" w:rsidR="00164A03" w:rsidRPr="00CC3CDB" w:rsidRDefault="00164A03" w:rsidP="00164A03">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77777777" w:rsidR="00164A03" w:rsidRPr="00CC3CDB" w:rsidRDefault="00164A03" w:rsidP="00164A03">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164A03" w:rsidRPr="007C4859" w:rsidRDefault="00164A03" w:rsidP="00164A03">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4834E763"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Heart failure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44A51CE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(2</w:t>
            </w:r>
            <w:r w:rsidR="00A74DF5"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0D53C522"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(8.</w:t>
            </w:r>
            <w:r w:rsidR="00A74DF5" w:rsidRPr="00CC3CDB">
              <w:rPr>
                <w:rFonts w:ascii="Roboto" w:hAnsi="Roboto" w:cs="Segoe UI"/>
                <w:color w:val="333333"/>
                <w:sz w:val="22"/>
                <w:szCs w:val="22"/>
              </w:rPr>
              <w:t>4</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2ED3358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Sudden cardiac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61BE67B1"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63 (20%)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7AE1ED78"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(9.1%)</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14:paraId="16822C75"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A74DF5" w:rsidRPr="007C4859" w:rsidRDefault="00A74DF5" w:rsidP="00164A03">
            <w:pPr>
              <w:spacing w:line="360" w:lineRule="auto"/>
              <w:ind w:left="150" w:right="150"/>
              <w:rPr>
                <w:rFonts w:ascii="Roboto" w:hAnsi="Roboto" w:cs="Segoe UI"/>
                <w:i/>
                <w:iCs/>
                <w:color w:val="333333"/>
                <w:sz w:val="22"/>
                <w:szCs w:val="22"/>
              </w:rPr>
            </w:pPr>
            <w:r>
              <w:rPr>
                <w:rFonts w:ascii="Roboto" w:hAnsi="Roboto" w:cs="Segoe UI"/>
                <w:i/>
                <w:iCs/>
                <w:color w:val="333333"/>
                <w:sz w:val="22"/>
                <w:szCs w:val="22"/>
              </w:rPr>
              <w:t xml:space="preserve">    Stroke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3E7A97B6"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5 (1.6%)</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7531F148"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9 (3.2%)</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A74DF5" w:rsidRPr="007C4859" w:rsidRDefault="00A74DF5" w:rsidP="00164A03">
            <w:pPr>
              <w:spacing w:line="360" w:lineRule="auto"/>
              <w:ind w:left="150" w:right="150"/>
              <w:jc w:val="center"/>
              <w:rPr>
                <w:rFonts w:ascii="Roboto" w:hAnsi="Roboto" w:cs="Segoe UI"/>
                <w:color w:val="333333"/>
                <w:sz w:val="22"/>
                <w:szCs w:val="22"/>
              </w:rPr>
            </w:pPr>
          </w:p>
        </w:tc>
      </w:tr>
      <w:tr w:rsidR="00CC3CDB" w14:paraId="6901E46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CC3CDB" w:rsidRPr="007C4859" w:rsidRDefault="00CC3CDB" w:rsidP="00CC3CDB">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Other 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48601924"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15 (4.7%)</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29B1605B"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8 (2.8%)</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CC3CDB" w:rsidRPr="007C4859" w:rsidRDefault="00CC3CDB" w:rsidP="00CC3CDB">
            <w:pPr>
              <w:spacing w:line="360" w:lineRule="auto"/>
              <w:ind w:left="150" w:right="150"/>
              <w:jc w:val="center"/>
              <w:rPr>
                <w:rFonts w:ascii="Roboto" w:hAnsi="Roboto" w:cs="Segoe UI"/>
                <w:color w:val="333333"/>
                <w:sz w:val="22"/>
                <w:szCs w:val="22"/>
              </w:rPr>
            </w:pPr>
          </w:p>
        </w:tc>
      </w:tr>
      <w:tr w:rsidR="00164A03" w14:paraId="67076FC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52E94BCF" w:rsidR="00164A03" w:rsidRPr="007C4859" w:rsidRDefault="00164A03" w:rsidP="00164A03">
            <w:pPr>
              <w:spacing w:line="360" w:lineRule="auto"/>
              <w:ind w:left="150" w:right="150"/>
              <w:rPr>
                <w:rFonts w:ascii="Roboto" w:hAnsi="Roboto" w:cs="Segoe UI"/>
                <w:i/>
                <w:iCs/>
                <w:color w:val="333333"/>
                <w:sz w:val="22"/>
                <w:szCs w:val="22"/>
              </w:rPr>
            </w:pP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0A603052" w:rsidR="00164A03" w:rsidRPr="007C4859" w:rsidRDefault="00164A03" w:rsidP="00164A03">
            <w:pPr>
              <w:spacing w:line="360" w:lineRule="auto"/>
              <w:ind w:left="150" w:right="150"/>
              <w:jc w:val="center"/>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6828C28F" w:rsidR="00164A03" w:rsidRPr="007C4859" w:rsidRDefault="00164A03" w:rsidP="00164A03">
            <w:pPr>
              <w:spacing w:line="360" w:lineRule="auto"/>
              <w:ind w:left="150" w:right="150"/>
              <w:jc w:val="center"/>
              <w:rPr>
                <w:rFonts w:ascii="Roboto" w:hAnsi="Roboto" w:cs="Segoe UI"/>
                <w:color w:val="333333"/>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bl>
    <w:p w14:paraId="47433126" w14:textId="73C77838" w:rsidR="00B24EA1" w:rsidRPr="005534C8" w:rsidRDefault="00DC643A" w:rsidP="0042223C">
      <w:pPr>
        <w:tabs>
          <w:tab w:val="left" w:pos="2650"/>
        </w:tabs>
        <w:spacing w:line="360" w:lineRule="auto"/>
        <w:rPr>
          <w:rFonts w:ascii="Roboto" w:hAnsi="Roboto"/>
          <w:color w:val="000000"/>
          <w:sz w:val="22"/>
          <w:szCs w:val="22"/>
          <w:lang w:val="en-US"/>
        </w:rPr>
      </w:pPr>
      <w:r w:rsidRPr="008346CE">
        <w:rPr>
          <w:rFonts w:ascii="Roboto" w:hAnsi="Roboto"/>
          <w:b/>
          <w:bCs/>
          <w:color w:val="000000"/>
          <w:sz w:val="22"/>
          <w:szCs w:val="22"/>
          <w:lang w:val="en-US"/>
        </w:rPr>
        <w:t xml:space="preserve">Legend: </w:t>
      </w:r>
      <w:r w:rsidRPr="008346CE">
        <w:rPr>
          <w:rFonts w:ascii="Roboto" w:hAnsi="Roboto"/>
          <w:color w:val="000000"/>
          <w:sz w:val="22"/>
          <w:szCs w:val="22"/>
          <w:lang w:val="en-US"/>
        </w:rPr>
        <w:t xml:space="preserve">Comparison of all‐cause and cause‐specific mortality in patients with </w:t>
      </w:r>
      <w:proofErr w:type="spellStart"/>
      <w:proofErr w:type="gram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and</w:t>
      </w:r>
      <w:proofErr w:type="gramEnd"/>
      <w:r w:rsidRPr="008346CE">
        <w:rPr>
          <w:rFonts w:ascii="Roboto" w:hAnsi="Roboto"/>
          <w:color w:val="000000"/>
          <w:sz w:val="22"/>
          <w:szCs w:val="22"/>
          <w:lang w:val="en-US"/>
        </w:rPr>
        <w:t xml:space="preserve"> non‐</w:t>
      </w:r>
      <w:proofErr w:type="spell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hypertrophic cardiomyopathy (HCM). Values are number of deaths (percentage) within each group</w:t>
      </w:r>
      <w:r w:rsidR="0042223C" w:rsidRPr="008346CE">
        <w:rPr>
          <w:rFonts w:ascii="Roboto" w:hAnsi="Roboto"/>
          <w:color w:val="000000"/>
          <w:sz w:val="22"/>
          <w:szCs w:val="22"/>
          <w:lang w:val="en-US"/>
        </w:rPr>
        <w:t xml:space="preserve">. The first row (all‐cause mortality) indicates the percentage of the entire cohort who died. The remaining rows reflect the distribution of causes among those who died in each </w:t>
      </w:r>
      <w:proofErr w:type="spellStart"/>
      <w:proofErr w:type="gramStart"/>
      <w:r w:rsidR="0042223C" w:rsidRPr="008346CE">
        <w:rPr>
          <w:rFonts w:ascii="Roboto" w:hAnsi="Roboto"/>
          <w:color w:val="000000"/>
          <w:sz w:val="22"/>
          <w:szCs w:val="22"/>
          <w:lang w:val="en-US"/>
        </w:rPr>
        <w:t>group..</w:t>
      </w:r>
      <w:proofErr w:type="gramEnd"/>
      <w:r w:rsidRPr="008346CE">
        <w:rPr>
          <w:rFonts w:ascii="Roboto" w:hAnsi="Roboto"/>
          <w:color w:val="000000"/>
          <w:sz w:val="22"/>
          <w:szCs w:val="22"/>
          <w:lang w:val="en-US"/>
        </w:rPr>
        <w:t>The</w:t>
      </w:r>
      <w:proofErr w:type="spellEnd"/>
      <w:r w:rsidRPr="008346CE">
        <w:rPr>
          <w:rFonts w:ascii="Roboto" w:hAnsi="Roboto"/>
          <w:color w:val="000000"/>
          <w:sz w:val="22"/>
          <w:szCs w:val="22"/>
          <w:lang w:val="en-US"/>
        </w:rPr>
        <w:t xml:space="preserve"> “Unknown” category encompasses deaths for which no definitive cause was established. </w:t>
      </w:r>
      <w:r w:rsidRPr="005534C8">
        <w:rPr>
          <w:rFonts w:ascii="Roboto" w:hAnsi="Roboto"/>
          <w:color w:val="000000"/>
          <w:sz w:val="22"/>
          <w:szCs w:val="22"/>
          <w:lang w:val="en-US"/>
        </w:rPr>
        <w:t xml:space="preserve">P-values were calculated for differences in proportions between the two groups. </w:t>
      </w:r>
    </w:p>
    <w:p w14:paraId="55C8D467" w14:textId="60C95CB6" w:rsidR="005E755E" w:rsidRPr="001F2967" w:rsidRDefault="005E755E">
      <w:pPr>
        <w:rPr>
          <w:rFonts w:ascii="Roboto" w:hAnsi="Roboto"/>
          <w:color w:val="000000"/>
          <w:lang w:val="en-US"/>
        </w:rPr>
      </w:pPr>
      <w:r w:rsidRPr="001F2967">
        <w:rPr>
          <w:rFonts w:ascii="Roboto" w:hAnsi="Roboto"/>
          <w:color w:val="000000"/>
          <w:lang w:val="en-US"/>
        </w:rPr>
        <w:br w:type="page"/>
      </w:r>
    </w:p>
    <w:p w14:paraId="1489488A" w14:textId="77777777" w:rsidR="004C0055" w:rsidRDefault="004C0055" w:rsidP="007401B1">
      <w:pPr>
        <w:tabs>
          <w:tab w:val="left" w:pos="2650"/>
        </w:tabs>
        <w:spacing w:line="480" w:lineRule="auto"/>
        <w:rPr>
          <w:rFonts w:ascii="Roboto" w:hAnsi="Roboto"/>
          <w:b/>
          <w:bCs/>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5B87E6BF" w14:textId="5022D2E4" w:rsidR="007944C9" w:rsidRPr="001F2967" w:rsidRDefault="007944C9" w:rsidP="007401B1">
      <w:pPr>
        <w:tabs>
          <w:tab w:val="left" w:pos="2650"/>
        </w:tabs>
        <w:spacing w:line="480" w:lineRule="auto"/>
        <w:rPr>
          <w:rFonts w:ascii="Roboto" w:hAnsi="Roboto"/>
          <w:lang w:val="en-US"/>
        </w:rPr>
      </w:pPr>
      <w:r>
        <w:rPr>
          <w:rFonts w:ascii="Roboto" w:hAnsi="Roboto"/>
          <w:noProof/>
          <w:lang w:val="en-US"/>
          <w14:ligatures w14:val="standardContextual"/>
        </w:rPr>
        <w:drawing>
          <wp:inline distT="0" distB="0" distL="0" distR="0" wp14:anchorId="63014B4B" wp14:editId="3227EC41">
            <wp:extent cx="6058535" cy="4848860"/>
            <wp:effectExtent l="0" t="0" r="0" b="2540"/>
            <wp:docPr id="225013447" name="Billede 1" descr="Et billede, der indeholder tekst, skærmbilled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3447" name="Billede 1" descr="Et billede, der indeholder tekst, skærmbillede, nummer/tal&#10;&#10;Indhold genereret af kunstig intelligens kan være forker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p>
    <w:p w14:paraId="71B096CB" w14:textId="0F19846E" w:rsidR="004C0055" w:rsidRPr="007C4859" w:rsidRDefault="00B14185" w:rsidP="002E4BE9">
      <w:pPr>
        <w:tabs>
          <w:tab w:val="left" w:pos="2650"/>
        </w:tabs>
        <w:spacing w:line="480" w:lineRule="auto"/>
        <w:rPr>
          <w:rFonts w:ascii="Roboto" w:hAnsi="Roboto"/>
          <w:lang w:val="en-US"/>
        </w:rPr>
      </w:pPr>
      <w:r w:rsidRPr="007C4859">
        <w:rPr>
          <w:rFonts w:ascii="Roboto" w:hAnsi="Roboto"/>
          <w:b/>
          <w:bCs/>
          <w:sz w:val="22"/>
          <w:szCs w:val="22"/>
          <w:lang w:val="en-US"/>
        </w:rPr>
        <w:t xml:space="preserve">Legend: </w:t>
      </w:r>
      <w:r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hypertrophic cardiomyopathy (HCM). The relative risk ratio is given on the x-axis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471F7107" w14:textId="77777777" w:rsidR="00CE073C" w:rsidRPr="00935B32" w:rsidRDefault="00D5141C" w:rsidP="00CE073C">
      <w:pPr>
        <w:suppressLineNumbers/>
        <w:spacing w:after="160" w:line="259" w:lineRule="auto"/>
        <w:rPr>
          <w:rFonts w:ascii="Roboto" w:hAnsi="Roboto"/>
          <w:b/>
          <w:bCs/>
          <w:lang w:val="en-GB"/>
          <w:rPrChange w:id="282" w:author="Anna Axelsson Raja" w:date="2025-03-29T07:23:00Z">
            <w:rPr>
              <w:rFonts w:ascii="Roboto" w:hAnsi="Roboto"/>
              <w:b/>
              <w:bCs/>
            </w:rPr>
          </w:rPrChange>
        </w:rPr>
      </w:pPr>
      <w:commentRangeStart w:id="283"/>
      <w:r w:rsidRPr="00935B32">
        <w:rPr>
          <w:rFonts w:ascii="Roboto" w:hAnsi="Roboto"/>
          <w:b/>
          <w:bCs/>
          <w:lang w:val="en-GB"/>
          <w:rPrChange w:id="284" w:author="Anna Axelsson Raja" w:date="2025-03-29T07:23:00Z">
            <w:rPr>
              <w:rFonts w:ascii="Roboto" w:hAnsi="Roboto"/>
              <w:b/>
              <w:bCs/>
            </w:rPr>
          </w:rPrChange>
        </w:rPr>
        <w:lastRenderedPageBreak/>
        <w:t>Figure</w:t>
      </w:r>
      <w:commentRangeEnd w:id="283"/>
      <w:r w:rsidR="00CE4003">
        <w:rPr>
          <w:rStyle w:val="Kommentarhenvisning"/>
          <w:lang w:val="en-US" w:eastAsia="en-US"/>
        </w:rPr>
        <w:commentReference w:id="283"/>
      </w:r>
      <w:r w:rsidRPr="00935B32">
        <w:rPr>
          <w:rFonts w:ascii="Roboto" w:hAnsi="Roboto"/>
          <w:b/>
          <w:bCs/>
          <w:lang w:val="en-GB"/>
          <w:rPrChange w:id="285" w:author="Anna Axelsson Raja" w:date="2025-03-29T07:23:00Z">
            <w:rPr>
              <w:rFonts w:ascii="Roboto" w:hAnsi="Roboto"/>
              <w:b/>
              <w:bCs/>
            </w:rPr>
          </w:rPrChange>
        </w:rPr>
        <w:t xml:space="preserve"> </w:t>
      </w:r>
      <w:r w:rsidR="004754E7" w:rsidRPr="00935B32">
        <w:rPr>
          <w:rFonts w:ascii="Roboto" w:hAnsi="Roboto"/>
          <w:b/>
          <w:bCs/>
          <w:lang w:val="en-GB"/>
          <w:rPrChange w:id="286" w:author="Anna Axelsson Raja" w:date="2025-03-29T07:23:00Z">
            <w:rPr>
              <w:rFonts w:ascii="Roboto" w:hAnsi="Roboto"/>
              <w:b/>
              <w:bCs/>
            </w:rPr>
          </w:rPrChange>
        </w:rPr>
        <w:t>2</w:t>
      </w:r>
      <w:r w:rsidRPr="00935B32">
        <w:rPr>
          <w:rFonts w:ascii="Roboto" w:hAnsi="Roboto"/>
          <w:lang w:val="en-GB"/>
          <w:rPrChange w:id="287" w:author="Anna Axelsson Raja" w:date="2025-03-29T07:23:00Z">
            <w:rPr>
              <w:rFonts w:ascii="Roboto" w:hAnsi="Roboto"/>
            </w:rPr>
          </w:rPrChange>
        </w:rPr>
        <w:t xml:space="preserve"> </w:t>
      </w:r>
      <w:r w:rsidR="00CE073C">
        <w:rPr>
          <w:rFonts w:ascii="Roboto" w:hAnsi="Roboto"/>
          <w:b/>
          <w:bCs/>
          <w:noProof/>
          <w14:ligatures w14:val="standardContextual"/>
        </w:rPr>
        <w:drawing>
          <wp:inline distT="0" distB="0" distL="0" distR="0" wp14:anchorId="5C6446F9" wp14:editId="2597DAF5">
            <wp:extent cx="6058535" cy="4440555"/>
            <wp:effectExtent l="0" t="0" r="0" b="4445"/>
            <wp:docPr id="229862388" name="Billede 1" descr="Et billede, der indeholder tekst, skærmbillede, diagram, Kurv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2388" name="Billede 1" descr="Et billede, der indeholder tekst, skærmbillede, diagram, Kurve&#10;&#10;Indhold genereret af kunstig intelligens kan være forker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p>
    <w:p w14:paraId="1C3FF08A" w14:textId="77777777" w:rsidR="00CE073C" w:rsidRPr="001529A1" w:rsidRDefault="00CE073C" w:rsidP="008346CE">
      <w:pPr>
        <w:suppressLineNumbers/>
        <w:ind w:left="-270"/>
        <w:rPr>
          <w:rFonts w:ascii="Roboto" w:hAnsi="Roboto"/>
          <w:sz w:val="22"/>
          <w:szCs w:val="22"/>
          <w:lang w:val="en-US"/>
        </w:rPr>
      </w:pPr>
      <w:r w:rsidRPr="001529A1">
        <w:rPr>
          <w:rFonts w:ascii="Roboto" w:hAnsi="Roboto"/>
          <w:b/>
          <w:bCs/>
          <w:sz w:val="22"/>
          <w:szCs w:val="22"/>
          <w:lang w:val="en-US"/>
        </w:rPr>
        <w:t>Legend:</w:t>
      </w:r>
      <w:r w:rsidRPr="001529A1">
        <w:rPr>
          <w:rFonts w:ascii="Roboto" w:hAnsi="Roboto"/>
          <w:sz w:val="22"/>
          <w:szCs w:val="22"/>
          <w:lang w:val="en-US"/>
        </w:rPr>
        <w:t xml:space="preserve"> Incidence of arrhythmias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versus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excluding patients diagnosed with these events prior to or at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visit. Panel </w:t>
      </w:r>
      <w:r w:rsidRPr="001529A1">
        <w:rPr>
          <w:rFonts w:ascii="Roboto" w:hAnsi="Roboto"/>
          <w:b/>
          <w:bCs/>
          <w:sz w:val="22"/>
          <w:szCs w:val="22"/>
          <w:lang w:val="en-US"/>
        </w:rPr>
        <w:t>A</w:t>
      </w:r>
      <w:r w:rsidRPr="001529A1">
        <w:rPr>
          <w:rFonts w:ascii="Roboto" w:hAnsi="Roboto"/>
          <w:sz w:val="22"/>
          <w:szCs w:val="22"/>
          <w:lang w:val="en-US"/>
        </w:rPr>
        <w:t xml:space="preserve"> shows the cumulative incidence of atrial fibrillation during follow-up, including numbers at risk,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pink)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blue) HCM. Overall, the cumulative incidence is similar between the two groups, with a trend towards a higher rate in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B</w:t>
      </w:r>
      <w:r w:rsidRPr="001529A1">
        <w:rPr>
          <w:rFonts w:ascii="Roboto" w:hAnsi="Roboto"/>
          <w:sz w:val="22"/>
          <w:szCs w:val="22"/>
          <w:lang w:val="en-US"/>
        </w:rPr>
        <w:t xml:space="preserve"> shows the age-specific incidence (ASI) rates of atrial fibrillation during follow-up, including accumulated years at risk, in the two groups. Incidence rates are numerically higher for patients with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in all investigated groups, reaching statistical significance in the three youngest age-groups, and with a highly significant increased age-standardized incidence (ASI)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(grey shading). </w:t>
      </w:r>
      <w:proofErr w:type="gramStart"/>
      <w:r w:rsidRPr="001529A1">
        <w:rPr>
          <w:rFonts w:ascii="Roboto" w:hAnsi="Roboto"/>
          <w:sz w:val="22"/>
          <w:szCs w:val="22"/>
          <w:lang w:val="en-US"/>
        </w:rPr>
        <w:t xml:space="preserve">Panel </w:t>
      </w:r>
      <w:r w:rsidRPr="001529A1">
        <w:rPr>
          <w:rFonts w:ascii="Roboto" w:hAnsi="Roboto"/>
          <w:b/>
          <w:bCs/>
          <w:sz w:val="22"/>
          <w:szCs w:val="22"/>
          <w:lang w:val="en-US"/>
        </w:rPr>
        <w:t>C</w:t>
      </w:r>
      <w:r w:rsidRPr="001529A1">
        <w:rPr>
          <w:rFonts w:ascii="Roboto" w:hAnsi="Roboto"/>
          <w:sz w:val="22"/>
          <w:szCs w:val="22"/>
          <w:lang w:val="en-US"/>
        </w:rPr>
        <w:t>,</w:t>
      </w:r>
      <w:proofErr w:type="gramEnd"/>
      <w:r w:rsidRPr="001529A1">
        <w:rPr>
          <w:rFonts w:ascii="Roboto" w:hAnsi="Roboto"/>
          <w:sz w:val="22"/>
          <w:szCs w:val="22"/>
          <w:lang w:val="en-US"/>
        </w:rPr>
        <w:t xml:space="preserve"> shows the cumulative incidence of the composite ventricular arrhythmia outcome since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evaluation,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showing that there is a higher cumulative incidence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D.</w:t>
      </w:r>
      <w:r w:rsidRPr="001529A1">
        <w:rPr>
          <w:rFonts w:ascii="Roboto" w:hAnsi="Roboto"/>
          <w:sz w:val="22"/>
          <w:szCs w:val="22"/>
          <w:lang w:val="en-US"/>
        </w:rPr>
        <w:t xml:space="preserve"> Shows the age-specific incidence rate of the composite ventricular arrhythmia outcome, including total person-years at risk in each age-group. The age-standardized incidence rate has been added as the final group. </w:t>
      </w:r>
      <w:commentRangeStart w:id="288"/>
      <w:r w:rsidRPr="001529A1">
        <w:rPr>
          <w:rFonts w:ascii="Roboto" w:hAnsi="Roboto"/>
          <w:sz w:val="22"/>
          <w:szCs w:val="22"/>
          <w:lang w:val="en-US"/>
        </w:rPr>
        <w:t>Overall, the largest difference in incidence of this outcome occurs in the group of patients older than 65 years</w:t>
      </w:r>
      <w:commentRangeEnd w:id="288"/>
      <w:r w:rsidR="008F22DF">
        <w:rPr>
          <w:rStyle w:val="Kommentarhenvisning"/>
          <w:lang w:val="en-US" w:eastAsia="en-US"/>
        </w:rPr>
        <w:commentReference w:id="288"/>
      </w:r>
      <w:r w:rsidRPr="001529A1">
        <w:rPr>
          <w:rFonts w:ascii="Roboto" w:hAnsi="Roboto"/>
          <w:sz w:val="22"/>
          <w:szCs w:val="22"/>
          <w:lang w:val="en-US"/>
        </w:rPr>
        <w:t>.</w:t>
      </w:r>
    </w:p>
    <w:p w14:paraId="05734FEF" w14:textId="71536F42" w:rsidR="00CE073C" w:rsidRPr="005534C8" w:rsidRDefault="00CE073C">
      <w:pPr>
        <w:rPr>
          <w:rFonts w:ascii="Roboto" w:hAnsi="Roboto"/>
          <w:lang w:val="en-US"/>
        </w:rPr>
      </w:pPr>
      <w:r w:rsidRPr="005534C8">
        <w:rPr>
          <w:rFonts w:ascii="Roboto" w:hAnsi="Roboto"/>
          <w:lang w:val="en-US"/>
        </w:rPr>
        <w:br w:type="page"/>
      </w:r>
    </w:p>
    <w:p w14:paraId="28E02439" w14:textId="446759E1" w:rsidR="00D5141C" w:rsidRPr="008346CE" w:rsidRDefault="00CE073C" w:rsidP="0067560E">
      <w:pPr>
        <w:spacing w:line="276" w:lineRule="auto"/>
        <w:rPr>
          <w:rFonts w:ascii="Roboto" w:hAnsi="Roboto"/>
          <w:b/>
          <w:bCs/>
        </w:rPr>
      </w:pPr>
      <w:r w:rsidRPr="008346CE">
        <w:rPr>
          <w:rFonts w:ascii="Roboto" w:hAnsi="Roboto"/>
          <w:b/>
          <w:bCs/>
        </w:rPr>
        <w:lastRenderedPageBreak/>
        <w:t>Figure 3</w:t>
      </w:r>
    </w:p>
    <w:p w14:paraId="7615BF38" w14:textId="6EAAAA44" w:rsidR="00EF599A" w:rsidRDefault="00EF599A" w:rsidP="0067560E">
      <w:pPr>
        <w:spacing w:line="276" w:lineRule="auto"/>
        <w:rPr>
          <w:rFonts w:ascii="Roboto" w:hAnsi="Roboto"/>
        </w:rPr>
      </w:pPr>
      <w:r>
        <w:rPr>
          <w:rFonts w:ascii="Roboto" w:hAnsi="Roboto"/>
          <w:noProof/>
          <w14:ligatures w14:val="standardContextual"/>
        </w:rPr>
        <w:drawing>
          <wp:inline distT="0" distB="0" distL="0" distR="0" wp14:anchorId="2452D8D5" wp14:editId="6E218E1D">
            <wp:extent cx="5216789" cy="7174523"/>
            <wp:effectExtent l="0" t="0" r="3175" b="1270"/>
            <wp:docPr id="14971555" name="Billede 2" descr="Et billede, der indeholder tekst, skærmbillede, diagram, linje/rækk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55" name="Billede 2" descr="Et billede, der indeholder tekst, skærmbillede, diagram, linje/række&#10;&#10;Indhold genereret af kunstig intelligens kan være forker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2613" cy="7265050"/>
                    </a:xfrm>
                    <a:prstGeom prst="rect">
                      <a:avLst/>
                    </a:prstGeom>
                  </pic:spPr>
                </pic:pic>
              </a:graphicData>
            </a:graphic>
          </wp:inline>
        </w:drawing>
      </w:r>
    </w:p>
    <w:p w14:paraId="01187954" w14:textId="73864057" w:rsidR="00EF6167" w:rsidRPr="00EF6167" w:rsidRDefault="00EF6167">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(pink) versus non-</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r w:rsidRPr="00EF6167">
        <w:rPr>
          <w:rFonts w:ascii="Roboto" w:hAnsi="Roboto"/>
          <w:b/>
          <w:bCs/>
          <w:lang w:val="en-US"/>
        </w:rPr>
        <w:br w:type="page"/>
      </w:r>
    </w:p>
    <w:p w14:paraId="12550DC8" w14:textId="010F6B17" w:rsidR="005F2993" w:rsidRDefault="005F2993" w:rsidP="001D711A">
      <w:pPr>
        <w:spacing w:line="480" w:lineRule="auto"/>
        <w:rPr>
          <w:rFonts w:ascii="Roboto" w:hAnsi="Roboto"/>
          <w:b/>
          <w:bCs/>
        </w:rPr>
      </w:pPr>
      <w:r>
        <w:rPr>
          <w:rFonts w:ascii="Roboto" w:hAnsi="Roboto"/>
          <w:b/>
          <w:bCs/>
        </w:rPr>
        <w:lastRenderedPageBreak/>
        <w:t xml:space="preserve">Figure </w:t>
      </w:r>
      <w:r w:rsidR="00CE073C">
        <w:rPr>
          <w:rFonts w:ascii="Roboto" w:hAnsi="Roboto"/>
          <w:b/>
          <w:bCs/>
        </w:rPr>
        <w:t>4</w:t>
      </w:r>
      <w:r>
        <w:rPr>
          <w:rFonts w:ascii="Roboto" w:hAnsi="Roboto"/>
          <w:b/>
          <w:bCs/>
        </w:rPr>
        <w:t>:</w:t>
      </w:r>
    </w:p>
    <w:p w14:paraId="53B40924" w14:textId="10C228D9" w:rsidR="009A3504" w:rsidRDefault="009A3504" w:rsidP="001D711A">
      <w:pPr>
        <w:spacing w:line="480" w:lineRule="auto"/>
        <w:rPr>
          <w:rFonts w:ascii="Roboto" w:hAnsi="Roboto"/>
          <w:b/>
          <w:bCs/>
        </w:rPr>
      </w:pPr>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18"/>
                    <a:stretch>
                      <a:fillRect/>
                    </a:stretch>
                  </pic:blipFill>
                  <pic:spPr>
                    <a:xfrm>
                      <a:off x="0" y="0"/>
                      <a:ext cx="6058535" cy="4427855"/>
                    </a:xfrm>
                    <a:prstGeom prst="rect">
                      <a:avLst/>
                    </a:prstGeom>
                  </pic:spPr>
                </pic:pic>
              </a:graphicData>
            </a:graphic>
          </wp:inline>
        </w:drawing>
      </w:r>
    </w:p>
    <w:p w14:paraId="3263708D" w14:textId="304BCFB4" w:rsidR="00E27B32" w:rsidRPr="007C4859" w:rsidRDefault="005F2993" w:rsidP="00337E0B">
      <w:pPr>
        <w:spacing w:line="480" w:lineRule="auto"/>
        <w:rPr>
          <w:rFonts w:ascii="Roboto" w:hAnsi="Roboto"/>
          <w:sz w:val="22"/>
          <w:szCs w:val="22"/>
          <w:lang w:val="en-US"/>
        </w:rPr>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478BFAA4" w:rsidR="00AC2A89" w:rsidRDefault="00E27B32" w:rsidP="0067560E">
      <w:pPr>
        <w:spacing w:line="480" w:lineRule="auto"/>
        <w:rPr>
          <w:rFonts w:ascii="Roboto" w:hAnsi="Roboto"/>
          <w:b/>
          <w:bCs/>
          <w:lang w:val="en-US"/>
        </w:rPr>
      </w:pPr>
      <w:r w:rsidRPr="00AC2A89">
        <w:rPr>
          <w:rFonts w:ascii="Roboto" w:hAnsi="Roboto"/>
          <w:b/>
          <w:bCs/>
          <w:lang w:val="en-US"/>
        </w:rPr>
        <w:lastRenderedPageBreak/>
        <w:t xml:space="preserve">Figure </w:t>
      </w:r>
      <w:r w:rsidR="00CE073C">
        <w:rPr>
          <w:rFonts w:ascii="Roboto" w:hAnsi="Roboto"/>
          <w:b/>
          <w:bCs/>
          <w:lang w:val="en-US"/>
        </w:rPr>
        <w:t>5</w:t>
      </w:r>
      <w:r w:rsidRPr="00AC2A89">
        <w:rPr>
          <w:rFonts w:ascii="Roboto" w:hAnsi="Roboto"/>
          <w:b/>
          <w:bCs/>
          <w:lang w:val="en-US"/>
        </w:rPr>
        <w:t>:</w:t>
      </w:r>
    </w:p>
    <w:p w14:paraId="6C23E893" w14:textId="3E77BE5E" w:rsidR="00244FC1" w:rsidRDefault="00244FC1" w:rsidP="0067560E">
      <w:pPr>
        <w:spacing w:line="480" w:lineRule="auto"/>
        <w:rPr>
          <w:rFonts w:ascii="Roboto" w:hAnsi="Roboto"/>
          <w:b/>
          <w:bCs/>
          <w:lang w:val="en-US"/>
        </w:rPr>
      </w:pPr>
      <w:r>
        <w:rPr>
          <w:rFonts w:ascii="Roboto" w:hAnsi="Roboto"/>
          <w:b/>
          <w:bCs/>
          <w:noProof/>
          <w:lang w:val="en-US"/>
          <w14:ligatures w14:val="standardContextual"/>
        </w:rPr>
        <w:drawing>
          <wp:inline distT="0" distB="0" distL="0" distR="0" wp14:anchorId="12CF020E" wp14:editId="12EB2231">
            <wp:extent cx="6058535" cy="4765040"/>
            <wp:effectExtent l="0" t="0" r="0" b="0"/>
            <wp:docPr id="1432994664"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4664" name="Billede 1432994664"/>
                    <pic:cNvPicPr/>
                  </pic:nvPicPr>
                  <pic:blipFill>
                    <a:blip r:embed="rId19"/>
                    <a:stretch>
                      <a:fillRect/>
                    </a:stretch>
                  </pic:blipFill>
                  <pic:spPr>
                    <a:xfrm>
                      <a:off x="0" y="0"/>
                      <a:ext cx="6058535" cy="4765040"/>
                    </a:xfrm>
                    <a:prstGeom prst="rect">
                      <a:avLst/>
                    </a:prstGeom>
                  </pic:spPr>
                </pic:pic>
              </a:graphicData>
            </a:graphic>
          </wp:inline>
        </w:drawing>
      </w:r>
    </w:p>
    <w:p w14:paraId="595B75AA" w14:textId="5AAB2048"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(written in cursive</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w:t>
      </w:r>
      <w:proofErr w:type="gramStart"/>
      <w:r w:rsidRPr="007C4859">
        <w:rPr>
          <w:rFonts w:ascii="Roboto" w:hAnsi="Roboto"/>
          <w:sz w:val="22"/>
          <w:szCs w:val="22"/>
          <w:lang w:val="en-US"/>
        </w:rPr>
        <w:t>left-truncation</w:t>
      </w:r>
      <w:proofErr w:type="gramEnd"/>
      <w:r w:rsidRPr="007C4859">
        <w:rPr>
          <w:rFonts w:ascii="Roboto" w:hAnsi="Roboto"/>
          <w:sz w:val="22"/>
          <w:szCs w:val="22"/>
          <w:lang w:val="en-US"/>
        </w:rPr>
        <w:t xml:space="preserve">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The effect ratio</w:t>
      </w:r>
      <w:r w:rsidR="003B3617">
        <w:rPr>
          <w:rFonts w:ascii="Roboto" w:hAnsi="Roboto"/>
          <w:sz w:val="22"/>
          <w:szCs w:val="22"/>
          <w:lang w:val="en-US"/>
        </w:rPr>
        <w:t>s</w:t>
      </w:r>
      <w:r w:rsidR="00F63312">
        <w:rPr>
          <w:rFonts w:ascii="Roboto" w:hAnsi="Roboto"/>
          <w:sz w:val="22"/>
          <w:szCs w:val="22"/>
          <w:lang w:val="en-US"/>
        </w:rPr>
        <w:t xml:space="preserve"> of the interaction are given in text along with the p for interaction on the </w:t>
      </w:r>
      <w:proofErr w:type="gramStart"/>
      <w:r w:rsidR="00F63312">
        <w:rPr>
          <w:rFonts w:ascii="Roboto" w:hAnsi="Roboto"/>
          <w:sz w:val="22"/>
          <w:szCs w:val="22"/>
          <w:lang w:val="en-US"/>
        </w:rPr>
        <w:t>right hand</w:t>
      </w:r>
      <w:proofErr w:type="gramEnd"/>
      <w:r w:rsidR="00F63312">
        <w:rPr>
          <w:rFonts w:ascii="Roboto" w:hAnsi="Roboto"/>
          <w:sz w:val="22"/>
          <w:szCs w:val="22"/>
          <w:lang w:val="en-US"/>
        </w:rPr>
        <w:t xml:space="preserve">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992" w:left="1259"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Christoffer Vissing" w:date="2025-03-18T14:43:00Z" w:initials="CRV">
    <w:p w14:paraId="6D27A446" w14:textId="77777777" w:rsidR="00B02E6C" w:rsidRDefault="00B02E6C" w:rsidP="00B02E6C">
      <w:r>
        <w:rPr>
          <w:rStyle w:val="Kommentarhenvisning"/>
        </w:rPr>
        <w:annotationRef/>
      </w:r>
      <w:r>
        <w:rPr>
          <w:sz w:val="20"/>
          <w:szCs w:val="20"/>
          <w:lang w:val="en-US" w:eastAsia="en-US"/>
        </w:rPr>
        <w:t>Or something like ”Trajectories in Hypertrophic Cardiomyopathy: How Genetics and Comorbidities Shape Outcomes”</w:t>
      </w:r>
    </w:p>
  </w:comment>
  <w:comment w:id="11" w:author="Ho, Carolyn Y.,MD" w:date="2025-03-23T10:56:00Z" w:initials="HCY">
    <w:p w14:paraId="13B73206" w14:textId="77777777" w:rsidR="00357D74" w:rsidRDefault="00357D74">
      <w:r>
        <w:rPr>
          <w:rStyle w:val="Kommentarhenvisning"/>
        </w:rPr>
        <w:annotationRef/>
      </w:r>
      <w:r>
        <w:rPr>
          <w:sz w:val="20"/>
          <w:szCs w:val="20"/>
          <w:lang w:val="en-US" w:eastAsia="en-US"/>
        </w:rPr>
        <w:t>ALL:</w:t>
      </w:r>
    </w:p>
    <w:p w14:paraId="7E1A964B" w14:textId="7606C6A6" w:rsidR="00357D74" w:rsidRDefault="00357D74" w:rsidP="00357D74">
      <w:pPr>
        <w:pStyle w:val="Kommentartekst"/>
      </w:pPr>
      <w:r>
        <w:t>Please make suggestions for snappy title</w:t>
      </w:r>
    </w:p>
  </w:comment>
  <w:comment w:id="12" w:author="Ho, Carolyn Y.,MD" w:date="2025-03-23T11:15:00Z" w:initials="HCY">
    <w:p w14:paraId="79EB66D9" w14:textId="77777777" w:rsidR="003B3617" w:rsidRDefault="00055DBA">
      <w:r>
        <w:rPr>
          <w:rStyle w:val="Kommentarhenvisning"/>
        </w:rPr>
        <w:annotationRef/>
      </w:r>
      <w:r w:rsidR="003B3617">
        <w:rPr>
          <w:sz w:val="20"/>
          <w:szCs w:val="20"/>
          <w:lang w:val="en-US" w:eastAsia="en-US"/>
        </w:rPr>
        <w:t>ALL:</w:t>
      </w:r>
    </w:p>
    <w:p w14:paraId="56D59B20" w14:textId="77777777" w:rsidR="003B3617" w:rsidRDefault="003B3617">
      <w:r>
        <w:rPr>
          <w:sz w:val="20"/>
          <w:szCs w:val="20"/>
          <w:lang w:val="en-US" w:eastAsia="en-US"/>
        </w:rPr>
        <w:t xml:space="preserve">How can we improve novelty? </w:t>
      </w:r>
      <w:r>
        <w:rPr>
          <w:sz w:val="20"/>
          <w:szCs w:val="20"/>
          <w:lang w:val="en-US" w:eastAsia="en-US"/>
        </w:rPr>
        <w:cr/>
        <w:t>Several of the threads of this paper (sarc worse than non-sarc; obesity and HTN contributing to dz) have been looked at individually but we are looking more holistically here??</w:t>
      </w:r>
    </w:p>
    <w:p w14:paraId="5BAD040C" w14:textId="77777777" w:rsidR="003B3617" w:rsidRDefault="003B3617"/>
    <w:p w14:paraId="64C75E2B" w14:textId="17813001" w:rsidR="00055DBA" w:rsidRDefault="003B3617" w:rsidP="003B3617">
      <w:pPr>
        <w:pStyle w:val="Kommentartekst"/>
      </w:pPr>
      <w:r>
        <w:t>Should we flip to emphasize non-sarc being more mild rather than sarc being more severe??</w:t>
      </w:r>
    </w:p>
  </w:comment>
  <w:comment w:id="13" w:author="Henning Bundgaard" w:date="2025-03-25T13:30:00Z" w:initials="HB">
    <w:p w14:paraId="2C70C227" w14:textId="77777777" w:rsidR="00141163" w:rsidRDefault="00BA2B72">
      <w:pPr>
        <w:pStyle w:val="Kommentartekst"/>
      </w:pPr>
      <w:r>
        <w:rPr>
          <w:rStyle w:val="Kommentarhenvisning"/>
        </w:rPr>
        <w:annotationRef/>
      </w:r>
      <w:r w:rsidR="00141163">
        <w:t>Or</w:t>
      </w:r>
    </w:p>
    <w:p w14:paraId="7CD51CB8" w14:textId="77777777" w:rsidR="00141163" w:rsidRDefault="00141163">
      <w:pPr>
        <w:pStyle w:val="Kommentartekst"/>
      </w:pPr>
      <w:r>
        <w:t xml:space="preserve">Sarcomeric Hypertrophic Cardiomyopathy is Associated with Worse Clinical Outcomes Than Non-Sarcomeric Forms </w:t>
      </w:r>
    </w:p>
    <w:p w14:paraId="16BBB4C9" w14:textId="77777777" w:rsidR="00141163" w:rsidRDefault="00141163">
      <w:pPr>
        <w:pStyle w:val="Kommentartekst"/>
      </w:pPr>
      <w:r>
        <w:t>Or</w:t>
      </w:r>
    </w:p>
    <w:p w14:paraId="3A1332E6" w14:textId="77777777" w:rsidR="00141163" w:rsidRDefault="00141163">
      <w:pPr>
        <w:pStyle w:val="Kommentartekst"/>
      </w:pPr>
      <w:r>
        <w:t>Worse outcome in sarcomeric compared to non-sarcomeric hypertrophic cardiomyopathy</w:t>
      </w:r>
    </w:p>
    <w:p w14:paraId="0D947E05" w14:textId="77777777" w:rsidR="00141163" w:rsidRDefault="00141163">
      <w:pPr>
        <w:pStyle w:val="Kommentartekst"/>
      </w:pPr>
      <w:r>
        <w:t>Or</w:t>
      </w:r>
    </w:p>
    <w:p w14:paraId="14B33ED7" w14:textId="77777777" w:rsidR="00141163" w:rsidRDefault="00141163">
      <w:pPr>
        <w:pStyle w:val="Kommentartekst"/>
      </w:pPr>
      <w:r>
        <w:t>If hypertrophic cardiomyopathy - pray (or hope/wish) that it is non-sarcomeric … 😊</w:t>
      </w:r>
    </w:p>
    <w:p w14:paraId="3B7E7A59" w14:textId="77777777" w:rsidR="00141163" w:rsidRDefault="00141163">
      <w:pPr>
        <w:pStyle w:val="Kommentartekst"/>
      </w:pPr>
      <w:r>
        <w:t>Or from chat gbt</w:t>
      </w:r>
    </w:p>
    <w:p w14:paraId="7E2883AB" w14:textId="77777777" w:rsidR="00141163" w:rsidRDefault="00141163">
      <w:pPr>
        <w:pStyle w:val="Kommentartekst"/>
        <w:numPr>
          <w:ilvl w:val="0"/>
          <w:numId w:val="25"/>
        </w:numPr>
      </w:pPr>
      <w:r>
        <w:rPr>
          <w:b/>
          <w:bCs/>
        </w:rPr>
        <w:t>"Genes Matter: Worse Outcomes in Sarcomeric HCM"</w:t>
      </w:r>
    </w:p>
    <w:p w14:paraId="73502111" w14:textId="77777777" w:rsidR="00141163" w:rsidRDefault="00141163">
      <w:pPr>
        <w:pStyle w:val="Kommentartekst"/>
        <w:numPr>
          <w:ilvl w:val="0"/>
          <w:numId w:val="25"/>
        </w:numPr>
      </w:pPr>
      <w:r>
        <w:rPr>
          <w:b/>
          <w:bCs/>
        </w:rPr>
        <w:t>"Not All HCM Is Equal: Sarcomeric Forms Carry Higher Risk"</w:t>
      </w:r>
    </w:p>
    <w:p w14:paraId="64118362" w14:textId="77777777" w:rsidR="00141163" w:rsidRDefault="00141163">
      <w:pPr>
        <w:pStyle w:val="Kommentartekst"/>
        <w:numPr>
          <w:ilvl w:val="0"/>
          <w:numId w:val="25"/>
        </w:numPr>
      </w:pPr>
      <w:r>
        <w:rPr>
          <w:b/>
          <w:bCs/>
        </w:rPr>
        <w:t>"Sarcomeric HCM: A Genetic Marker of Poor Prognosis"</w:t>
      </w:r>
    </w:p>
    <w:p w14:paraId="0EEA2A56" w14:textId="77777777" w:rsidR="00141163" w:rsidRDefault="00141163">
      <w:pPr>
        <w:pStyle w:val="Kommentartekst"/>
        <w:numPr>
          <w:ilvl w:val="0"/>
          <w:numId w:val="25"/>
        </w:numPr>
      </w:pPr>
      <w:r>
        <w:rPr>
          <w:b/>
          <w:bCs/>
        </w:rPr>
        <w:t>"When the Genes Strike: Sarcomeric HCM Has Worse Outcomes"</w:t>
      </w:r>
    </w:p>
    <w:p w14:paraId="57FE7B09" w14:textId="77777777" w:rsidR="00141163" w:rsidRDefault="00141163" w:rsidP="00217F3A">
      <w:pPr>
        <w:pStyle w:val="Kommentartekst"/>
        <w:numPr>
          <w:ilvl w:val="0"/>
          <w:numId w:val="25"/>
        </w:numPr>
      </w:pPr>
      <w:r>
        <w:rPr>
          <w:b/>
          <w:bCs/>
        </w:rPr>
        <w:t>"Sarcomeric vs Non-Sarcomeric HCM: A Tale of Two Prognoses"</w:t>
      </w:r>
    </w:p>
  </w:comment>
  <w:comment w:id="14" w:author="iacopo olivotto" w:date="2025-04-02T21:37:00Z" w:initials="io">
    <w:p w14:paraId="6B9A0733" w14:textId="77777777" w:rsidR="004929D2" w:rsidRDefault="004929D2" w:rsidP="004929D2">
      <w:pPr>
        <w:pStyle w:val="Kommentartekst"/>
      </w:pPr>
      <w:r>
        <w:rPr>
          <w:rStyle w:val="Kommentarhenvisning"/>
        </w:rPr>
        <w:annotationRef/>
      </w:r>
      <w:r>
        <w:t>Many of these would be more apt for an editorial than a paper. I would suggest something like“Comparison of long-term trajectories and outcome of sarcomeric versus non-sarcomeric HCM: the role of comorbidities. “</w:t>
      </w:r>
    </w:p>
  </w:comment>
  <w:comment w:id="15" w:author="Lampert, Rachel" w:date="2025-04-03T08:50:00Z" w:initials="RL">
    <w:p w14:paraId="324880AA" w14:textId="77777777" w:rsidR="00D0466C" w:rsidRDefault="00E55540" w:rsidP="00D0466C">
      <w:pPr>
        <w:pStyle w:val="Kommentartekst"/>
      </w:pPr>
      <w:r>
        <w:rPr>
          <w:rStyle w:val="Kommentarhenvisning"/>
        </w:rPr>
        <w:annotationRef/>
      </w:r>
      <w:r w:rsidR="00D0466C">
        <w:t>Agree with Iacopo—don’t want overly snappy for a data paper.”Long term trajectories of sarcomeric vs nonsarcomeric HCM:  Role of co-morbidities”?</w:t>
      </w:r>
    </w:p>
    <w:p w14:paraId="53BF4C6C" w14:textId="77777777" w:rsidR="00D0466C" w:rsidRDefault="00D0466C" w:rsidP="00D0466C">
      <w:pPr>
        <w:pStyle w:val="Kommentartekst"/>
      </w:pPr>
      <w:r>
        <w:t>Dont generally put “comparison” or “investigating” in title, also trajectory and outcome pretty similar?</w:t>
      </w:r>
    </w:p>
  </w:comment>
  <w:comment w:id="16" w:author="Belinda Gray" w:date="2025-04-06T12:27:00Z" w:initials="BD">
    <w:p w14:paraId="4B385C00" w14:textId="77777777" w:rsidR="00873FE8" w:rsidRDefault="00873FE8" w:rsidP="00873FE8">
      <w:r>
        <w:rPr>
          <w:rStyle w:val="Kommentarhenvisning"/>
        </w:rPr>
        <w:annotationRef/>
      </w:r>
      <w:r>
        <w:rPr>
          <w:color w:val="000000"/>
          <w:sz w:val="20"/>
          <w:szCs w:val="20"/>
          <w:lang w:val="en-US" w:eastAsia="en-US"/>
        </w:rPr>
        <w:t>I think its ok to highlight the key findings in the title</w:t>
      </w:r>
    </w:p>
    <w:p w14:paraId="3D710F66" w14:textId="77777777" w:rsidR="00873FE8" w:rsidRDefault="00873FE8" w:rsidP="00873FE8">
      <w:r>
        <w:rPr>
          <w:color w:val="000000"/>
          <w:sz w:val="20"/>
          <w:szCs w:val="20"/>
          <w:lang w:val="en-US" w:eastAsia="en-US"/>
        </w:rPr>
        <w:t>“Long term outcomes of sarcomeric vs nonsarcomeric HCM: influence of genetics and comorbidites in clinical phenotype and risk stratification</w:t>
      </w:r>
    </w:p>
  </w:comment>
  <w:comment w:id="28" w:author="Ho, Carolyn Y.,MD" w:date="2025-03-23T10:56:00Z" w:initials="HCY">
    <w:p w14:paraId="70FFE005" w14:textId="25B5EC31" w:rsidR="00357D74" w:rsidRDefault="00357D74" w:rsidP="00357D74">
      <w:pPr>
        <w:pStyle w:val="Kommentartekst"/>
      </w:pPr>
      <w:r>
        <w:rPr>
          <w:rStyle w:val="Kommentarhenvisning"/>
        </w:rPr>
        <w:annotationRef/>
      </w:r>
      <w:r>
        <w:t>@LIA CROTTI</w:t>
      </w:r>
      <w:r>
        <w:cr/>
        <w:t>Please check your name and add your institution</w:t>
      </w:r>
    </w:p>
  </w:comment>
  <w:comment w:id="48" w:author="Belinda Gray" w:date="2025-04-06T12:32:00Z" w:initials="BD">
    <w:p w14:paraId="018300A7" w14:textId="77777777" w:rsidR="003B7FA4" w:rsidRDefault="003B7FA4" w:rsidP="003B7FA4">
      <w:r>
        <w:rPr>
          <w:rStyle w:val="Kommentarhenvisning"/>
        </w:rPr>
        <w:annotationRef/>
      </w:r>
      <w:r>
        <w:rPr>
          <w:color w:val="000000"/>
          <w:sz w:val="20"/>
          <w:szCs w:val="20"/>
          <w:lang w:val="en-US" w:eastAsia="en-US"/>
        </w:rPr>
        <w:t>I don’t know if we should state this here as a few rows down in results we say that 50% are sarcomeric so it seems a bit contradictory</w:t>
      </w:r>
    </w:p>
  </w:comment>
  <w:comment w:id="64" w:author="Christoffer Vissing" w:date="2025-04-08T15:43:00Z" w:initials="CRV">
    <w:p w14:paraId="3A783F63" w14:textId="77777777" w:rsidR="000B5DA3" w:rsidRDefault="000B5DA3" w:rsidP="000B5DA3">
      <w:r>
        <w:rPr>
          <w:rStyle w:val="Kommentarhenvisning"/>
        </w:rPr>
        <w:annotationRef/>
      </w:r>
      <w:r>
        <w:rPr>
          <w:sz w:val="20"/>
          <w:szCs w:val="20"/>
          <w:lang w:val="en-US" w:eastAsia="en-US"/>
        </w:rPr>
        <w:t xml:space="preserve">VP lavede ændring hvor hun indsatte følgende fra genetic background: “”and comorbidities on the disease progression of patients who carry them </w:t>
      </w:r>
    </w:p>
  </w:comment>
  <w:comment w:id="57" w:author="Anna Axelsson Raja" w:date="2025-03-29T07:33:00Z" w:initials="AAX">
    <w:p w14:paraId="51F01D34" w14:textId="4C805434" w:rsidR="00935B32" w:rsidRDefault="00935B32" w:rsidP="00935B32">
      <w:r>
        <w:rPr>
          <w:rStyle w:val="Kommentarhenvisning"/>
        </w:rPr>
        <w:annotationRef/>
      </w:r>
      <w:r>
        <w:rPr>
          <w:color w:val="000000"/>
          <w:sz w:val="20"/>
          <w:szCs w:val="20"/>
          <w:lang w:val="en-US" w:eastAsia="en-US"/>
        </w:rPr>
        <w:t>I am not sure about this sentence: Granular stuy regarding….. is unexplored</w:t>
      </w:r>
    </w:p>
    <w:p w14:paraId="18429EB8" w14:textId="77777777" w:rsidR="00935B32" w:rsidRDefault="00935B32" w:rsidP="00935B32">
      <w:r>
        <w:rPr>
          <w:color w:val="000000"/>
          <w:sz w:val="20"/>
          <w:szCs w:val="20"/>
          <w:lang w:val="en-US" w:eastAsia="en-US"/>
        </w:rPr>
        <w:t>?</w:t>
      </w:r>
    </w:p>
  </w:comment>
  <w:comment w:id="58" w:author="Lampert, Rachel" w:date="2025-04-03T08:52:00Z" w:initials="RL">
    <w:p w14:paraId="338B88FD" w14:textId="77777777" w:rsidR="00E55540" w:rsidRDefault="00E55540" w:rsidP="00E55540">
      <w:pPr>
        <w:pStyle w:val="Kommentartekst"/>
      </w:pPr>
      <w:r>
        <w:rPr>
          <w:rStyle w:val="Kommentarhenvisning"/>
        </w:rPr>
        <w:annotationRef/>
      </w:r>
      <w:r>
        <w:t>Agree sentence does not work.  How about “...however, the role of comorbidities in influencing the trajectories of sarcomeric versus nonsarc HCM has not been delineated</w:t>
      </w:r>
    </w:p>
  </w:comment>
  <w:comment w:id="59" w:author="Belinda Gray" w:date="2025-04-06T12:33:00Z" w:initials="BD">
    <w:p w14:paraId="5965AD84" w14:textId="77777777" w:rsidR="003B7FA4" w:rsidRDefault="003B7FA4" w:rsidP="003B7FA4">
      <w:r>
        <w:rPr>
          <w:rStyle w:val="Kommentarhenvisning"/>
        </w:rPr>
        <w:annotationRef/>
      </w:r>
      <w:r>
        <w:rPr>
          <w:color w:val="000000"/>
          <w:sz w:val="20"/>
          <w:szCs w:val="20"/>
          <w:lang w:val="en-US" w:eastAsia="en-US"/>
        </w:rPr>
        <w:t>I like Rachel’s suggestion</w:t>
      </w:r>
    </w:p>
  </w:comment>
  <w:comment w:id="72" w:author="Christoffer Vissing" w:date="2025-04-08T15:43:00Z" w:initials="CRV">
    <w:p w14:paraId="3F977D08" w14:textId="77777777" w:rsidR="000B5DA3" w:rsidRDefault="000B5DA3" w:rsidP="000B5DA3">
      <w:r>
        <w:rPr>
          <w:rStyle w:val="Kommentarhenvisning"/>
        </w:rPr>
        <w:annotationRef/>
      </w:r>
      <w:r>
        <w:rPr>
          <w:sz w:val="20"/>
          <w:szCs w:val="20"/>
          <w:lang w:val="en-US" w:eastAsia="en-US"/>
        </w:rPr>
        <w:t xml:space="preserve">From VP </w:t>
      </w:r>
    </w:p>
    <w:p w14:paraId="6808E12B" w14:textId="77777777" w:rsidR="000B5DA3" w:rsidRDefault="000B5DA3" w:rsidP="000B5DA3">
      <w:r>
        <w:rPr>
          <w:sz w:val="20"/>
          <w:szCs w:val="20"/>
          <w:lang w:val="en-US" w:eastAsia="en-US"/>
        </w:rPr>
        <w:t>You may already do this, but would make sure in methods that we state that VUS fall into this category and that pathogenic variants for HCM mimics (eg amyloid, fabry) are excluded</w:t>
      </w:r>
    </w:p>
  </w:comment>
  <w:comment w:id="76" w:author="Henning Bundgaard" w:date="2025-03-25T13:02:00Z" w:initials="HB">
    <w:p w14:paraId="563CF726" w14:textId="0D7C8F9B" w:rsidR="005534C8" w:rsidRDefault="005534C8" w:rsidP="00217F3A">
      <w:pPr>
        <w:pStyle w:val="Kommentartekst"/>
      </w:pPr>
      <w:r>
        <w:rPr>
          <w:rStyle w:val="Kommentarhenvisning"/>
        </w:rPr>
        <w:annotationRef/>
      </w:r>
      <w:r>
        <w:t>impressive</w:t>
      </w:r>
    </w:p>
  </w:comment>
  <w:comment w:id="82" w:author="Ho, Carolyn Y.,MD" w:date="2025-02-09T16:35:00Z" w:initials="HCY">
    <w:p w14:paraId="59654F7F" w14:textId="37DE311F" w:rsidR="00036093" w:rsidRDefault="00036093">
      <w:r>
        <w:rPr>
          <w:rStyle w:val="Kommentarhenvisning"/>
        </w:rPr>
        <w:annotationRef/>
      </w:r>
      <w:r>
        <w:rPr>
          <w:sz w:val="20"/>
          <w:szCs w:val="20"/>
          <w:lang w:val="en-US" w:eastAsia="en-US"/>
        </w:rPr>
        <w:t xml:space="preserve">Need to de-emphasize obstruction and non-sarc. This is not new and if emphasized, we will be criticized for lacking novelty. </w:t>
      </w:r>
    </w:p>
    <w:p w14:paraId="6BA51AA3" w14:textId="1EA799A0" w:rsidR="00036093" w:rsidRDefault="00036093" w:rsidP="00036093">
      <w:pPr>
        <w:pStyle w:val="Kommentartekst"/>
      </w:pPr>
      <w:r>
        <w:t>HCMR made a big deal about this even though it wasn’t news with their publication either.</w:t>
      </w:r>
    </w:p>
  </w:comment>
  <w:comment w:id="83" w:author="Christoffer Vissing" w:date="2025-03-13T15:42:00Z" w:initials="CRV">
    <w:p w14:paraId="699C5B79" w14:textId="77777777" w:rsidR="001871E9" w:rsidRDefault="001871E9" w:rsidP="001871E9">
      <w:r>
        <w:rPr>
          <w:rStyle w:val="Kommentarhenvisning"/>
        </w:rPr>
        <w:annotationRef/>
      </w:r>
      <w:r>
        <w:rPr>
          <w:sz w:val="20"/>
          <w:szCs w:val="20"/>
          <w:lang w:val="en-US" w:eastAsia="en-US"/>
        </w:rPr>
        <w:t>Do you think we should delete here or just leave as is?</w:t>
      </w:r>
    </w:p>
  </w:comment>
  <w:comment w:id="84" w:author="Lampert, Rachel" w:date="2025-04-03T08:54:00Z" w:initials="RL">
    <w:p w14:paraId="3B84B4F4" w14:textId="77777777" w:rsidR="00E55540" w:rsidRDefault="00E55540" w:rsidP="00E55540">
      <w:pPr>
        <w:pStyle w:val="Kommentartekst"/>
      </w:pPr>
      <w:r>
        <w:rPr>
          <w:rStyle w:val="Kommentarhenvisning"/>
        </w:rPr>
        <w:annotationRef/>
      </w:r>
      <w:r>
        <w:t>Would not delete, I think works as one in a list</w:t>
      </w:r>
    </w:p>
  </w:comment>
  <w:comment w:id="85" w:author="Christoffer Vissing" w:date="2025-04-12T07:59:00Z" w:initials="CRV">
    <w:p w14:paraId="15FC81D7" w14:textId="77777777" w:rsidR="009E4A4E" w:rsidRDefault="009E4A4E" w:rsidP="009E4A4E">
      <w:r>
        <w:rPr>
          <w:rStyle w:val="Kommentarhenvisning"/>
        </w:rPr>
        <w:annotationRef/>
      </w:r>
      <w:r>
        <w:rPr>
          <w:sz w:val="20"/>
          <w:szCs w:val="20"/>
          <w:lang w:val="en-US" w:eastAsia="en-US"/>
        </w:rPr>
        <w:t>VP</w:t>
      </w:r>
    </w:p>
    <w:p w14:paraId="293C3FAC" w14:textId="77777777" w:rsidR="009E4A4E" w:rsidRDefault="009E4A4E" w:rsidP="009E4A4E">
      <w:r>
        <w:rPr>
          <w:sz w:val="20"/>
          <w:szCs w:val="20"/>
          <w:lang w:val="en-US" w:eastAsia="en-US"/>
        </w:rPr>
        <w:t>I would vote for delete. This is known and it’s why you’re doing the study.</w:t>
      </w:r>
    </w:p>
  </w:comment>
  <w:comment w:id="86" w:author="Christoffer Vissing" w:date="2025-04-12T08:00:00Z" w:initials="CRV">
    <w:p w14:paraId="42C6E181" w14:textId="77777777" w:rsidR="009E4A4E" w:rsidRDefault="009E4A4E" w:rsidP="009E4A4E">
      <w:r>
        <w:rPr>
          <w:rStyle w:val="Kommentarhenvisning"/>
        </w:rPr>
        <w:annotationRef/>
      </w:r>
      <w:r>
        <w:rPr>
          <w:sz w:val="20"/>
          <w:szCs w:val="20"/>
          <w:lang w:val="en-US" w:eastAsia="en-US"/>
        </w:rPr>
        <w:t>VP 2</w:t>
      </w:r>
    </w:p>
    <w:p w14:paraId="41A079A7" w14:textId="77777777" w:rsidR="009E4A4E" w:rsidRDefault="009E4A4E" w:rsidP="009E4A4E">
      <w:r>
        <w:rPr>
          <w:sz w:val="20"/>
          <w:szCs w:val="20"/>
          <w:lang w:val="en-US" w:eastAsia="en-US"/>
        </w:rPr>
        <w:t>instead would name these known comorbidities as the specific ones you tested BECAUSE of SHaRe’s prior work in the intro/methods</w:t>
      </w:r>
    </w:p>
  </w:comment>
  <w:comment w:id="79" w:author="Anna Axelsson Raja" w:date="2025-03-29T07:37:00Z" w:initials="AAX">
    <w:p w14:paraId="75A01FF6" w14:textId="5B32C99E" w:rsidR="00935B32" w:rsidRDefault="00935B32" w:rsidP="00935B32">
      <w:r>
        <w:rPr>
          <w:rStyle w:val="Kommentarhenvisning"/>
        </w:rPr>
        <w:annotationRef/>
      </w:r>
      <w:r>
        <w:rPr>
          <w:color w:val="000000"/>
          <w:sz w:val="20"/>
          <w:szCs w:val="20"/>
          <w:lang w:val="en-US" w:eastAsia="en-US"/>
        </w:rPr>
        <w:t>Why place this sentence in between outcomes? Suggest before or after.</w:t>
      </w:r>
    </w:p>
  </w:comment>
  <w:comment w:id="87" w:author="Lampert, Rachel" w:date="2025-04-03T08:55:00Z" w:initials="RL">
    <w:p w14:paraId="64ACB7EA" w14:textId="77777777" w:rsidR="00E55540" w:rsidRDefault="00E55540" w:rsidP="00E55540">
      <w:pPr>
        <w:pStyle w:val="Kommentartekst"/>
      </w:pPr>
      <w:r>
        <w:rPr>
          <w:rStyle w:val="Kommentarhenvisning"/>
        </w:rPr>
        <w:annotationRef/>
      </w:r>
      <w:r>
        <w:t>Wouldnt this be entirely driven by either SCD or HF? Would remove “largely” unless I am missing something here</w:t>
      </w:r>
    </w:p>
  </w:comment>
  <w:comment w:id="90" w:author="Henning Bundgaard" w:date="2025-03-25T13:08:00Z" w:initials="HB">
    <w:p w14:paraId="4E126053" w14:textId="7D6AD1B7" w:rsidR="008455B8" w:rsidRDefault="008455B8" w:rsidP="00217F3A">
      <w:pPr>
        <w:pStyle w:val="Kommentartekst"/>
      </w:pPr>
      <w:r>
        <w:rPr>
          <w:rStyle w:val="Kommentarhenvisning"/>
        </w:rPr>
        <w:annotationRef/>
      </w:r>
      <w:r>
        <w:t>Delete?</w:t>
      </w:r>
    </w:p>
  </w:comment>
  <w:comment w:id="93" w:author="Christoffer Vissing" w:date="2025-04-08T15:43:00Z" w:initials="CRV">
    <w:p w14:paraId="0CB251C1" w14:textId="77777777" w:rsidR="000B5DA3" w:rsidRDefault="000B5DA3" w:rsidP="000B5DA3">
      <w:r>
        <w:rPr>
          <w:rStyle w:val="Kommentarhenvisning"/>
        </w:rPr>
        <w:annotationRef/>
      </w:r>
      <w:r>
        <w:rPr>
          <w:sz w:val="20"/>
          <w:szCs w:val="20"/>
          <w:lang w:val="en-US" w:eastAsia="en-US"/>
        </w:rPr>
        <w:t>From VP</w:t>
      </w:r>
    </w:p>
    <w:p w14:paraId="5DFE2DE0" w14:textId="77777777" w:rsidR="000B5DA3" w:rsidRDefault="000B5DA3" w:rsidP="000B5DA3">
      <w:r>
        <w:rPr>
          <w:sz w:val="20"/>
          <w:szCs w:val="20"/>
          <w:lang w:val="en-US" w:eastAsia="en-US"/>
        </w:rPr>
        <w:t>not sure I would bring in polygenic risk here so specifically; actually I wonder if the conclusion could be less a summary of the results and more what you think they might mean clinically. e.g., if I have a non-sarcomeric vs sarcomeric patient in front of me, what would these results suggest I should do differently for them? Perhaps “ While sarcomeric-HCM is associated with worse overall outcomes, hypertension and obesity are more prevalent in the non-sarcomeric HCM population. This indicates a causative role for these modifiable risk factors in this subset of patients, and suggests that non-sarcomeric patients may benefit from treatment for HTN and obesity.  Sarcomeric-HCM patients should continue to undergo vigilant monitoring for HF and life threatening arrhythmias.</w:t>
      </w:r>
    </w:p>
  </w:comment>
  <w:comment w:id="104" w:author="Christoffer Vissing" w:date="2025-04-08T15:44:00Z" w:initials="CRV">
    <w:p w14:paraId="2D97641C" w14:textId="77777777" w:rsidR="000B5DA3" w:rsidRDefault="000B5DA3" w:rsidP="000B5DA3">
      <w:r>
        <w:rPr>
          <w:rStyle w:val="Kommentarhenvisning"/>
        </w:rPr>
        <w:annotationRef/>
      </w:r>
      <w:r>
        <w:rPr>
          <w:sz w:val="20"/>
          <w:szCs w:val="20"/>
          <w:lang w:val="en-US" w:eastAsia="en-US"/>
        </w:rPr>
        <w:t>From VP</w:t>
      </w:r>
    </w:p>
    <w:p w14:paraId="31F403A6" w14:textId="77777777" w:rsidR="000B5DA3" w:rsidRDefault="000B5DA3" w:rsidP="000B5DA3">
      <w:r>
        <w:rPr>
          <w:sz w:val="20"/>
          <w:szCs w:val="20"/>
          <w:lang w:val="en-US" w:eastAsia="en-US"/>
        </w:rPr>
        <w:t>I wouldn’t add this here since you didn’t test it. Instead i would put a discussion of how prior PRS might modify your findings in future applications.</w:t>
      </w:r>
    </w:p>
  </w:comment>
  <w:comment w:id="110" w:author="Anna Axelsson Raja" w:date="2025-03-29T07:42:00Z" w:initials="AAX">
    <w:p w14:paraId="2A2F656A" w14:textId="2495A651" w:rsidR="00935B32" w:rsidRDefault="00935B32" w:rsidP="00935B32">
      <w:r>
        <w:rPr>
          <w:rStyle w:val="Kommentarhenvisning"/>
        </w:rPr>
        <w:annotationRef/>
      </w:r>
      <w:r>
        <w:rPr>
          <w:color w:val="000000"/>
          <w:sz w:val="20"/>
          <w:szCs w:val="20"/>
          <w:lang w:val="en-US" w:eastAsia="en-US"/>
        </w:rPr>
        <w:t>particularly in OR with a stronger association in patients with SARC.</w:t>
      </w:r>
    </w:p>
    <w:p w14:paraId="189BAB06" w14:textId="77777777" w:rsidR="00935B32" w:rsidRDefault="00935B32" w:rsidP="00935B32">
      <w:r>
        <w:rPr>
          <w:color w:val="000000"/>
          <w:sz w:val="20"/>
          <w:szCs w:val="20"/>
          <w:lang w:val="en-US" w:eastAsia="en-US"/>
        </w:rPr>
        <w:t>‘Significantly greater burden’ does not seen to explain that this refers to the interaction with genetics.</w:t>
      </w:r>
    </w:p>
  </w:comment>
  <w:comment w:id="111" w:author="Belinda Gray" w:date="2025-04-06T12:40:00Z" w:initials="BD">
    <w:p w14:paraId="3564950A" w14:textId="77777777" w:rsidR="00464E82" w:rsidRDefault="00464E82" w:rsidP="00464E82">
      <w:r>
        <w:rPr>
          <w:rStyle w:val="Kommentarhenvisning"/>
        </w:rPr>
        <w:annotationRef/>
      </w:r>
      <w:r>
        <w:rPr>
          <w:color w:val="000000"/>
          <w:sz w:val="20"/>
          <w:szCs w:val="20"/>
          <w:lang w:val="en-US" w:eastAsia="en-US"/>
        </w:rPr>
        <w:t>I like particularly in</w:t>
      </w:r>
    </w:p>
  </w:comment>
  <w:comment w:id="123" w:author="Belinda Gray" w:date="2025-04-06T12:46:00Z" w:initials="BD">
    <w:p w14:paraId="2495B4CE" w14:textId="77777777" w:rsidR="00464E82" w:rsidRDefault="00464E82" w:rsidP="00464E82">
      <w:r>
        <w:rPr>
          <w:rStyle w:val="Kommentarhenvisning"/>
        </w:rPr>
        <w:annotationRef/>
      </w:r>
      <w:r>
        <w:rPr>
          <w:color w:val="000000"/>
          <w:sz w:val="20"/>
          <w:szCs w:val="20"/>
          <w:lang w:val="en-US" w:eastAsia="en-US"/>
        </w:rPr>
        <w:t>Perhaps “suggesting important influence on phenotype” rather than causal link?</w:t>
      </w:r>
    </w:p>
  </w:comment>
  <w:comment w:id="144" w:author="Christoffer Vissing" w:date="2025-04-12T07:52:00Z" w:initials="CRV">
    <w:p w14:paraId="220F4C04" w14:textId="77777777" w:rsidR="009E4A4E" w:rsidRDefault="009E4A4E" w:rsidP="009E4A4E">
      <w:r>
        <w:rPr>
          <w:rStyle w:val="Kommentarhenvisning"/>
        </w:rPr>
        <w:annotationRef/>
      </w:r>
      <w:r>
        <w:rPr>
          <w:sz w:val="20"/>
          <w:szCs w:val="20"/>
          <w:lang w:val="en-US" w:eastAsia="en-US"/>
        </w:rPr>
        <w:t>JI suggestede female sex… look into that</w:t>
      </w:r>
    </w:p>
  </w:comment>
  <w:comment w:id="145" w:author="Christoffer Vissing" w:date="2025-04-12T07:52:00Z" w:initials="CRV">
    <w:p w14:paraId="1C5C21F5" w14:textId="5B92CD9B" w:rsidR="009E4A4E" w:rsidRDefault="009E4A4E" w:rsidP="009E4A4E">
      <w:r>
        <w:rPr>
          <w:rStyle w:val="Kommentarhenvisning"/>
        </w:rPr>
        <w:annotationRef/>
      </w:r>
      <w:r>
        <w:rPr>
          <w:sz w:val="20"/>
          <w:szCs w:val="20"/>
          <w:lang w:val="en-US" w:eastAsia="en-US"/>
        </w:rPr>
        <w:t>JI</w:t>
      </w:r>
    </w:p>
    <w:p w14:paraId="0FB6D92C" w14:textId="77777777" w:rsidR="009E4A4E" w:rsidRDefault="009E4A4E" w:rsidP="009E4A4E">
      <w:r>
        <w:rPr>
          <w:sz w:val="20"/>
          <w:szCs w:val="20"/>
          <w:lang w:val="en-US" w:eastAsia="en-US"/>
        </w:rPr>
        <w:t>Also suggest referencing Sharlene and my teams papers</w:t>
      </w:r>
      <w:r>
        <w:rPr>
          <w:sz w:val="20"/>
          <w:szCs w:val="20"/>
          <w:lang w:val="en-US" w:eastAsia="en-US"/>
        </w:rPr>
        <w:br/>
        <w:t>https://pubmed.ncbi.nlm.nih.gov/28640247/</w:t>
      </w:r>
      <w:r>
        <w:rPr>
          <w:sz w:val="20"/>
          <w:szCs w:val="20"/>
          <w:lang w:val="en-US" w:eastAsia="en-US"/>
        </w:rPr>
        <w:br/>
        <w:t>https://pubmed.ncbi.nlm.nih.gov/28408708/</w:t>
      </w:r>
    </w:p>
  </w:comment>
  <w:comment w:id="155" w:author="iacopo olivotto" w:date="2025-04-02T21:39:00Z" w:initials="io">
    <w:p w14:paraId="2AD0603F" w14:textId="3A3F62D2" w:rsidR="004929D2" w:rsidRDefault="004929D2" w:rsidP="004929D2">
      <w:pPr>
        <w:pStyle w:val="Kommentartekst"/>
      </w:pPr>
      <w:r>
        <w:rPr>
          <w:rStyle w:val="Kommentarhenvisning"/>
        </w:rPr>
        <w:annotationRef/>
      </w:r>
      <w:r>
        <w:t>Enhances novelty</w:t>
      </w:r>
    </w:p>
  </w:comment>
  <w:comment w:id="156" w:author="Lampert, Rachel" w:date="2025-04-03T09:06:00Z" w:initials="RL">
    <w:p w14:paraId="5A78DD1A" w14:textId="77777777" w:rsidR="00822DD1" w:rsidRDefault="00822DD1" w:rsidP="00822DD1">
      <w:pPr>
        <w:pStyle w:val="Kommentartekst"/>
      </w:pPr>
      <w:r>
        <w:rPr>
          <w:rStyle w:val="Kommentarhenvisning"/>
        </w:rPr>
        <w:annotationRef/>
      </w:r>
      <w:r>
        <w:t>Would enhance further by changing to “across the lifespan”</w:t>
      </w:r>
    </w:p>
  </w:comment>
  <w:comment w:id="162" w:author="iacopo olivotto" w:date="2025-04-02T21:31:00Z" w:initials="io">
    <w:p w14:paraId="507478C4" w14:textId="14F7DD63" w:rsidR="00861776" w:rsidRDefault="00861776" w:rsidP="00861776">
      <w:pPr>
        <w:pStyle w:val="Kommentartekst"/>
      </w:pPr>
      <w:r>
        <w:rPr>
          <w:rStyle w:val="Kommentarhenvisning"/>
        </w:rPr>
        <w:annotationRef/>
      </w:r>
      <w:r>
        <w:t>Excluding VUS is painful, because that is a lot of patients.. Reviewers will comment. But I agree with the choice, for the specific aim of the paper. VUS patients sit in between the 2 groups and hence dilute findings.</w:t>
      </w:r>
    </w:p>
  </w:comment>
  <w:comment w:id="164" w:author="iacopo olivotto" w:date="2025-04-02T21:50:00Z" w:initials="io">
    <w:p w14:paraId="214EDFEF" w14:textId="77777777" w:rsidR="00A4078D" w:rsidRDefault="00A4078D" w:rsidP="00A4078D">
      <w:pPr>
        <w:pStyle w:val="Kommentartekst"/>
      </w:pPr>
      <w:r>
        <w:rPr>
          <w:rStyle w:val="Kommentarhenvisning"/>
        </w:rPr>
        <w:annotationRef/>
      </w:r>
      <w:r>
        <w:t xml:space="preserve">This is confusing, as it includes clinical and instrumental features as well as outcomes, I think we need to divide the 2. See also my comment below re: LVOTO in the results. </w:t>
      </w:r>
    </w:p>
  </w:comment>
  <w:comment w:id="165" w:author="Lampert, Rachel" w:date="2025-04-03T09:09:00Z" w:initials="RL">
    <w:p w14:paraId="271FB3B8" w14:textId="77777777" w:rsidR="007D6E9F" w:rsidRDefault="007D6E9F" w:rsidP="007D6E9F">
      <w:pPr>
        <w:pStyle w:val="Kommentartekst"/>
      </w:pPr>
      <w:r>
        <w:rPr>
          <w:rStyle w:val="Kommentarhenvisning"/>
        </w:rPr>
        <w:annotationRef/>
      </w:r>
      <w:r>
        <w:t>Agree need to divide into clinical characteristics and outcomes</w:t>
      </w:r>
    </w:p>
  </w:comment>
  <w:comment w:id="169" w:author="Anna Axelsson Raja" w:date="2025-03-29T22:37:00Z" w:initials="AAX">
    <w:p w14:paraId="1B782C4B" w14:textId="47795A98" w:rsidR="00A81610" w:rsidRDefault="00AA4BBF" w:rsidP="00A81610">
      <w:r>
        <w:rPr>
          <w:rStyle w:val="Kommentarhenvisning"/>
        </w:rPr>
        <w:annotationRef/>
      </w:r>
      <w:r w:rsidR="00A81610">
        <w:rPr>
          <w:sz w:val="20"/>
          <w:szCs w:val="20"/>
          <w:lang w:val="en-US" w:eastAsia="en-US"/>
        </w:rPr>
        <w:t xml:space="preserve">I suppose the covariate (AF, LV dysfunction) in cox proportional hazard modellng is not the outcome at the same time? </w:t>
      </w:r>
    </w:p>
    <w:p w14:paraId="6AAD8663" w14:textId="77777777" w:rsidR="00A81610" w:rsidRDefault="00A81610" w:rsidP="00A81610">
      <w:r>
        <w:rPr>
          <w:sz w:val="20"/>
          <w:szCs w:val="20"/>
          <w:lang w:val="en-US" w:eastAsia="en-US"/>
        </w:rPr>
        <w:t>Different analyses? Does it need specification maybe?</w:t>
      </w:r>
      <w:r>
        <w:rPr>
          <w:sz w:val="20"/>
          <w:szCs w:val="20"/>
          <w:lang w:val="en-US" w:eastAsia="en-US"/>
        </w:rPr>
        <w:cr/>
      </w:r>
    </w:p>
  </w:comment>
  <w:comment w:id="171" w:author="Anna Axelsson Raja" w:date="2025-03-29T22:38:00Z" w:initials="AAX">
    <w:p w14:paraId="5685FAF1" w14:textId="1DD2CC92" w:rsidR="00AA4BBF" w:rsidRDefault="00AA4BBF" w:rsidP="00AA4BBF">
      <w:r>
        <w:rPr>
          <w:rStyle w:val="Kommentarhenvisning"/>
        </w:rPr>
        <w:annotationRef/>
      </w:r>
      <w:r>
        <w:rPr>
          <w:color w:val="000000"/>
          <w:sz w:val="20"/>
          <w:szCs w:val="20"/>
          <w:lang w:val="en-US" w:eastAsia="en-US"/>
        </w:rPr>
        <w:t>see comment above</w:t>
      </w:r>
    </w:p>
  </w:comment>
  <w:comment w:id="177" w:author="Henning Bundgaard" w:date="2025-03-25T13:34:00Z" w:initials="HB">
    <w:p w14:paraId="6A06ACBE" w14:textId="50B16417" w:rsidR="00BA2B72" w:rsidRDefault="00BA2B72" w:rsidP="00217F3A">
      <w:pPr>
        <w:pStyle w:val="Kommentartekst"/>
      </w:pPr>
      <w:r>
        <w:rPr>
          <w:rStyle w:val="Kommentarhenvisning"/>
        </w:rPr>
        <w:annotationRef/>
      </w:r>
      <w:r>
        <w:t>Interesting - reported specifically?</w:t>
      </w:r>
    </w:p>
  </w:comment>
  <w:comment w:id="182" w:author="iacopo olivotto" w:date="2025-04-02T21:40:00Z" w:initials="io">
    <w:p w14:paraId="11B035F1" w14:textId="77777777" w:rsidR="004929D2" w:rsidRDefault="004929D2" w:rsidP="004929D2">
      <w:pPr>
        <w:pStyle w:val="Kommentartekst"/>
      </w:pPr>
      <w:r>
        <w:rPr>
          <w:rStyle w:val="Kommentarhenvisning"/>
        </w:rPr>
        <w:annotationRef/>
      </w:r>
      <w:r>
        <w:t>Should we say how many with VUS were excluded?</w:t>
      </w:r>
    </w:p>
  </w:comment>
  <w:comment w:id="183" w:author="Christoffer Vissing" w:date="2025-04-08T15:34:00Z" w:initials="CRV">
    <w:p w14:paraId="588BB3FE" w14:textId="77777777" w:rsidR="00D81999" w:rsidRDefault="00D81999" w:rsidP="00D81999">
      <w:r>
        <w:rPr>
          <w:rStyle w:val="Kommentarhenvisning"/>
        </w:rPr>
        <w:annotationRef/>
      </w:r>
      <w:r>
        <w:rPr>
          <w:sz w:val="20"/>
          <w:szCs w:val="20"/>
          <w:lang w:val="en-US" w:eastAsia="en-US"/>
        </w:rPr>
        <w:t>From LC</w:t>
      </w:r>
    </w:p>
    <w:p w14:paraId="7CEEAACF" w14:textId="77777777" w:rsidR="00D81999" w:rsidRDefault="00D81999" w:rsidP="00D81999">
      <w:r>
        <w:rPr>
          <w:sz w:val="20"/>
          <w:szCs w:val="20"/>
          <w:lang w:val="en-US" w:eastAsia="en-US"/>
        </w:rPr>
        <w:t xml:space="preserve">But the diagnosis was done for family/genetic screening or for clinical manifestation of the disease? </w:t>
      </w:r>
    </w:p>
  </w:comment>
  <w:comment w:id="184" w:author="Henning Bundgaard" w:date="2025-03-25T13:37:00Z" w:initials="HB">
    <w:p w14:paraId="0E848C41" w14:textId="44AF0E57" w:rsidR="00BA2B72" w:rsidRDefault="00BA2B72" w:rsidP="00217F3A">
      <w:pPr>
        <w:pStyle w:val="Kommentartekst"/>
      </w:pPr>
      <w:r>
        <w:rPr>
          <w:rStyle w:val="Kommentarhenvisning"/>
        </w:rPr>
        <w:annotationRef/>
      </w:r>
      <w:r>
        <w:t>Follow-up duration`?</w:t>
      </w:r>
    </w:p>
  </w:comment>
  <w:comment w:id="186" w:author="Anna Axelsson Raja" w:date="2025-03-29T23:02:00Z" w:initials="AAX">
    <w:p w14:paraId="29AD774D" w14:textId="77777777" w:rsidR="00F87F9D" w:rsidRDefault="00F87F9D" w:rsidP="00F87F9D">
      <w:r>
        <w:rPr>
          <w:rStyle w:val="Kommentarhenvisning"/>
        </w:rPr>
        <w:annotationRef/>
      </w:r>
      <w:r>
        <w:rPr>
          <w:color w:val="000000"/>
          <w:sz w:val="20"/>
          <w:szCs w:val="20"/>
          <w:lang w:val="en-US" w:eastAsia="en-US"/>
        </w:rPr>
        <w:t>correct?</w:t>
      </w:r>
    </w:p>
  </w:comment>
  <w:comment w:id="187" w:author="iacopo olivotto" w:date="2025-04-02T21:55:00Z" w:initials="io">
    <w:p w14:paraId="2B52FEC3" w14:textId="77777777" w:rsidR="00A4078D" w:rsidRDefault="00A4078D" w:rsidP="00A4078D">
      <w:pPr>
        <w:pStyle w:val="Kommentartekst"/>
      </w:pPr>
      <w:r>
        <w:rPr>
          <w:rStyle w:val="Kommentarhenvisning"/>
        </w:rPr>
        <w:annotationRef/>
      </w:r>
      <w:r>
        <w:t xml:space="preserve">Some of these para begin with Sarc HCM, others with non-Sarc HCM; this makes them hard to read. I suggest to always put the same subgroup first , in this case Sarc HCM, to mirror the order in the Tables. Same below. </w:t>
      </w:r>
    </w:p>
  </w:comment>
  <w:comment w:id="188" w:author="Christoffer Vissing" w:date="2025-04-08T15:34:00Z" w:initials="CRV">
    <w:p w14:paraId="0FEC5B5A" w14:textId="77777777" w:rsidR="00D81999" w:rsidRDefault="00D81999" w:rsidP="00D81999">
      <w:r>
        <w:rPr>
          <w:rStyle w:val="Kommentarhenvisning"/>
        </w:rPr>
        <w:annotationRef/>
      </w:r>
      <w:r>
        <w:rPr>
          <w:sz w:val="20"/>
          <w:szCs w:val="20"/>
          <w:lang w:val="en-US" w:eastAsia="en-US"/>
        </w:rPr>
        <w:t>From LC</w:t>
      </w:r>
    </w:p>
    <w:p w14:paraId="5106E5F9" w14:textId="77777777" w:rsidR="00D81999" w:rsidRDefault="00D81999" w:rsidP="00D81999">
      <w:r>
        <w:rPr>
          <w:sz w:val="20"/>
          <w:szCs w:val="20"/>
          <w:lang w:val="en-US" w:eastAsia="en-US"/>
        </w:rPr>
        <w:t xml:space="preserve">See also my comment above. If genetype is positive in a family, you have higher probability to identified affected family members in childhood, different is if the diagnosis is done in childhood for clinical manifestation of the disease. I suppose you mean the second, but maybe we should specify this better. </w:t>
      </w:r>
    </w:p>
  </w:comment>
  <w:comment w:id="193" w:author="Anna Axelsson Raja" w:date="2025-03-29T23:03:00Z" w:initials="AAX">
    <w:p w14:paraId="47DCA6FE" w14:textId="3C4B2337" w:rsidR="00F87F9D" w:rsidRDefault="00F87F9D" w:rsidP="00F87F9D">
      <w:r>
        <w:rPr>
          <w:rStyle w:val="Kommentarhenvisning"/>
        </w:rPr>
        <w:annotationRef/>
      </w:r>
      <w:r>
        <w:rPr>
          <w:sz w:val="20"/>
          <w:szCs w:val="20"/>
          <w:lang w:val="en-US" w:eastAsia="en-US"/>
        </w:rPr>
        <w:t>Why complicate with double negative. Why not just ‘more likely to be male’ and sel-report as other than white?</w:t>
      </w:r>
    </w:p>
  </w:comment>
  <w:comment w:id="194" w:author="Belinda Gray" w:date="2025-04-06T12:55:00Z" w:initials="BD">
    <w:p w14:paraId="34D00CD6" w14:textId="77777777" w:rsidR="00964632" w:rsidRDefault="00964632" w:rsidP="00964632">
      <w:r>
        <w:rPr>
          <w:rStyle w:val="Kommentarhenvisning"/>
        </w:rPr>
        <w:annotationRef/>
      </w:r>
      <w:r>
        <w:rPr>
          <w:color w:val="000000"/>
          <w:sz w:val="20"/>
          <w:szCs w:val="20"/>
          <w:lang w:val="en-US" w:eastAsia="en-US"/>
        </w:rPr>
        <w:t xml:space="preserve">Agree </w:t>
      </w:r>
    </w:p>
  </w:comment>
  <w:comment w:id="195" w:author="Christoffer Vissing" w:date="2025-04-12T08:02:00Z" w:initials="CRV">
    <w:p w14:paraId="7CE28CA9" w14:textId="77777777" w:rsidR="000F4019" w:rsidRDefault="000F4019" w:rsidP="000F4019">
      <w:r>
        <w:rPr>
          <w:rStyle w:val="Kommentarhenvisning"/>
        </w:rPr>
        <w:annotationRef/>
      </w:r>
      <w:r>
        <w:rPr>
          <w:sz w:val="20"/>
          <w:szCs w:val="20"/>
          <w:lang w:val="en-US" w:eastAsia="en-US"/>
        </w:rPr>
        <w:t xml:space="preserve">MM </w:t>
      </w:r>
    </w:p>
    <w:p w14:paraId="2A4F0775" w14:textId="77777777" w:rsidR="000F4019" w:rsidRDefault="000F4019" w:rsidP="000F4019">
      <w:r>
        <w:rPr>
          <w:sz w:val="20"/>
          <w:szCs w:val="20"/>
          <w:lang w:val="en-US" w:eastAsia="en-US"/>
        </w:rPr>
        <w:t>Agree with Anna</w:t>
      </w:r>
    </w:p>
  </w:comment>
  <w:comment w:id="196" w:author="Henning Bundgaard" w:date="2025-03-25T13:38:00Z" w:initials="HB">
    <w:p w14:paraId="6156B094" w14:textId="6D21E0CB" w:rsidR="00BA2B72" w:rsidRDefault="00BA2B72" w:rsidP="00217F3A">
      <w:pPr>
        <w:pStyle w:val="Kommentartekst"/>
      </w:pPr>
      <w:r>
        <w:rPr>
          <w:rStyle w:val="Kommentarhenvisning"/>
        </w:rPr>
        <w:annotationRef/>
      </w:r>
      <w:r>
        <w:t>Rest and or Valsalva?</w:t>
      </w:r>
    </w:p>
  </w:comment>
  <w:comment w:id="197" w:author="Belinda Gray" w:date="2025-04-06T12:56:00Z" w:initials="BD">
    <w:p w14:paraId="0C2E0925" w14:textId="77777777" w:rsidR="00964632" w:rsidRDefault="00964632" w:rsidP="00964632">
      <w:r>
        <w:rPr>
          <w:rStyle w:val="Kommentarhenvisning"/>
        </w:rPr>
        <w:annotationRef/>
      </w:r>
      <w:r>
        <w:rPr>
          <w:color w:val="000000"/>
          <w:sz w:val="20"/>
          <w:szCs w:val="20"/>
          <w:lang w:val="en-US" w:eastAsia="en-US"/>
        </w:rPr>
        <w:t>I would define LVOTO in the methods and then not have the brackets here</w:t>
      </w:r>
    </w:p>
  </w:comment>
  <w:comment w:id="198" w:author="Henning Bundgaard" w:date="2025-03-25T13:39:00Z" w:initials="HB">
    <w:p w14:paraId="7AA14283" w14:textId="09FCFFB3" w:rsidR="00BA2B72" w:rsidRDefault="00BA2B72" w:rsidP="00217F3A">
      <w:pPr>
        <w:pStyle w:val="Kommentartekst"/>
      </w:pPr>
      <w:r>
        <w:rPr>
          <w:rStyle w:val="Kommentarhenvisning"/>
        </w:rPr>
        <w:annotationRef/>
      </w:r>
      <w:r>
        <w:t>Is there a diff between these two?</w:t>
      </w:r>
    </w:p>
  </w:comment>
  <w:comment w:id="199" w:author="iacopo olivotto" w:date="2025-04-02T21:49:00Z" w:initials="io">
    <w:p w14:paraId="35AAD2BA" w14:textId="77777777" w:rsidR="00A4078D" w:rsidRDefault="00A4078D" w:rsidP="00A4078D">
      <w:pPr>
        <w:pStyle w:val="Kommentartekst"/>
      </w:pPr>
      <w:r>
        <w:rPr>
          <w:rStyle w:val="Kommentarhenvisning"/>
        </w:rPr>
        <w:annotationRef/>
      </w:r>
      <w:r>
        <w:t xml:space="preserve">I am uneasy with the concept of LVOTO as an event. It is an unfavorable clinical feature, but can occur at any stage and disappear spontaneously. This belongs to the previous paragraph. </w:t>
      </w:r>
    </w:p>
  </w:comment>
  <w:comment w:id="200" w:author="iacopo olivotto" w:date="2025-04-02T21:53:00Z" w:initials="io">
    <w:p w14:paraId="3FC2F49C" w14:textId="77777777" w:rsidR="00A4078D" w:rsidRDefault="00A4078D" w:rsidP="00A4078D">
      <w:pPr>
        <w:pStyle w:val="Kommentartekst"/>
      </w:pPr>
      <w:r>
        <w:rPr>
          <w:rStyle w:val="Kommentarhenvisning"/>
        </w:rPr>
        <w:annotationRef/>
      </w:r>
      <w:r>
        <w:t>Despite having less obstruction...</w:t>
      </w:r>
    </w:p>
  </w:comment>
  <w:comment w:id="201" w:author="Belinda Gray" w:date="2025-04-06T12:58:00Z" w:initials="BD">
    <w:p w14:paraId="30E1A926" w14:textId="77777777" w:rsidR="00964632" w:rsidRDefault="00964632" w:rsidP="00964632">
      <w:r>
        <w:rPr>
          <w:rStyle w:val="Kommentarhenvisning"/>
        </w:rPr>
        <w:annotationRef/>
      </w:r>
      <w:r>
        <w:rPr>
          <w:color w:val="000000"/>
          <w:sz w:val="20"/>
          <w:szCs w:val="20"/>
          <w:lang w:val="en-US" w:eastAsia="en-US"/>
        </w:rPr>
        <w:t>This is a bit clunky- would reword</w:t>
      </w:r>
    </w:p>
  </w:comment>
  <w:comment w:id="202" w:author="Lampert, Rachel" w:date="2025-04-03T09:18:00Z" w:initials="RL">
    <w:p w14:paraId="1EFA4179" w14:textId="6C8B2CF3" w:rsidR="007D6E9F" w:rsidRDefault="007D6E9F" w:rsidP="007D6E9F">
      <w:pPr>
        <w:pStyle w:val="Kommentartekst"/>
      </w:pPr>
      <w:r>
        <w:rPr>
          <w:rStyle w:val="Kommentarhenvisning"/>
        </w:rPr>
        <w:annotationRef/>
      </w:r>
      <w:r>
        <w:t>I find this confusing.  Would it be simpler to look at, and say, “Age-adjusted mortality was higher in sarcomeric”? I assume given the findings this would be true?</w:t>
      </w:r>
    </w:p>
  </w:comment>
  <w:comment w:id="203" w:author="iacopo olivotto" w:date="2025-04-02T22:01:00Z" w:initials="io">
    <w:p w14:paraId="3FF79F11" w14:textId="5E5700B8" w:rsidR="00535359" w:rsidRDefault="00535359" w:rsidP="00535359">
      <w:pPr>
        <w:pStyle w:val="Kommentartekst"/>
      </w:pPr>
      <w:r>
        <w:rPr>
          <w:rStyle w:val="Kommentarhenvisning"/>
        </w:rPr>
        <w:annotationRef/>
      </w:r>
      <w:r>
        <w:t>I think you need a sentence here to say that sarc HCM are more likely to die from cardiac causes that non Sarc HCM (and show %)</w:t>
      </w:r>
    </w:p>
  </w:comment>
  <w:comment w:id="204" w:author="Belinda Gray" w:date="2025-04-06T12:59:00Z" w:initials="BD">
    <w:p w14:paraId="68661E07" w14:textId="77777777" w:rsidR="0074716C" w:rsidRDefault="0074716C" w:rsidP="0074716C">
      <w:r>
        <w:rPr>
          <w:rStyle w:val="Kommentarhenvisning"/>
        </w:rPr>
        <w:annotationRef/>
      </w:r>
      <w:r>
        <w:rPr>
          <w:color w:val="000000"/>
          <w:sz w:val="20"/>
          <w:szCs w:val="20"/>
          <w:lang w:val="en-US" w:eastAsia="en-US"/>
        </w:rPr>
        <w:t>Yes agree, this is important</w:t>
      </w:r>
    </w:p>
  </w:comment>
  <w:comment w:id="205" w:author="iacopo olivotto" w:date="2025-04-02T22:03:00Z" w:initials="io">
    <w:p w14:paraId="7A9D02E3" w14:textId="1A38C427" w:rsidR="00535359" w:rsidRDefault="00535359" w:rsidP="00535359">
      <w:pPr>
        <w:pStyle w:val="Kommentartekst"/>
      </w:pPr>
      <w:r>
        <w:rPr>
          <w:rStyle w:val="Kommentarhenvisning"/>
        </w:rPr>
        <w:annotationRef/>
      </w:r>
      <w:r>
        <w:t>I think we need a specific analysis to show the impact of sex here. Sarc HCM are more frequently women, more susceptible to HF. Is the difference in mortality still relevant when sex-adjusted?</w:t>
      </w:r>
    </w:p>
  </w:comment>
  <w:comment w:id="206" w:author="iacopo olivotto" w:date="2025-04-02T22:05:00Z" w:initials="io">
    <w:p w14:paraId="19E887B4" w14:textId="77777777" w:rsidR="00C00F0C" w:rsidRDefault="00535359" w:rsidP="00C00F0C">
      <w:pPr>
        <w:pStyle w:val="Kommentartekst"/>
      </w:pPr>
      <w:r>
        <w:rPr>
          <w:rStyle w:val="Kommentarhenvisning"/>
        </w:rPr>
        <w:annotationRef/>
      </w:r>
      <w:r w:rsidR="00C00F0C">
        <w:t>I am afraid that using LVOTO and AF first as an endpoint and then as a modifier does not work… it looks inconsistent. I think LVOTO belongs here, it is a modifier, while AF is more of an outcome</w:t>
      </w:r>
    </w:p>
  </w:comment>
  <w:comment w:id="217" w:author="iacopo olivotto" w:date="2025-04-02T22:16:00Z" w:initials="io">
    <w:p w14:paraId="035E4EF8" w14:textId="77777777" w:rsidR="00C00F0C" w:rsidRDefault="00C00F0C" w:rsidP="00C00F0C">
      <w:pPr>
        <w:pStyle w:val="Kommentartekst"/>
      </w:pPr>
      <w:r>
        <w:rPr>
          <w:rStyle w:val="Kommentarhenvisning"/>
        </w:rPr>
        <w:annotationRef/>
      </w:r>
      <w:r>
        <w:t xml:space="preserve">Even though these are not entirely novel concepts, the difference is impressive. </w:t>
      </w:r>
    </w:p>
  </w:comment>
  <w:comment w:id="220" w:author="iacopo olivotto" w:date="2025-04-02T22:16:00Z" w:initials="io">
    <w:p w14:paraId="6ECC33F8" w14:textId="77777777" w:rsidR="00C00F0C" w:rsidRDefault="00C00F0C" w:rsidP="00C00F0C">
      <w:pPr>
        <w:pStyle w:val="Kommentartekst"/>
      </w:pPr>
      <w:r>
        <w:rPr>
          <w:rStyle w:val="Kommentarhenvisning"/>
        </w:rPr>
        <w:annotationRef/>
      </w:r>
      <w:r>
        <w:t>See comment above</w:t>
      </w:r>
    </w:p>
  </w:comment>
  <w:comment w:id="222" w:author="Christoffer Vissing" w:date="2025-04-08T15:46:00Z" w:initials="CRV">
    <w:p w14:paraId="7B9AA19F" w14:textId="77777777" w:rsidR="009E4A4E" w:rsidRDefault="000B5DA3" w:rsidP="009E4A4E">
      <w:r>
        <w:rPr>
          <w:rStyle w:val="Kommentarhenvisning"/>
        </w:rPr>
        <w:annotationRef/>
      </w:r>
      <w:r w:rsidR="009E4A4E">
        <w:rPr>
          <w:sz w:val="20"/>
          <w:szCs w:val="20"/>
          <w:lang w:val="en-US" w:eastAsia="en-US"/>
        </w:rPr>
        <w:t xml:space="preserve">VP </w:t>
      </w:r>
      <w:r w:rsidR="009E4A4E">
        <w:rPr>
          <w:sz w:val="20"/>
          <w:szCs w:val="20"/>
          <w:lang w:val="en-US" w:eastAsia="en-US"/>
        </w:rPr>
        <w:cr/>
        <w:t>probably should say why we think that is? Is that because we’re pulling out the segment with other comorbidities here so they die from something else non-HCM? or is it because we’re not powered to find the difference (This might be what reviewers will think unless we give them a better reason?)</w:t>
      </w:r>
    </w:p>
  </w:comment>
  <w:comment w:id="228" w:author="iacopo olivotto" w:date="2025-04-02T22:17:00Z" w:initials="io">
    <w:p w14:paraId="047E5FF7" w14:textId="0479E7B8" w:rsidR="00C00F0C" w:rsidRDefault="00C00F0C" w:rsidP="00C00F0C">
      <w:pPr>
        <w:pStyle w:val="Kommentartekst"/>
      </w:pPr>
      <w:r>
        <w:rPr>
          <w:rStyle w:val="Kommentarhenvisning"/>
        </w:rPr>
        <w:annotationRef/>
      </w:r>
      <w:r>
        <w:t>In the presence of a polygenic background?</w:t>
      </w:r>
    </w:p>
  </w:comment>
  <w:comment w:id="225" w:author="Christoffer Vissing" w:date="2025-04-08T15:47:00Z" w:initials="CRV">
    <w:p w14:paraId="0F879A00" w14:textId="77777777" w:rsidR="007F0426" w:rsidRDefault="007F0426" w:rsidP="007F0426">
      <w:r>
        <w:rPr>
          <w:rStyle w:val="Kommentarhenvisning"/>
        </w:rPr>
        <w:annotationRef/>
      </w:r>
      <w:r>
        <w:rPr>
          <w:sz w:val="20"/>
          <w:szCs w:val="20"/>
          <w:lang w:val="en-US" w:eastAsia="en-US"/>
        </w:rPr>
        <w:t xml:space="preserve">From VP </w:t>
      </w:r>
    </w:p>
    <w:p w14:paraId="580B6A49" w14:textId="77777777" w:rsidR="007F0426" w:rsidRDefault="007F0426" w:rsidP="007F0426">
      <w:r>
        <w:rPr>
          <w:sz w:val="20"/>
          <w:szCs w:val="20"/>
          <w:lang w:val="en-US" w:eastAsia="en-US"/>
        </w:rPr>
        <w:t>was this association with the diagnosis itself or also wall thickness?</w:t>
      </w:r>
    </w:p>
  </w:comment>
  <w:comment w:id="234" w:author="Anna Axelsson Raja" w:date="2025-03-29T23:14:00Z" w:initials="AAX">
    <w:p w14:paraId="6DCCB235" w14:textId="04FC708F" w:rsidR="00A81610" w:rsidRDefault="00A81610" w:rsidP="00A81610">
      <w:r>
        <w:rPr>
          <w:rStyle w:val="Kommentarhenvisning"/>
        </w:rPr>
        <w:annotationRef/>
      </w:r>
      <w:r>
        <w:rPr>
          <w:color w:val="000000"/>
          <w:sz w:val="20"/>
          <w:szCs w:val="20"/>
          <w:lang w:val="en-US" w:eastAsia="en-US"/>
        </w:rPr>
        <w:t>correct?</w:t>
      </w:r>
    </w:p>
  </w:comment>
  <w:comment w:id="237" w:author="iacopo olivotto" w:date="2025-04-02T22:18:00Z" w:initials="io">
    <w:p w14:paraId="1376A511" w14:textId="77777777" w:rsidR="005E2ED0" w:rsidRDefault="005E2ED0" w:rsidP="005E2ED0">
      <w:pPr>
        <w:pStyle w:val="Kommentartekst"/>
      </w:pPr>
      <w:r>
        <w:rPr>
          <w:rStyle w:val="Kommentarhenvisning"/>
        </w:rPr>
        <w:annotationRef/>
      </w:r>
      <w:r>
        <w:t>Interesting</w:t>
      </w:r>
    </w:p>
  </w:comment>
  <w:comment w:id="233" w:author="Lampert, Rachel" w:date="2025-04-03T09:30:00Z" w:initials="RL">
    <w:p w14:paraId="10BAF42C" w14:textId="77777777" w:rsidR="00D0466C" w:rsidRDefault="00D0466C" w:rsidP="00D0466C">
      <w:pPr>
        <w:pStyle w:val="Kommentartekst"/>
      </w:pPr>
      <w:r>
        <w:rPr>
          <w:rStyle w:val="Kommentarhenvisning"/>
        </w:rPr>
        <w:annotationRef/>
      </w:r>
      <w:r>
        <w:t>This is the analysis we are presenting at HRS, paper in progress</w:t>
      </w:r>
    </w:p>
  </w:comment>
  <w:comment w:id="238" w:author="Anna Axelsson Raja" w:date="2025-03-29T23:18:00Z" w:initials="AAX">
    <w:p w14:paraId="4F7F5990" w14:textId="7B303621" w:rsidR="00A81610" w:rsidRDefault="00A81610" w:rsidP="00A81610">
      <w:r>
        <w:rPr>
          <w:rStyle w:val="Kommentarhenvisning"/>
        </w:rPr>
        <w:annotationRef/>
      </w:r>
      <w:r>
        <w:rPr>
          <w:sz w:val="20"/>
          <w:szCs w:val="20"/>
          <w:lang w:val="en-US" w:eastAsia="en-US"/>
        </w:rPr>
        <w:t>Would add the 7.8 years shorter lifespan here. It is a large absolute difference</w:t>
      </w:r>
    </w:p>
  </w:comment>
  <w:comment w:id="239" w:author="Lampert, Rachel" w:date="2025-04-03T09:32:00Z" w:initials="RL">
    <w:p w14:paraId="74EDCE0A" w14:textId="77777777" w:rsidR="00D0466C" w:rsidRDefault="00D0466C" w:rsidP="00D0466C">
      <w:pPr>
        <w:pStyle w:val="Kommentartekst"/>
      </w:pPr>
      <w:r>
        <w:rPr>
          <w:rStyle w:val="Kommentarhenvisning"/>
        </w:rPr>
        <w:annotationRef/>
      </w:r>
      <w:r>
        <w:t>This sounds interesting but I don’t know what it is, nor why it was present in other studies but not in ours.  Maybe expand into a sentence here?</w:t>
      </w:r>
    </w:p>
  </w:comment>
  <w:comment w:id="240" w:author="Christoffer Vissing" w:date="2025-04-12T07:56:00Z" w:initials="CRV">
    <w:p w14:paraId="4213D867" w14:textId="77777777" w:rsidR="009E4A4E" w:rsidRDefault="009E4A4E" w:rsidP="009E4A4E">
      <w:r>
        <w:rPr>
          <w:rStyle w:val="Kommentarhenvisning"/>
        </w:rPr>
        <w:annotationRef/>
      </w:r>
      <w:r>
        <w:rPr>
          <w:sz w:val="20"/>
          <w:szCs w:val="20"/>
          <w:lang w:val="en-US" w:eastAsia="en-US"/>
        </w:rPr>
        <w:t>VP</w:t>
      </w:r>
    </w:p>
    <w:p w14:paraId="3D4C90F9" w14:textId="77777777" w:rsidR="009E4A4E" w:rsidRDefault="009E4A4E" w:rsidP="009E4A4E">
      <w:r>
        <w:rPr>
          <w:sz w:val="20"/>
          <w:szCs w:val="20"/>
          <w:lang w:val="en-US" w:eastAsia="en-US"/>
        </w:rPr>
        <w:t>yeah I agree I would spend fewer words here describing what you found (was already reported in results), and spend a couple more words expounding on what the influence of immortal time bias here and how and why you were able to examine this question with less of it</w:t>
      </w:r>
    </w:p>
  </w:comment>
  <w:comment w:id="244" w:author="iacopo olivotto" w:date="2025-04-02T22:19:00Z" w:initials="io">
    <w:p w14:paraId="00CDCE77" w14:textId="55F82164" w:rsidR="005E2ED0" w:rsidRDefault="005E2ED0" w:rsidP="005E2ED0">
      <w:pPr>
        <w:pStyle w:val="Kommentartekst"/>
      </w:pPr>
      <w:r>
        <w:rPr>
          <w:rStyle w:val="Kommentarhenvisning"/>
        </w:rPr>
        <w:annotationRef/>
      </w:r>
      <w:r>
        <w:t>But we have to say that simply lumping together all sarc HCM is gross in terms of risk stratification…. And we should get better at assessing individual risk also within the sarc+ group</w:t>
      </w:r>
    </w:p>
  </w:comment>
  <w:comment w:id="245" w:author="Belinda Gray" w:date="2025-04-06T13:09:00Z" w:initials="BD">
    <w:p w14:paraId="48125D79" w14:textId="77777777" w:rsidR="00746DF7" w:rsidRDefault="00746DF7" w:rsidP="00746DF7">
      <w:r>
        <w:rPr>
          <w:rStyle w:val="Kommentarhenvisning"/>
        </w:rPr>
        <w:annotationRef/>
      </w:r>
      <w:r>
        <w:rPr>
          <w:color w:val="000000"/>
          <w:sz w:val="20"/>
          <w:szCs w:val="20"/>
          <w:lang w:val="en-US" w:eastAsia="en-US"/>
        </w:rPr>
        <w:t>Agree- opportunity here to comment on era of personalised medicine</w:t>
      </w:r>
    </w:p>
  </w:comment>
  <w:comment w:id="246" w:author="Christoffer Vissing" w:date="2025-04-12T07:55:00Z" w:initials="CRV">
    <w:p w14:paraId="74FEA067" w14:textId="77777777" w:rsidR="009E4A4E" w:rsidRDefault="009E4A4E" w:rsidP="009E4A4E">
      <w:r>
        <w:rPr>
          <w:rStyle w:val="Kommentarhenvisning"/>
        </w:rPr>
        <w:annotationRef/>
      </w:r>
      <w:r>
        <w:rPr>
          <w:sz w:val="20"/>
          <w:szCs w:val="20"/>
          <w:lang w:val="en-US" w:eastAsia="en-US"/>
        </w:rPr>
        <w:t xml:space="preserve">VP </w:t>
      </w:r>
    </w:p>
    <w:p w14:paraId="67856C07" w14:textId="77777777" w:rsidR="009E4A4E" w:rsidRDefault="009E4A4E" w:rsidP="009E4A4E">
      <w:r>
        <w:rPr>
          <w:sz w:val="20"/>
          <w:szCs w:val="20"/>
          <w:lang w:val="en-US" w:eastAsia="en-US"/>
        </w:rPr>
        <w:t>Agreed - perhaps this sentence could say something like “ while our data suggests that risk stratification might be relaxed in non-sarcomeric HCM, it also points to the heterogeneity of HCM patients overall. This underscores the need for personalized risk assessment. It may also suggest that some of the etiologic fraction of sudden death not explained by currently available risk stratification tools can be accounted for in polygenic or mendelian risk.</w:t>
      </w:r>
    </w:p>
  </w:comment>
  <w:comment w:id="247" w:author="Christoffer Vissing" w:date="2025-04-12T07:55:00Z" w:initials="CRV">
    <w:p w14:paraId="3DF79867" w14:textId="77777777" w:rsidR="009E4A4E" w:rsidRDefault="009E4A4E" w:rsidP="009E4A4E">
      <w:r>
        <w:rPr>
          <w:rStyle w:val="Kommentarhenvisning"/>
        </w:rPr>
        <w:annotationRef/>
      </w:r>
      <w:r>
        <w:rPr>
          <w:sz w:val="20"/>
          <w:szCs w:val="20"/>
          <w:lang w:val="en-US" w:eastAsia="en-US"/>
        </w:rPr>
        <w:t>JI</w:t>
      </w:r>
      <w:r>
        <w:rPr>
          <w:sz w:val="20"/>
          <w:szCs w:val="20"/>
          <w:lang w:val="en-US" w:eastAsia="en-US"/>
        </w:rPr>
        <w:cr/>
        <w:t>Ohh I like!</w:t>
      </w:r>
    </w:p>
  </w:comment>
  <w:comment w:id="251" w:author="Anna Axelsson Raja" w:date="2025-03-29T23:25:00Z" w:initials="AAX">
    <w:p w14:paraId="0EC2D6A1" w14:textId="66929C49" w:rsidR="00AB003F" w:rsidRDefault="00AB003F" w:rsidP="00AB003F">
      <w:r>
        <w:rPr>
          <w:rStyle w:val="Kommentarhenvisning"/>
        </w:rPr>
        <w:annotationRef/>
      </w:r>
      <w:r>
        <w:rPr>
          <w:color w:val="000000"/>
          <w:sz w:val="20"/>
          <w:szCs w:val="20"/>
          <w:lang w:val="en-US" w:eastAsia="en-US"/>
        </w:rPr>
        <w:t xml:space="preserve">I think I would mention the absolute 7.8 years here as well. </w:t>
      </w:r>
    </w:p>
  </w:comment>
  <w:comment w:id="254" w:author="Lampert, Rachel" w:date="2025-04-03T09:46:00Z" w:initials="RL">
    <w:p w14:paraId="2FFE676D" w14:textId="77777777" w:rsidR="00652B2A" w:rsidRDefault="00652B2A" w:rsidP="00652B2A">
      <w:pPr>
        <w:pStyle w:val="Kommentartekst"/>
      </w:pPr>
      <w:r>
        <w:rPr>
          <w:rStyle w:val="Kommentarhenvisning"/>
        </w:rPr>
        <w:annotationRef/>
      </w:r>
      <w:r>
        <w:t>Consider deleting last sentence—too vague to be meaningful.  Stronger ending on prior</w:t>
      </w:r>
    </w:p>
  </w:comment>
  <w:comment w:id="275" w:author="Belinda Gray" w:date="2025-04-06T13:17:00Z" w:initials="BD">
    <w:p w14:paraId="518725DF" w14:textId="77777777" w:rsidR="00746DF7" w:rsidRDefault="00746DF7" w:rsidP="00746DF7">
      <w:r>
        <w:rPr>
          <w:rStyle w:val="Kommentarhenvisning"/>
        </w:rPr>
        <w:annotationRef/>
      </w:r>
      <w:r>
        <w:rPr>
          <w:color w:val="000000"/>
          <w:sz w:val="20"/>
          <w:szCs w:val="20"/>
          <w:lang w:val="en-US" w:eastAsia="en-US"/>
        </w:rPr>
        <w:t>Need to reference Ingles et al non familial  HCM 2017 PMID 28408708</w:t>
      </w:r>
    </w:p>
  </w:comment>
  <w:comment w:id="281" w:author="iacopo olivotto" w:date="2025-04-02T22:00:00Z" w:initials="io">
    <w:p w14:paraId="7A29D09C" w14:textId="64C68688" w:rsidR="00535359" w:rsidRDefault="00535359" w:rsidP="00535359">
      <w:pPr>
        <w:pStyle w:val="Kommentartekst"/>
      </w:pPr>
      <w:r>
        <w:rPr>
          <w:rStyle w:val="Kommentarhenvisning"/>
        </w:rPr>
        <w:annotationRef/>
      </w:r>
      <w:r>
        <w:t>The % in this table are confusing… because the denominator changes between the first row and the other rows</w:t>
      </w:r>
    </w:p>
  </w:comment>
  <w:comment w:id="283" w:author="Henning Bundgaard" w:date="2025-03-25T13:49:00Z" w:initials="HB">
    <w:p w14:paraId="0390267E" w14:textId="62D88705" w:rsidR="00CE4003" w:rsidRDefault="00CE4003" w:rsidP="00217F3A">
      <w:pPr>
        <w:pStyle w:val="Kommentartekst"/>
      </w:pPr>
      <w:r>
        <w:rPr>
          <w:rStyle w:val="Kommentarhenvisning"/>
        </w:rPr>
        <w:annotationRef/>
      </w:r>
      <w:r>
        <w:t>This is very interesting. Might it be worth to make a "composite outcomes"  with age - to see if outcomes peak a some stage - or if it just continues - justifying life-ong follow-up at same intensity?</w:t>
      </w:r>
    </w:p>
  </w:comment>
  <w:comment w:id="288" w:author="Belinda Gray" w:date="2025-04-06T13:23:00Z" w:initials="BD">
    <w:p w14:paraId="3B014873" w14:textId="77777777" w:rsidR="008F22DF" w:rsidRDefault="008F22DF" w:rsidP="008F22DF">
      <w:r>
        <w:rPr>
          <w:rStyle w:val="Kommentarhenvisning"/>
        </w:rPr>
        <w:annotationRef/>
      </w:r>
      <w:r>
        <w:rPr>
          <w:color w:val="000000"/>
          <w:sz w:val="20"/>
          <w:szCs w:val="20"/>
          <w:lang w:val="en-US" w:eastAsia="en-US"/>
        </w:rPr>
        <w:t xml:space="preserve">This is really interesting and quite a striking difference. I know we do have a comment in the discussion but I wonder if we need another sentence, and whether we should include in the key clinical implications- one could argue these &gt;65+ nonsarc patients probably don’t need a defib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27A446" w15:done="0"/>
  <w15:commentEx w15:paraId="7E1A964B" w15:paraIdParent="6D27A446" w15:done="0"/>
  <w15:commentEx w15:paraId="64C75E2B" w15:paraIdParent="6D27A446" w15:done="0"/>
  <w15:commentEx w15:paraId="57FE7B09" w15:paraIdParent="6D27A446" w15:done="0"/>
  <w15:commentEx w15:paraId="6B9A0733" w15:paraIdParent="6D27A446" w15:done="0"/>
  <w15:commentEx w15:paraId="53BF4C6C" w15:paraIdParent="6D27A446" w15:done="0"/>
  <w15:commentEx w15:paraId="3D710F66" w15:paraIdParent="6D27A446" w15:done="0"/>
  <w15:commentEx w15:paraId="70FFE005" w15:done="0"/>
  <w15:commentEx w15:paraId="018300A7" w15:done="0"/>
  <w15:commentEx w15:paraId="3A783F63" w15:done="0"/>
  <w15:commentEx w15:paraId="18429EB8" w15:done="0"/>
  <w15:commentEx w15:paraId="338B88FD" w15:paraIdParent="18429EB8" w15:done="0"/>
  <w15:commentEx w15:paraId="5965AD84" w15:paraIdParent="18429EB8" w15:done="0"/>
  <w15:commentEx w15:paraId="6808E12B" w15:done="0"/>
  <w15:commentEx w15:paraId="563CF726" w15:done="0"/>
  <w15:commentEx w15:paraId="6BA51AA3" w15:done="0"/>
  <w15:commentEx w15:paraId="699C5B79" w15:paraIdParent="6BA51AA3" w15:done="0"/>
  <w15:commentEx w15:paraId="3B84B4F4" w15:paraIdParent="6BA51AA3" w15:done="0"/>
  <w15:commentEx w15:paraId="293C3FAC" w15:paraIdParent="6BA51AA3" w15:done="0"/>
  <w15:commentEx w15:paraId="41A079A7" w15:paraIdParent="6BA51AA3" w15:done="0"/>
  <w15:commentEx w15:paraId="75A01FF6" w15:done="0"/>
  <w15:commentEx w15:paraId="64ACB7EA" w15:done="0"/>
  <w15:commentEx w15:paraId="4E126053" w15:done="0"/>
  <w15:commentEx w15:paraId="5DFE2DE0" w15:done="0"/>
  <w15:commentEx w15:paraId="31F403A6" w15:done="0"/>
  <w15:commentEx w15:paraId="189BAB06" w15:done="0"/>
  <w15:commentEx w15:paraId="3564950A" w15:paraIdParent="189BAB06" w15:done="0"/>
  <w15:commentEx w15:paraId="2495B4CE" w15:done="0"/>
  <w15:commentEx w15:paraId="220F4C04" w15:done="0"/>
  <w15:commentEx w15:paraId="0FB6D92C" w15:done="0"/>
  <w15:commentEx w15:paraId="2AD0603F" w15:done="0"/>
  <w15:commentEx w15:paraId="5A78DD1A" w15:paraIdParent="2AD0603F" w15:done="0"/>
  <w15:commentEx w15:paraId="507478C4" w15:done="0"/>
  <w15:commentEx w15:paraId="214EDFEF" w15:done="0"/>
  <w15:commentEx w15:paraId="271FB3B8" w15:paraIdParent="214EDFEF" w15:done="0"/>
  <w15:commentEx w15:paraId="6AAD8663" w15:done="0"/>
  <w15:commentEx w15:paraId="5685FAF1" w15:done="0"/>
  <w15:commentEx w15:paraId="6A06ACBE" w15:done="0"/>
  <w15:commentEx w15:paraId="11B035F1" w15:done="0"/>
  <w15:commentEx w15:paraId="7CEEAACF" w15:done="0"/>
  <w15:commentEx w15:paraId="0E848C41" w15:done="0"/>
  <w15:commentEx w15:paraId="29AD774D" w15:done="0"/>
  <w15:commentEx w15:paraId="2B52FEC3" w15:done="0"/>
  <w15:commentEx w15:paraId="5106E5F9" w15:done="0"/>
  <w15:commentEx w15:paraId="47DCA6FE" w15:done="0"/>
  <w15:commentEx w15:paraId="34D00CD6" w15:paraIdParent="47DCA6FE" w15:done="0"/>
  <w15:commentEx w15:paraId="2A4F0775" w15:paraIdParent="47DCA6FE" w15:done="0"/>
  <w15:commentEx w15:paraId="6156B094" w15:done="0"/>
  <w15:commentEx w15:paraId="0C2E0925" w15:paraIdParent="6156B094" w15:done="0"/>
  <w15:commentEx w15:paraId="7AA14283" w15:done="0"/>
  <w15:commentEx w15:paraId="35AAD2BA" w15:done="0"/>
  <w15:commentEx w15:paraId="3FC2F49C" w15:done="0"/>
  <w15:commentEx w15:paraId="30E1A926" w15:done="0"/>
  <w15:commentEx w15:paraId="1EFA4179" w15:done="0"/>
  <w15:commentEx w15:paraId="3FF79F11" w15:done="0"/>
  <w15:commentEx w15:paraId="68661E07" w15:paraIdParent="3FF79F11" w15:done="0"/>
  <w15:commentEx w15:paraId="7A9D02E3" w15:done="0"/>
  <w15:commentEx w15:paraId="19E887B4" w15:done="0"/>
  <w15:commentEx w15:paraId="035E4EF8" w15:done="0"/>
  <w15:commentEx w15:paraId="6ECC33F8" w15:done="0"/>
  <w15:commentEx w15:paraId="7B9AA19F" w15:done="0"/>
  <w15:commentEx w15:paraId="047E5FF7" w15:done="0"/>
  <w15:commentEx w15:paraId="580B6A49" w15:done="0"/>
  <w15:commentEx w15:paraId="6DCCB235" w15:done="0"/>
  <w15:commentEx w15:paraId="1376A511" w15:done="0"/>
  <w15:commentEx w15:paraId="10BAF42C" w15:done="0"/>
  <w15:commentEx w15:paraId="4F7F5990" w15:done="0"/>
  <w15:commentEx w15:paraId="74EDCE0A" w15:done="0"/>
  <w15:commentEx w15:paraId="3D4C90F9" w15:paraIdParent="74EDCE0A" w15:done="0"/>
  <w15:commentEx w15:paraId="00CDCE77" w15:done="0"/>
  <w15:commentEx w15:paraId="48125D79" w15:paraIdParent="00CDCE77" w15:done="0"/>
  <w15:commentEx w15:paraId="67856C07" w15:paraIdParent="00CDCE77" w15:done="0"/>
  <w15:commentEx w15:paraId="3DF79867" w15:paraIdParent="00CDCE77" w15:done="0"/>
  <w15:commentEx w15:paraId="0EC2D6A1" w15:done="0"/>
  <w15:commentEx w15:paraId="2FFE676D" w15:done="0"/>
  <w15:commentEx w15:paraId="518725DF" w15:done="0"/>
  <w15:commentEx w15:paraId="7A29D09C" w15:done="0"/>
  <w15:commentEx w15:paraId="0390267E" w15:done="0"/>
  <w15:commentEx w15:paraId="3B01487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732281" w16cex:dateUtc="2025-03-18T13:43:00Z"/>
  <w16cex:commentExtensible w16cex:durableId="2B8A6776" w16cex:dateUtc="2025-03-23T14:56:00Z"/>
  <w16cex:commentExtensible w16cex:durableId="2B8A6BC6" w16cex:dateUtc="2025-03-23T15:15:00Z"/>
  <w16cex:commentExtensible w16cex:durableId="2B8D2E8C" w16cex:dateUtc="2025-03-25T12:30:00Z"/>
  <w16cex:commentExtensible w16cex:durableId="2B982CAC" w16cex:dateUtc="2025-04-02T19:37:00Z"/>
  <w16cex:commentExtensible w16cex:durableId="542FD2B9" w16cex:dateUtc="2025-04-03T12:50:00Z"/>
  <w16cex:commentExtensible w16cex:durableId="0B084AA5" w16cex:dateUtc="2025-04-06T08:27:00Z"/>
  <w16cex:commentExtensible w16cex:durableId="2B8A6760" w16cex:dateUtc="2025-03-23T14:56:00Z"/>
  <w16cex:commentExtensible w16cex:durableId="2FDB474C" w16cex:dateUtc="2025-04-06T08:32:00Z"/>
  <w16cex:commentExtensible w16cex:durableId="73744C20" w16cex:dateUtc="2025-04-08T13:43:00Z"/>
  <w16cex:commentExtensible w16cex:durableId="43B6B83B" w16cex:dateUtc="2025-03-29T06:33:00Z"/>
  <w16cex:commentExtensible w16cex:durableId="7FDB5112" w16cex:dateUtc="2025-04-03T12:52:00Z"/>
  <w16cex:commentExtensible w16cex:durableId="355DB1DE" w16cex:dateUtc="2025-04-06T08:33:00Z"/>
  <w16cex:commentExtensible w16cex:durableId="33ACE284" w16cex:dateUtc="2025-04-08T13:43:00Z"/>
  <w16cex:commentExtensible w16cex:durableId="2B8D27F5" w16cex:dateUtc="2025-03-25T12:02:00Z"/>
  <w16cex:commentExtensible w16cex:durableId="2B5357BA" w16cex:dateUtc="2025-02-09T21:35:00Z"/>
  <w16cex:commentExtensible w16cex:durableId="30F0F75C" w16cex:dateUtc="2025-03-13T14:42:00Z"/>
  <w16cex:commentExtensible w16cex:durableId="06F07DF2" w16cex:dateUtc="2025-04-03T12:54:00Z"/>
  <w16cex:commentExtensible w16cex:durableId="7B27D7DC" w16cex:dateUtc="2025-04-12T05:59:00Z"/>
  <w16cex:commentExtensible w16cex:durableId="1E8C67BC" w16cex:dateUtc="2025-04-12T06:00:00Z"/>
  <w16cex:commentExtensible w16cex:durableId="61F81323" w16cex:dateUtc="2025-03-29T06:37:00Z"/>
  <w16cex:commentExtensible w16cex:durableId="54A50146" w16cex:dateUtc="2025-04-03T12:55:00Z"/>
  <w16cex:commentExtensible w16cex:durableId="2B8D2969" w16cex:dateUtc="2025-03-25T12:08:00Z"/>
  <w16cex:commentExtensible w16cex:durableId="088A4E06" w16cex:dateUtc="2025-04-08T13:43:00Z"/>
  <w16cex:commentExtensible w16cex:durableId="0DB6BDEA" w16cex:dateUtc="2025-04-08T13:44:00Z"/>
  <w16cex:commentExtensible w16cex:durableId="2491F863" w16cex:dateUtc="2025-03-29T06:42:00Z"/>
  <w16cex:commentExtensible w16cex:durableId="718E579E" w16cex:dateUtc="2025-04-06T08:40:00Z"/>
  <w16cex:commentExtensible w16cex:durableId="7D4B435F" w16cex:dateUtc="2025-04-06T08:46:00Z"/>
  <w16cex:commentExtensible w16cex:durableId="6404012F" w16cex:dateUtc="2025-04-12T05:52:00Z"/>
  <w16cex:commentExtensible w16cex:durableId="5B0667E2" w16cex:dateUtc="2025-04-12T05:52:00Z"/>
  <w16cex:commentExtensible w16cex:durableId="2B982D0B" w16cex:dateUtc="2025-04-02T19:39:00Z"/>
  <w16cex:commentExtensible w16cex:durableId="2307086C" w16cex:dateUtc="2025-04-03T13:06:00Z"/>
  <w16cex:commentExtensible w16cex:durableId="2B982B1C" w16cex:dateUtc="2025-04-02T19:31:00Z"/>
  <w16cex:commentExtensible w16cex:durableId="2B982FA0" w16cex:dateUtc="2025-04-02T19:50:00Z"/>
  <w16cex:commentExtensible w16cex:durableId="724F9B2D" w16cex:dateUtc="2025-04-03T13:09:00Z"/>
  <w16cex:commentExtensible w16cex:durableId="62DE3590" w16cex:dateUtc="2025-03-29T21:37:00Z"/>
  <w16cex:commentExtensible w16cex:durableId="392A5230" w16cex:dateUtc="2025-03-29T21:38:00Z"/>
  <w16cex:commentExtensible w16cex:durableId="2B8D2F71" w16cex:dateUtc="2025-03-25T12:34:00Z"/>
  <w16cex:commentExtensible w16cex:durableId="2B982D41" w16cex:dateUtc="2025-04-02T19:40:00Z"/>
  <w16cex:commentExtensible w16cex:durableId="123468B1" w16cex:dateUtc="2025-04-08T13:34:00Z"/>
  <w16cex:commentExtensible w16cex:durableId="2B8D3011" w16cex:dateUtc="2025-03-25T12:37:00Z"/>
  <w16cex:commentExtensible w16cex:durableId="561D90DF" w16cex:dateUtc="2025-03-29T22:02:00Z"/>
  <w16cex:commentExtensible w16cex:durableId="2B9830DE" w16cex:dateUtc="2025-04-02T19:55:00Z"/>
  <w16cex:commentExtensible w16cex:durableId="507340DC" w16cex:dateUtc="2025-04-08T13:34:00Z"/>
  <w16cex:commentExtensible w16cex:durableId="0AAB04C2" w16cex:dateUtc="2025-03-29T22:03:00Z"/>
  <w16cex:commentExtensible w16cex:durableId="56BB6DE4" w16cex:dateUtc="2025-04-06T08:55:00Z"/>
  <w16cex:commentExtensible w16cex:durableId="2948B88D" w16cex:dateUtc="2025-04-12T06:02:00Z"/>
  <w16cex:commentExtensible w16cex:durableId="2B8D3055" w16cex:dateUtc="2025-03-25T12:38:00Z"/>
  <w16cex:commentExtensible w16cex:durableId="2339BCC2" w16cex:dateUtc="2025-04-06T08:56:00Z"/>
  <w16cex:commentExtensible w16cex:durableId="2B8D3081" w16cex:dateUtc="2025-03-25T12:39:00Z"/>
  <w16cex:commentExtensible w16cex:durableId="2B982F59" w16cex:dateUtc="2025-04-02T19:49:00Z"/>
  <w16cex:commentExtensible w16cex:durableId="2B983048" w16cex:dateUtc="2025-04-02T19:53:00Z"/>
  <w16cex:commentExtensible w16cex:durableId="3324E296" w16cex:dateUtc="2025-04-06T08:58:00Z"/>
  <w16cex:commentExtensible w16cex:durableId="21583D49" w16cex:dateUtc="2025-04-03T13:18:00Z"/>
  <w16cex:commentExtensible w16cex:durableId="2B98324A" w16cex:dateUtc="2025-04-02T20:01:00Z"/>
  <w16cex:commentExtensible w16cex:durableId="0335DEBA" w16cex:dateUtc="2025-04-06T08:59:00Z"/>
  <w16cex:commentExtensible w16cex:durableId="2B9832B3" w16cex:dateUtc="2025-04-02T20:03:00Z"/>
  <w16cex:commentExtensible w16cex:durableId="2B98332C" w16cex:dateUtc="2025-04-02T20:05:00Z"/>
  <w16cex:commentExtensible w16cex:durableId="2B9835A3" w16cex:dateUtc="2025-04-02T20:16:00Z"/>
  <w16cex:commentExtensible w16cex:durableId="2B9835BB" w16cex:dateUtc="2025-04-02T20:16:00Z"/>
  <w16cex:commentExtensible w16cex:durableId="226DBAF7" w16cex:dateUtc="2025-04-08T13:46:00Z"/>
  <w16cex:commentExtensible w16cex:durableId="2B9835F2" w16cex:dateUtc="2025-04-02T20:17:00Z"/>
  <w16cex:commentExtensible w16cex:durableId="6DB88FA5" w16cex:dateUtc="2025-04-08T13:47:00Z"/>
  <w16cex:commentExtensible w16cex:durableId="7C842BF5" w16cex:dateUtc="2025-03-29T22:14:00Z"/>
  <w16cex:commentExtensible w16cex:durableId="2B983619" w16cex:dateUtc="2025-04-02T20:18:00Z"/>
  <w16cex:commentExtensible w16cex:durableId="2125A33C" w16cex:dateUtc="2025-04-03T13:30:00Z"/>
  <w16cex:commentExtensible w16cex:durableId="2FFF42BD" w16cex:dateUtc="2025-03-29T22:18:00Z"/>
  <w16cex:commentExtensible w16cex:durableId="5DB8530B" w16cex:dateUtc="2025-04-03T13:32:00Z"/>
  <w16cex:commentExtensible w16cex:durableId="60574AE1" w16cex:dateUtc="2025-04-12T05:56:00Z"/>
  <w16cex:commentExtensible w16cex:durableId="2B983678" w16cex:dateUtc="2025-04-02T20:19:00Z"/>
  <w16cex:commentExtensible w16cex:durableId="0883E523" w16cex:dateUtc="2025-04-06T09:09:00Z"/>
  <w16cex:commentExtensible w16cex:durableId="1731587E" w16cex:dateUtc="2025-04-12T05:55:00Z"/>
  <w16cex:commentExtensible w16cex:durableId="0FBED388" w16cex:dateUtc="2025-04-12T05:55:00Z"/>
  <w16cex:commentExtensible w16cex:durableId="3801E491" w16cex:dateUtc="2025-03-29T22:25:00Z"/>
  <w16cex:commentExtensible w16cex:durableId="7E530104" w16cex:dateUtc="2025-04-03T13:46:00Z"/>
  <w16cex:commentExtensible w16cex:durableId="241F483A" w16cex:dateUtc="2025-04-06T09:17:00Z"/>
  <w16cex:commentExtensible w16cex:durableId="2B9831F0" w16cex:dateUtc="2025-04-02T20:00:00Z"/>
  <w16cex:commentExtensible w16cex:durableId="2B8D32D1" w16cex:dateUtc="2025-03-25T12:49:00Z"/>
  <w16cex:commentExtensible w16cex:durableId="39F138FB" w16cex:dateUtc="2025-04-06T09: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27A446" w16cid:durableId="3D732281"/>
  <w16cid:commentId w16cid:paraId="7E1A964B" w16cid:durableId="2B8A6776"/>
  <w16cid:commentId w16cid:paraId="64C75E2B" w16cid:durableId="2B8A6BC6"/>
  <w16cid:commentId w16cid:paraId="57FE7B09" w16cid:durableId="2B8D2E8C"/>
  <w16cid:commentId w16cid:paraId="6B9A0733" w16cid:durableId="2B982CAC"/>
  <w16cid:commentId w16cid:paraId="53BF4C6C" w16cid:durableId="542FD2B9"/>
  <w16cid:commentId w16cid:paraId="3D710F66" w16cid:durableId="0B084AA5"/>
  <w16cid:commentId w16cid:paraId="70FFE005" w16cid:durableId="2B8A6760"/>
  <w16cid:commentId w16cid:paraId="018300A7" w16cid:durableId="2FDB474C"/>
  <w16cid:commentId w16cid:paraId="3A783F63" w16cid:durableId="73744C20"/>
  <w16cid:commentId w16cid:paraId="18429EB8" w16cid:durableId="43B6B83B"/>
  <w16cid:commentId w16cid:paraId="338B88FD" w16cid:durableId="7FDB5112"/>
  <w16cid:commentId w16cid:paraId="5965AD84" w16cid:durableId="355DB1DE"/>
  <w16cid:commentId w16cid:paraId="6808E12B" w16cid:durableId="33ACE284"/>
  <w16cid:commentId w16cid:paraId="563CF726" w16cid:durableId="2B8D27F5"/>
  <w16cid:commentId w16cid:paraId="6BA51AA3" w16cid:durableId="2B5357BA"/>
  <w16cid:commentId w16cid:paraId="699C5B79" w16cid:durableId="30F0F75C"/>
  <w16cid:commentId w16cid:paraId="3B84B4F4" w16cid:durableId="06F07DF2"/>
  <w16cid:commentId w16cid:paraId="293C3FAC" w16cid:durableId="7B27D7DC"/>
  <w16cid:commentId w16cid:paraId="41A079A7" w16cid:durableId="1E8C67BC"/>
  <w16cid:commentId w16cid:paraId="75A01FF6" w16cid:durableId="61F81323"/>
  <w16cid:commentId w16cid:paraId="64ACB7EA" w16cid:durableId="54A50146"/>
  <w16cid:commentId w16cid:paraId="4E126053" w16cid:durableId="2B8D2969"/>
  <w16cid:commentId w16cid:paraId="5DFE2DE0" w16cid:durableId="088A4E06"/>
  <w16cid:commentId w16cid:paraId="31F403A6" w16cid:durableId="0DB6BDEA"/>
  <w16cid:commentId w16cid:paraId="189BAB06" w16cid:durableId="2491F863"/>
  <w16cid:commentId w16cid:paraId="3564950A" w16cid:durableId="718E579E"/>
  <w16cid:commentId w16cid:paraId="2495B4CE" w16cid:durableId="7D4B435F"/>
  <w16cid:commentId w16cid:paraId="220F4C04" w16cid:durableId="6404012F"/>
  <w16cid:commentId w16cid:paraId="0FB6D92C" w16cid:durableId="5B0667E2"/>
  <w16cid:commentId w16cid:paraId="2AD0603F" w16cid:durableId="2B982D0B"/>
  <w16cid:commentId w16cid:paraId="5A78DD1A" w16cid:durableId="2307086C"/>
  <w16cid:commentId w16cid:paraId="507478C4" w16cid:durableId="2B982B1C"/>
  <w16cid:commentId w16cid:paraId="214EDFEF" w16cid:durableId="2B982FA0"/>
  <w16cid:commentId w16cid:paraId="271FB3B8" w16cid:durableId="724F9B2D"/>
  <w16cid:commentId w16cid:paraId="6AAD8663" w16cid:durableId="62DE3590"/>
  <w16cid:commentId w16cid:paraId="5685FAF1" w16cid:durableId="392A5230"/>
  <w16cid:commentId w16cid:paraId="6A06ACBE" w16cid:durableId="2B8D2F71"/>
  <w16cid:commentId w16cid:paraId="11B035F1" w16cid:durableId="2B982D41"/>
  <w16cid:commentId w16cid:paraId="7CEEAACF" w16cid:durableId="123468B1"/>
  <w16cid:commentId w16cid:paraId="0E848C41" w16cid:durableId="2B8D3011"/>
  <w16cid:commentId w16cid:paraId="29AD774D" w16cid:durableId="561D90DF"/>
  <w16cid:commentId w16cid:paraId="2B52FEC3" w16cid:durableId="2B9830DE"/>
  <w16cid:commentId w16cid:paraId="5106E5F9" w16cid:durableId="507340DC"/>
  <w16cid:commentId w16cid:paraId="47DCA6FE" w16cid:durableId="0AAB04C2"/>
  <w16cid:commentId w16cid:paraId="34D00CD6" w16cid:durableId="56BB6DE4"/>
  <w16cid:commentId w16cid:paraId="2A4F0775" w16cid:durableId="2948B88D"/>
  <w16cid:commentId w16cid:paraId="6156B094" w16cid:durableId="2B8D3055"/>
  <w16cid:commentId w16cid:paraId="0C2E0925" w16cid:durableId="2339BCC2"/>
  <w16cid:commentId w16cid:paraId="7AA14283" w16cid:durableId="2B8D3081"/>
  <w16cid:commentId w16cid:paraId="35AAD2BA" w16cid:durableId="2B982F59"/>
  <w16cid:commentId w16cid:paraId="3FC2F49C" w16cid:durableId="2B983048"/>
  <w16cid:commentId w16cid:paraId="30E1A926" w16cid:durableId="3324E296"/>
  <w16cid:commentId w16cid:paraId="1EFA4179" w16cid:durableId="21583D49"/>
  <w16cid:commentId w16cid:paraId="3FF79F11" w16cid:durableId="2B98324A"/>
  <w16cid:commentId w16cid:paraId="68661E07" w16cid:durableId="0335DEBA"/>
  <w16cid:commentId w16cid:paraId="7A9D02E3" w16cid:durableId="2B9832B3"/>
  <w16cid:commentId w16cid:paraId="19E887B4" w16cid:durableId="2B98332C"/>
  <w16cid:commentId w16cid:paraId="035E4EF8" w16cid:durableId="2B9835A3"/>
  <w16cid:commentId w16cid:paraId="6ECC33F8" w16cid:durableId="2B9835BB"/>
  <w16cid:commentId w16cid:paraId="7B9AA19F" w16cid:durableId="226DBAF7"/>
  <w16cid:commentId w16cid:paraId="047E5FF7" w16cid:durableId="2B9835F2"/>
  <w16cid:commentId w16cid:paraId="580B6A49" w16cid:durableId="6DB88FA5"/>
  <w16cid:commentId w16cid:paraId="6DCCB235" w16cid:durableId="7C842BF5"/>
  <w16cid:commentId w16cid:paraId="1376A511" w16cid:durableId="2B983619"/>
  <w16cid:commentId w16cid:paraId="10BAF42C" w16cid:durableId="2125A33C"/>
  <w16cid:commentId w16cid:paraId="4F7F5990" w16cid:durableId="2FFF42BD"/>
  <w16cid:commentId w16cid:paraId="74EDCE0A" w16cid:durableId="5DB8530B"/>
  <w16cid:commentId w16cid:paraId="3D4C90F9" w16cid:durableId="60574AE1"/>
  <w16cid:commentId w16cid:paraId="00CDCE77" w16cid:durableId="2B983678"/>
  <w16cid:commentId w16cid:paraId="48125D79" w16cid:durableId="0883E523"/>
  <w16cid:commentId w16cid:paraId="67856C07" w16cid:durableId="1731587E"/>
  <w16cid:commentId w16cid:paraId="3DF79867" w16cid:durableId="0FBED388"/>
  <w16cid:commentId w16cid:paraId="0EC2D6A1" w16cid:durableId="3801E491"/>
  <w16cid:commentId w16cid:paraId="2FFE676D" w16cid:durableId="7E530104"/>
  <w16cid:commentId w16cid:paraId="518725DF" w16cid:durableId="241F483A"/>
  <w16cid:commentId w16cid:paraId="7A29D09C" w16cid:durableId="2B9831F0"/>
  <w16cid:commentId w16cid:paraId="0390267E" w16cid:durableId="2B8D32D1"/>
  <w16cid:commentId w16cid:paraId="3B014873" w16cid:durableId="39F138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16E3BE" w14:textId="77777777" w:rsidR="00175D35" w:rsidRDefault="00175D35">
      <w:r>
        <w:separator/>
      </w:r>
    </w:p>
  </w:endnote>
  <w:endnote w:type="continuationSeparator" w:id="0">
    <w:p w14:paraId="696B7453" w14:textId="77777777" w:rsidR="00175D35" w:rsidRDefault="00175D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Content>
      <w:p w14:paraId="2E52998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217F3A">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Content>
      <w:p w14:paraId="52769EB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217F3A">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Content>
      <w:p w14:paraId="62B1227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217F3A">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Content>
      <w:p w14:paraId="07DA5C4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217F3A">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0AE374" w14:textId="77777777" w:rsidR="00175D35" w:rsidRDefault="00175D35">
      <w:r>
        <w:separator/>
      </w:r>
    </w:p>
  </w:footnote>
  <w:footnote w:type="continuationSeparator" w:id="0">
    <w:p w14:paraId="6AB59934" w14:textId="77777777" w:rsidR="00175D35" w:rsidRDefault="00175D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534BB"/>
    <w:multiLevelType w:val="hybridMultilevel"/>
    <w:tmpl w:val="49F842C8"/>
    <w:lvl w:ilvl="0" w:tplc="64826AA6">
      <w:start w:val="1"/>
      <w:numFmt w:val="decimal"/>
      <w:lvlText w:val="%1."/>
      <w:lvlJc w:val="left"/>
      <w:pPr>
        <w:ind w:left="1440" w:hanging="360"/>
      </w:pPr>
    </w:lvl>
    <w:lvl w:ilvl="1" w:tplc="FBDA7EF4">
      <w:start w:val="1"/>
      <w:numFmt w:val="decimal"/>
      <w:lvlText w:val="%2."/>
      <w:lvlJc w:val="left"/>
      <w:pPr>
        <w:ind w:left="1440" w:hanging="360"/>
      </w:pPr>
    </w:lvl>
    <w:lvl w:ilvl="2" w:tplc="DD9C300A">
      <w:start w:val="1"/>
      <w:numFmt w:val="decimal"/>
      <w:lvlText w:val="%3."/>
      <w:lvlJc w:val="left"/>
      <w:pPr>
        <w:ind w:left="1440" w:hanging="360"/>
      </w:pPr>
    </w:lvl>
    <w:lvl w:ilvl="3" w:tplc="618CA8C0">
      <w:start w:val="1"/>
      <w:numFmt w:val="decimal"/>
      <w:lvlText w:val="%4."/>
      <w:lvlJc w:val="left"/>
      <w:pPr>
        <w:ind w:left="1440" w:hanging="360"/>
      </w:pPr>
    </w:lvl>
    <w:lvl w:ilvl="4" w:tplc="7C4E3882">
      <w:start w:val="1"/>
      <w:numFmt w:val="decimal"/>
      <w:lvlText w:val="%5."/>
      <w:lvlJc w:val="left"/>
      <w:pPr>
        <w:ind w:left="1440" w:hanging="360"/>
      </w:pPr>
    </w:lvl>
    <w:lvl w:ilvl="5" w:tplc="4DAACF1A">
      <w:start w:val="1"/>
      <w:numFmt w:val="decimal"/>
      <w:lvlText w:val="%6."/>
      <w:lvlJc w:val="left"/>
      <w:pPr>
        <w:ind w:left="1440" w:hanging="360"/>
      </w:pPr>
    </w:lvl>
    <w:lvl w:ilvl="6" w:tplc="BF6E5E0C">
      <w:start w:val="1"/>
      <w:numFmt w:val="decimal"/>
      <w:lvlText w:val="%7."/>
      <w:lvlJc w:val="left"/>
      <w:pPr>
        <w:ind w:left="1440" w:hanging="360"/>
      </w:pPr>
    </w:lvl>
    <w:lvl w:ilvl="7" w:tplc="66F43B10">
      <w:start w:val="1"/>
      <w:numFmt w:val="decimal"/>
      <w:lvlText w:val="%8."/>
      <w:lvlJc w:val="left"/>
      <w:pPr>
        <w:ind w:left="1440" w:hanging="360"/>
      </w:pPr>
    </w:lvl>
    <w:lvl w:ilvl="8" w:tplc="36FE01F6">
      <w:start w:val="1"/>
      <w:numFmt w:val="decimal"/>
      <w:lvlText w:val="%9."/>
      <w:lvlJc w:val="left"/>
      <w:pPr>
        <w:ind w:left="1440" w:hanging="360"/>
      </w:pPr>
    </w:lvl>
  </w:abstractNum>
  <w:abstractNum w:abstractNumId="1"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4"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AF2FEC"/>
    <w:multiLevelType w:val="hybridMultilevel"/>
    <w:tmpl w:val="67628ABC"/>
    <w:lvl w:ilvl="0" w:tplc="DDB4F7E2">
      <w:start w:val="1"/>
      <w:numFmt w:val="decimal"/>
      <w:lvlText w:val="%1."/>
      <w:lvlJc w:val="left"/>
      <w:pPr>
        <w:ind w:left="1440" w:hanging="360"/>
      </w:pPr>
    </w:lvl>
    <w:lvl w:ilvl="1" w:tplc="309AFAAC">
      <w:start w:val="1"/>
      <w:numFmt w:val="decimal"/>
      <w:lvlText w:val="%2."/>
      <w:lvlJc w:val="left"/>
      <w:pPr>
        <w:ind w:left="1440" w:hanging="360"/>
      </w:pPr>
    </w:lvl>
    <w:lvl w:ilvl="2" w:tplc="28C8E8AA">
      <w:start w:val="1"/>
      <w:numFmt w:val="decimal"/>
      <w:lvlText w:val="%3."/>
      <w:lvlJc w:val="left"/>
      <w:pPr>
        <w:ind w:left="1440" w:hanging="360"/>
      </w:pPr>
    </w:lvl>
    <w:lvl w:ilvl="3" w:tplc="448E9000">
      <w:start w:val="1"/>
      <w:numFmt w:val="decimal"/>
      <w:lvlText w:val="%4."/>
      <w:lvlJc w:val="left"/>
      <w:pPr>
        <w:ind w:left="1440" w:hanging="360"/>
      </w:pPr>
    </w:lvl>
    <w:lvl w:ilvl="4" w:tplc="D4682704">
      <w:start w:val="1"/>
      <w:numFmt w:val="decimal"/>
      <w:lvlText w:val="%5."/>
      <w:lvlJc w:val="left"/>
      <w:pPr>
        <w:ind w:left="1440" w:hanging="360"/>
      </w:pPr>
    </w:lvl>
    <w:lvl w:ilvl="5" w:tplc="50FC4E22">
      <w:start w:val="1"/>
      <w:numFmt w:val="decimal"/>
      <w:lvlText w:val="%6."/>
      <w:lvlJc w:val="left"/>
      <w:pPr>
        <w:ind w:left="1440" w:hanging="360"/>
      </w:pPr>
    </w:lvl>
    <w:lvl w:ilvl="6" w:tplc="0532A100">
      <w:start w:val="1"/>
      <w:numFmt w:val="decimal"/>
      <w:lvlText w:val="%7."/>
      <w:lvlJc w:val="left"/>
      <w:pPr>
        <w:ind w:left="1440" w:hanging="360"/>
      </w:pPr>
    </w:lvl>
    <w:lvl w:ilvl="7" w:tplc="2EEA13AE">
      <w:start w:val="1"/>
      <w:numFmt w:val="decimal"/>
      <w:lvlText w:val="%8."/>
      <w:lvlJc w:val="left"/>
      <w:pPr>
        <w:ind w:left="1440" w:hanging="360"/>
      </w:pPr>
    </w:lvl>
    <w:lvl w:ilvl="8" w:tplc="7CBC9DD2">
      <w:start w:val="1"/>
      <w:numFmt w:val="decimal"/>
      <w:lvlText w:val="%9."/>
      <w:lvlJc w:val="left"/>
      <w:pPr>
        <w:ind w:left="1440" w:hanging="360"/>
      </w:pPr>
    </w:lvl>
  </w:abstractNum>
  <w:abstractNum w:abstractNumId="7"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8"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3"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4"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269504390">
    <w:abstractNumId w:val="8"/>
  </w:num>
  <w:num w:numId="2" w16cid:durableId="1063411885">
    <w:abstractNumId w:val="17"/>
  </w:num>
  <w:num w:numId="3" w16cid:durableId="1773160572">
    <w:abstractNumId w:val="5"/>
  </w:num>
  <w:num w:numId="4" w16cid:durableId="243490909">
    <w:abstractNumId w:val="11"/>
  </w:num>
  <w:num w:numId="5" w16cid:durableId="2042242835">
    <w:abstractNumId w:val="20"/>
  </w:num>
  <w:num w:numId="6" w16cid:durableId="1421835524">
    <w:abstractNumId w:val="22"/>
  </w:num>
  <w:num w:numId="7" w16cid:durableId="1588541301">
    <w:abstractNumId w:val="21"/>
  </w:num>
  <w:num w:numId="8" w16cid:durableId="1884049637">
    <w:abstractNumId w:val="10"/>
  </w:num>
  <w:num w:numId="9" w16cid:durableId="986932088">
    <w:abstractNumId w:val="14"/>
  </w:num>
  <w:num w:numId="10" w16cid:durableId="542862076">
    <w:abstractNumId w:val="16"/>
  </w:num>
  <w:num w:numId="11" w16cid:durableId="787898309">
    <w:abstractNumId w:val="15"/>
  </w:num>
  <w:num w:numId="12" w16cid:durableId="1638561538">
    <w:abstractNumId w:val="1"/>
  </w:num>
  <w:num w:numId="13" w16cid:durableId="577441233">
    <w:abstractNumId w:val="9"/>
  </w:num>
  <w:num w:numId="14" w16cid:durableId="1657302281">
    <w:abstractNumId w:val="18"/>
  </w:num>
  <w:num w:numId="15" w16cid:durableId="836766509">
    <w:abstractNumId w:val="24"/>
  </w:num>
  <w:num w:numId="16" w16cid:durableId="836120177">
    <w:abstractNumId w:val="23"/>
  </w:num>
  <w:num w:numId="17" w16cid:durableId="1847401987">
    <w:abstractNumId w:val="19"/>
  </w:num>
  <w:num w:numId="18" w16cid:durableId="14962518">
    <w:abstractNumId w:val="4"/>
  </w:num>
  <w:num w:numId="19" w16cid:durableId="772436879">
    <w:abstractNumId w:val="2"/>
  </w:num>
  <w:num w:numId="20" w16cid:durableId="1731073719">
    <w:abstractNumId w:val="3"/>
  </w:num>
  <w:num w:numId="21" w16cid:durableId="1930380730">
    <w:abstractNumId w:val="13"/>
  </w:num>
  <w:num w:numId="22" w16cid:durableId="1854764420">
    <w:abstractNumId w:val="12"/>
  </w:num>
  <w:num w:numId="23" w16cid:durableId="342511304">
    <w:abstractNumId w:val="7"/>
  </w:num>
  <w:num w:numId="24" w16cid:durableId="1028216759">
    <w:abstractNumId w:val="0"/>
  </w:num>
  <w:num w:numId="25" w16cid:durableId="10512581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toffer Vissing">
    <w15:presenceInfo w15:providerId="None" w15:userId="Christoffer Vissing"/>
  </w15:person>
  <w15:person w15:author="Anna Axelsson Raja">
    <w15:presenceInfo w15:providerId="None" w15:userId="Anna Axelsson Raja"/>
  </w15:person>
  <w15:person w15:author="Ho, Carolyn Y.,MD">
    <w15:presenceInfo w15:providerId="AD" w15:userId="S::cho@bwh.harvard.edu::fb697271-ea8d-4cac-b506-842628907a6b"/>
  </w15:person>
  <w15:person w15:author="Henning Bundgaard">
    <w15:presenceInfo w15:providerId="AD" w15:userId="S::Henning.Bundgaard@regionh.dk::1195010c-4fd6-4905-acae-046056440be6"/>
  </w15:person>
  <w15:person w15:author="iacopo olivotto">
    <w15:presenceInfo w15:providerId="Windows Live" w15:userId="dd6cf14adc9dd3a6"/>
  </w15:person>
  <w15:person w15:author="Lampert, Rachel">
    <w15:presenceInfo w15:providerId="AD" w15:userId="S::rachel.lampert@yale.edu::34ae2e04-fef6-4a5e-b21b-602b8e8c8d89"/>
  </w15:person>
  <w15:person w15:author="Belinda Gray">
    <w15:presenceInfo w15:providerId="AD" w15:userId="S::belinda.gray@sydney.edu.au::aa244531-3826-43ad-a158-15d783d701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4"/>
  <w:hideSpellingErrors/>
  <w:hideGrammaticalErrors/>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101FA"/>
    <w:rsid w:val="00010520"/>
    <w:rsid w:val="000115F1"/>
    <w:rsid w:val="0001732F"/>
    <w:rsid w:val="00021714"/>
    <w:rsid w:val="00021CE6"/>
    <w:rsid w:val="00025604"/>
    <w:rsid w:val="000261EC"/>
    <w:rsid w:val="0002713B"/>
    <w:rsid w:val="0003136F"/>
    <w:rsid w:val="000315ED"/>
    <w:rsid w:val="00031C83"/>
    <w:rsid w:val="00036093"/>
    <w:rsid w:val="00036BA5"/>
    <w:rsid w:val="00037938"/>
    <w:rsid w:val="00037B48"/>
    <w:rsid w:val="00040F1C"/>
    <w:rsid w:val="0004148E"/>
    <w:rsid w:val="0004277A"/>
    <w:rsid w:val="00044362"/>
    <w:rsid w:val="0004497C"/>
    <w:rsid w:val="00045C43"/>
    <w:rsid w:val="00045FF8"/>
    <w:rsid w:val="00047633"/>
    <w:rsid w:val="00051EAF"/>
    <w:rsid w:val="00055DBA"/>
    <w:rsid w:val="00056EEB"/>
    <w:rsid w:val="00060459"/>
    <w:rsid w:val="000629A9"/>
    <w:rsid w:val="00064F02"/>
    <w:rsid w:val="00066095"/>
    <w:rsid w:val="0006687E"/>
    <w:rsid w:val="00070043"/>
    <w:rsid w:val="00071707"/>
    <w:rsid w:val="00071ECC"/>
    <w:rsid w:val="00073741"/>
    <w:rsid w:val="0007751F"/>
    <w:rsid w:val="00080A63"/>
    <w:rsid w:val="00083068"/>
    <w:rsid w:val="0008357F"/>
    <w:rsid w:val="00087C51"/>
    <w:rsid w:val="000958D0"/>
    <w:rsid w:val="00096AB2"/>
    <w:rsid w:val="000A2466"/>
    <w:rsid w:val="000A45A1"/>
    <w:rsid w:val="000B140C"/>
    <w:rsid w:val="000B5DA3"/>
    <w:rsid w:val="000B753D"/>
    <w:rsid w:val="000B76C9"/>
    <w:rsid w:val="000C157F"/>
    <w:rsid w:val="000C5E36"/>
    <w:rsid w:val="000C5F50"/>
    <w:rsid w:val="000C6486"/>
    <w:rsid w:val="000C64C0"/>
    <w:rsid w:val="000D0076"/>
    <w:rsid w:val="000D3354"/>
    <w:rsid w:val="000D4738"/>
    <w:rsid w:val="000E24D6"/>
    <w:rsid w:val="000E33AA"/>
    <w:rsid w:val="000E3A07"/>
    <w:rsid w:val="000E754A"/>
    <w:rsid w:val="000F2218"/>
    <w:rsid w:val="000F3B75"/>
    <w:rsid w:val="000F4019"/>
    <w:rsid w:val="000F4274"/>
    <w:rsid w:val="000F5521"/>
    <w:rsid w:val="000F668B"/>
    <w:rsid w:val="000F6E5D"/>
    <w:rsid w:val="000F7E82"/>
    <w:rsid w:val="00100304"/>
    <w:rsid w:val="00100B81"/>
    <w:rsid w:val="00102552"/>
    <w:rsid w:val="00105422"/>
    <w:rsid w:val="001056F4"/>
    <w:rsid w:val="00107191"/>
    <w:rsid w:val="00111D48"/>
    <w:rsid w:val="00112385"/>
    <w:rsid w:val="00122A66"/>
    <w:rsid w:val="0012307E"/>
    <w:rsid w:val="0013085D"/>
    <w:rsid w:val="00131A10"/>
    <w:rsid w:val="0013266C"/>
    <w:rsid w:val="00132B28"/>
    <w:rsid w:val="001340F8"/>
    <w:rsid w:val="00136696"/>
    <w:rsid w:val="00141163"/>
    <w:rsid w:val="00141347"/>
    <w:rsid w:val="00147EC8"/>
    <w:rsid w:val="00152E8D"/>
    <w:rsid w:val="00153C85"/>
    <w:rsid w:val="00154659"/>
    <w:rsid w:val="00164A03"/>
    <w:rsid w:val="0016572F"/>
    <w:rsid w:val="00167E21"/>
    <w:rsid w:val="00171B3C"/>
    <w:rsid w:val="001748BF"/>
    <w:rsid w:val="001749CA"/>
    <w:rsid w:val="00175D35"/>
    <w:rsid w:val="0018036F"/>
    <w:rsid w:val="00184BB2"/>
    <w:rsid w:val="001852DF"/>
    <w:rsid w:val="00185626"/>
    <w:rsid w:val="001871E9"/>
    <w:rsid w:val="00187E3F"/>
    <w:rsid w:val="00190371"/>
    <w:rsid w:val="00191A92"/>
    <w:rsid w:val="00192803"/>
    <w:rsid w:val="0019303B"/>
    <w:rsid w:val="00193C32"/>
    <w:rsid w:val="001977C7"/>
    <w:rsid w:val="0019798E"/>
    <w:rsid w:val="001A1D95"/>
    <w:rsid w:val="001A2D03"/>
    <w:rsid w:val="001A566B"/>
    <w:rsid w:val="001A603B"/>
    <w:rsid w:val="001A6523"/>
    <w:rsid w:val="001B3DE8"/>
    <w:rsid w:val="001C061F"/>
    <w:rsid w:val="001C070C"/>
    <w:rsid w:val="001C44CF"/>
    <w:rsid w:val="001C5964"/>
    <w:rsid w:val="001D30C0"/>
    <w:rsid w:val="001D428D"/>
    <w:rsid w:val="001D4E4E"/>
    <w:rsid w:val="001D711A"/>
    <w:rsid w:val="001D766A"/>
    <w:rsid w:val="001E0DCC"/>
    <w:rsid w:val="001E27DC"/>
    <w:rsid w:val="001E38CF"/>
    <w:rsid w:val="001E4447"/>
    <w:rsid w:val="001E5A55"/>
    <w:rsid w:val="001E6208"/>
    <w:rsid w:val="001E72A7"/>
    <w:rsid w:val="001E7F65"/>
    <w:rsid w:val="001F2967"/>
    <w:rsid w:val="001F5C3A"/>
    <w:rsid w:val="00200626"/>
    <w:rsid w:val="00201C66"/>
    <w:rsid w:val="0020331D"/>
    <w:rsid w:val="0020425B"/>
    <w:rsid w:val="002045AA"/>
    <w:rsid w:val="00205ABD"/>
    <w:rsid w:val="00205DC2"/>
    <w:rsid w:val="00214E3D"/>
    <w:rsid w:val="00215F74"/>
    <w:rsid w:val="00217F3A"/>
    <w:rsid w:val="00223E49"/>
    <w:rsid w:val="00224206"/>
    <w:rsid w:val="00226DDB"/>
    <w:rsid w:val="002270D2"/>
    <w:rsid w:val="0023131F"/>
    <w:rsid w:val="00233E4F"/>
    <w:rsid w:val="00234724"/>
    <w:rsid w:val="00234D5E"/>
    <w:rsid w:val="00235157"/>
    <w:rsid w:val="00236409"/>
    <w:rsid w:val="00241DE5"/>
    <w:rsid w:val="0024227C"/>
    <w:rsid w:val="00244FC1"/>
    <w:rsid w:val="00245B74"/>
    <w:rsid w:val="00253134"/>
    <w:rsid w:val="002573A9"/>
    <w:rsid w:val="00260767"/>
    <w:rsid w:val="002609A5"/>
    <w:rsid w:val="00261839"/>
    <w:rsid w:val="002624A5"/>
    <w:rsid w:val="00267A96"/>
    <w:rsid w:val="002707A5"/>
    <w:rsid w:val="00271F02"/>
    <w:rsid w:val="002823F4"/>
    <w:rsid w:val="002834B5"/>
    <w:rsid w:val="002845FC"/>
    <w:rsid w:val="00285DBF"/>
    <w:rsid w:val="00290C27"/>
    <w:rsid w:val="00292911"/>
    <w:rsid w:val="002970A1"/>
    <w:rsid w:val="002A2493"/>
    <w:rsid w:val="002A66BB"/>
    <w:rsid w:val="002A6A48"/>
    <w:rsid w:val="002B10D0"/>
    <w:rsid w:val="002B39C2"/>
    <w:rsid w:val="002B3BD2"/>
    <w:rsid w:val="002B3BF8"/>
    <w:rsid w:val="002B44B5"/>
    <w:rsid w:val="002B5172"/>
    <w:rsid w:val="002B6640"/>
    <w:rsid w:val="002B6FD8"/>
    <w:rsid w:val="002B7FC3"/>
    <w:rsid w:val="002C1AB4"/>
    <w:rsid w:val="002C308A"/>
    <w:rsid w:val="002C4FB9"/>
    <w:rsid w:val="002C6DC5"/>
    <w:rsid w:val="002C7D53"/>
    <w:rsid w:val="002D51B3"/>
    <w:rsid w:val="002E43B4"/>
    <w:rsid w:val="002E48E9"/>
    <w:rsid w:val="002E4BE9"/>
    <w:rsid w:val="002E513F"/>
    <w:rsid w:val="002F2FB6"/>
    <w:rsid w:val="002F3B21"/>
    <w:rsid w:val="002F3BB5"/>
    <w:rsid w:val="002F6C0F"/>
    <w:rsid w:val="002F7734"/>
    <w:rsid w:val="003001C9"/>
    <w:rsid w:val="00300823"/>
    <w:rsid w:val="00301B34"/>
    <w:rsid w:val="003107E7"/>
    <w:rsid w:val="0031226B"/>
    <w:rsid w:val="003157B8"/>
    <w:rsid w:val="00317261"/>
    <w:rsid w:val="00317FF7"/>
    <w:rsid w:val="003221BA"/>
    <w:rsid w:val="0032350E"/>
    <w:rsid w:val="0032641D"/>
    <w:rsid w:val="00326B97"/>
    <w:rsid w:val="003323F6"/>
    <w:rsid w:val="00332674"/>
    <w:rsid w:val="003341D7"/>
    <w:rsid w:val="00334C63"/>
    <w:rsid w:val="00335B40"/>
    <w:rsid w:val="00337E0B"/>
    <w:rsid w:val="00341B85"/>
    <w:rsid w:val="0034252B"/>
    <w:rsid w:val="00345718"/>
    <w:rsid w:val="00345914"/>
    <w:rsid w:val="00350333"/>
    <w:rsid w:val="00351DC9"/>
    <w:rsid w:val="00352840"/>
    <w:rsid w:val="00353802"/>
    <w:rsid w:val="00353BD0"/>
    <w:rsid w:val="00356624"/>
    <w:rsid w:val="00357D74"/>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5895"/>
    <w:rsid w:val="00397258"/>
    <w:rsid w:val="0039793A"/>
    <w:rsid w:val="003A41F5"/>
    <w:rsid w:val="003A633A"/>
    <w:rsid w:val="003B08C6"/>
    <w:rsid w:val="003B159A"/>
    <w:rsid w:val="003B3617"/>
    <w:rsid w:val="003B5E2A"/>
    <w:rsid w:val="003B7FA4"/>
    <w:rsid w:val="003C0184"/>
    <w:rsid w:val="003C0A32"/>
    <w:rsid w:val="003C1656"/>
    <w:rsid w:val="003C2490"/>
    <w:rsid w:val="003C3095"/>
    <w:rsid w:val="003C33E1"/>
    <w:rsid w:val="003D3D16"/>
    <w:rsid w:val="003D4478"/>
    <w:rsid w:val="003D5112"/>
    <w:rsid w:val="003D54E2"/>
    <w:rsid w:val="003D6095"/>
    <w:rsid w:val="003D647E"/>
    <w:rsid w:val="003E2EB5"/>
    <w:rsid w:val="003E33A6"/>
    <w:rsid w:val="003E58A3"/>
    <w:rsid w:val="003E5F73"/>
    <w:rsid w:val="003E6385"/>
    <w:rsid w:val="003E79BB"/>
    <w:rsid w:val="003E7F02"/>
    <w:rsid w:val="003F0B99"/>
    <w:rsid w:val="003F641C"/>
    <w:rsid w:val="00400129"/>
    <w:rsid w:val="00406508"/>
    <w:rsid w:val="00407FC1"/>
    <w:rsid w:val="0041170E"/>
    <w:rsid w:val="004125E5"/>
    <w:rsid w:val="0041288F"/>
    <w:rsid w:val="00413FB0"/>
    <w:rsid w:val="0042223C"/>
    <w:rsid w:val="00422DA9"/>
    <w:rsid w:val="004235C4"/>
    <w:rsid w:val="00426080"/>
    <w:rsid w:val="00430B72"/>
    <w:rsid w:val="00431AEB"/>
    <w:rsid w:val="0043207B"/>
    <w:rsid w:val="00433852"/>
    <w:rsid w:val="00433EF5"/>
    <w:rsid w:val="00436E9C"/>
    <w:rsid w:val="004373F9"/>
    <w:rsid w:val="00441CD3"/>
    <w:rsid w:val="00442031"/>
    <w:rsid w:val="0044370D"/>
    <w:rsid w:val="00443736"/>
    <w:rsid w:val="00444074"/>
    <w:rsid w:val="004451B2"/>
    <w:rsid w:val="0044712F"/>
    <w:rsid w:val="00451BCA"/>
    <w:rsid w:val="004536C1"/>
    <w:rsid w:val="00455F41"/>
    <w:rsid w:val="00457278"/>
    <w:rsid w:val="00460447"/>
    <w:rsid w:val="00461516"/>
    <w:rsid w:val="00461927"/>
    <w:rsid w:val="004629A8"/>
    <w:rsid w:val="004636E0"/>
    <w:rsid w:val="004640FE"/>
    <w:rsid w:val="00464E82"/>
    <w:rsid w:val="00472249"/>
    <w:rsid w:val="0047289B"/>
    <w:rsid w:val="00473475"/>
    <w:rsid w:val="004754E7"/>
    <w:rsid w:val="00475C49"/>
    <w:rsid w:val="00476968"/>
    <w:rsid w:val="0048195E"/>
    <w:rsid w:val="00482E50"/>
    <w:rsid w:val="004871C9"/>
    <w:rsid w:val="004877E1"/>
    <w:rsid w:val="004908BF"/>
    <w:rsid w:val="0049191A"/>
    <w:rsid w:val="004929D2"/>
    <w:rsid w:val="00493348"/>
    <w:rsid w:val="004A06DA"/>
    <w:rsid w:val="004A1BC5"/>
    <w:rsid w:val="004A1EC3"/>
    <w:rsid w:val="004B6FE6"/>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F1BE0"/>
    <w:rsid w:val="004F3AFA"/>
    <w:rsid w:val="004F4BF9"/>
    <w:rsid w:val="004F61B7"/>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6ED8"/>
    <w:rsid w:val="0052778E"/>
    <w:rsid w:val="00530695"/>
    <w:rsid w:val="005307F4"/>
    <w:rsid w:val="00535359"/>
    <w:rsid w:val="00535BD8"/>
    <w:rsid w:val="0053705B"/>
    <w:rsid w:val="0054323F"/>
    <w:rsid w:val="00545CED"/>
    <w:rsid w:val="00547A32"/>
    <w:rsid w:val="00551AF1"/>
    <w:rsid w:val="00551BFA"/>
    <w:rsid w:val="005534C8"/>
    <w:rsid w:val="00554798"/>
    <w:rsid w:val="005559AF"/>
    <w:rsid w:val="00556B72"/>
    <w:rsid w:val="005664EA"/>
    <w:rsid w:val="00567A14"/>
    <w:rsid w:val="00570290"/>
    <w:rsid w:val="00574638"/>
    <w:rsid w:val="00575910"/>
    <w:rsid w:val="005759C1"/>
    <w:rsid w:val="00575C41"/>
    <w:rsid w:val="0057654D"/>
    <w:rsid w:val="00580470"/>
    <w:rsid w:val="00581BBC"/>
    <w:rsid w:val="0058399C"/>
    <w:rsid w:val="0058654A"/>
    <w:rsid w:val="005868E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A8A"/>
    <w:rsid w:val="005C1036"/>
    <w:rsid w:val="005C4292"/>
    <w:rsid w:val="005D1D14"/>
    <w:rsid w:val="005D332F"/>
    <w:rsid w:val="005D389F"/>
    <w:rsid w:val="005D6489"/>
    <w:rsid w:val="005E2ED0"/>
    <w:rsid w:val="005E3EFD"/>
    <w:rsid w:val="005E42C7"/>
    <w:rsid w:val="005E755E"/>
    <w:rsid w:val="005F2993"/>
    <w:rsid w:val="005F3FDD"/>
    <w:rsid w:val="005F5AC0"/>
    <w:rsid w:val="00602B0C"/>
    <w:rsid w:val="006071EB"/>
    <w:rsid w:val="00615203"/>
    <w:rsid w:val="006174CC"/>
    <w:rsid w:val="0062278A"/>
    <w:rsid w:val="006231BB"/>
    <w:rsid w:val="00625C27"/>
    <w:rsid w:val="00625F3A"/>
    <w:rsid w:val="00626F13"/>
    <w:rsid w:val="00627F19"/>
    <w:rsid w:val="00630307"/>
    <w:rsid w:val="00630A55"/>
    <w:rsid w:val="00632C1C"/>
    <w:rsid w:val="00633B91"/>
    <w:rsid w:val="006368C7"/>
    <w:rsid w:val="00636E22"/>
    <w:rsid w:val="00636ED5"/>
    <w:rsid w:val="0064123F"/>
    <w:rsid w:val="006414B3"/>
    <w:rsid w:val="00641A39"/>
    <w:rsid w:val="0064270F"/>
    <w:rsid w:val="0064335B"/>
    <w:rsid w:val="00646167"/>
    <w:rsid w:val="006463CE"/>
    <w:rsid w:val="0065030C"/>
    <w:rsid w:val="00651604"/>
    <w:rsid w:val="00652B2A"/>
    <w:rsid w:val="00653619"/>
    <w:rsid w:val="00655663"/>
    <w:rsid w:val="00662775"/>
    <w:rsid w:val="006630D4"/>
    <w:rsid w:val="006645EA"/>
    <w:rsid w:val="006652DF"/>
    <w:rsid w:val="00666D4C"/>
    <w:rsid w:val="00667385"/>
    <w:rsid w:val="00667F79"/>
    <w:rsid w:val="006701F7"/>
    <w:rsid w:val="0067560E"/>
    <w:rsid w:val="00682C9F"/>
    <w:rsid w:val="0069060A"/>
    <w:rsid w:val="006917FD"/>
    <w:rsid w:val="00691A4A"/>
    <w:rsid w:val="00696138"/>
    <w:rsid w:val="00696771"/>
    <w:rsid w:val="006A2392"/>
    <w:rsid w:val="006A387C"/>
    <w:rsid w:val="006A4628"/>
    <w:rsid w:val="006A5983"/>
    <w:rsid w:val="006A67A7"/>
    <w:rsid w:val="006A6C59"/>
    <w:rsid w:val="006B1975"/>
    <w:rsid w:val="006B67A4"/>
    <w:rsid w:val="006B7AE7"/>
    <w:rsid w:val="006B7D1A"/>
    <w:rsid w:val="006C51D5"/>
    <w:rsid w:val="006D0A92"/>
    <w:rsid w:val="006D4A13"/>
    <w:rsid w:val="006D4B43"/>
    <w:rsid w:val="006D51BB"/>
    <w:rsid w:val="006D62AB"/>
    <w:rsid w:val="006D75C8"/>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7D41"/>
    <w:rsid w:val="0073040E"/>
    <w:rsid w:val="0073692A"/>
    <w:rsid w:val="007401B1"/>
    <w:rsid w:val="00746DF7"/>
    <w:rsid w:val="0074716C"/>
    <w:rsid w:val="00753492"/>
    <w:rsid w:val="007544D9"/>
    <w:rsid w:val="00754B2F"/>
    <w:rsid w:val="00755D3B"/>
    <w:rsid w:val="00757421"/>
    <w:rsid w:val="00762103"/>
    <w:rsid w:val="007621F1"/>
    <w:rsid w:val="007625E0"/>
    <w:rsid w:val="00766CA7"/>
    <w:rsid w:val="007744F0"/>
    <w:rsid w:val="007747EB"/>
    <w:rsid w:val="007748D5"/>
    <w:rsid w:val="00777B45"/>
    <w:rsid w:val="00780625"/>
    <w:rsid w:val="007811CD"/>
    <w:rsid w:val="00781AD2"/>
    <w:rsid w:val="00782C80"/>
    <w:rsid w:val="00783844"/>
    <w:rsid w:val="00783E74"/>
    <w:rsid w:val="00784843"/>
    <w:rsid w:val="00790484"/>
    <w:rsid w:val="0079278C"/>
    <w:rsid w:val="00792807"/>
    <w:rsid w:val="00792D0E"/>
    <w:rsid w:val="007944C9"/>
    <w:rsid w:val="00797C2D"/>
    <w:rsid w:val="007A45DD"/>
    <w:rsid w:val="007A5844"/>
    <w:rsid w:val="007A7CE5"/>
    <w:rsid w:val="007B1E2E"/>
    <w:rsid w:val="007B24D0"/>
    <w:rsid w:val="007B2BE7"/>
    <w:rsid w:val="007B2DAC"/>
    <w:rsid w:val="007B558D"/>
    <w:rsid w:val="007B690D"/>
    <w:rsid w:val="007C0B1A"/>
    <w:rsid w:val="007C252B"/>
    <w:rsid w:val="007C2A95"/>
    <w:rsid w:val="007C2DBF"/>
    <w:rsid w:val="007C4859"/>
    <w:rsid w:val="007C6E46"/>
    <w:rsid w:val="007C7784"/>
    <w:rsid w:val="007D0157"/>
    <w:rsid w:val="007D0E1C"/>
    <w:rsid w:val="007D28C4"/>
    <w:rsid w:val="007D6E9F"/>
    <w:rsid w:val="007D6F28"/>
    <w:rsid w:val="007E2C25"/>
    <w:rsid w:val="007E5235"/>
    <w:rsid w:val="007F0426"/>
    <w:rsid w:val="007F100A"/>
    <w:rsid w:val="007F1BAE"/>
    <w:rsid w:val="007F51E8"/>
    <w:rsid w:val="007F62AC"/>
    <w:rsid w:val="007F67CF"/>
    <w:rsid w:val="0080039F"/>
    <w:rsid w:val="00800A37"/>
    <w:rsid w:val="00801D10"/>
    <w:rsid w:val="00802A2D"/>
    <w:rsid w:val="00803FC0"/>
    <w:rsid w:val="00805030"/>
    <w:rsid w:val="00805553"/>
    <w:rsid w:val="008065FD"/>
    <w:rsid w:val="00806C50"/>
    <w:rsid w:val="00810083"/>
    <w:rsid w:val="00812D9A"/>
    <w:rsid w:val="0081550F"/>
    <w:rsid w:val="008229ED"/>
    <w:rsid w:val="00822DD1"/>
    <w:rsid w:val="00823A13"/>
    <w:rsid w:val="00827161"/>
    <w:rsid w:val="0082771C"/>
    <w:rsid w:val="00830E6F"/>
    <w:rsid w:val="0083228C"/>
    <w:rsid w:val="00832D41"/>
    <w:rsid w:val="00833357"/>
    <w:rsid w:val="008346CE"/>
    <w:rsid w:val="0084063E"/>
    <w:rsid w:val="008410A5"/>
    <w:rsid w:val="00841781"/>
    <w:rsid w:val="008417BA"/>
    <w:rsid w:val="00842AF6"/>
    <w:rsid w:val="008455B8"/>
    <w:rsid w:val="00850A68"/>
    <w:rsid w:val="00850C14"/>
    <w:rsid w:val="00851E75"/>
    <w:rsid w:val="008539EC"/>
    <w:rsid w:val="00856846"/>
    <w:rsid w:val="008575FD"/>
    <w:rsid w:val="00861776"/>
    <w:rsid w:val="00861833"/>
    <w:rsid w:val="00862521"/>
    <w:rsid w:val="00866EF8"/>
    <w:rsid w:val="00867A97"/>
    <w:rsid w:val="0087104C"/>
    <w:rsid w:val="00873FE8"/>
    <w:rsid w:val="00875D58"/>
    <w:rsid w:val="0087775A"/>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C0952"/>
    <w:rsid w:val="008C0E95"/>
    <w:rsid w:val="008C2203"/>
    <w:rsid w:val="008C5F58"/>
    <w:rsid w:val="008C7B68"/>
    <w:rsid w:val="008D2FBA"/>
    <w:rsid w:val="008D4CAA"/>
    <w:rsid w:val="008D55D0"/>
    <w:rsid w:val="008D66E8"/>
    <w:rsid w:val="008E08FC"/>
    <w:rsid w:val="008E11EB"/>
    <w:rsid w:val="008E1D94"/>
    <w:rsid w:val="008E2093"/>
    <w:rsid w:val="008E21C5"/>
    <w:rsid w:val="008E5B00"/>
    <w:rsid w:val="008E6C1A"/>
    <w:rsid w:val="008E6D08"/>
    <w:rsid w:val="008E71EB"/>
    <w:rsid w:val="008F135E"/>
    <w:rsid w:val="008F22DF"/>
    <w:rsid w:val="008F58BC"/>
    <w:rsid w:val="008F6EC6"/>
    <w:rsid w:val="00900D32"/>
    <w:rsid w:val="00901942"/>
    <w:rsid w:val="00903497"/>
    <w:rsid w:val="0090368F"/>
    <w:rsid w:val="0090387A"/>
    <w:rsid w:val="00906BE0"/>
    <w:rsid w:val="00907D0E"/>
    <w:rsid w:val="00923EF4"/>
    <w:rsid w:val="00924D34"/>
    <w:rsid w:val="009266D2"/>
    <w:rsid w:val="00934456"/>
    <w:rsid w:val="00934540"/>
    <w:rsid w:val="00935B32"/>
    <w:rsid w:val="0093697B"/>
    <w:rsid w:val="00941C96"/>
    <w:rsid w:val="009426C3"/>
    <w:rsid w:val="00942716"/>
    <w:rsid w:val="00945228"/>
    <w:rsid w:val="0094582D"/>
    <w:rsid w:val="00945B98"/>
    <w:rsid w:val="009470FC"/>
    <w:rsid w:val="00954CA0"/>
    <w:rsid w:val="00957565"/>
    <w:rsid w:val="009577E5"/>
    <w:rsid w:val="00960A37"/>
    <w:rsid w:val="0096305C"/>
    <w:rsid w:val="00964632"/>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B464D"/>
    <w:rsid w:val="009C07C4"/>
    <w:rsid w:val="009C1DBF"/>
    <w:rsid w:val="009C4C2B"/>
    <w:rsid w:val="009C4FA6"/>
    <w:rsid w:val="009C7FDC"/>
    <w:rsid w:val="009D1EBF"/>
    <w:rsid w:val="009D21FA"/>
    <w:rsid w:val="009D2EF8"/>
    <w:rsid w:val="009D36E1"/>
    <w:rsid w:val="009D52A5"/>
    <w:rsid w:val="009E0DC7"/>
    <w:rsid w:val="009E16F1"/>
    <w:rsid w:val="009E1C4D"/>
    <w:rsid w:val="009E2E64"/>
    <w:rsid w:val="009E3057"/>
    <w:rsid w:val="009E41E7"/>
    <w:rsid w:val="009E4605"/>
    <w:rsid w:val="009E4A4E"/>
    <w:rsid w:val="009E5EFB"/>
    <w:rsid w:val="009E7B18"/>
    <w:rsid w:val="00A008C6"/>
    <w:rsid w:val="00A02633"/>
    <w:rsid w:val="00A031F7"/>
    <w:rsid w:val="00A03E37"/>
    <w:rsid w:val="00A12F57"/>
    <w:rsid w:val="00A175BD"/>
    <w:rsid w:val="00A175F9"/>
    <w:rsid w:val="00A201CC"/>
    <w:rsid w:val="00A2067F"/>
    <w:rsid w:val="00A21254"/>
    <w:rsid w:val="00A21E2B"/>
    <w:rsid w:val="00A22769"/>
    <w:rsid w:val="00A2547C"/>
    <w:rsid w:val="00A26503"/>
    <w:rsid w:val="00A330FA"/>
    <w:rsid w:val="00A4078D"/>
    <w:rsid w:val="00A4134E"/>
    <w:rsid w:val="00A43ABA"/>
    <w:rsid w:val="00A45595"/>
    <w:rsid w:val="00A56582"/>
    <w:rsid w:val="00A5713E"/>
    <w:rsid w:val="00A62DC8"/>
    <w:rsid w:val="00A64C92"/>
    <w:rsid w:val="00A728AE"/>
    <w:rsid w:val="00A74DF5"/>
    <w:rsid w:val="00A751D0"/>
    <w:rsid w:val="00A76EE4"/>
    <w:rsid w:val="00A77028"/>
    <w:rsid w:val="00A776BA"/>
    <w:rsid w:val="00A81610"/>
    <w:rsid w:val="00A85FE9"/>
    <w:rsid w:val="00A947DB"/>
    <w:rsid w:val="00A95177"/>
    <w:rsid w:val="00A961C0"/>
    <w:rsid w:val="00A964E5"/>
    <w:rsid w:val="00A9693F"/>
    <w:rsid w:val="00AA0497"/>
    <w:rsid w:val="00AA4526"/>
    <w:rsid w:val="00AA4BBF"/>
    <w:rsid w:val="00AA65AF"/>
    <w:rsid w:val="00AA67A5"/>
    <w:rsid w:val="00AA77DE"/>
    <w:rsid w:val="00AA7BBD"/>
    <w:rsid w:val="00AB003F"/>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CE6"/>
    <w:rsid w:val="00B0131A"/>
    <w:rsid w:val="00B02E6C"/>
    <w:rsid w:val="00B04425"/>
    <w:rsid w:val="00B06391"/>
    <w:rsid w:val="00B136D1"/>
    <w:rsid w:val="00B13D40"/>
    <w:rsid w:val="00B14185"/>
    <w:rsid w:val="00B14D85"/>
    <w:rsid w:val="00B15850"/>
    <w:rsid w:val="00B215FC"/>
    <w:rsid w:val="00B24956"/>
    <w:rsid w:val="00B24EA1"/>
    <w:rsid w:val="00B26E80"/>
    <w:rsid w:val="00B30771"/>
    <w:rsid w:val="00B3368B"/>
    <w:rsid w:val="00B34297"/>
    <w:rsid w:val="00B37BF6"/>
    <w:rsid w:val="00B4257D"/>
    <w:rsid w:val="00B427B6"/>
    <w:rsid w:val="00B4367C"/>
    <w:rsid w:val="00B43F0E"/>
    <w:rsid w:val="00B4400C"/>
    <w:rsid w:val="00B564ED"/>
    <w:rsid w:val="00B56DBA"/>
    <w:rsid w:val="00B577A4"/>
    <w:rsid w:val="00B60920"/>
    <w:rsid w:val="00B64860"/>
    <w:rsid w:val="00B6657A"/>
    <w:rsid w:val="00B709BF"/>
    <w:rsid w:val="00B71340"/>
    <w:rsid w:val="00B71E8E"/>
    <w:rsid w:val="00B816F2"/>
    <w:rsid w:val="00B826BA"/>
    <w:rsid w:val="00B83119"/>
    <w:rsid w:val="00B865B0"/>
    <w:rsid w:val="00B907DF"/>
    <w:rsid w:val="00B9219B"/>
    <w:rsid w:val="00B93BAE"/>
    <w:rsid w:val="00B950F2"/>
    <w:rsid w:val="00B96EAC"/>
    <w:rsid w:val="00B970ED"/>
    <w:rsid w:val="00BA2B72"/>
    <w:rsid w:val="00BA44FB"/>
    <w:rsid w:val="00BA5910"/>
    <w:rsid w:val="00BB098E"/>
    <w:rsid w:val="00BB2AC0"/>
    <w:rsid w:val="00BB3F00"/>
    <w:rsid w:val="00BB4539"/>
    <w:rsid w:val="00BB4E02"/>
    <w:rsid w:val="00BB58AF"/>
    <w:rsid w:val="00BB5EBE"/>
    <w:rsid w:val="00BB649E"/>
    <w:rsid w:val="00BB654F"/>
    <w:rsid w:val="00BB6553"/>
    <w:rsid w:val="00BC0D22"/>
    <w:rsid w:val="00BC7409"/>
    <w:rsid w:val="00BD1425"/>
    <w:rsid w:val="00BD14EE"/>
    <w:rsid w:val="00BD421C"/>
    <w:rsid w:val="00BD4397"/>
    <w:rsid w:val="00BD4725"/>
    <w:rsid w:val="00BD6426"/>
    <w:rsid w:val="00BE00E6"/>
    <w:rsid w:val="00BE1095"/>
    <w:rsid w:val="00BE1405"/>
    <w:rsid w:val="00BE15DA"/>
    <w:rsid w:val="00BE17D1"/>
    <w:rsid w:val="00BE2439"/>
    <w:rsid w:val="00BE2D5C"/>
    <w:rsid w:val="00BE445B"/>
    <w:rsid w:val="00BF182A"/>
    <w:rsid w:val="00BF1DE4"/>
    <w:rsid w:val="00BF5909"/>
    <w:rsid w:val="00BF7244"/>
    <w:rsid w:val="00C009C7"/>
    <w:rsid w:val="00C00C90"/>
    <w:rsid w:val="00C00F0C"/>
    <w:rsid w:val="00C01E6A"/>
    <w:rsid w:val="00C0216A"/>
    <w:rsid w:val="00C02764"/>
    <w:rsid w:val="00C02CAE"/>
    <w:rsid w:val="00C02DC8"/>
    <w:rsid w:val="00C039B8"/>
    <w:rsid w:val="00C07642"/>
    <w:rsid w:val="00C113BB"/>
    <w:rsid w:val="00C114B4"/>
    <w:rsid w:val="00C11D6C"/>
    <w:rsid w:val="00C17C44"/>
    <w:rsid w:val="00C17E0A"/>
    <w:rsid w:val="00C20A75"/>
    <w:rsid w:val="00C21997"/>
    <w:rsid w:val="00C2582C"/>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A0970"/>
    <w:rsid w:val="00CA2F71"/>
    <w:rsid w:val="00CA4002"/>
    <w:rsid w:val="00CA4258"/>
    <w:rsid w:val="00CA7329"/>
    <w:rsid w:val="00CB1A1E"/>
    <w:rsid w:val="00CB59D1"/>
    <w:rsid w:val="00CB6FCF"/>
    <w:rsid w:val="00CC04A8"/>
    <w:rsid w:val="00CC3CDB"/>
    <w:rsid w:val="00CC3ED5"/>
    <w:rsid w:val="00CC498B"/>
    <w:rsid w:val="00CC68F6"/>
    <w:rsid w:val="00CD14BC"/>
    <w:rsid w:val="00CD1602"/>
    <w:rsid w:val="00CD3215"/>
    <w:rsid w:val="00CD38FF"/>
    <w:rsid w:val="00CD5789"/>
    <w:rsid w:val="00CD5D89"/>
    <w:rsid w:val="00CD5EA9"/>
    <w:rsid w:val="00CD6850"/>
    <w:rsid w:val="00CD6BB0"/>
    <w:rsid w:val="00CD7900"/>
    <w:rsid w:val="00CE073C"/>
    <w:rsid w:val="00CE171D"/>
    <w:rsid w:val="00CE4003"/>
    <w:rsid w:val="00CE536D"/>
    <w:rsid w:val="00CF1786"/>
    <w:rsid w:val="00CF5CE8"/>
    <w:rsid w:val="00CF65F0"/>
    <w:rsid w:val="00CF7939"/>
    <w:rsid w:val="00D005DC"/>
    <w:rsid w:val="00D01BF0"/>
    <w:rsid w:val="00D04008"/>
    <w:rsid w:val="00D0466C"/>
    <w:rsid w:val="00D04DBA"/>
    <w:rsid w:val="00D06A7A"/>
    <w:rsid w:val="00D11238"/>
    <w:rsid w:val="00D11CD7"/>
    <w:rsid w:val="00D12475"/>
    <w:rsid w:val="00D14050"/>
    <w:rsid w:val="00D21631"/>
    <w:rsid w:val="00D21E8D"/>
    <w:rsid w:val="00D3112F"/>
    <w:rsid w:val="00D3206F"/>
    <w:rsid w:val="00D33261"/>
    <w:rsid w:val="00D35FAB"/>
    <w:rsid w:val="00D37B4E"/>
    <w:rsid w:val="00D50E7D"/>
    <w:rsid w:val="00D5141C"/>
    <w:rsid w:val="00D5159C"/>
    <w:rsid w:val="00D519C3"/>
    <w:rsid w:val="00D51E41"/>
    <w:rsid w:val="00D52FCA"/>
    <w:rsid w:val="00D54922"/>
    <w:rsid w:val="00D55B18"/>
    <w:rsid w:val="00D57B5A"/>
    <w:rsid w:val="00D57C6D"/>
    <w:rsid w:val="00D60C85"/>
    <w:rsid w:val="00D61824"/>
    <w:rsid w:val="00D62892"/>
    <w:rsid w:val="00D62A05"/>
    <w:rsid w:val="00D62A43"/>
    <w:rsid w:val="00D64535"/>
    <w:rsid w:val="00D657E5"/>
    <w:rsid w:val="00D66F04"/>
    <w:rsid w:val="00D710F5"/>
    <w:rsid w:val="00D7731C"/>
    <w:rsid w:val="00D803C7"/>
    <w:rsid w:val="00D80E46"/>
    <w:rsid w:val="00D81999"/>
    <w:rsid w:val="00D81F8A"/>
    <w:rsid w:val="00D83727"/>
    <w:rsid w:val="00D84162"/>
    <w:rsid w:val="00D8498A"/>
    <w:rsid w:val="00D8701C"/>
    <w:rsid w:val="00D875F7"/>
    <w:rsid w:val="00D87B3B"/>
    <w:rsid w:val="00D9650E"/>
    <w:rsid w:val="00DA50F5"/>
    <w:rsid w:val="00DA5B65"/>
    <w:rsid w:val="00DA67FA"/>
    <w:rsid w:val="00DA7CE3"/>
    <w:rsid w:val="00DB173C"/>
    <w:rsid w:val="00DB6201"/>
    <w:rsid w:val="00DB6D77"/>
    <w:rsid w:val="00DC3C24"/>
    <w:rsid w:val="00DC643A"/>
    <w:rsid w:val="00DC7E3B"/>
    <w:rsid w:val="00DD0515"/>
    <w:rsid w:val="00DD0DC9"/>
    <w:rsid w:val="00DD117D"/>
    <w:rsid w:val="00DD175D"/>
    <w:rsid w:val="00DD195A"/>
    <w:rsid w:val="00DD3FCE"/>
    <w:rsid w:val="00DD6282"/>
    <w:rsid w:val="00DD6616"/>
    <w:rsid w:val="00DD7732"/>
    <w:rsid w:val="00DE0329"/>
    <w:rsid w:val="00DE4FBA"/>
    <w:rsid w:val="00DE73A8"/>
    <w:rsid w:val="00DE7EDA"/>
    <w:rsid w:val="00DF1022"/>
    <w:rsid w:val="00DF496A"/>
    <w:rsid w:val="00DF4CC9"/>
    <w:rsid w:val="00DF5988"/>
    <w:rsid w:val="00DF5A0F"/>
    <w:rsid w:val="00DF613E"/>
    <w:rsid w:val="00E0082F"/>
    <w:rsid w:val="00E01263"/>
    <w:rsid w:val="00E022FF"/>
    <w:rsid w:val="00E02E07"/>
    <w:rsid w:val="00E11272"/>
    <w:rsid w:val="00E12205"/>
    <w:rsid w:val="00E169B6"/>
    <w:rsid w:val="00E17DAA"/>
    <w:rsid w:val="00E20586"/>
    <w:rsid w:val="00E20A44"/>
    <w:rsid w:val="00E27B32"/>
    <w:rsid w:val="00E30477"/>
    <w:rsid w:val="00E30E95"/>
    <w:rsid w:val="00E36FFA"/>
    <w:rsid w:val="00E41A15"/>
    <w:rsid w:val="00E41B5A"/>
    <w:rsid w:val="00E43070"/>
    <w:rsid w:val="00E44A57"/>
    <w:rsid w:val="00E44A75"/>
    <w:rsid w:val="00E45A09"/>
    <w:rsid w:val="00E47986"/>
    <w:rsid w:val="00E5117D"/>
    <w:rsid w:val="00E55540"/>
    <w:rsid w:val="00E610EA"/>
    <w:rsid w:val="00E63955"/>
    <w:rsid w:val="00E63A7D"/>
    <w:rsid w:val="00E651EC"/>
    <w:rsid w:val="00E66BD0"/>
    <w:rsid w:val="00E6782D"/>
    <w:rsid w:val="00E71D9E"/>
    <w:rsid w:val="00E7231C"/>
    <w:rsid w:val="00E74355"/>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28A3"/>
    <w:rsid w:val="00EB4178"/>
    <w:rsid w:val="00EB440E"/>
    <w:rsid w:val="00EB5A65"/>
    <w:rsid w:val="00EB68FB"/>
    <w:rsid w:val="00EC0DCC"/>
    <w:rsid w:val="00EC0FCE"/>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599A"/>
    <w:rsid w:val="00EF6167"/>
    <w:rsid w:val="00F00275"/>
    <w:rsid w:val="00F026B8"/>
    <w:rsid w:val="00F026C2"/>
    <w:rsid w:val="00F032C8"/>
    <w:rsid w:val="00F03C90"/>
    <w:rsid w:val="00F0537B"/>
    <w:rsid w:val="00F06DAE"/>
    <w:rsid w:val="00F07211"/>
    <w:rsid w:val="00F134D8"/>
    <w:rsid w:val="00F1430D"/>
    <w:rsid w:val="00F14A52"/>
    <w:rsid w:val="00F15144"/>
    <w:rsid w:val="00F20191"/>
    <w:rsid w:val="00F2147A"/>
    <w:rsid w:val="00F2266C"/>
    <w:rsid w:val="00F2577C"/>
    <w:rsid w:val="00F30EB7"/>
    <w:rsid w:val="00F329E5"/>
    <w:rsid w:val="00F33950"/>
    <w:rsid w:val="00F35B91"/>
    <w:rsid w:val="00F35BBE"/>
    <w:rsid w:val="00F35D8B"/>
    <w:rsid w:val="00F37E68"/>
    <w:rsid w:val="00F406CB"/>
    <w:rsid w:val="00F422FE"/>
    <w:rsid w:val="00F4254E"/>
    <w:rsid w:val="00F43420"/>
    <w:rsid w:val="00F450A0"/>
    <w:rsid w:val="00F4549D"/>
    <w:rsid w:val="00F47FD9"/>
    <w:rsid w:val="00F51D8D"/>
    <w:rsid w:val="00F53BED"/>
    <w:rsid w:val="00F54EFA"/>
    <w:rsid w:val="00F55054"/>
    <w:rsid w:val="00F5636F"/>
    <w:rsid w:val="00F63312"/>
    <w:rsid w:val="00F6627E"/>
    <w:rsid w:val="00F704D4"/>
    <w:rsid w:val="00F70620"/>
    <w:rsid w:val="00F748ED"/>
    <w:rsid w:val="00F76D41"/>
    <w:rsid w:val="00F77426"/>
    <w:rsid w:val="00F775AF"/>
    <w:rsid w:val="00F826AF"/>
    <w:rsid w:val="00F8500F"/>
    <w:rsid w:val="00F85112"/>
    <w:rsid w:val="00F85441"/>
    <w:rsid w:val="00F87F9D"/>
    <w:rsid w:val="00F904AB"/>
    <w:rsid w:val="00F9152D"/>
    <w:rsid w:val="00F924CE"/>
    <w:rsid w:val="00F947A3"/>
    <w:rsid w:val="00F9674B"/>
    <w:rsid w:val="00FA0FD1"/>
    <w:rsid w:val="00FA3F42"/>
    <w:rsid w:val="00FA685D"/>
    <w:rsid w:val="00FA7714"/>
    <w:rsid w:val="00FB109B"/>
    <w:rsid w:val="00FB1A93"/>
    <w:rsid w:val="00FB2A36"/>
    <w:rsid w:val="00FB797F"/>
    <w:rsid w:val="00FC3A44"/>
    <w:rsid w:val="00FC5FC2"/>
    <w:rsid w:val="00FC69AD"/>
    <w:rsid w:val="00FC716E"/>
    <w:rsid w:val="00FC7180"/>
    <w:rsid w:val="00FD4F8B"/>
    <w:rsid w:val="00FE233A"/>
    <w:rsid w:val="00FE26BF"/>
    <w:rsid w:val="00FE3DA1"/>
    <w:rsid w:val="00FE6DAB"/>
    <w:rsid w:val="00FF2BF4"/>
    <w:rsid w:val="00FF4CC9"/>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docId w15:val="{7BF7B05C-A793-4EE6-8463-4FB7701BE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 w:type="character" w:styleId="Fremhv">
    <w:name w:val="Emphasis"/>
    <w:basedOn w:val="Standardskrifttypeiafsnit"/>
    <w:uiPriority w:val="20"/>
    <w:qFormat/>
    <w:rsid w:val="003C33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171603553">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401149426">
      <w:bodyDiv w:val="1"/>
      <w:marLeft w:val="0"/>
      <w:marRight w:val="0"/>
      <w:marTop w:val="0"/>
      <w:marBottom w:val="0"/>
      <w:divBdr>
        <w:top w:val="none" w:sz="0" w:space="0" w:color="auto"/>
        <w:left w:val="none" w:sz="0" w:space="0" w:color="auto"/>
        <w:bottom w:val="none" w:sz="0" w:space="0" w:color="auto"/>
        <w:right w:val="none" w:sz="0" w:space="0" w:color="auto"/>
      </w:divBdr>
    </w:div>
    <w:div w:id="444807325">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mailto:cho@bwh.harvard.edu" TargetMode="External"/><Relationship Id="rId17" Type="http://schemas.openxmlformats.org/officeDocument/2006/relationships/image" Target="media/image3.tiff"/><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2.tif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footer" Target="footer4.xml"/><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footer" Target="footer3.xml"/><Relationship Id="rId27" Type="http://schemas.microsoft.com/office/2011/relationships/people" Target="peop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18233</Words>
  <Characters>111223</Characters>
  <Application>Microsoft Office Word</Application>
  <DocSecurity>0</DocSecurity>
  <Lines>926</Lines>
  <Paragraphs>258</Paragraphs>
  <ScaleCrop>false</ScaleCrop>
  <HeadingPairs>
    <vt:vector size="6" baseType="variant">
      <vt:variant>
        <vt:lpstr>Titel</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Manager/>
  <Company/>
  <LinksUpToDate>false</LinksUpToDate>
  <CharactersWithSpaces>129198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2</cp:revision>
  <dcterms:created xsi:type="dcterms:W3CDTF">2025-04-12T06:09:00Z</dcterms:created>
  <dcterms:modified xsi:type="dcterms:W3CDTF">2025-04-12T06:09:00Z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id="qHuDZi7P"/&gt;&lt;style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