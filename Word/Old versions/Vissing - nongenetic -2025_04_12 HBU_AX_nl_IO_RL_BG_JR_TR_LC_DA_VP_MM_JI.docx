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ins w:id="25" w:author="Christoffer Vissing" w:date="2025-04-12T07:50:00Z" w16du:dateUtc="2025-04-12T05:50:00Z">
        <w:r w:rsidR="009E4A4E">
          <w:rPr>
            <w:rFonts w:ascii="Roboto" w:hAnsi="Roboto" w:cs="Times"/>
            <w:sz w:val="18"/>
            <w:szCs w:val="18"/>
          </w:rPr>
          <w:t>, MPH</w:t>
        </w:r>
      </w:ins>
      <w:r w:rsidR="002F3B21">
        <w:rPr>
          <w:rFonts w:ascii="Roboto" w:hAnsi="Roboto" w:cs="Times"/>
          <w:sz w:val="18"/>
          <w:szCs w:val="18"/>
        </w:rPr>
        <w:t>; Belinda Gray, MD</w:t>
      </w:r>
      <w:ins w:id="26" w:author="Christoffer Vissing" w:date="2025-04-08T15:30:00Z" w16du:dateUtc="2025-04-08T13:30:00Z">
        <w:r w:rsidR="00D81999">
          <w:rPr>
            <w:rFonts w:ascii="Roboto" w:hAnsi="Roboto" w:cs="Times"/>
            <w:sz w:val="18"/>
            <w:szCs w:val="18"/>
          </w:rPr>
          <w:t>,</w:t>
        </w:r>
      </w:ins>
      <w:ins w:id="27"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8"/>
      <w:ins w:id="29" w:author="Ho, Carolyn Y.,MD" w:date="2025-03-23T10:55:00Z">
        <w:r w:rsidR="00357D74">
          <w:rPr>
            <w:rFonts w:ascii="Roboto" w:hAnsi="Roboto" w:cs="Times"/>
            <w:sz w:val="18"/>
            <w:szCs w:val="18"/>
          </w:rPr>
          <w:t>Lia Crotti, MD</w:t>
        </w:r>
      </w:ins>
      <w:commentRangeEnd w:id="28"/>
      <w:ins w:id="30" w:author="Ho, Carolyn Y.,MD" w:date="2025-03-23T10:56:00Z">
        <w:r w:rsidR="00357D74">
          <w:rPr>
            <w:rStyle w:val="Kommentarhenvisning"/>
            <w:rFonts w:ascii="Times New Roman" w:eastAsia="Times New Roman" w:hAnsi="Times New Roman" w:cs="Times New Roman"/>
          </w:rPr>
          <w:commentReference w:id="28"/>
        </w:r>
      </w:ins>
      <w:ins w:id="31"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2"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ins w:id="33" w:author="Christoffer Vissing" w:date="2025-04-08T15:30:00Z" w16du:dateUtc="2025-04-08T13:30:00Z"/>
          <w:rFonts w:ascii="Roboto" w:hAnsi="Roboto" w:cs="Times New Roman"/>
          <w:sz w:val="18"/>
          <w:szCs w:val="18"/>
        </w:rPr>
      </w:pPr>
      <w:ins w:id="34" w:author="Christoffer Vissing" w:date="2025-04-12T07:47:00Z" w16du:dateUtc="2025-04-12T05:47:00Z">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w:t>
        </w:r>
        <w:r>
          <w:rPr>
            <w:rFonts w:ascii="Roboto" w:hAnsi="Roboto" w:cs="Times New Roman"/>
            <w:sz w:val="18"/>
            <w:szCs w:val="18"/>
          </w:rPr>
          <w:t xml:space="preserve"> </w:t>
        </w:r>
      </w:ins>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9" w:author="Christoffer Vissing" w:date="2025-04-08T15:30:00Z" w16du:dateUtc="2025-04-08T13:30:00Z"/>
          <w:rFonts w:ascii="Roboto" w:hAnsi="Roboto" w:cs="Times New Roman"/>
          <w:sz w:val="18"/>
          <w:szCs w:val="18"/>
        </w:rPr>
      </w:pPr>
      <w:ins w:id="40"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41"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2"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3" w:author="iacopo olivotto" w:date="2025-03-31T08:55:00Z">
        <w:r w:rsidR="00217F3A">
          <w:rPr>
            <w:rFonts w:ascii="Roboto" w:hAnsi="Roboto" w:cs="Times New Roman"/>
            <w:sz w:val="18"/>
            <w:szCs w:val="18"/>
          </w:rPr>
          <w:t xml:space="preserve"> IRCCS</w:t>
        </w:r>
      </w:ins>
      <w:del w:id="44" w:author="iacopo olivotto" w:date="2025-03-31T08:55:00Z">
        <w:r w:rsidRPr="005559AF" w:rsidDel="00217F3A">
          <w:rPr>
            <w:rFonts w:ascii="Roboto" w:hAnsi="Roboto" w:cs="Times New Roman"/>
            <w:sz w:val="18"/>
            <w:szCs w:val="18"/>
          </w:rPr>
          <w:delText>, Department of Experimental and Clinical Medicine, University of</w:delText>
        </w:r>
      </w:del>
      <w:ins w:id="45"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6"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7"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8"/>
      <w:r w:rsidR="00357D74">
        <w:rPr>
          <w:rFonts w:ascii="Roboto" w:hAnsi="Roboto"/>
          <w:sz w:val="22"/>
          <w:szCs w:val="22"/>
          <w:lang w:val="en-US"/>
        </w:rPr>
        <w:t xml:space="preserve">not account for the majority </w:t>
      </w:r>
      <w:commentRangeEnd w:id="48"/>
      <w:r w:rsidR="003B7FA4">
        <w:rPr>
          <w:rStyle w:val="Kommentarhenvisning"/>
          <w:lang w:val="en-US" w:eastAsia="en-US"/>
        </w:rPr>
        <w:commentReference w:id="48"/>
      </w:r>
      <w:r w:rsidR="00357D74">
        <w:rPr>
          <w:rFonts w:ascii="Roboto" w:hAnsi="Roboto"/>
          <w:sz w:val="22"/>
          <w:szCs w:val="22"/>
          <w:lang w:val="en-US"/>
        </w:rPr>
        <w:t xml:space="preserve">of </w:t>
      </w:r>
      <w:del w:id="49" w:author="Henning Bundgaard" w:date="2025-03-25T13:01:00Z">
        <w:r w:rsidR="00357D74" w:rsidDel="005534C8">
          <w:rPr>
            <w:rFonts w:ascii="Roboto" w:hAnsi="Roboto"/>
            <w:sz w:val="22"/>
            <w:szCs w:val="22"/>
            <w:lang w:val="en-US"/>
          </w:rPr>
          <w:delText>disease</w:delText>
        </w:r>
      </w:del>
      <w:ins w:id="50" w:author="Henning Bundgaard" w:date="2025-03-25T13:01:00Z">
        <w:r w:rsidR="005534C8">
          <w:rPr>
            <w:rFonts w:ascii="Roboto" w:hAnsi="Roboto"/>
            <w:sz w:val="22"/>
            <w:szCs w:val="22"/>
            <w:lang w:val="en-US"/>
          </w:rPr>
          <w:t>patients</w:t>
        </w:r>
      </w:ins>
      <w:ins w:id="51"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2" w:author="Christoffer Vissing" w:date="2025-04-08T15:41:00Z" w16du:dateUtc="2025-04-08T13:41:00Z">
        <w:r w:rsidR="000B5DA3">
          <w:rPr>
            <w:rFonts w:ascii="Roboto" w:hAnsi="Roboto"/>
            <w:sz w:val="22"/>
            <w:szCs w:val="22"/>
            <w:lang w:val="en-US"/>
          </w:rPr>
          <w:t xml:space="preserve">se variants </w:t>
        </w:r>
      </w:ins>
      <w:del w:id="53" w:author="Christoffer Vissing" w:date="2025-04-08T15:41:00Z" w16du:dateUtc="2025-04-08T13:41:00Z">
        <w:r w:rsidR="00357D74" w:rsidDel="000B5DA3">
          <w:rPr>
            <w:rFonts w:ascii="Roboto" w:hAnsi="Roboto"/>
            <w:sz w:val="22"/>
            <w:szCs w:val="22"/>
            <w:lang w:val="en-US"/>
          </w:rPr>
          <w:delText>ir presence is</w:delText>
        </w:r>
      </w:del>
      <w:ins w:id="54"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5" w:author="Christoffer Vissing" w:date="2025-04-08T15:41:00Z" w16du:dateUtc="2025-04-08T13:41:00Z">
        <w:r w:rsidR="00357D74" w:rsidDel="000B5DA3">
          <w:rPr>
            <w:rFonts w:ascii="Roboto" w:hAnsi="Roboto"/>
            <w:sz w:val="22"/>
            <w:szCs w:val="22"/>
            <w:lang w:val="en-US"/>
          </w:rPr>
          <w:delText>more severe disease expression</w:delText>
        </w:r>
      </w:del>
      <w:ins w:id="56"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7"/>
      <w:commentRangeStart w:id="58"/>
      <w:commentRangeStart w:id="59"/>
      <w:r w:rsidR="00357D74">
        <w:rPr>
          <w:rFonts w:ascii="Roboto" w:hAnsi="Roboto"/>
          <w:sz w:val="22"/>
          <w:szCs w:val="22"/>
          <w:lang w:val="en-US"/>
        </w:rPr>
        <w:t>however</w:t>
      </w:r>
      <w:r w:rsidR="0041288F">
        <w:rPr>
          <w:rFonts w:ascii="Roboto" w:hAnsi="Roboto"/>
          <w:sz w:val="22"/>
          <w:szCs w:val="22"/>
          <w:lang w:val="en-US"/>
        </w:rPr>
        <w:t xml:space="preserve"> </w:t>
      </w:r>
      <w:del w:id="60"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61" w:author="Christoffer Vissing" w:date="2025-04-08T15:41:00Z" w16du:dateUtc="2025-04-08T13:41:00Z">
        <w:r w:rsidR="000B5DA3">
          <w:rPr>
            <w:rFonts w:ascii="Roboto" w:hAnsi="Roboto"/>
            <w:sz w:val="22"/>
            <w:szCs w:val="22"/>
            <w:lang w:val="en-US"/>
          </w:rPr>
          <w:t xml:space="preserve">the impact </w:t>
        </w:r>
      </w:ins>
      <w:del w:id="62"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3"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4"/>
      <w:r w:rsidR="00357D74">
        <w:rPr>
          <w:rFonts w:ascii="Roboto" w:hAnsi="Roboto"/>
          <w:sz w:val="22"/>
          <w:szCs w:val="22"/>
          <w:lang w:val="en-US"/>
        </w:rPr>
        <w:t>outcomes</w:t>
      </w:r>
      <w:commentRangeEnd w:id="64"/>
      <w:r w:rsidR="000B5DA3">
        <w:rPr>
          <w:rStyle w:val="Kommentarhenvisning"/>
          <w:lang w:val="en-US" w:eastAsia="en-US"/>
        </w:rPr>
        <w:commentReference w:id="64"/>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5" w:author="Henning Bundgaard" w:date="2025-03-25T12:59:00Z">
        <w:r w:rsidR="005534C8">
          <w:rPr>
            <w:rFonts w:ascii="Roboto" w:hAnsi="Roboto"/>
            <w:sz w:val="22"/>
            <w:szCs w:val="22"/>
            <w:lang w:val="en-US"/>
          </w:rPr>
          <w:t>association</w:t>
        </w:r>
      </w:ins>
      <w:del w:id="66" w:author="Henning Bundgaard" w:date="2025-03-25T12:59:00Z">
        <w:r w:rsidR="00357D74" w:rsidDel="005534C8">
          <w:rPr>
            <w:rFonts w:ascii="Roboto" w:hAnsi="Roboto"/>
            <w:sz w:val="22"/>
            <w:szCs w:val="22"/>
            <w:lang w:val="en-US"/>
          </w:rPr>
          <w:delText>impact</w:delText>
        </w:r>
      </w:del>
      <w:ins w:id="67" w:author="Henning Bundgaard" w:date="2025-03-25T12:59:00Z">
        <w:r w:rsidR="005534C8">
          <w:rPr>
            <w:rFonts w:ascii="Roboto" w:hAnsi="Roboto"/>
            <w:sz w:val="22"/>
            <w:szCs w:val="22"/>
            <w:lang w:val="en-US"/>
          </w:rPr>
          <w:t xml:space="preserve"> with</w:t>
        </w:r>
      </w:ins>
      <w:del w:id="68"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7"/>
      <w:r w:rsidR="00935B32">
        <w:rPr>
          <w:rStyle w:val="Kommentarhenvisning"/>
          <w:lang w:val="en-US" w:eastAsia="en-US"/>
        </w:rPr>
        <w:commentReference w:id="57"/>
      </w:r>
      <w:commentRangeEnd w:id="58"/>
      <w:r w:rsidR="00E55540">
        <w:rPr>
          <w:rStyle w:val="Kommentarhenvisning"/>
          <w:lang w:val="en-US" w:eastAsia="en-US"/>
        </w:rPr>
        <w:commentReference w:id="58"/>
      </w:r>
      <w:commentRangeEnd w:id="59"/>
      <w:r w:rsidR="003B7FA4">
        <w:rPr>
          <w:rStyle w:val="Kommentarhenvisning"/>
          <w:lang w:val="en-US" w:eastAsia="en-US"/>
        </w:rPr>
        <w:commentReference w:id="59"/>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9"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70"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71"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2"/>
      <w:proofErr w:type="gramStart"/>
      <w:r w:rsidR="00784843" w:rsidRPr="00907D0E">
        <w:rPr>
          <w:rFonts w:ascii="Roboto" w:hAnsi="Roboto"/>
          <w:sz w:val="22"/>
          <w:szCs w:val="22"/>
          <w:lang w:val="en-US"/>
        </w:rPr>
        <w:t>genetically-elusive</w:t>
      </w:r>
      <w:commentRangeEnd w:id="72"/>
      <w:proofErr w:type="gramEnd"/>
      <w:r w:rsidR="000B5DA3">
        <w:rPr>
          <w:rStyle w:val="Kommentarhenvisning"/>
          <w:lang w:val="en-US" w:eastAsia="en-US"/>
        </w:rPr>
        <w:commentReference w:id="72"/>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3"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4"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5"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6"/>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6"/>
      <w:r w:rsidR="005534C8">
        <w:rPr>
          <w:rStyle w:val="Kommentarhenvisning"/>
          <w:lang w:val="en-US" w:eastAsia="en-US"/>
        </w:rPr>
        <w:commentReference w:id="76"/>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7"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8"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9"/>
      <w:ins w:id="80" w:author="Anna Axelsson Raja" w:date="2025-03-29T07:36:00Z">
        <w:r w:rsidR="00935B32">
          <w:rPr>
            <w:rFonts w:ascii="Roboto" w:hAnsi="Roboto"/>
            <w:sz w:val="22"/>
            <w:szCs w:val="22"/>
            <w:lang w:val="en-US"/>
          </w:rPr>
          <w:t>O</w:t>
        </w:r>
      </w:ins>
      <w:del w:id="81"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2"/>
      <w:commentRangeStart w:id="83"/>
      <w:commentRangeStart w:id="84"/>
      <w:commentRangeStart w:id="85"/>
      <w:commentRangeStart w:id="86"/>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2"/>
      <w:r w:rsidR="00036093">
        <w:rPr>
          <w:rStyle w:val="Kommentarhenvisning"/>
          <w:lang w:val="en-US" w:eastAsia="en-US"/>
        </w:rPr>
        <w:commentReference w:id="82"/>
      </w:r>
      <w:commentRangeEnd w:id="83"/>
      <w:r w:rsidR="001871E9">
        <w:rPr>
          <w:rStyle w:val="Kommentarhenvisning"/>
          <w:lang w:val="en-US" w:eastAsia="en-US"/>
        </w:rPr>
        <w:commentReference w:id="83"/>
      </w:r>
      <w:commentRangeEnd w:id="84"/>
      <w:r w:rsidR="00E55540">
        <w:rPr>
          <w:rStyle w:val="Kommentarhenvisning"/>
          <w:lang w:val="en-US" w:eastAsia="en-US"/>
        </w:rPr>
        <w:commentReference w:id="84"/>
      </w:r>
      <w:commentRangeEnd w:id="85"/>
      <w:r w:rsidR="009E4A4E">
        <w:rPr>
          <w:rStyle w:val="Kommentarhenvisning"/>
          <w:lang w:val="en-US" w:eastAsia="en-US"/>
        </w:rPr>
        <w:commentReference w:id="85"/>
      </w:r>
      <w:commentRangeEnd w:id="86"/>
      <w:r w:rsidR="009E4A4E">
        <w:rPr>
          <w:rStyle w:val="Kommentarhenvisning"/>
          <w:lang w:val="en-US" w:eastAsia="en-US"/>
        </w:rPr>
        <w:commentReference w:id="86"/>
      </w:r>
      <w:r w:rsidR="003D3D16" w:rsidRPr="00B14D85">
        <w:rPr>
          <w:rFonts w:ascii="Roboto" w:hAnsi="Roboto"/>
          <w:sz w:val="22"/>
          <w:szCs w:val="22"/>
          <w:lang w:val="en-US"/>
        </w:rPr>
        <w:t>.</w:t>
      </w:r>
      <w:commentRangeEnd w:id="79"/>
      <w:r w:rsidR="00935B32">
        <w:rPr>
          <w:rStyle w:val="Kommentarhenvisning"/>
          <w:lang w:val="en-US" w:eastAsia="en-US"/>
        </w:rPr>
        <w:commentReference w:id="79"/>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7"/>
      <w:r w:rsidR="003E79BB">
        <w:rPr>
          <w:rFonts w:ascii="Roboto" w:hAnsi="Roboto"/>
          <w:sz w:val="22"/>
          <w:szCs w:val="22"/>
          <w:lang w:val="en-US"/>
        </w:rPr>
        <w:t xml:space="preserve">largely </w:t>
      </w:r>
      <w:commentRangeEnd w:id="87"/>
      <w:r w:rsidR="00E55540">
        <w:rPr>
          <w:rStyle w:val="Kommentarhenvisning"/>
          <w:lang w:val="en-US" w:eastAsia="en-US"/>
        </w:rPr>
        <w:commentReference w:id="87"/>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8"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9"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90"/>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91" w:name="_Hlk177378457"/>
      <w:bookmarkEnd w:id="47"/>
      <w:r w:rsidR="0087775A">
        <w:rPr>
          <w:rFonts w:ascii="Roboto" w:hAnsi="Roboto"/>
          <w:sz w:val="22"/>
          <w:szCs w:val="22"/>
          <w:lang w:val="en-US"/>
        </w:rPr>
        <w:t xml:space="preserve"> </w:t>
      </w:r>
      <w:commentRangeEnd w:id="90"/>
      <w:r w:rsidR="008455B8">
        <w:rPr>
          <w:rStyle w:val="Kommentarhenvisning"/>
          <w:lang w:val="en-US" w:eastAsia="en-US"/>
        </w:rPr>
        <w:commentReference w:id="90"/>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91"/>
      <w:ins w:id="92"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93"/>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93"/>
      <w:r w:rsidR="000B5DA3">
        <w:rPr>
          <w:rStyle w:val="Kommentarhenvisning"/>
          <w:lang w:val="en-US" w:eastAsia="en-US"/>
        </w:rPr>
        <w:commentReference w:id="93"/>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4" w:author="Henning Bundgaard" w:date="2025-03-25T13:16:00Z">
        <w:r>
          <w:rPr>
            <w:rFonts w:ascii="Roboto" w:hAnsi="Roboto"/>
            <w:sz w:val="22"/>
            <w:szCs w:val="22"/>
          </w:rPr>
          <w:t>Sarcomeric</w:t>
        </w:r>
        <w:proofErr w:type="spellEnd"/>
        <w:r>
          <w:rPr>
            <w:rFonts w:ascii="Roboto" w:hAnsi="Roboto"/>
            <w:sz w:val="22"/>
            <w:szCs w:val="22"/>
          </w:rPr>
          <w:t xml:space="preserve"> HCM</w:t>
        </w:r>
      </w:ins>
      <w:del w:id="95"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6" w:author="Henning Bundgaard" w:date="2025-03-25T13:16:00Z">
        <w:r>
          <w:rPr>
            <w:rFonts w:ascii="Roboto" w:hAnsi="Roboto"/>
            <w:sz w:val="22"/>
            <w:szCs w:val="22"/>
          </w:rPr>
          <w:t xml:space="preserve">has </w:t>
        </w:r>
      </w:ins>
      <w:ins w:id="97" w:author="Christoffer Vissing" w:date="2025-04-08T15:44:00Z" w16du:dateUtc="2025-04-08T13:44:00Z">
        <w:r w:rsidR="000B5DA3">
          <w:rPr>
            <w:rFonts w:ascii="Roboto" w:hAnsi="Roboto"/>
            <w:sz w:val="22"/>
            <w:szCs w:val="22"/>
          </w:rPr>
          <w:t xml:space="preserve">an overall </w:t>
        </w:r>
      </w:ins>
      <w:ins w:id="98" w:author="Henning Bundgaard" w:date="2025-03-25T13:16:00Z">
        <w:r>
          <w:rPr>
            <w:rFonts w:ascii="Roboto" w:hAnsi="Roboto"/>
            <w:sz w:val="22"/>
            <w:szCs w:val="22"/>
          </w:rPr>
          <w:t>worse</w:t>
        </w:r>
      </w:ins>
      <w:del w:id="99"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100"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101" w:author="Christoffer Vissing" w:date="2025-04-08T15:44:00Z" w16du:dateUtc="2025-04-08T13:44:00Z">
        <w:r w:rsidR="000B5DA3">
          <w:rPr>
            <w:rFonts w:ascii="Roboto" w:hAnsi="Roboto"/>
            <w:sz w:val="22"/>
            <w:szCs w:val="22"/>
          </w:rPr>
          <w:t>y,</w:t>
        </w:r>
      </w:ins>
      <w:del w:id="102"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103"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4"/>
      <w:r w:rsidR="00055DBA">
        <w:rPr>
          <w:rFonts w:ascii="Roboto" w:hAnsi="Roboto"/>
          <w:sz w:val="22"/>
          <w:szCs w:val="22"/>
        </w:rPr>
        <w:t>in conjunction with polygenic risk</w:t>
      </w:r>
      <w:commentRangeEnd w:id="104"/>
      <w:r w:rsidR="000B5DA3">
        <w:rPr>
          <w:rStyle w:val="Kommentarhenvisning"/>
        </w:rPr>
        <w:commentReference w:id="104"/>
      </w:r>
      <w:r w:rsidR="00055DBA">
        <w:rPr>
          <w:rFonts w:ascii="Roboto" w:hAnsi="Roboto"/>
          <w:sz w:val="22"/>
          <w:szCs w:val="22"/>
        </w:rPr>
        <w:t>,</w:t>
      </w:r>
      <w:r w:rsidR="006E4348" w:rsidRPr="006E4348">
        <w:rPr>
          <w:rFonts w:ascii="Roboto" w:hAnsi="Roboto"/>
          <w:sz w:val="22"/>
          <w:szCs w:val="22"/>
        </w:rPr>
        <w:t xml:space="preserve"> </w:t>
      </w:r>
      <w:del w:id="105" w:author="Christoffer Vissing" w:date="2025-04-08T15:44:00Z" w16du:dateUtc="2025-04-08T13:44:00Z">
        <w:r w:rsidR="006E4348" w:rsidRPr="006E4348" w:rsidDel="000B5DA3">
          <w:rPr>
            <w:rFonts w:ascii="Roboto" w:hAnsi="Roboto"/>
            <w:sz w:val="22"/>
            <w:szCs w:val="22"/>
          </w:rPr>
          <w:delText>may be</w:delText>
        </w:r>
      </w:del>
      <w:ins w:id="106"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7"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8"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9"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10"/>
      <w:commentRangeStart w:id="111"/>
      <w:del w:id="112"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10"/>
      <w:r w:rsidR="00935B32">
        <w:rPr>
          <w:rStyle w:val="Kommentarhenvisning"/>
        </w:rPr>
        <w:commentReference w:id="110"/>
      </w:r>
      <w:commentRangeEnd w:id="111"/>
      <w:r w:rsidR="00464E82">
        <w:rPr>
          <w:rStyle w:val="Kommentarhenvisning"/>
        </w:rPr>
        <w:commentReference w:id="111"/>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13"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4"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5"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6"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7"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8"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9"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20"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21"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22" w:author="Anna Axelsson Raja" w:date="2025-03-29T07:42:00Z">
        <w:r w:rsidR="00935B32">
          <w:rPr>
            <w:rFonts w:ascii="Roboto" w:hAnsi="Roboto"/>
            <w:sz w:val="22"/>
            <w:szCs w:val="22"/>
          </w:rPr>
          <w:t xml:space="preserve">suggesting a potential </w:t>
        </w:r>
        <w:commentRangeStart w:id="123"/>
        <w:r w:rsidR="00935B32">
          <w:rPr>
            <w:rFonts w:ascii="Roboto" w:hAnsi="Roboto"/>
            <w:sz w:val="22"/>
            <w:szCs w:val="22"/>
          </w:rPr>
          <w:t xml:space="preserve">causal </w:t>
        </w:r>
      </w:ins>
      <w:commentRangeEnd w:id="123"/>
      <w:r w:rsidR="00464E82">
        <w:rPr>
          <w:rStyle w:val="Kommentarhenvisning"/>
        </w:rPr>
        <w:commentReference w:id="123"/>
      </w:r>
      <w:ins w:id="124" w:author="Anna Axelsson Raja" w:date="2025-03-29T07:42:00Z">
        <w:r w:rsidR="00935B32">
          <w:rPr>
            <w:rFonts w:ascii="Roboto" w:hAnsi="Roboto"/>
            <w:sz w:val="22"/>
            <w:szCs w:val="22"/>
          </w:rPr>
          <w:t>link</w:t>
        </w:r>
      </w:ins>
      <w:ins w:id="125"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6" w:author="Anna Axelsson Raja" w:date="2025-03-29T07:43:00Z">
        <w:r w:rsidR="00935B32">
          <w:rPr>
            <w:rFonts w:ascii="Roboto" w:hAnsi="Roboto"/>
            <w:sz w:val="22"/>
            <w:szCs w:val="22"/>
          </w:rPr>
          <w:t xml:space="preserve"> </w:t>
        </w:r>
      </w:ins>
      <w:ins w:id="127" w:author="Anna Axelsson Raja" w:date="2025-03-29T07:45:00Z">
        <w:r w:rsidR="008539EC">
          <w:rPr>
            <w:rFonts w:ascii="Roboto" w:hAnsi="Roboto"/>
            <w:sz w:val="22"/>
            <w:szCs w:val="22"/>
          </w:rPr>
          <w:t>of blood pressure and overweight with a possible opportunity for</w:t>
        </w:r>
      </w:ins>
      <w:ins w:id="128" w:author="Anna Axelsson Raja" w:date="2025-03-29T07:43:00Z">
        <w:r w:rsidR="00935B32">
          <w:rPr>
            <w:rFonts w:ascii="Roboto" w:hAnsi="Roboto"/>
            <w:sz w:val="22"/>
            <w:szCs w:val="22"/>
          </w:rPr>
          <w:t xml:space="preserve"> modification of disease severity and trajectory</w:t>
        </w:r>
      </w:ins>
      <w:ins w:id="129" w:author="Anna Axelsson Raja" w:date="2025-03-29T07:46:00Z">
        <w:r w:rsidR="008539EC">
          <w:rPr>
            <w:rFonts w:ascii="Roboto" w:hAnsi="Roboto"/>
            <w:sz w:val="22"/>
            <w:szCs w:val="22"/>
          </w:rPr>
          <w:t xml:space="preserve"> in these patients</w:t>
        </w:r>
      </w:ins>
      <w:ins w:id="130" w:author="Anna Axelsson Raja" w:date="2025-03-29T07:43:00Z">
        <w:r w:rsidR="00935B32">
          <w:rPr>
            <w:rFonts w:ascii="Roboto" w:hAnsi="Roboto"/>
            <w:sz w:val="22"/>
            <w:szCs w:val="22"/>
          </w:rPr>
          <w:t>.</w:t>
        </w:r>
      </w:ins>
      <w:del w:id="131" w:author="Anna Axelsson Raja" w:date="2025-03-29T07:43:00Z">
        <w:r w:rsidR="001852DF" w:rsidDel="00935B32">
          <w:rPr>
            <w:rFonts w:ascii="Roboto" w:hAnsi="Roboto"/>
            <w:sz w:val="22"/>
            <w:szCs w:val="22"/>
          </w:rPr>
          <w:delText xml:space="preserve"> and </w:delText>
        </w:r>
      </w:del>
      <w:del w:id="132"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33"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4"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5" w:author="Lampert, Rachel" w:date="2025-04-03T09:04:00Z" w16du:dateUtc="2025-04-03T13:04:00Z">
        <w:r w:rsidR="00822DD1">
          <w:rPr>
            <w:rFonts w:ascii="Roboto" w:hAnsi="Roboto"/>
            <w:sz w:val="22"/>
            <w:szCs w:val="22"/>
          </w:rPr>
          <w:t xml:space="preserve">, but </w:t>
        </w:r>
        <w:del w:id="136" w:author="Belinda Gray" w:date="2025-04-06T12:47:00Z" w16du:dateUtc="2025-04-06T08:47:00Z">
          <w:r w:rsidR="00822DD1" w:rsidDel="00464E82">
            <w:rPr>
              <w:rFonts w:ascii="Roboto" w:hAnsi="Roboto"/>
              <w:sz w:val="22"/>
              <w:szCs w:val="22"/>
            </w:rPr>
            <w:delText>the</w:delText>
          </w:r>
        </w:del>
      </w:ins>
      <w:ins w:id="137"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8" w:author="Lampert, Rachel" w:date="2025-04-03T09:04:00Z" w16du:dateUtc="2025-04-03T13:04:00Z">
        <w:r w:rsidR="00822DD1">
          <w:rPr>
            <w:rFonts w:ascii="Roboto" w:hAnsi="Roboto"/>
            <w:sz w:val="22"/>
            <w:szCs w:val="22"/>
          </w:rPr>
          <w:t xml:space="preserve"> </w:t>
        </w:r>
        <w:del w:id="139" w:author="Belinda Gray" w:date="2025-04-06T12:47:00Z" w16du:dateUtc="2025-04-06T08:47:00Z">
          <w:r w:rsidR="00822DD1" w:rsidDel="00464E82">
            <w:rPr>
              <w:rFonts w:ascii="Roboto" w:hAnsi="Roboto"/>
              <w:sz w:val="22"/>
              <w:szCs w:val="22"/>
            </w:rPr>
            <w:delText>majority</w:delText>
          </w:r>
        </w:del>
      </w:ins>
      <w:ins w:id="140" w:author="Belinda Gray" w:date="2025-04-06T12:47:00Z" w16du:dateUtc="2025-04-06T08:47:00Z">
        <w:r w:rsidR="00464E82">
          <w:rPr>
            <w:rFonts w:ascii="Roboto" w:hAnsi="Roboto"/>
            <w:sz w:val="22"/>
            <w:szCs w:val="22"/>
          </w:rPr>
          <w:t>proportion</w:t>
        </w:r>
      </w:ins>
      <w:ins w:id="141" w:author="Lampert, Rachel" w:date="2025-04-03T09:04:00Z" w16du:dateUtc="2025-04-03T13:04:00Z">
        <w:r w:rsidR="00822DD1">
          <w:rPr>
            <w:rFonts w:ascii="Roboto" w:hAnsi="Roboto"/>
            <w:sz w:val="22"/>
            <w:szCs w:val="22"/>
          </w:rPr>
          <w:t xml:space="preserve"> of HCM patients do not</w:t>
        </w:r>
      </w:ins>
      <w:ins w:id="142" w:author="Belinda Gray" w:date="2025-04-06T12:47:00Z" w16du:dateUtc="2025-04-06T08:47:00Z">
        <w:r w:rsidR="00464E82">
          <w:rPr>
            <w:rFonts w:ascii="Roboto" w:hAnsi="Roboto"/>
            <w:sz w:val="22"/>
            <w:szCs w:val="22"/>
          </w:rPr>
          <w:t xml:space="preserve"> have</w:t>
        </w:r>
      </w:ins>
      <w:ins w:id="143"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44"/>
      <w:r w:rsidR="00A76EE4">
        <w:rPr>
          <w:rFonts w:ascii="Roboto" w:hAnsi="Roboto"/>
          <w:sz w:val="22"/>
          <w:szCs w:val="22"/>
          <w:lang w:val="en-US"/>
        </w:rPr>
        <w:t>higher</w:t>
      </w:r>
      <w:commentRangeEnd w:id="144"/>
      <w:r w:rsidR="009E4A4E">
        <w:rPr>
          <w:rStyle w:val="Kommentarhenvisning"/>
          <w:lang w:val="en-US" w:eastAsia="en-US"/>
        </w:rPr>
        <w:commentReference w:id="144"/>
      </w:r>
      <w:r w:rsidR="00A76EE4">
        <w:rPr>
          <w:rFonts w:ascii="Roboto" w:hAnsi="Roboto"/>
          <w:sz w:val="22"/>
          <w:szCs w:val="22"/>
          <w:lang w:val="en-US"/>
        </w:rPr>
        <w:t xml:space="preserve">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w:t>
      </w:r>
      <w:commentRangeStart w:id="145"/>
      <w:r w:rsidR="00A76EE4">
        <w:rPr>
          <w:rFonts w:ascii="Roboto" w:hAnsi="Roboto"/>
          <w:sz w:val="22"/>
          <w:szCs w:val="22"/>
          <w:lang w:val="en-US"/>
        </w:rPr>
        <w:t>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w:t>
      </w:r>
      <w:commentRangeEnd w:id="145"/>
      <w:r w:rsidR="009E4A4E">
        <w:rPr>
          <w:rStyle w:val="Kommentarhenvisning"/>
          <w:lang w:val="en-US" w:eastAsia="en-US"/>
        </w:rPr>
        <w:commentReference w:id="145"/>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6"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7"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8"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9"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0DE8FB14" w:rsidR="000F7E82" w:rsidRPr="00391E8B" w:rsidRDefault="000E24D6" w:rsidP="00DA67FA">
      <w:pPr>
        <w:spacing w:line="480" w:lineRule="auto"/>
        <w:rPr>
          <w:rFonts w:ascii="Roboto" w:hAnsi="Roboto"/>
          <w:sz w:val="22"/>
          <w:szCs w:val="22"/>
          <w:lang w:val="en-US"/>
        </w:rPr>
      </w:pPr>
      <w:del w:id="150" w:author="Christoffer Vissing" w:date="2025-04-12T07:52:00Z" w16du:dateUtc="2025-04-12T05:52:00Z">
        <w:r w:rsidRPr="00391E8B" w:rsidDel="009E4A4E">
          <w:rPr>
            <w:rFonts w:ascii="Roboto" w:hAnsi="Roboto"/>
            <w:sz w:val="22"/>
            <w:szCs w:val="22"/>
            <w:lang w:val="en-US"/>
          </w:rPr>
          <w:delText>This</w:delText>
        </w:r>
        <w:r w:rsidR="000F7E82" w:rsidRPr="00391E8B" w:rsidDel="009E4A4E">
          <w:rPr>
            <w:rFonts w:ascii="Roboto" w:hAnsi="Roboto"/>
            <w:sz w:val="22"/>
            <w:szCs w:val="22"/>
            <w:lang w:val="en-US"/>
          </w:rPr>
          <w:delText xml:space="preserve"> study</w:delText>
        </w:r>
      </w:del>
      <w:ins w:id="151" w:author="Christoffer Vissing" w:date="2025-04-12T07:52:00Z" w16du:dateUtc="2025-04-12T05:52:00Z">
        <w:r w:rsidR="009E4A4E">
          <w:rPr>
            <w:rFonts w:ascii="Roboto" w:hAnsi="Roboto"/>
            <w:sz w:val="22"/>
            <w:szCs w:val="22"/>
            <w:lang w:val="en-US"/>
          </w:rPr>
          <w:t>We</w:t>
        </w:r>
      </w:ins>
      <w:r w:rsidR="000F7E82" w:rsidRPr="00391E8B">
        <w:rPr>
          <w:rFonts w:ascii="Roboto" w:hAnsi="Roboto"/>
          <w:sz w:val="22"/>
          <w:szCs w:val="22"/>
          <w:lang w:val="en-US"/>
        </w:rPr>
        <w:t xml:space="preserve"> aim</w:t>
      </w:r>
      <w:del w:id="152" w:author="Christoffer Vissing" w:date="2025-04-12T07:52:00Z" w16du:dateUtc="2025-04-12T05:52:00Z">
        <w:r w:rsidR="000F7E82" w:rsidRPr="00391E8B" w:rsidDel="009E4A4E">
          <w:rPr>
            <w:rFonts w:ascii="Roboto" w:hAnsi="Roboto"/>
            <w:sz w:val="22"/>
            <w:szCs w:val="22"/>
            <w:lang w:val="en-US"/>
          </w:rPr>
          <w:delText>s</w:delText>
        </w:r>
      </w:del>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53"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54"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55"/>
      <w:commentRangeStart w:id="156"/>
      <w:del w:id="157" w:author="iacopo olivotto" w:date="2025-04-02T21:39:00Z">
        <w:r w:rsidR="000F7E82" w:rsidRPr="00391E8B" w:rsidDel="004929D2">
          <w:rPr>
            <w:rFonts w:ascii="Roboto" w:hAnsi="Roboto"/>
            <w:sz w:val="22"/>
            <w:szCs w:val="22"/>
            <w:lang w:val="en-US"/>
          </w:rPr>
          <w:delText>patients</w:delText>
        </w:r>
      </w:del>
      <w:ins w:id="158" w:author="iacopo olivotto" w:date="2025-04-02T21:39:00Z">
        <w:r w:rsidR="004929D2">
          <w:rPr>
            <w:rFonts w:ascii="Roboto" w:hAnsi="Roboto"/>
            <w:sz w:val="22"/>
            <w:szCs w:val="22"/>
            <w:lang w:val="en-US"/>
          </w:rPr>
          <w:t xml:space="preserve">children </w:t>
        </w:r>
        <w:commentRangeEnd w:id="155"/>
        <w:r w:rsidR="004929D2">
          <w:rPr>
            <w:rStyle w:val="Kommentarhenvisning"/>
            <w:lang w:val="en-US" w:eastAsia="en-US"/>
          </w:rPr>
          <w:commentReference w:id="155"/>
        </w:r>
      </w:ins>
      <w:commentRangeEnd w:id="156"/>
      <w:r w:rsidR="00822DD1">
        <w:rPr>
          <w:rStyle w:val="Kommentarhenvisning"/>
          <w:lang w:val="en-US" w:eastAsia="en-US"/>
        </w:rPr>
        <w:commentReference w:id="156"/>
      </w:r>
      <w:ins w:id="159"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60"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61"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62"/>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63"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62"/>
      <w:r w:rsidR="00861776">
        <w:rPr>
          <w:rStyle w:val="Kommentarhenvisning"/>
          <w:lang w:val="en-US" w:eastAsia="en-US"/>
        </w:rPr>
        <w:commentReference w:id="162"/>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64"/>
      <w:commentRangeStart w:id="165"/>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64"/>
      <w:r w:rsidR="00A4078D">
        <w:rPr>
          <w:rStyle w:val="Kommentarhenvisning"/>
          <w:lang w:val="en-US" w:eastAsia="en-US"/>
        </w:rPr>
        <w:commentReference w:id="164"/>
      </w:r>
      <w:commentRangeEnd w:id="165"/>
      <w:r w:rsidR="007D6E9F">
        <w:rPr>
          <w:rStyle w:val="Kommentarhenvisning"/>
          <w:lang w:val="en-US" w:eastAsia="en-US"/>
        </w:rPr>
        <w:commentReference w:id="165"/>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66"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67"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68"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9"/>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9"/>
      <w:r w:rsidR="00AA4BBF">
        <w:rPr>
          <w:rStyle w:val="Kommentarhenvisning"/>
          <w:lang w:val="en-US" w:eastAsia="en-US"/>
        </w:rPr>
        <w:commentReference w:id="169"/>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7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71"/>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71"/>
      <w:r w:rsidR="00AA4BBF">
        <w:rPr>
          <w:rStyle w:val="Kommentarhenvisning"/>
          <w:lang w:val="en-US" w:eastAsia="en-US"/>
        </w:rPr>
        <w:commentReference w:id="171"/>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7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72" w:author="Lampert, Rachel" w:date="2025-04-03T09:10:00Z" w16du:dateUtc="2025-04-03T13:10:00Z">
        <w:r w:rsidDel="007D6E9F">
          <w:rPr>
            <w:rFonts w:ascii="Roboto" w:hAnsi="Roboto"/>
            <w:sz w:val="22"/>
            <w:szCs w:val="22"/>
            <w:lang w:val="en-US"/>
          </w:rPr>
          <w:delText>We evaluated</w:delText>
        </w:r>
      </w:del>
      <w:ins w:id="173"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74"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75" w:author="Christoffer Vissing" w:date="2025-04-08T15:33:00Z" w16du:dateUtc="2025-04-08T13:33:00Z">
        <w:r w:rsidR="00D81999">
          <w:rPr>
            <w:rFonts w:ascii="Roboto" w:hAnsi="Roboto"/>
            <w:sz w:val="22"/>
            <w:szCs w:val="22"/>
            <w:lang w:val="en-US"/>
          </w:rPr>
          <w:t xml:space="preserve">we included </w:t>
        </w:r>
      </w:ins>
      <w:del w:id="176"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77"/>
      <w:r w:rsidR="00290C27">
        <w:rPr>
          <w:rFonts w:ascii="Roboto" w:hAnsi="Roboto"/>
          <w:sz w:val="22"/>
          <w:szCs w:val="22"/>
          <w:lang w:val="en-US"/>
        </w:rPr>
        <w:t xml:space="preserve">children </w:t>
      </w:r>
      <w:commentRangeEnd w:id="177"/>
      <w:r w:rsidR="00BA2B72">
        <w:rPr>
          <w:rStyle w:val="Kommentarhenvisning"/>
          <w:lang w:val="en-US" w:eastAsia="en-US"/>
        </w:rPr>
        <w:commentReference w:id="177"/>
      </w:r>
      <w:ins w:id="178" w:author="Lampert, Rachel" w:date="2025-04-03T09:10:00Z" w16du:dateUtc="2025-04-03T13:10:00Z">
        <w:r w:rsidR="007D6E9F">
          <w:rPr>
            <w:rFonts w:ascii="Roboto" w:hAnsi="Roboto"/>
            <w:sz w:val="22"/>
            <w:szCs w:val="22"/>
            <w:lang w:val="en-US"/>
          </w:rPr>
          <w:t xml:space="preserve"> (N = x)</w:t>
        </w:r>
      </w:ins>
      <w:ins w:id="179"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80"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81"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82"/>
      <w:r w:rsidR="00DA50F5" w:rsidRPr="00040F1C">
        <w:rPr>
          <w:rFonts w:ascii="Roboto" w:hAnsi="Roboto"/>
          <w:sz w:val="22"/>
          <w:szCs w:val="22"/>
          <w:lang w:val="en-US"/>
        </w:rPr>
        <w:t>Median</w:t>
      </w:r>
      <w:commentRangeEnd w:id="182"/>
      <w:r w:rsidR="004929D2">
        <w:rPr>
          <w:rStyle w:val="Kommentarhenvisning"/>
          <w:lang w:val="en-US" w:eastAsia="en-US"/>
        </w:rPr>
        <w:commentReference w:id="182"/>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83"/>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83"/>
      <w:r w:rsidR="00D81999">
        <w:rPr>
          <w:rStyle w:val="Kommentarhenvisning"/>
          <w:lang w:val="en-US" w:eastAsia="en-US"/>
        </w:rPr>
        <w:commentReference w:id="183"/>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84"/>
      <w:r w:rsidR="003157B8" w:rsidRPr="008B3566">
        <w:rPr>
          <w:rFonts w:ascii="Roboto" w:hAnsi="Roboto"/>
          <w:sz w:val="22"/>
          <w:szCs w:val="22"/>
          <w:lang w:val="en-US"/>
        </w:rPr>
        <w:t>.</w:t>
      </w:r>
      <w:commentRangeEnd w:id="184"/>
      <w:r w:rsidR="00BA2B72">
        <w:rPr>
          <w:rStyle w:val="Kommentarhenvisning"/>
          <w:lang w:val="en-US" w:eastAsia="en-US"/>
        </w:rPr>
        <w:commentReference w:id="184"/>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85" w:author="Anna Axelsson Raja" w:date="2025-03-29T23:01:00Z">
        <w:r w:rsidR="00F87F9D">
          <w:rPr>
            <w:rFonts w:ascii="Roboto" w:hAnsi="Roboto"/>
            <w:sz w:val="22"/>
            <w:szCs w:val="22"/>
            <w:lang w:val="en-US"/>
          </w:rPr>
          <w:t xml:space="preserve"> </w:t>
        </w:r>
        <w:commentRangeStart w:id="186"/>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86"/>
      <w:r w:rsidR="00F87F9D">
        <w:rPr>
          <w:rStyle w:val="Kommentarhenvisning"/>
          <w:lang w:val="en-US" w:eastAsia="en-US"/>
        </w:rPr>
        <w:commentReference w:id="186"/>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87"/>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87"/>
      <w:r w:rsidR="00A4078D">
        <w:rPr>
          <w:rStyle w:val="Kommentarhenvisning"/>
          <w:lang w:val="en-US" w:eastAsia="en-US"/>
        </w:rPr>
        <w:commentReference w:id="187"/>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88"/>
      <w:r w:rsidR="00E17DAA">
        <w:rPr>
          <w:rFonts w:ascii="Roboto" w:hAnsi="Roboto"/>
          <w:sz w:val="22"/>
          <w:szCs w:val="22"/>
          <w:lang w:val="en-US"/>
        </w:rPr>
        <w:t xml:space="preserve">more likely to be diagnosed with HCM in childhood </w:t>
      </w:r>
      <w:commentRangeEnd w:id="188"/>
      <w:r w:rsidR="00D81999">
        <w:rPr>
          <w:rStyle w:val="Kommentarhenvisning"/>
          <w:lang w:val="en-US" w:eastAsia="en-US"/>
        </w:rPr>
        <w:commentReference w:id="188"/>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9"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90"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91"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92"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93"/>
      <w:commentRangeStart w:id="194"/>
      <w:commentRangeStart w:id="19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93"/>
      <w:r w:rsidR="00F87F9D">
        <w:rPr>
          <w:rStyle w:val="Kommentarhenvisning"/>
          <w:lang w:val="en-US" w:eastAsia="en-US"/>
        </w:rPr>
        <w:commentReference w:id="193"/>
      </w:r>
      <w:commentRangeEnd w:id="194"/>
      <w:r w:rsidR="00964632">
        <w:rPr>
          <w:rStyle w:val="Kommentarhenvisning"/>
          <w:lang w:val="en-US" w:eastAsia="en-US"/>
        </w:rPr>
        <w:commentReference w:id="194"/>
      </w:r>
      <w:commentRangeEnd w:id="195"/>
      <w:r w:rsidR="000F4019">
        <w:rPr>
          <w:rStyle w:val="Kommentarhenvisning"/>
          <w:lang w:val="en-US" w:eastAsia="en-US"/>
        </w:rPr>
        <w:commentReference w:id="19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96"/>
      <w:commentRangeStart w:id="197"/>
      <w:r w:rsidR="00DF5A0F" w:rsidRPr="00391E8B">
        <w:rPr>
          <w:rFonts w:ascii="Roboto" w:hAnsi="Roboto"/>
          <w:sz w:val="22"/>
          <w:szCs w:val="22"/>
          <w:lang w:val="en-US"/>
        </w:rPr>
        <w:t>gradient</w:t>
      </w:r>
      <w:commentRangeEnd w:id="196"/>
      <w:r w:rsidR="00BA2B72">
        <w:rPr>
          <w:rStyle w:val="Kommentarhenvisning"/>
          <w:lang w:val="en-US" w:eastAsia="en-US"/>
        </w:rPr>
        <w:commentReference w:id="196"/>
      </w:r>
      <w:commentRangeEnd w:id="197"/>
      <w:r w:rsidR="00964632">
        <w:rPr>
          <w:rStyle w:val="Kommentarhenvisning"/>
          <w:lang w:val="en-US" w:eastAsia="en-US"/>
        </w:rPr>
        <w:commentReference w:id="19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9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98"/>
      <w:r w:rsidR="00BA2B72">
        <w:rPr>
          <w:rStyle w:val="Kommentarhenvisning"/>
          <w:lang w:val="en-US" w:eastAsia="en-US"/>
        </w:rPr>
        <w:commentReference w:id="19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9"/>
      <w:r w:rsidR="00A4078D">
        <w:rPr>
          <w:rStyle w:val="Kommentarhenvisning"/>
          <w:lang w:val="en-US" w:eastAsia="en-US"/>
        </w:rPr>
        <w:commentReference w:id="19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200"/>
      <w:r w:rsidR="00CE073C">
        <w:rPr>
          <w:rFonts w:ascii="Roboto" w:hAnsi="Roboto"/>
          <w:sz w:val="22"/>
          <w:szCs w:val="22"/>
          <w:lang w:val="en-US"/>
        </w:rPr>
        <w:t xml:space="preserve">atrial fibrillation </w:t>
      </w:r>
      <w:commentRangeEnd w:id="200"/>
      <w:r w:rsidR="00A4078D">
        <w:rPr>
          <w:rStyle w:val="Kommentarhenvisning"/>
          <w:lang w:val="en-US" w:eastAsia="en-US"/>
        </w:rPr>
        <w:commentReference w:id="20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201"/>
      <w:r w:rsidR="00A175F9" w:rsidRPr="00040F1C">
        <w:rPr>
          <w:rFonts w:ascii="Roboto" w:hAnsi="Roboto"/>
          <w:sz w:val="22"/>
          <w:szCs w:val="22"/>
          <w:lang w:val="en-US"/>
        </w:rPr>
        <w:t xml:space="preserve">For atrial fibrillation the biggest relative differences </w:t>
      </w:r>
      <w:commentRangeEnd w:id="201"/>
      <w:r w:rsidR="00964632">
        <w:rPr>
          <w:rStyle w:val="Kommentarhenvisning"/>
          <w:lang w:val="en-US" w:eastAsia="en-US"/>
        </w:rPr>
        <w:commentReference w:id="20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202"/>
      <w:r w:rsidRPr="00741F94">
        <w:rPr>
          <w:rFonts w:ascii="Roboto" w:hAnsi="Roboto"/>
          <w:sz w:val="22"/>
          <w:szCs w:val="22"/>
          <w:lang w:val="en-US"/>
        </w:rPr>
        <w:t>mortality</w:t>
      </w:r>
      <w:commentRangeEnd w:id="202"/>
      <w:r w:rsidR="007D6E9F">
        <w:rPr>
          <w:rStyle w:val="Kommentarhenvisning"/>
          <w:lang w:val="en-US" w:eastAsia="en-US"/>
        </w:rPr>
        <w:commentReference w:id="20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203"/>
      <w:commentRangeStart w:id="204"/>
      <w:r w:rsidRPr="00DF613E">
        <w:rPr>
          <w:rFonts w:ascii="Roboto" w:hAnsi="Roboto"/>
          <w:sz w:val="22"/>
          <w:szCs w:val="22"/>
          <w:lang w:val="en-US"/>
        </w:rPr>
        <w:t>Patients</w:t>
      </w:r>
      <w:commentRangeEnd w:id="203"/>
      <w:r w:rsidR="00535359">
        <w:rPr>
          <w:rStyle w:val="Kommentarhenvisning"/>
          <w:lang w:val="en-US" w:eastAsia="en-US"/>
        </w:rPr>
        <w:commentReference w:id="203"/>
      </w:r>
      <w:commentRangeEnd w:id="204"/>
      <w:r w:rsidR="0074716C">
        <w:rPr>
          <w:rStyle w:val="Kommentarhenvisning"/>
          <w:lang w:val="en-US" w:eastAsia="en-US"/>
        </w:rPr>
        <w:commentReference w:id="20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5"/>
      <w:r w:rsidRPr="00DF613E">
        <w:rPr>
          <w:rFonts w:ascii="Roboto" w:hAnsi="Roboto"/>
          <w:sz w:val="22"/>
          <w:szCs w:val="22"/>
          <w:lang w:val="en-US"/>
        </w:rPr>
        <w:t>HCM</w:t>
      </w:r>
      <w:commentRangeEnd w:id="205"/>
      <w:r w:rsidR="00535359">
        <w:rPr>
          <w:rStyle w:val="Kommentarhenvisning"/>
          <w:lang w:val="en-US" w:eastAsia="en-US"/>
        </w:rPr>
        <w:commentReference w:id="20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6"/>
      <w:r>
        <w:rPr>
          <w:rFonts w:ascii="Roboto" w:hAnsi="Roboto"/>
          <w:sz w:val="22"/>
          <w:szCs w:val="22"/>
          <w:lang w:val="en-US"/>
        </w:rPr>
        <w:t>LV obstruction, atrial fibrillation</w:t>
      </w:r>
      <w:commentRangeEnd w:id="206"/>
      <w:r w:rsidR="00535359">
        <w:rPr>
          <w:rStyle w:val="Kommentarhenvisning"/>
          <w:lang w:val="en-US" w:eastAsia="en-US"/>
        </w:rPr>
        <w:commentReference w:id="20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207" w:author="Lampert, Rachel" w:date="2025-04-03T09:21:00Z" w16du:dateUtc="2025-04-03T13:21:00Z">
        <w:r w:rsidDel="000D4738">
          <w:rPr>
            <w:rFonts w:ascii="Roboto" w:hAnsi="Roboto"/>
            <w:sz w:val="22"/>
            <w:szCs w:val="22"/>
            <w:lang w:val="en-US"/>
          </w:rPr>
          <w:delText>An i</w:delText>
        </w:r>
      </w:del>
      <w:ins w:id="20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209" w:author="Lampert, Rachel" w:date="2025-04-03T09:21:00Z" w16du:dateUtc="2025-04-03T13:21:00Z">
        <w:r w:rsidR="000D4738">
          <w:rPr>
            <w:rFonts w:ascii="Roboto" w:hAnsi="Roboto"/>
            <w:sz w:val="22"/>
            <w:szCs w:val="22"/>
            <w:lang w:val="en-US"/>
          </w:rPr>
          <w:t>e</w:t>
        </w:r>
      </w:ins>
      <w:proofErr w:type="gramEnd"/>
      <w:del w:id="21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11" w:author="Lampert, Rachel" w:date="2025-04-03T09:22:00Z" w16du:dateUtc="2025-04-03T13:22:00Z">
        <w:r w:rsidR="00934456" w:rsidDel="000D4738">
          <w:rPr>
            <w:rFonts w:ascii="Roboto" w:hAnsi="Roboto"/>
            <w:sz w:val="22"/>
            <w:szCs w:val="22"/>
            <w:lang w:val="en-US"/>
          </w:rPr>
          <w:delText xml:space="preserve">was </w:delText>
        </w:r>
      </w:del>
      <w:ins w:id="21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1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1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21FCD499" w:rsidR="00E20586" w:rsidRPr="00DF613E" w:rsidRDefault="00234D5E" w:rsidP="001D711A">
      <w:pPr>
        <w:spacing w:line="480" w:lineRule="auto"/>
        <w:rPr>
          <w:rFonts w:ascii="Roboto" w:hAnsi="Roboto"/>
          <w:sz w:val="22"/>
          <w:szCs w:val="22"/>
          <w:lang w:val="en-US"/>
        </w:rPr>
      </w:pPr>
      <w:del w:id="215" w:author="Christoffer Vissing" w:date="2025-04-12T07:53:00Z" w16du:dateUtc="2025-04-12T05:53:00Z">
        <w:r w:rsidRPr="00DF613E" w:rsidDel="009E4A4E">
          <w:rPr>
            <w:rFonts w:ascii="Roboto" w:hAnsi="Roboto"/>
            <w:sz w:val="22"/>
            <w:szCs w:val="22"/>
            <w:lang w:val="en-US"/>
          </w:rPr>
          <w:delText>In this study</w:delText>
        </w:r>
        <w:r w:rsidR="00941C96" w:rsidRPr="00DF613E" w:rsidDel="009E4A4E">
          <w:rPr>
            <w:rFonts w:ascii="Roboto" w:hAnsi="Roboto"/>
            <w:sz w:val="22"/>
            <w:szCs w:val="22"/>
            <w:lang w:val="en-US"/>
          </w:rPr>
          <w:delText>,</w:delText>
        </w:r>
        <w:r w:rsidRPr="00DF613E" w:rsidDel="009E4A4E">
          <w:rPr>
            <w:rFonts w:ascii="Roboto" w:hAnsi="Roboto"/>
            <w:sz w:val="22"/>
            <w:szCs w:val="22"/>
            <w:lang w:val="en-US"/>
          </w:rPr>
          <w:delText xml:space="preserve"> w</w:delText>
        </w:r>
      </w:del>
      <w:ins w:id="216" w:author="Christoffer Vissing" w:date="2025-04-12T07:53:00Z" w16du:dateUtc="2025-04-12T05:53:00Z">
        <w:r w:rsidR="009E4A4E">
          <w:rPr>
            <w:rFonts w:ascii="Roboto" w:hAnsi="Roboto"/>
            <w:sz w:val="22"/>
            <w:szCs w:val="22"/>
            <w:lang w:val="en-US"/>
          </w:rPr>
          <w:t>W</w:t>
        </w:r>
      </w:ins>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7"/>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18" w:author="Anna Axelsson Raja" w:date="2025-03-29T23:09:00Z">
        <w:r w:rsidR="00F87F9D">
          <w:rPr>
            <w:rFonts w:ascii="Roboto" w:hAnsi="Roboto"/>
            <w:sz w:val="22"/>
            <w:szCs w:val="22"/>
            <w:lang w:val="en-US"/>
          </w:rPr>
          <w:t>a</w:t>
        </w:r>
      </w:ins>
      <w:ins w:id="219"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7"/>
      <w:r w:rsidR="00C00F0C">
        <w:rPr>
          <w:rStyle w:val="Kommentarhenvisning"/>
          <w:lang w:val="en-US" w:eastAsia="en-US"/>
        </w:rPr>
        <w:commentReference w:id="217"/>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20"/>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20"/>
      <w:r w:rsidR="00C00F0C">
        <w:rPr>
          <w:rStyle w:val="Kommentarhenvisning"/>
          <w:lang w:val="en-US" w:eastAsia="en-US"/>
        </w:rPr>
        <w:commentReference w:id="220"/>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21"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22"/>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22"/>
      <w:r w:rsidR="000B5DA3">
        <w:rPr>
          <w:rStyle w:val="Kommentarhenvisning"/>
          <w:lang w:val="en-US" w:eastAsia="en-US"/>
        </w:rPr>
        <w:commentReference w:id="222"/>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23" w:author="Anna Axelsson Raja" w:date="2025-03-29T23:11:00Z">
        <w:r w:rsidR="00A81610">
          <w:rPr>
            <w:rFonts w:ascii="Roboto" w:hAnsi="Roboto"/>
            <w:sz w:val="22"/>
            <w:szCs w:val="22"/>
            <w:lang w:val="en-US"/>
          </w:rPr>
          <w:t>s</w:t>
        </w:r>
      </w:ins>
      <w:del w:id="224"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25"/>
      <w:proofErr w:type="spellStart"/>
      <w:r w:rsidR="00581BBC">
        <w:rPr>
          <w:rFonts w:ascii="Roboto" w:hAnsi="Roboto"/>
          <w:sz w:val="22"/>
          <w:szCs w:val="22"/>
          <w:lang w:val="en-US"/>
        </w:rPr>
        <w:t>b</w:t>
      </w:r>
      <w:ins w:id="226"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27"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28"/>
      <w:r w:rsidR="00581BBC">
        <w:rPr>
          <w:rFonts w:ascii="Roboto" w:hAnsi="Roboto"/>
          <w:sz w:val="22"/>
          <w:szCs w:val="22"/>
          <w:lang w:val="en-US"/>
        </w:rPr>
        <w:t>HCM</w:t>
      </w:r>
      <w:commentRangeEnd w:id="228"/>
      <w:r w:rsidR="00C00F0C">
        <w:rPr>
          <w:rStyle w:val="Kommentarhenvisning"/>
          <w:lang w:val="en-US" w:eastAsia="en-US"/>
        </w:rPr>
        <w:commentReference w:id="228"/>
      </w:r>
      <w:r w:rsidR="00581BBC">
        <w:rPr>
          <w:rFonts w:ascii="Roboto" w:hAnsi="Roboto"/>
          <w:sz w:val="22"/>
          <w:szCs w:val="22"/>
          <w:lang w:val="en-US"/>
        </w:rPr>
        <w:t xml:space="preserve">. </w:t>
      </w:r>
      <w:commentRangeEnd w:id="225"/>
      <w:r w:rsidR="007F0426">
        <w:rPr>
          <w:rStyle w:val="Kommentarhenvisning"/>
          <w:lang w:val="en-US" w:eastAsia="en-US"/>
        </w:rPr>
        <w:commentReference w:id="22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29" w:author="Lampert, Rachel" w:date="2025-04-03T09:27:00Z" w16du:dateUtc="2025-04-03T13:27:00Z">
        <w:r>
          <w:rPr>
            <w:rFonts w:ascii="Roboto" w:hAnsi="Roboto"/>
            <w:sz w:val="22"/>
            <w:szCs w:val="22"/>
            <w:lang w:val="en-US"/>
          </w:rPr>
          <w:lastRenderedPageBreak/>
          <w:t>Adding to these prior data, we found that</w:t>
        </w:r>
      </w:ins>
      <w:del w:id="230"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31" w:author="Lampert, Rachel" w:date="2025-04-03T09:28:00Z" w16du:dateUtc="2025-04-03T13:28:00Z">
        <w:r>
          <w:rPr>
            <w:rFonts w:ascii="Roboto" w:hAnsi="Roboto"/>
            <w:sz w:val="22"/>
            <w:szCs w:val="22"/>
            <w:lang w:val="en-US"/>
          </w:rPr>
          <w:t>, even af</w:t>
        </w:r>
        <w:del w:id="232"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33"/>
      <w:r w:rsidR="00636ED5">
        <w:rPr>
          <w:rFonts w:ascii="Roboto" w:hAnsi="Roboto"/>
          <w:sz w:val="22"/>
          <w:szCs w:val="22"/>
          <w:lang w:val="en-US"/>
        </w:rPr>
        <w:t xml:space="preserve">ventricular arrhythmias seemed </w:t>
      </w:r>
      <w:commentRangeStart w:id="234"/>
      <w:ins w:id="235" w:author="Anna Axelsson Raja" w:date="2025-03-29T23:14:00Z">
        <w:r w:rsidR="00A81610">
          <w:rPr>
            <w:rFonts w:ascii="Roboto" w:hAnsi="Roboto"/>
            <w:sz w:val="22"/>
            <w:szCs w:val="22"/>
            <w:lang w:val="en-US"/>
          </w:rPr>
          <w:t xml:space="preserve">be equal at younger ages but </w:t>
        </w:r>
      </w:ins>
      <w:del w:id="236"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34"/>
      <w:r w:rsidR="00A81610">
        <w:rPr>
          <w:rStyle w:val="Kommentarhenvisning"/>
          <w:lang w:val="en-US" w:eastAsia="en-US"/>
        </w:rPr>
        <w:commentReference w:id="234"/>
      </w:r>
      <w:commentRangeStart w:id="237"/>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37"/>
      <w:r w:rsidR="005E2ED0">
        <w:rPr>
          <w:rStyle w:val="Kommentarhenvisning"/>
          <w:lang w:val="en-US" w:eastAsia="en-US"/>
        </w:rPr>
        <w:commentReference w:id="237"/>
      </w:r>
      <w:r w:rsidR="00636ED5">
        <w:rPr>
          <w:rFonts w:ascii="Roboto" w:hAnsi="Roboto"/>
          <w:sz w:val="22"/>
          <w:szCs w:val="22"/>
          <w:lang w:val="en-US"/>
        </w:rPr>
        <w:t>.</w:t>
      </w:r>
      <w:r w:rsidR="00D54922">
        <w:rPr>
          <w:rFonts w:ascii="Roboto" w:hAnsi="Roboto"/>
          <w:sz w:val="22"/>
          <w:szCs w:val="22"/>
          <w:lang w:val="en-US"/>
        </w:rPr>
        <w:t xml:space="preserve"> </w:t>
      </w:r>
      <w:commentRangeEnd w:id="233"/>
      <w:r w:rsidR="00D0466C">
        <w:rPr>
          <w:rStyle w:val="Kommentarhenvisning"/>
          <w:lang w:val="en-US" w:eastAsia="en-US"/>
        </w:rPr>
        <w:commentReference w:id="233"/>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38"/>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39"/>
      <w:commentRangeStart w:id="240"/>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38"/>
      <w:r w:rsidR="00A81610">
        <w:rPr>
          <w:rStyle w:val="Kommentarhenvisning"/>
          <w:lang w:val="en-US" w:eastAsia="en-US"/>
        </w:rPr>
        <w:commentReference w:id="238"/>
      </w:r>
      <w:commentRangeEnd w:id="239"/>
      <w:r w:rsidR="00D0466C">
        <w:rPr>
          <w:rStyle w:val="Kommentarhenvisning"/>
          <w:lang w:val="en-US" w:eastAsia="en-US"/>
        </w:rPr>
        <w:commentReference w:id="239"/>
      </w:r>
      <w:commentRangeEnd w:id="240"/>
      <w:r w:rsidR="009E4A4E">
        <w:rPr>
          <w:rStyle w:val="Kommentarhenvisning"/>
          <w:lang w:val="en-US" w:eastAsia="en-US"/>
        </w:rPr>
        <w:commentReference w:id="240"/>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41" w:author="Lampert, Rachel" w:date="2025-04-03T09:35:00Z" w16du:dateUtc="2025-04-03T13:35:00Z">
        <w:r w:rsidR="00D0466C">
          <w:rPr>
            <w:rFonts w:ascii="Roboto" w:hAnsi="Roboto"/>
            <w:sz w:val="22"/>
            <w:szCs w:val="22"/>
            <w:lang w:val="en-US"/>
          </w:rPr>
          <w:t xml:space="preserve"> Whether AF </w:t>
        </w:r>
      </w:ins>
      <w:ins w:id="242"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43"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44"/>
      <w:commentRangeStart w:id="245"/>
      <w:commentRangeStart w:id="246"/>
      <w:commentRangeStart w:id="247"/>
      <w:r w:rsidR="005664EA">
        <w:rPr>
          <w:rFonts w:ascii="Roboto" w:hAnsi="Roboto"/>
          <w:sz w:val="22"/>
          <w:szCs w:val="22"/>
          <w:lang w:val="en-US"/>
        </w:rPr>
        <w:t>Risk</w:t>
      </w:r>
      <w:commentRangeEnd w:id="244"/>
      <w:r w:rsidR="005E2ED0">
        <w:rPr>
          <w:rStyle w:val="Kommentarhenvisning"/>
          <w:lang w:val="en-US" w:eastAsia="en-US"/>
        </w:rPr>
        <w:commentReference w:id="244"/>
      </w:r>
      <w:commentRangeEnd w:id="245"/>
      <w:r w:rsidR="00746DF7">
        <w:rPr>
          <w:rStyle w:val="Kommentarhenvisning"/>
          <w:lang w:val="en-US" w:eastAsia="en-US"/>
        </w:rPr>
        <w:commentReference w:id="245"/>
      </w:r>
      <w:commentRangeEnd w:id="246"/>
      <w:r w:rsidR="009E4A4E">
        <w:rPr>
          <w:rStyle w:val="Kommentarhenvisning"/>
          <w:lang w:val="en-US" w:eastAsia="en-US"/>
        </w:rPr>
        <w:commentReference w:id="246"/>
      </w:r>
      <w:commentRangeEnd w:id="247"/>
      <w:r w:rsidR="009E4A4E">
        <w:rPr>
          <w:rStyle w:val="Kommentarhenvisning"/>
          <w:lang w:val="en-US" w:eastAsia="en-US"/>
        </w:rPr>
        <w:commentReference w:id="247"/>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48"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49" w:author="Lampert, Rachel" w:date="2025-04-03T09:44:00Z" w16du:dateUtc="2025-04-03T13:44:00Z">
        <w:r w:rsidR="006B67A4">
          <w:rPr>
            <w:rFonts w:ascii="Roboto" w:hAnsi="Roboto"/>
            <w:sz w:val="22"/>
            <w:szCs w:val="22"/>
            <w:lang w:val="en-US"/>
          </w:rPr>
          <w:t>those followed in community</w:t>
        </w:r>
        <w:del w:id="250"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51"/>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52" w:author="Lampert, Rachel" w:date="2025-04-03T09:45:00Z" w16du:dateUtc="2025-04-03T13:45:00Z">
        <w:r w:rsidR="00CF1786" w:rsidDel="00652B2A">
          <w:rPr>
            <w:rFonts w:ascii="Roboto" w:hAnsi="Roboto"/>
            <w:sz w:val="22"/>
            <w:szCs w:val="22"/>
            <w:lang w:val="en-US"/>
          </w:rPr>
          <w:delText>along with</w:delText>
        </w:r>
      </w:del>
      <w:ins w:id="253"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54"/>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51"/>
      <w:r w:rsidR="00AB003F">
        <w:rPr>
          <w:rStyle w:val="Kommentarhenvisning"/>
          <w:lang w:val="en-US" w:eastAsia="en-US"/>
        </w:rPr>
        <w:commentReference w:id="251"/>
      </w:r>
      <w:commentRangeEnd w:id="254"/>
      <w:r w:rsidR="00652B2A">
        <w:rPr>
          <w:rStyle w:val="Kommentarhenvisning"/>
          <w:lang w:val="en-US" w:eastAsia="en-US"/>
        </w:rPr>
        <w:commentReference w:id="254"/>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55"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56"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57" w:author="Belinda Gray" w:date="2025-04-06T13:11:00Z" w16du:dateUtc="2025-04-06T09:11:00Z">
        <w:r w:rsidRPr="000B5DA3">
          <w:rPr>
            <w:rFonts w:ascii="Roboto" w:hAnsi="Roboto"/>
            <w:bCs/>
            <w:sz w:val="22"/>
            <w:szCs w:val="22"/>
            <w:lang w:val="en-US"/>
            <w:rPrChange w:id="258"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5A83F375" w:rsidR="00625F3A" w:rsidRPr="000B5DA3" w:rsidDel="00D81999" w:rsidRDefault="001D711A" w:rsidP="00625F3A">
      <w:pPr>
        <w:pStyle w:val="Ingenafstand"/>
        <w:suppressLineNumbers/>
        <w:rPr>
          <w:del w:id="259"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ins w:id="260" w:author="Christoffer Vissing" w:date="2025-04-12T08:08:00Z" w16du:dateUtc="2025-04-12T06:08:00Z">
        <w:r w:rsidR="00395895">
          <w:rPr>
            <w:rFonts w:ascii="Roboto" w:hAnsi="Roboto" w:cs="Times New Roman"/>
          </w:rPr>
          <w:t xml:space="preserve"> </w:t>
        </w:r>
      </w:ins>
      <w:r w:rsidRPr="00DB6D77">
        <w:rPr>
          <w:rFonts w:ascii="Roboto" w:hAnsi="Roboto" w:cs="Times New Roman"/>
        </w:rPr>
        <w:t>a consultant for Bristol Myers Squibb and Cytokinetics.</w:t>
      </w:r>
      <w:ins w:id="261" w:author="Christoffer Vissing" w:date="2025-04-12T08:08:00Z" w16du:dateUtc="2025-04-12T06:08:00Z">
        <w:r w:rsidR="00395895">
          <w:rPr>
            <w:rFonts w:ascii="Roboto" w:hAnsi="Roboto" w:cs="Times New Roman"/>
          </w:rPr>
          <w:t xml:space="preserve"> </w:t>
        </w:r>
        <w:r w:rsidR="00395895">
          <w:rPr>
            <w:rFonts w:ascii="Roboto" w:hAnsi="Roboto" w:cs="Times New Roman"/>
          </w:rPr>
          <w:t xml:space="preserve">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00395895">
          <w:rPr>
            <w:rFonts w:ascii="Roboto" w:hAnsi="Roboto" w:cs="Times New Roman"/>
          </w:rPr>
          <w:t>.</w:t>
        </w:r>
      </w:ins>
      <w:r w:rsidRPr="00DB6D77">
        <w:rPr>
          <w:rFonts w:ascii="Roboto" w:hAnsi="Roboto" w:cs="Times New Roman"/>
        </w:rPr>
        <w:t xml:space="preserve"> MM is a </w:t>
      </w:r>
      <w:r w:rsidRPr="000B5DA3">
        <w:rPr>
          <w:rFonts w:ascii="Roboto" w:hAnsi="Roboto" w:cs="Times New Roman"/>
        </w:rPr>
        <w:t xml:space="preserve">consultant </w:t>
      </w:r>
      <w:ins w:id="262" w:author="Christoffer Vissing" w:date="2025-04-12T07:48:00Z" w16du:dateUtc="2025-04-12T05:48:00Z">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m</w:t>
        </w:r>
        <w:r w:rsidR="00803FC0">
          <w:rPr>
            <w:rFonts w:ascii="Roboto" w:hAnsi="Roboto" w:cs="Times New Roman"/>
          </w:rPr>
          <w:t xml:space="preserve">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ins>
      <w:proofErr w:type="spellEnd"/>
      <w:ins w:id="263" w:author="Christoffer Vissing" w:date="2025-04-12T07:49:00Z" w16du:dateUtc="2025-04-12T05:49:00Z">
        <w:r w:rsidR="00803FC0">
          <w:rPr>
            <w:rFonts w:ascii="Roboto" w:hAnsi="Roboto" w:cs="Times New Roman"/>
          </w:rPr>
          <w:t xml:space="preserve"> and</w:t>
        </w:r>
      </w:ins>
      <w:ins w:id="264" w:author="Christoffer Vissing" w:date="2025-04-12T07:48:00Z" w16du:dateUtc="2025-04-12T05:48:00Z">
        <w:r w:rsidR="00803FC0">
          <w:rPr>
            <w:rFonts w:ascii="Roboto" w:hAnsi="Roboto" w:cs="Times New Roman"/>
          </w:rPr>
          <w:t xml:space="preserve"> Sanofi</w:t>
        </w:r>
      </w:ins>
      <w:del w:id="265" w:author="Christoffer Vissing" w:date="2025-04-12T07:49:00Z" w16du:dateUtc="2025-04-12T05:49:00Z">
        <w:r w:rsidRPr="000B5DA3" w:rsidDel="00803FC0">
          <w:rPr>
            <w:rFonts w:ascii="Roboto" w:hAnsi="Roboto" w:cs="Times New Roman"/>
          </w:rPr>
          <w:delText>for Bristol Myers Squibb and Cytokinetics</w:delText>
        </w:r>
      </w:del>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66"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67" w:author="Christoffer Vissing" w:date="2025-04-08T15:38:00Z" w16du:dateUtc="2025-04-08T13:38:00Z">
            <w:rPr>
              <w:rFonts w:ascii="Roboto" w:hAnsi="Roboto"/>
              <w:sz w:val="24"/>
            </w:rPr>
          </w:rPrChange>
        </w:rPr>
      </w:pPr>
      <w:ins w:id="268" w:author="Belinda Gray" w:date="2025-04-06T13:10:00Z" w16du:dateUtc="2025-04-06T09:10:00Z">
        <w:r w:rsidRPr="000B5DA3">
          <w:rPr>
            <w:rFonts w:ascii="Roboto" w:hAnsi="Roboto"/>
            <w:rPrChange w:id="269" w:author="Christoffer Vissing" w:date="2025-04-08T15:38:00Z" w16du:dateUtc="2025-04-08T13:38:00Z">
              <w:rPr>
                <w:rFonts w:ascii="Roboto" w:hAnsi="Roboto"/>
                <w:sz w:val="24"/>
              </w:rPr>
            </w:rPrChange>
          </w:rPr>
          <w:t>BG has received honoraria from BMS for advisory board and edu</w:t>
        </w:r>
      </w:ins>
      <w:ins w:id="270" w:author="Belinda Gray" w:date="2025-04-06T13:11:00Z" w16du:dateUtc="2025-04-06T09:11:00Z">
        <w:r w:rsidRPr="000B5DA3">
          <w:rPr>
            <w:rFonts w:ascii="Roboto" w:hAnsi="Roboto"/>
            <w:rPrChange w:id="271" w:author="Christoffer Vissing" w:date="2025-04-08T15:38:00Z" w16du:dateUtc="2025-04-08T13:38:00Z">
              <w:rPr>
                <w:rFonts w:ascii="Roboto" w:hAnsi="Roboto"/>
                <w:sz w:val="24"/>
              </w:rPr>
            </w:rPrChange>
          </w:rPr>
          <w:t xml:space="preserve">cation. </w:t>
        </w:r>
      </w:ins>
      <w:ins w:id="272"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73"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74"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75"/>
      <w:r w:rsidRPr="00907D0E">
        <w:rPr>
          <w:rFonts w:ascii="Roboto" w:hAnsi="Roboto"/>
          <w:b/>
          <w:bCs/>
          <w:sz w:val="28"/>
          <w:szCs w:val="32"/>
          <w:lang w:val="en-US"/>
        </w:rPr>
        <w:lastRenderedPageBreak/>
        <w:t>References</w:t>
      </w:r>
      <w:commentRangeEnd w:id="275"/>
      <w:r w:rsidR="00746DF7">
        <w:rPr>
          <w:rStyle w:val="Kommentarhenvisning"/>
          <w:lang w:val="en-US" w:eastAsia="en-US"/>
        </w:rPr>
        <w:commentReference w:id="275"/>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76"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77" w:author="iacopo olivotto" w:date="2025-03-31T08:55:00Z">
            <w:rPr>
              <w:rFonts w:ascii="Roboto" w:hAnsi="Roboto"/>
              <w:i/>
              <w:iCs/>
              <w:sz w:val="20"/>
              <w:lang w:val="en-US"/>
            </w:rPr>
          </w:rPrChange>
        </w:rPr>
        <w:t>JAMA Cardiol.</w:t>
      </w:r>
      <w:r w:rsidRPr="00217F3A">
        <w:rPr>
          <w:rFonts w:ascii="Roboto" w:hAnsi="Roboto"/>
          <w:sz w:val="20"/>
          <w:lang w:val="it-IT"/>
          <w:rPrChange w:id="278"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79" w:author="iacopo olivotto" w:date="2025-03-31T08:55:00Z">
            <w:rPr>
              <w:rFonts w:ascii="Roboto" w:hAnsi="Roboto"/>
              <w:sz w:val="20"/>
              <w:lang w:val="en-US"/>
            </w:rPr>
          </w:rPrChange>
        </w:rPr>
        <w:t xml:space="preserve">13. </w:t>
      </w:r>
      <w:r w:rsidRPr="00217F3A">
        <w:rPr>
          <w:rFonts w:ascii="Roboto" w:hAnsi="Roboto"/>
          <w:sz w:val="20"/>
          <w:lang w:val="it-IT"/>
          <w:rPrChange w:id="280"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81"/>
            <w:r w:rsidRPr="007C4859">
              <w:rPr>
                <w:rFonts w:ascii="Roboto" w:hAnsi="Roboto" w:cs="Segoe UI"/>
                <w:color w:val="333333"/>
                <w:lang w:val="en-US"/>
              </w:rPr>
              <w:t>specific</w:t>
            </w:r>
            <w:commentRangeEnd w:id="281"/>
            <w:r w:rsidR="00535359">
              <w:rPr>
                <w:rStyle w:val="Kommentarhenvisning"/>
                <w:lang w:val="en-US" w:eastAsia="en-US"/>
              </w:rPr>
              <w:commentReference w:id="281"/>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82" w:author="Anna Axelsson Raja" w:date="2025-03-29T07:23:00Z">
            <w:rPr>
              <w:rFonts w:ascii="Roboto" w:hAnsi="Roboto"/>
              <w:b/>
              <w:bCs/>
            </w:rPr>
          </w:rPrChange>
        </w:rPr>
      </w:pPr>
      <w:commentRangeStart w:id="283"/>
      <w:r w:rsidRPr="00935B32">
        <w:rPr>
          <w:rFonts w:ascii="Roboto" w:hAnsi="Roboto"/>
          <w:b/>
          <w:bCs/>
          <w:lang w:val="en-GB"/>
          <w:rPrChange w:id="284" w:author="Anna Axelsson Raja" w:date="2025-03-29T07:23:00Z">
            <w:rPr>
              <w:rFonts w:ascii="Roboto" w:hAnsi="Roboto"/>
              <w:b/>
              <w:bCs/>
            </w:rPr>
          </w:rPrChange>
        </w:rPr>
        <w:lastRenderedPageBreak/>
        <w:t>Figure</w:t>
      </w:r>
      <w:commentRangeEnd w:id="283"/>
      <w:r w:rsidR="00CE4003">
        <w:rPr>
          <w:rStyle w:val="Kommentarhenvisning"/>
          <w:lang w:val="en-US" w:eastAsia="en-US"/>
        </w:rPr>
        <w:commentReference w:id="283"/>
      </w:r>
      <w:r w:rsidRPr="00935B32">
        <w:rPr>
          <w:rFonts w:ascii="Roboto" w:hAnsi="Roboto"/>
          <w:b/>
          <w:bCs/>
          <w:lang w:val="en-GB"/>
          <w:rPrChange w:id="285" w:author="Anna Axelsson Raja" w:date="2025-03-29T07:23:00Z">
            <w:rPr>
              <w:rFonts w:ascii="Roboto" w:hAnsi="Roboto"/>
              <w:b/>
              <w:bCs/>
            </w:rPr>
          </w:rPrChange>
        </w:rPr>
        <w:t xml:space="preserve"> </w:t>
      </w:r>
      <w:r w:rsidR="004754E7" w:rsidRPr="00935B32">
        <w:rPr>
          <w:rFonts w:ascii="Roboto" w:hAnsi="Roboto"/>
          <w:b/>
          <w:bCs/>
          <w:lang w:val="en-GB"/>
          <w:rPrChange w:id="286" w:author="Anna Axelsson Raja" w:date="2025-03-29T07:23:00Z">
            <w:rPr>
              <w:rFonts w:ascii="Roboto" w:hAnsi="Roboto"/>
              <w:b/>
              <w:bCs/>
            </w:rPr>
          </w:rPrChange>
        </w:rPr>
        <w:t>2</w:t>
      </w:r>
      <w:r w:rsidRPr="00935B32">
        <w:rPr>
          <w:rFonts w:ascii="Roboto" w:hAnsi="Roboto"/>
          <w:lang w:val="en-GB"/>
          <w:rPrChange w:id="287"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88"/>
      <w:r w:rsidRPr="001529A1">
        <w:rPr>
          <w:rFonts w:ascii="Roboto" w:hAnsi="Roboto"/>
          <w:sz w:val="22"/>
          <w:szCs w:val="22"/>
          <w:lang w:val="en-US"/>
        </w:rPr>
        <w:t>Overall, the largest difference in incidence of this outcome occurs in the group of patients older than 65 years</w:t>
      </w:r>
      <w:commentRangeEnd w:id="288"/>
      <w:r w:rsidR="008F22DF">
        <w:rPr>
          <w:rStyle w:val="Kommentarhenvisning"/>
          <w:lang w:val="en-US" w:eastAsia="en-US"/>
        </w:rPr>
        <w:commentReference w:id="288"/>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8"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8"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4"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7"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8"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9"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2"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6"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2"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3"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4"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85"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86"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7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7"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90"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93"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4"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10"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11"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23"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4"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45" w:author="Christoffer Vissing" w:date="2025-04-12T07:52:00Z" w:initials="CRV">
    <w:p w14:paraId="1C5C21F5" w14:textId="5B92CD9B" w:rsidR="009E4A4E" w:rsidRDefault="009E4A4E" w:rsidP="009E4A4E">
      <w:r>
        <w:rPr>
          <w:rStyle w:val="Kommentarhenvisning"/>
        </w:rPr>
        <w:annotationRef/>
      </w:r>
      <w:r>
        <w:rPr>
          <w:sz w:val="20"/>
          <w:szCs w:val="20"/>
          <w:lang w:val="en-US" w:eastAsia="en-US"/>
        </w:rPr>
        <w:t>JI</w:t>
      </w:r>
    </w:p>
    <w:p w14:paraId="0FB6D92C" w14:textId="77777777" w:rsidR="009E4A4E" w:rsidRDefault="009E4A4E" w:rsidP="009E4A4E">
      <w:r>
        <w:rPr>
          <w:sz w:val="20"/>
          <w:szCs w:val="20"/>
          <w:lang w:val="en-US" w:eastAsia="en-US"/>
        </w:rPr>
        <w:t>Also suggest referencing Sharlene and my teams papers</w:t>
      </w:r>
      <w:r>
        <w:rPr>
          <w:sz w:val="20"/>
          <w:szCs w:val="20"/>
          <w:lang w:val="en-US" w:eastAsia="en-US"/>
        </w:rPr>
        <w:br/>
        <w:t>https://pubmed.ncbi.nlm.nih.gov/28640247/</w:t>
      </w:r>
      <w:r>
        <w:rPr>
          <w:sz w:val="20"/>
          <w:szCs w:val="20"/>
          <w:lang w:val="en-US" w:eastAsia="en-US"/>
        </w:rPr>
        <w:br/>
        <w:t>https://pubmed.ncbi.nlm.nih.gov/28408708/</w:t>
      </w:r>
    </w:p>
  </w:comment>
  <w:comment w:id="155" w:author="iacopo olivotto" w:date="2025-04-02T21:39:00Z" w:initials="io">
    <w:p w14:paraId="2AD0603F" w14:textId="3A3F62D2" w:rsidR="004929D2" w:rsidRDefault="004929D2" w:rsidP="004929D2">
      <w:pPr>
        <w:pStyle w:val="Kommentartekst"/>
      </w:pPr>
      <w:r>
        <w:rPr>
          <w:rStyle w:val="Kommentarhenvisning"/>
        </w:rPr>
        <w:annotationRef/>
      </w:r>
      <w:r>
        <w:t>Enhances novelty</w:t>
      </w:r>
    </w:p>
  </w:comment>
  <w:comment w:id="156"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62"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64"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65"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9"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71"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77"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82"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83"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84"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86"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87"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88"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93"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94"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95" w:author="Christoffer Vissing" w:date="2025-04-12T08:02:00Z" w:initials="CRV">
    <w:p w14:paraId="7CE28CA9" w14:textId="77777777" w:rsidR="000F4019" w:rsidRDefault="000F4019" w:rsidP="000F4019">
      <w:r>
        <w:rPr>
          <w:rStyle w:val="Kommentarhenvisning"/>
        </w:rPr>
        <w:annotationRef/>
      </w:r>
      <w:r>
        <w:rPr>
          <w:sz w:val="20"/>
          <w:szCs w:val="20"/>
          <w:lang w:val="en-US" w:eastAsia="en-US"/>
        </w:rPr>
        <w:t xml:space="preserve">MM </w:t>
      </w:r>
    </w:p>
    <w:p w14:paraId="2A4F0775" w14:textId="77777777" w:rsidR="000F4019" w:rsidRDefault="000F4019" w:rsidP="000F4019">
      <w:r>
        <w:rPr>
          <w:sz w:val="20"/>
          <w:szCs w:val="20"/>
          <w:lang w:val="en-US" w:eastAsia="en-US"/>
        </w:rPr>
        <w:t>Agree with Anna</w:t>
      </w:r>
    </w:p>
  </w:comment>
  <w:comment w:id="196" w:author="Henning Bundgaard" w:date="2025-03-25T13:38:00Z" w:initials="HB">
    <w:p w14:paraId="6156B094" w14:textId="6D21E0CB" w:rsidR="00BA2B72" w:rsidRDefault="00BA2B72" w:rsidP="00217F3A">
      <w:pPr>
        <w:pStyle w:val="Kommentartekst"/>
      </w:pPr>
      <w:r>
        <w:rPr>
          <w:rStyle w:val="Kommentarhenvisning"/>
        </w:rPr>
        <w:annotationRef/>
      </w:r>
      <w:r>
        <w:t>Rest and or Valsalva?</w:t>
      </w:r>
    </w:p>
  </w:comment>
  <w:comment w:id="19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9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9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20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20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20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20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20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20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17"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20"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22" w:author="Christoffer Vissing" w:date="2025-04-08T15:46:00Z" w:initials="CRV">
    <w:p w14:paraId="7B9AA19F" w14:textId="77777777"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28"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2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34"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37"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33"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38"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39"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40"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19:00Z" w:initials="io">
    <w:p w14:paraId="00CDCE77" w14:textId="55F8216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45"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46" w:author="Christoffer Vissing" w:date="2025-04-12T07:55:00Z" w:initials="CRV">
    <w:p w14:paraId="74FEA067" w14:textId="77777777" w:rsidR="009E4A4E" w:rsidRDefault="009E4A4E" w:rsidP="009E4A4E">
      <w:r>
        <w:rPr>
          <w:rStyle w:val="Kommentarhenvisning"/>
        </w:rPr>
        <w:annotationRef/>
      </w:r>
      <w:r>
        <w:rPr>
          <w:sz w:val="20"/>
          <w:szCs w:val="20"/>
          <w:lang w:val="en-US" w:eastAsia="en-US"/>
        </w:rPr>
        <w:t xml:space="preserve">VP </w:t>
      </w:r>
    </w:p>
    <w:p w14:paraId="67856C07" w14:textId="77777777" w:rsidR="009E4A4E" w:rsidRDefault="009E4A4E" w:rsidP="009E4A4E">
      <w:r>
        <w:rPr>
          <w:sz w:val="20"/>
          <w:szCs w:val="20"/>
          <w:lang w:val="en-US" w:eastAsia="en-US"/>
        </w:rPr>
        <w:t>Agreed - perhaps this sentence could say something like “ while our data suggests that risk stratification might be relaxed in non-sarcomeric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p>
  </w:comment>
  <w:comment w:id="247" w:author="Christoffer Vissing" w:date="2025-04-12T07:55:00Z" w:initials="CRV">
    <w:p w14:paraId="3DF79867" w14:textId="77777777" w:rsidR="009E4A4E" w:rsidRDefault="009E4A4E" w:rsidP="009E4A4E">
      <w:r>
        <w:rPr>
          <w:rStyle w:val="Kommentarhenvisning"/>
        </w:rPr>
        <w:annotationRef/>
      </w:r>
      <w:r>
        <w:rPr>
          <w:sz w:val="20"/>
          <w:szCs w:val="20"/>
          <w:lang w:val="en-US" w:eastAsia="en-US"/>
        </w:rPr>
        <w:t>JI</w:t>
      </w:r>
      <w:r>
        <w:rPr>
          <w:sz w:val="20"/>
          <w:szCs w:val="20"/>
          <w:lang w:val="en-US" w:eastAsia="en-US"/>
        </w:rPr>
        <w:cr/>
        <w:t>Ohh I like!</w:t>
      </w:r>
    </w:p>
  </w:comment>
  <w:comment w:id="251" w:author="Anna Axelsson Raja" w:date="2025-03-29T23:25:00Z" w:initials="AAX">
    <w:p w14:paraId="0EC2D6A1" w14:textId="66929C49"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54"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75"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81"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83"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88"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20F4C04" w15:done="0"/>
  <w15:commentEx w15:paraId="0FB6D92C"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2A4F0775"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3D4C90F9" w15:paraIdParent="74EDCE0A" w15:done="0"/>
  <w15:commentEx w15:paraId="00CDCE77" w15:done="0"/>
  <w15:commentEx w15:paraId="48125D79" w15:paraIdParent="00CDCE77" w15:done="0"/>
  <w15:commentEx w15:paraId="67856C07" w15:paraIdParent="00CDCE77" w15:done="0"/>
  <w15:commentEx w15:paraId="3DF79867"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6404012F" w16cex:dateUtc="2025-04-12T05:52:00Z"/>
  <w16cex:commentExtensible w16cex:durableId="5B0667E2" w16cex:dateUtc="2025-04-12T05:52: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948B88D" w16cex:dateUtc="2025-04-12T06:02: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60574AE1" w16cex:dateUtc="2025-04-12T05:56:00Z"/>
  <w16cex:commentExtensible w16cex:durableId="2B983678" w16cex:dateUtc="2025-04-02T20:19:00Z"/>
  <w16cex:commentExtensible w16cex:durableId="0883E523" w16cex:dateUtc="2025-04-06T09:09:00Z"/>
  <w16cex:commentExtensible w16cex:durableId="1731587E" w16cex:dateUtc="2025-04-12T05:55:00Z"/>
  <w16cex:commentExtensible w16cex:durableId="0FBED388" w16cex:dateUtc="2025-04-12T05:55: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20F4C04" w16cid:durableId="6404012F"/>
  <w16cid:commentId w16cid:paraId="0FB6D92C" w16cid:durableId="5B0667E2"/>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2A4F0775" w16cid:durableId="2948B88D"/>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3D4C90F9" w16cid:durableId="60574AE1"/>
  <w16cid:commentId w16cid:paraId="00CDCE77" w16cid:durableId="2B983678"/>
  <w16cid:commentId w16cid:paraId="48125D79" w16cid:durableId="0883E523"/>
  <w16cid:commentId w16cid:paraId="67856C07" w16cid:durableId="1731587E"/>
  <w16cid:commentId w16cid:paraId="3DF79867" w16cid:durableId="0FBED388"/>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7E0BB" w14:textId="77777777" w:rsidR="004E3197" w:rsidRDefault="004E3197">
      <w:r>
        <w:separator/>
      </w:r>
    </w:p>
  </w:endnote>
  <w:endnote w:type="continuationSeparator" w:id="0">
    <w:p w14:paraId="686CE14E" w14:textId="77777777" w:rsidR="004E3197" w:rsidRDefault="004E3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DCD9C" w14:textId="77777777" w:rsidR="004E3197" w:rsidRDefault="004E3197">
      <w:r>
        <w:separator/>
      </w:r>
    </w:p>
  </w:footnote>
  <w:footnote w:type="continuationSeparator" w:id="0">
    <w:p w14:paraId="05E1F16A" w14:textId="77777777" w:rsidR="004E3197" w:rsidRDefault="004E31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565"/>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18233</Words>
  <Characters>111223</Characters>
  <Application>Microsoft Office Word</Application>
  <DocSecurity>0</DocSecurity>
  <Lines>926</Lines>
  <Paragraphs>258</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129198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2025-04-12T06:09:00Z</dcterms:created>
  <dcterms:modified xsi:type="dcterms:W3CDTF">2025-04-12T06:09:00Z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