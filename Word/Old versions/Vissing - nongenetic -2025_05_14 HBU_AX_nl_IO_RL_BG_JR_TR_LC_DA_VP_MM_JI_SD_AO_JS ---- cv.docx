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6C4F4076"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w:t>
        </w:r>
      </w:ins>
      <w:ins w:id="6" w:author="Christoffer Vissing" w:date="2025-05-14T15:22:00Z" w16du:dateUtc="2025-05-14T13:22:00Z">
        <w:r w:rsidR="00F10996">
          <w:rPr>
            <w:rFonts w:ascii="Roboto" w:hAnsi="Roboto"/>
            <w:b/>
            <w:bCs/>
            <w:lang w:val="en-GB"/>
          </w:rPr>
          <w:t>Subtype</w:t>
        </w:r>
      </w:ins>
      <w:ins w:id="7" w:author="Christoffer Vissing" w:date="2025-05-14T15:13:00Z" w16du:dateUtc="2025-05-14T13:13:00Z">
        <w:r w:rsidR="0075772F">
          <w:rPr>
            <w:rFonts w:ascii="Roboto" w:hAnsi="Roboto"/>
            <w:b/>
            <w:bCs/>
            <w:lang w:val="en-GB"/>
          </w:rPr>
          <w:t xml:space="preserve"> Influence</w:t>
        </w:r>
        <w:r w:rsidR="00F10996">
          <w:rPr>
            <w:rFonts w:ascii="Roboto" w:hAnsi="Roboto"/>
            <w:b/>
            <w:bCs/>
            <w:lang w:val="en-GB"/>
          </w:rPr>
          <w:t xml:space="preserve">s </w:t>
        </w:r>
      </w:ins>
      <w:ins w:id="8" w:author="Christoffer Vissing" w:date="2025-05-14T15:18:00Z" w16du:dateUtc="2025-05-14T13:18:00Z">
        <w:r w:rsidR="00F10996">
          <w:rPr>
            <w:rFonts w:ascii="Roboto" w:hAnsi="Roboto"/>
            <w:b/>
            <w:bCs/>
            <w:lang w:val="en-GB"/>
          </w:rPr>
          <w:t>Disease</w:t>
        </w:r>
      </w:ins>
      <w:ins w:id="9" w:author="Christoffer Vissing" w:date="2025-03-18T14:40:00Z">
        <w:r w:rsidRPr="009B464D">
          <w:rPr>
            <w:rFonts w:ascii="Roboto" w:hAnsi="Roboto"/>
            <w:b/>
            <w:bCs/>
            <w:lang w:val="en-GB"/>
            <w:rPrChange w:id="10" w:author="Anna Axelsson Raja" w:date="2025-03-29T07:22:00Z">
              <w:rPr>
                <w:rFonts w:ascii="Roboto" w:hAnsi="Roboto"/>
                <w:b/>
                <w:bCs/>
              </w:rPr>
            </w:rPrChange>
          </w:rPr>
          <w:t xml:space="preserve"> </w:t>
        </w:r>
      </w:ins>
      <w:ins w:id="11" w:author="Christoffer Vissing" w:date="2025-05-14T15:16:00Z" w16du:dateUtc="2025-05-14T13:16:00Z">
        <w:r w:rsidR="00F10996">
          <w:rPr>
            <w:rFonts w:ascii="Roboto" w:hAnsi="Roboto"/>
            <w:b/>
            <w:bCs/>
            <w:lang w:val="en-GB"/>
          </w:rPr>
          <w:t>Trajectory, Comorbidities</w:t>
        </w:r>
      </w:ins>
      <w:ins w:id="12" w:author="Christoffer Vissing" w:date="2025-05-14T15:18:00Z" w16du:dateUtc="2025-05-14T13:18:00Z">
        <w:r w:rsidR="00F10996">
          <w:rPr>
            <w:rFonts w:ascii="Roboto" w:hAnsi="Roboto"/>
            <w:b/>
            <w:bCs/>
            <w:lang w:val="en-GB"/>
          </w:rPr>
          <w:t>,</w:t>
        </w:r>
      </w:ins>
      <w:ins w:id="13" w:author="Christoffer Vissing" w:date="2025-05-14T15:14:00Z" w16du:dateUtc="2025-05-14T13:14:00Z">
        <w:r w:rsidR="00F10996">
          <w:rPr>
            <w:rFonts w:ascii="Roboto" w:hAnsi="Roboto"/>
            <w:b/>
            <w:bCs/>
            <w:lang w:val="en-GB"/>
          </w:rPr>
          <w:t xml:space="preserve"> and Mortality in</w:t>
        </w:r>
      </w:ins>
      <w:ins w:id="14" w:author="Christoffer Vissing" w:date="2025-03-18T14:40:00Z">
        <w:r w:rsidRPr="009B464D">
          <w:rPr>
            <w:rFonts w:ascii="Roboto" w:hAnsi="Roboto"/>
            <w:b/>
            <w:bCs/>
            <w:lang w:val="en-GB"/>
            <w:rPrChange w:id="15" w:author="Anna Axelsson Raja" w:date="2025-03-29T07:22:00Z">
              <w:rPr>
                <w:rFonts w:ascii="Roboto" w:hAnsi="Roboto"/>
                <w:b/>
                <w:bCs/>
              </w:rPr>
            </w:rPrChange>
          </w:rPr>
          <w:t xml:space="preserve"> Hypertrophic Cardiomyopathy: A Longitudinal Study of </w:t>
        </w:r>
        <w:proofErr w:type="spellStart"/>
        <w:r w:rsidRPr="009B464D">
          <w:rPr>
            <w:rFonts w:ascii="Roboto" w:hAnsi="Roboto"/>
            <w:b/>
            <w:bCs/>
            <w:lang w:val="en-GB"/>
            <w:rPrChange w:id="16" w:author="Anna Axelsson Raja" w:date="2025-03-29T07:22:00Z">
              <w:rPr>
                <w:rFonts w:ascii="Roboto" w:hAnsi="Roboto"/>
                <w:b/>
                <w:bCs/>
              </w:rPr>
            </w:rPrChange>
          </w:rPr>
          <w:t>Sarcomeric</w:t>
        </w:r>
        <w:proofErr w:type="spellEnd"/>
        <w:r w:rsidRPr="009B464D">
          <w:rPr>
            <w:rFonts w:ascii="Roboto" w:hAnsi="Roboto"/>
            <w:b/>
            <w:bCs/>
            <w:lang w:val="en-GB"/>
            <w:rPrChange w:id="17" w:author="Anna Axelsson Raja" w:date="2025-03-29T07:22:00Z">
              <w:rPr>
                <w:rFonts w:ascii="Roboto" w:hAnsi="Roboto"/>
                <w:b/>
                <w:bCs/>
              </w:rPr>
            </w:rPrChange>
          </w:rPr>
          <w:t xml:space="preserve"> and Non-</w:t>
        </w:r>
        <w:proofErr w:type="spellStart"/>
        <w:r w:rsidRPr="009B464D">
          <w:rPr>
            <w:rFonts w:ascii="Roboto" w:hAnsi="Roboto"/>
            <w:b/>
            <w:bCs/>
            <w:lang w:val="en-GB"/>
            <w:rPrChange w:id="18" w:author="Anna Axelsson Raja" w:date="2025-03-29T07:22:00Z">
              <w:rPr>
                <w:rFonts w:ascii="Roboto" w:hAnsi="Roboto"/>
                <w:b/>
                <w:bCs/>
              </w:rPr>
            </w:rPrChange>
          </w:rPr>
          <w:t>Sarcomeric</w:t>
        </w:r>
        <w:proofErr w:type="spellEnd"/>
        <w:r w:rsidRPr="009B464D">
          <w:rPr>
            <w:rFonts w:ascii="Roboto" w:hAnsi="Roboto"/>
            <w:b/>
            <w:bCs/>
            <w:lang w:val="en-GB"/>
            <w:rPrChange w:id="19" w:author="Anna Axelsson Raja" w:date="2025-03-29T07:22:00Z">
              <w:rPr>
                <w:rFonts w:ascii="Roboto" w:hAnsi="Roboto"/>
                <w:b/>
                <w:bCs/>
              </w:rPr>
            </w:rPrChange>
          </w:rPr>
          <w:t xml:space="preserve"> </w:t>
        </w:r>
        <w:commentRangeStart w:id="20"/>
        <w:commentRangeStart w:id="21"/>
        <w:commentRangeStart w:id="22"/>
        <w:commentRangeStart w:id="23"/>
        <w:commentRangeStart w:id="24"/>
        <w:commentRangeStart w:id="25"/>
        <w:commentRangeStart w:id="26"/>
        <w:commentRangeStart w:id="27"/>
        <w:r w:rsidRPr="009B464D">
          <w:rPr>
            <w:rFonts w:ascii="Roboto" w:hAnsi="Roboto"/>
            <w:b/>
            <w:bCs/>
            <w:lang w:val="en-GB"/>
            <w:rPrChange w:id="28" w:author="Anna Axelsson Raja" w:date="2025-03-29T07:22:00Z">
              <w:rPr>
                <w:rFonts w:ascii="Roboto" w:hAnsi="Roboto"/>
                <w:b/>
                <w:bCs/>
              </w:rPr>
            </w:rPrChange>
          </w:rPr>
          <w:t>Disease</w:t>
        </w:r>
      </w:ins>
      <w:commentRangeEnd w:id="20"/>
      <w:ins w:id="29" w:author="Christoffer Vissing" w:date="2025-03-18T14:43:00Z">
        <w:r>
          <w:rPr>
            <w:rStyle w:val="Kommentarhenvisning"/>
          </w:rPr>
          <w:commentReference w:id="20"/>
        </w:r>
      </w:ins>
      <w:commentRangeEnd w:id="21"/>
      <w:r w:rsidR="00357D74">
        <w:rPr>
          <w:rStyle w:val="Kommentarhenvisning"/>
        </w:rPr>
        <w:commentReference w:id="21"/>
      </w:r>
      <w:commentRangeEnd w:id="22"/>
      <w:r w:rsidR="00055DBA">
        <w:rPr>
          <w:rStyle w:val="Kommentarhenvisning"/>
        </w:rPr>
        <w:commentReference w:id="22"/>
      </w:r>
      <w:commentRangeEnd w:id="23"/>
      <w:r w:rsidR="00BA2B72">
        <w:rPr>
          <w:rStyle w:val="Kommentarhenvisning"/>
          <w:rFonts w:ascii="Times New Roman" w:eastAsia="Times New Roman" w:hAnsi="Times New Roman" w:cs="Times New Roman"/>
        </w:rPr>
        <w:commentReference w:id="23"/>
      </w:r>
      <w:commentRangeEnd w:id="24"/>
      <w:r w:rsidR="004929D2">
        <w:rPr>
          <w:rStyle w:val="Kommentarhenvisning"/>
        </w:rPr>
        <w:commentReference w:id="24"/>
      </w:r>
      <w:commentRangeEnd w:id="25"/>
      <w:r w:rsidR="00E55540">
        <w:rPr>
          <w:rStyle w:val="Kommentarhenvisning"/>
          <w:rFonts w:ascii="Times New Roman" w:eastAsia="Times New Roman" w:hAnsi="Times New Roman" w:cs="Times New Roman"/>
        </w:rPr>
        <w:commentReference w:id="25"/>
      </w:r>
      <w:commentRangeEnd w:id="26"/>
      <w:r w:rsidR="00873FE8">
        <w:rPr>
          <w:rStyle w:val="Kommentarhenvisning"/>
          <w:rFonts w:ascii="Times New Roman" w:eastAsia="Times New Roman" w:hAnsi="Times New Roman" w:cs="Times New Roman"/>
        </w:rPr>
        <w:commentReference w:id="26"/>
      </w:r>
      <w:commentRangeEnd w:id="27"/>
      <w:r w:rsidR="00F10996">
        <w:rPr>
          <w:rStyle w:val="Kommentarhenvisning"/>
        </w:rPr>
        <w:commentReference w:id="27"/>
      </w:r>
      <w:del w:id="30" w:author="Christoffer Vissing" w:date="2025-03-18T14:40:00Z">
        <w:r w:rsidR="00500C2A" w:rsidRPr="009B464D" w:rsidDel="00B02E6C">
          <w:rPr>
            <w:rFonts w:ascii="Roboto" w:hAnsi="Roboto"/>
            <w:b/>
            <w:bCs/>
            <w:lang w:val="en-GB"/>
            <w:rPrChange w:id="31"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32"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33"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34"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35" w:author="Christoffer Vissing" w:date="2025-03-18T14:40:00Z"/>
          <w:rFonts w:ascii="Roboto" w:hAnsi="Roboto"/>
          <w:b/>
          <w:bCs/>
          <w:lang w:val="en-US"/>
        </w:rPr>
      </w:pPr>
    </w:p>
    <w:p w14:paraId="16589C35" w14:textId="49EEC109" w:rsidR="00F10996" w:rsidRDefault="001D711A">
      <w:pPr>
        <w:pStyle w:val="Ingenafstand"/>
        <w:pPrChange w:id="36" w:author="Christoffer Vissing" w:date="2025-05-14T15:16:00Z" w16du:dateUtc="2025-05-14T13:16:00Z">
          <w:pPr>
            <w:numPr>
              <w:numId w:val="26"/>
            </w:numPr>
            <w:tabs>
              <w:tab w:val="num" w:pos="720"/>
            </w:tabs>
            <w:spacing w:before="100" w:beforeAutospacing="1" w:after="100" w:afterAutospacing="1"/>
            <w:ind w:left="720" w:hanging="360"/>
          </w:pPr>
        </w:pPrChange>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 xml:space="preserve">Iacopo </w:t>
      </w:r>
      <w:proofErr w:type="spellStart"/>
      <w:r w:rsidR="002F3B21" w:rsidRPr="00DB6D77">
        <w:rPr>
          <w:rFonts w:ascii="Roboto" w:hAnsi="Roboto" w:cs="Times"/>
          <w:sz w:val="18"/>
          <w:szCs w:val="18"/>
        </w:rPr>
        <w:t>Olivotto</w:t>
      </w:r>
      <w:proofErr w:type="spellEnd"/>
      <w:r w:rsidR="002F3B21" w:rsidRPr="00DB6D77">
        <w:rPr>
          <w:rFonts w:ascii="Roboto" w:hAnsi="Roboto" w:cs="Times"/>
          <w:sz w:val="18"/>
          <w:szCs w:val="18"/>
        </w:rPr>
        <w:t>,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3D1C1D05" w14:textId="77777777" w:rsidR="00F10996" w:rsidRDefault="00F10996" w:rsidP="001D711A">
      <w:pPr>
        <w:pStyle w:val="Ingenafstand"/>
        <w:rPr>
          <w:ins w:id="37" w:author="Christoffer Vissing" w:date="2025-05-14T15:19:00Z" w16du:dateUtc="2025-05-14T13:19:00Z"/>
          <w:rFonts w:ascii="Roboto" w:hAnsi="Roboto" w:cs="Times New Roman"/>
          <w:sz w:val="18"/>
          <w:szCs w:val="18"/>
        </w:rPr>
      </w:pPr>
    </w:p>
    <w:p w14:paraId="39A98EDB" w14:textId="201768CC"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hyperlink r:id="rId13" w:history="1">
        <w:r w:rsidR="00EF6167" w:rsidRPr="005534C8">
          <w:rPr>
            <w:rStyle w:val="Hyperlink"/>
            <w:rFonts w:ascii="Roboto" w:hAnsi="Roboto" w:cs="Times New Roman"/>
            <w:sz w:val="18"/>
            <w:szCs w:val="18"/>
            <w:lang w:val="da-DK"/>
          </w:rPr>
          <w:t>christoffer.rasmus.vissing.01@regionh</w:t>
        </w:r>
      </w:hyperlink>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6C0CDC89"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del w:id="38" w:author="Christoffer Vissing" w:date="2025-05-14T14:31:00Z" w16du:dateUtc="2025-05-14T12:31:00Z">
        <w:r w:rsidR="00EF6167" w:rsidDel="0003374F">
          <w:rPr>
            <w:rFonts w:ascii="Roboto" w:hAnsi="Roboto"/>
            <w:sz w:val="18"/>
            <w:szCs w:val="18"/>
            <w:lang w:val="en-US"/>
          </w:rPr>
          <w:delText>3</w:delText>
        </w:r>
        <w:r w:rsidR="008C0E95" w:rsidDel="0003374F">
          <w:rPr>
            <w:rFonts w:ascii="Roboto" w:hAnsi="Roboto"/>
            <w:sz w:val="18"/>
            <w:szCs w:val="18"/>
            <w:lang w:val="en-US"/>
          </w:rPr>
          <w:delText>3</w:delText>
        </w:r>
        <w:r w:rsidR="00EF6167" w:rsidDel="0003374F">
          <w:rPr>
            <w:rFonts w:ascii="Roboto" w:hAnsi="Roboto"/>
            <w:sz w:val="18"/>
            <w:szCs w:val="18"/>
            <w:lang w:val="en-US"/>
          </w:rPr>
          <w:delText>3</w:delText>
        </w:r>
        <w:r w:rsidR="00945228" w:rsidRPr="00945228" w:rsidDel="0003374F">
          <w:rPr>
            <w:rFonts w:ascii="Roboto" w:hAnsi="Roboto"/>
            <w:sz w:val="18"/>
            <w:szCs w:val="18"/>
            <w:lang w:val="en-US"/>
          </w:rPr>
          <w:delText xml:space="preserve"> </w:delText>
        </w:r>
      </w:del>
      <w:ins w:id="39" w:author="Christoffer Vissing" w:date="2025-05-14T14:31:00Z" w16du:dateUtc="2025-05-14T12:31:00Z">
        <w:r w:rsidR="0003374F">
          <w:rPr>
            <w:rFonts w:ascii="Roboto" w:hAnsi="Roboto"/>
            <w:sz w:val="18"/>
            <w:szCs w:val="18"/>
            <w:lang w:val="en-US"/>
          </w:rPr>
          <w:t>351</w:t>
        </w:r>
        <w:r w:rsidR="0003374F" w:rsidRPr="00945228">
          <w:rPr>
            <w:rFonts w:ascii="Roboto" w:hAnsi="Roboto"/>
            <w:sz w:val="18"/>
            <w:szCs w:val="18"/>
            <w:lang w:val="en-US"/>
          </w:rPr>
          <w:t xml:space="preserve"> </w:t>
        </w:r>
      </w:ins>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BD68234"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w:t>
      </w:r>
      <w:ins w:id="40" w:author="Christoffer Vissing" w:date="2025-05-14T15:43:00Z" w16du:dateUtc="2025-05-14T13:43:00Z">
        <w:r w:rsidR="00557FA0">
          <w:rPr>
            <w:rFonts w:ascii="Roboto" w:hAnsi="Roboto"/>
            <w:sz w:val="18"/>
            <w:szCs w:val="18"/>
            <w:lang w:val="en-US"/>
          </w:rPr>
          <w:t>28</w:t>
        </w:r>
      </w:ins>
      <w:del w:id="41" w:author="Christoffer Vissing" w:date="2025-05-14T15:43:00Z" w16du:dateUtc="2025-05-14T13:43:00Z">
        <w:r w:rsidR="008C0E95" w:rsidDel="00557FA0">
          <w:rPr>
            <w:rFonts w:ascii="Roboto" w:hAnsi="Roboto"/>
            <w:sz w:val="18"/>
            <w:szCs w:val="18"/>
            <w:lang w:val="en-US"/>
          </w:rPr>
          <w:delText>11</w:delText>
        </w:r>
      </w:del>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4"/>
          <w:footerReference w:type="default" r:id="rId15"/>
          <w:pgSz w:w="12240" w:h="15840"/>
          <w:pgMar w:top="1440" w:right="1440" w:bottom="992" w:left="1259" w:header="720" w:footer="720" w:gutter="0"/>
          <w:cols w:space="720"/>
          <w:titlePg/>
          <w:docGrid w:linePitch="360"/>
        </w:sectPr>
      </w:pPr>
      <w:bookmarkStart w:id="42"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4C8D367D"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ins w:id="43" w:author="Christoffer Vissing" w:date="2025-05-13T13:14:00Z" w16du:dateUtc="2025-05-13T11:14:00Z">
        <w:r w:rsidR="0063463C">
          <w:rPr>
            <w:rFonts w:ascii="Roboto" w:hAnsi="Roboto"/>
            <w:sz w:val="22"/>
            <w:szCs w:val="22"/>
            <w:lang w:val="en-US"/>
          </w:rPr>
          <w:t>,</w:t>
        </w:r>
      </w:ins>
      <w:ins w:id="44" w:author="Christoffer Vissing" w:date="2025-05-13T13:12:00Z" w16du:dateUtc="2025-05-13T11:12:00Z">
        <w:r w:rsidR="0063463C">
          <w:rPr>
            <w:rFonts w:ascii="Roboto" w:hAnsi="Roboto"/>
            <w:sz w:val="22"/>
            <w:szCs w:val="22"/>
            <w:lang w:val="en-US"/>
          </w:rPr>
          <w:t xml:space="preserve"> and </w:t>
        </w:r>
      </w:ins>
      <w:ins w:id="45" w:author="Christoffer Vissing" w:date="2025-05-14T14:06:00Z" w16du:dateUtc="2025-05-14T12:06:00Z">
        <w:r w:rsidR="003D5C14">
          <w:rPr>
            <w:rFonts w:ascii="Roboto" w:hAnsi="Roboto"/>
            <w:sz w:val="22"/>
            <w:szCs w:val="22"/>
            <w:lang w:val="en-US"/>
          </w:rPr>
          <w:t>are thought</w:t>
        </w:r>
      </w:ins>
      <w:ins w:id="46" w:author="Christoffer Vissing" w:date="2025-05-13T13:12:00Z" w16du:dateUtc="2025-05-13T11:12:00Z">
        <w:r w:rsidR="0063463C">
          <w:rPr>
            <w:rFonts w:ascii="Roboto" w:hAnsi="Roboto"/>
            <w:sz w:val="22"/>
            <w:szCs w:val="22"/>
            <w:lang w:val="en-US"/>
          </w:rPr>
          <w:t xml:space="preserve"> </w:t>
        </w:r>
      </w:ins>
      <w:del w:id="47" w:author="Christoffer Vissing" w:date="2025-05-13T13:11:00Z" w16du:dateUtc="2025-05-13T11:11:00Z">
        <w:r w:rsidR="00357D74" w:rsidDel="0063463C">
          <w:rPr>
            <w:rFonts w:ascii="Roboto" w:hAnsi="Roboto"/>
            <w:sz w:val="22"/>
            <w:szCs w:val="22"/>
            <w:lang w:val="en-US"/>
          </w:rPr>
          <w:delText xml:space="preserve"> but do </w:delText>
        </w:r>
        <w:commentRangeStart w:id="48"/>
        <w:r w:rsidR="00357D74" w:rsidDel="0063463C">
          <w:rPr>
            <w:rFonts w:ascii="Roboto" w:hAnsi="Roboto"/>
            <w:sz w:val="22"/>
            <w:szCs w:val="22"/>
            <w:lang w:val="en-US"/>
          </w:rPr>
          <w:delText xml:space="preserve">not account for the majority </w:delText>
        </w:r>
        <w:commentRangeEnd w:id="48"/>
        <w:r w:rsidR="003B7FA4" w:rsidDel="0063463C">
          <w:rPr>
            <w:rStyle w:val="Kommentarhenvisning"/>
            <w:lang w:val="en-US" w:eastAsia="en-US"/>
          </w:rPr>
          <w:commentReference w:id="48"/>
        </w:r>
        <w:r w:rsidR="00357D74" w:rsidDel="0063463C">
          <w:rPr>
            <w:rFonts w:ascii="Roboto" w:hAnsi="Roboto"/>
            <w:sz w:val="22"/>
            <w:szCs w:val="22"/>
            <w:lang w:val="en-US"/>
          </w:rPr>
          <w:delText>of disease</w:delText>
        </w:r>
      </w:del>
      <w:ins w:id="49" w:author="Henning Bundgaard" w:date="2025-03-25T13:01:00Z">
        <w:del w:id="50" w:author="Christoffer Vissing" w:date="2025-05-13T13:11:00Z" w16du:dateUtc="2025-05-13T11:11:00Z">
          <w:r w:rsidR="005534C8" w:rsidDel="0063463C">
            <w:rPr>
              <w:rFonts w:ascii="Roboto" w:hAnsi="Roboto"/>
              <w:sz w:val="22"/>
              <w:szCs w:val="22"/>
              <w:lang w:val="en-US"/>
            </w:rPr>
            <w:delText>patients</w:delText>
          </w:r>
        </w:del>
      </w:ins>
      <w:del w:id="51" w:author="Christoffer Vissing" w:date="2025-05-13T13:11:00Z" w16du:dateUtc="2025-05-13T11:11:00Z">
        <w:r w:rsidR="007C7784" w:rsidRPr="00945228" w:rsidDel="0063463C">
          <w:rPr>
            <w:rFonts w:ascii="Roboto" w:hAnsi="Roboto"/>
            <w:sz w:val="22"/>
            <w:szCs w:val="22"/>
            <w:lang w:val="en-US"/>
          </w:rPr>
          <w:delText>.</w:delText>
        </w:r>
      </w:del>
      <w:del w:id="52" w:author="Christoffer Vissing" w:date="2025-05-13T13:12:00Z" w16du:dateUtc="2025-05-13T11:12:00Z">
        <w:r w:rsidR="007C7784" w:rsidRPr="00945228" w:rsidDel="0063463C">
          <w:rPr>
            <w:rFonts w:ascii="Roboto" w:hAnsi="Roboto"/>
            <w:sz w:val="22"/>
            <w:szCs w:val="22"/>
            <w:lang w:val="en-US"/>
          </w:rPr>
          <w:delText xml:space="preserve"> </w:delText>
        </w:r>
        <w:r w:rsidR="00357D74" w:rsidDel="0063463C">
          <w:rPr>
            <w:rFonts w:ascii="Roboto" w:hAnsi="Roboto"/>
            <w:sz w:val="22"/>
            <w:szCs w:val="22"/>
            <w:lang w:val="en-US"/>
          </w:rPr>
          <w:delText>The</w:delText>
        </w:r>
      </w:del>
      <w:del w:id="53" w:author="Christoffer Vissing" w:date="2025-04-08T15:41:00Z" w16du:dateUtc="2025-04-08T13:41:00Z">
        <w:r w:rsidR="00357D74" w:rsidDel="000B5DA3">
          <w:rPr>
            <w:rFonts w:ascii="Roboto" w:hAnsi="Roboto"/>
            <w:sz w:val="22"/>
            <w:szCs w:val="22"/>
            <w:lang w:val="en-US"/>
          </w:rPr>
          <w:delText>ir presence is</w:delText>
        </w:r>
      </w:del>
      <w:del w:id="54" w:author="Christoffer Vissing" w:date="2025-05-13T13:12:00Z" w16du:dateUtc="2025-05-13T11:12:00Z">
        <w:r w:rsidR="00357D74" w:rsidDel="0063463C">
          <w:rPr>
            <w:rFonts w:ascii="Roboto" w:hAnsi="Roboto"/>
            <w:sz w:val="22"/>
            <w:szCs w:val="22"/>
            <w:lang w:val="en-US"/>
          </w:rPr>
          <w:delText xml:space="preserve"> </w:delText>
        </w:r>
      </w:del>
      <w:del w:id="55" w:author="Christoffer Vissing" w:date="2025-05-14T14:06:00Z" w16du:dateUtc="2025-05-14T12:06:00Z">
        <w:r w:rsidR="00357D74" w:rsidDel="003D5C14">
          <w:rPr>
            <w:rFonts w:ascii="Roboto" w:hAnsi="Roboto"/>
            <w:sz w:val="22"/>
            <w:szCs w:val="22"/>
            <w:lang w:val="en-US"/>
          </w:rPr>
          <w:delText>typically</w:delText>
        </w:r>
      </w:del>
      <w:ins w:id="56" w:author="Christoffer Vissing" w:date="2025-05-14T14:06:00Z" w16du:dateUtc="2025-05-14T12:06:00Z">
        <w:r w:rsidR="003D5C14">
          <w:rPr>
            <w:rFonts w:ascii="Roboto" w:hAnsi="Roboto"/>
            <w:sz w:val="22"/>
            <w:szCs w:val="22"/>
            <w:lang w:val="en-US"/>
          </w:rPr>
          <w:t>to</w:t>
        </w:r>
      </w:ins>
      <w:r w:rsidR="00357D74">
        <w:rPr>
          <w:rFonts w:ascii="Roboto" w:hAnsi="Roboto"/>
          <w:sz w:val="22"/>
          <w:szCs w:val="22"/>
          <w:lang w:val="en-US"/>
        </w:rPr>
        <w:t xml:space="preserve"> associate</w:t>
      </w:r>
      <w:del w:id="57" w:author="Christoffer Vissing" w:date="2025-05-14T14:06:00Z" w16du:dateUtc="2025-05-14T12:06:00Z">
        <w:r w:rsidR="00357D74" w:rsidDel="003D5C14">
          <w:rPr>
            <w:rFonts w:ascii="Roboto" w:hAnsi="Roboto"/>
            <w:sz w:val="22"/>
            <w:szCs w:val="22"/>
            <w:lang w:val="en-US"/>
          </w:rPr>
          <w:delText>d</w:delText>
        </w:r>
      </w:del>
      <w:r w:rsidR="00357D74">
        <w:rPr>
          <w:rFonts w:ascii="Roboto" w:hAnsi="Roboto"/>
          <w:sz w:val="22"/>
          <w:szCs w:val="22"/>
          <w:lang w:val="en-US"/>
        </w:rPr>
        <w:t xml:space="preserve"> with </w:t>
      </w:r>
      <w:del w:id="58" w:author="Christoffer Vissing" w:date="2025-04-08T15:41:00Z" w16du:dateUtc="2025-04-08T13:41:00Z">
        <w:r w:rsidR="00357D74" w:rsidDel="000B5DA3">
          <w:rPr>
            <w:rFonts w:ascii="Roboto" w:hAnsi="Roboto"/>
            <w:sz w:val="22"/>
            <w:szCs w:val="22"/>
            <w:lang w:val="en-US"/>
          </w:rPr>
          <w:delText>more severe disease expression</w:delText>
        </w:r>
      </w:del>
      <w:ins w:id="59" w:author="Christoffer Vissing" w:date="2025-04-08T15:41:00Z" w16du:dateUtc="2025-04-08T13:41:00Z">
        <w:r w:rsidR="000B5DA3">
          <w:rPr>
            <w:rFonts w:ascii="Roboto" w:hAnsi="Roboto"/>
            <w:sz w:val="22"/>
            <w:szCs w:val="22"/>
            <w:lang w:val="en-US"/>
          </w:rPr>
          <w:t xml:space="preserve">worse </w:t>
        </w:r>
      </w:ins>
      <w:ins w:id="60" w:author="Christoffer Vissing" w:date="2025-05-14T14:04:00Z" w16du:dateUtc="2025-05-14T12:04:00Z">
        <w:r w:rsidR="003D5C14">
          <w:rPr>
            <w:rFonts w:ascii="Roboto" w:hAnsi="Roboto"/>
            <w:sz w:val="22"/>
            <w:szCs w:val="22"/>
            <w:lang w:val="en-US"/>
          </w:rPr>
          <w:t>prognosis</w:t>
        </w:r>
      </w:ins>
      <w:ins w:id="61" w:author="Christoffer Vissing" w:date="2025-05-13T13:13:00Z" w16du:dateUtc="2025-05-13T11:13:00Z">
        <w:r w:rsidR="0063463C">
          <w:rPr>
            <w:rFonts w:ascii="Roboto" w:hAnsi="Roboto"/>
            <w:sz w:val="22"/>
            <w:szCs w:val="22"/>
            <w:lang w:val="en-US"/>
          </w:rPr>
          <w:t>.</w:t>
        </w:r>
      </w:ins>
      <w:del w:id="62" w:author="Christoffer Vissing" w:date="2025-05-13T13:13:00Z" w16du:dateUtc="2025-05-13T11:13:00Z">
        <w:r w:rsidR="00357D74" w:rsidDel="0063463C">
          <w:rPr>
            <w:rFonts w:ascii="Roboto" w:hAnsi="Roboto"/>
            <w:sz w:val="22"/>
            <w:szCs w:val="22"/>
            <w:lang w:val="en-US"/>
          </w:rPr>
          <w:delText>,</w:delText>
        </w:r>
      </w:del>
      <w:r w:rsidR="00357D74">
        <w:rPr>
          <w:rFonts w:ascii="Roboto" w:hAnsi="Roboto"/>
          <w:sz w:val="22"/>
          <w:szCs w:val="22"/>
          <w:lang w:val="en-US"/>
        </w:rPr>
        <w:t xml:space="preserve"> </w:t>
      </w:r>
      <w:ins w:id="63" w:author="Christoffer Vissing" w:date="2025-05-14T14:07:00Z" w16du:dateUtc="2025-05-14T12:07:00Z">
        <w:r w:rsidR="003D5C14">
          <w:rPr>
            <w:rFonts w:ascii="Roboto" w:hAnsi="Roboto"/>
            <w:sz w:val="22"/>
            <w:szCs w:val="22"/>
            <w:lang w:val="en-US"/>
          </w:rPr>
          <w:t>However</w:t>
        </w:r>
      </w:ins>
      <w:ins w:id="64" w:author="Christoffer Vissing" w:date="2025-05-13T13:48:00Z" w16du:dateUtc="2025-05-13T11:48:00Z">
        <w:r w:rsidR="00E8033B" w:rsidRPr="00E8033B">
          <w:rPr>
            <w:rFonts w:ascii="Roboto" w:hAnsi="Roboto"/>
            <w:sz w:val="22"/>
            <w:szCs w:val="22"/>
            <w:lang w:val="en-US"/>
          </w:rPr>
          <w:t xml:space="preserve">, </w:t>
        </w:r>
      </w:ins>
      <w:ins w:id="65" w:author="Christoffer Vissing" w:date="2025-05-14T14:34:00Z" w16du:dateUtc="2025-05-14T12:34:00Z">
        <w:r w:rsidR="008B7F71">
          <w:rPr>
            <w:rFonts w:ascii="Roboto" w:hAnsi="Roboto"/>
            <w:sz w:val="22"/>
            <w:szCs w:val="22"/>
            <w:lang w:val="en-US"/>
          </w:rPr>
          <w:t>how</w:t>
        </w:r>
      </w:ins>
      <w:ins w:id="66" w:author="Christoffer Vissing" w:date="2025-05-13T13:48:00Z" w16du:dateUtc="2025-05-13T11:48:00Z">
        <w:r w:rsidR="00E8033B" w:rsidRPr="00E8033B">
          <w:rPr>
            <w:rFonts w:ascii="Roboto" w:hAnsi="Roboto"/>
            <w:sz w:val="22"/>
            <w:szCs w:val="22"/>
            <w:lang w:val="en-US"/>
          </w:rPr>
          <w:t xml:space="preserve"> comorbid</w:t>
        </w:r>
        <w:r w:rsidR="00E8033B">
          <w:rPr>
            <w:rFonts w:ascii="Roboto" w:hAnsi="Roboto"/>
            <w:sz w:val="22"/>
            <w:szCs w:val="22"/>
            <w:lang w:val="en-US"/>
          </w:rPr>
          <w:t>ities</w:t>
        </w:r>
      </w:ins>
      <w:ins w:id="67" w:author="Christoffer Vissing" w:date="2025-05-14T14:34:00Z" w16du:dateUtc="2025-05-14T12:34:00Z">
        <w:r w:rsidR="008B7F71">
          <w:rPr>
            <w:rFonts w:ascii="Roboto" w:hAnsi="Roboto"/>
            <w:sz w:val="22"/>
            <w:szCs w:val="22"/>
            <w:lang w:val="en-US"/>
          </w:rPr>
          <w:t xml:space="preserve"> influence</w:t>
        </w:r>
      </w:ins>
      <w:ins w:id="68" w:author="Christoffer Vissing" w:date="2025-05-13T13:48:00Z" w16du:dateUtc="2025-05-13T11:48:00Z">
        <w:r w:rsidR="00E8033B" w:rsidRPr="00E8033B">
          <w:rPr>
            <w:rFonts w:ascii="Roboto" w:hAnsi="Roboto"/>
            <w:sz w:val="22"/>
            <w:szCs w:val="22"/>
            <w:lang w:val="en-US"/>
          </w:rPr>
          <w:t xml:space="preserve"> trajectories of HCM</w:t>
        </w:r>
      </w:ins>
      <w:ins w:id="69" w:author="Christoffer Vissing" w:date="2025-05-14T14:22:00Z" w16du:dateUtc="2025-05-14T12:22:00Z">
        <w:r w:rsidR="00011CEB">
          <w:rPr>
            <w:rFonts w:ascii="Roboto" w:hAnsi="Roboto"/>
            <w:sz w:val="22"/>
            <w:szCs w:val="22"/>
            <w:lang w:val="en-US"/>
          </w:rPr>
          <w:t xml:space="preserve"> </w:t>
        </w:r>
      </w:ins>
      <w:ins w:id="70" w:author="Christoffer Vissing" w:date="2025-05-14T14:34:00Z" w16du:dateUtc="2025-05-14T12:34:00Z">
        <w:r w:rsidR="008B7F71">
          <w:rPr>
            <w:rFonts w:ascii="Roboto" w:hAnsi="Roboto"/>
            <w:sz w:val="22"/>
            <w:szCs w:val="22"/>
            <w:lang w:val="en-US"/>
          </w:rPr>
          <w:t>by genotype</w:t>
        </w:r>
      </w:ins>
      <w:ins w:id="71" w:author="Christoffer Vissing" w:date="2025-05-13T13:48:00Z" w16du:dateUtc="2025-05-13T11:48:00Z">
        <w:r w:rsidR="00E8033B" w:rsidRPr="00E8033B">
          <w:rPr>
            <w:rFonts w:ascii="Roboto" w:hAnsi="Roboto"/>
            <w:sz w:val="22"/>
            <w:szCs w:val="22"/>
            <w:lang w:val="en-US"/>
          </w:rPr>
          <w:t>—and the timing of key clinical events—remains poorly defined</w:t>
        </w:r>
      </w:ins>
      <w:del w:id="72" w:author="Christoffer Vissing" w:date="2025-05-13T13:13:00Z" w16du:dateUtc="2025-05-13T11:13:00Z">
        <w:r w:rsidR="00357D74" w:rsidDel="0063463C">
          <w:rPr>
            <w:rFonts w:ascii="Roboto" w:hAnsi="Roboto"/>
            <w:sz w:val="22"/>
            <w:szCs w:val="22"/>
            <w:lang w:val="en-US"/>
          </w:rPr>
          <w:delText>h</w:delText>
        </w:r>
      </w:del>
      <w:del w:id="73" w:author="Christoffer Vissing" w:date="2025-05-13T13:49:00Z" w16du:dateUtc="2025-05-13T11:49:00Z">
        <w:r w:rsidR="00357D74" w:rsidDel="00E8033B">
          <w:rPr>
            <w:rFonts w:ascii="Roboto" w:hAnsi="Roboto"/>
            <w:sz w:val="22"/>
            <w:szCs w:val="22"/>
            <w:lang w:val="en-US"/>
          </w:rPr>
          <w:delText>owever</w:delText>
        </w:r>
        <w:r w:rsidR="0041288F" w:rsidDel="00E8033B">
          <w:rPr>
            <w:rFonts w:ascii="Roboto" w:hAnsi="Roboto"/>
            <w:sz w:val="22"/>
            <w:szCs w:val="22"/>
            <w:lang w:val="en-US"/>
          </w:rPr>
          <w:delText xml:space="preserve"> </w:delText>
        </w:r>
      </w:del>
      <w:del w:id="74"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 xml:space="preserve">study </w:delText>
        </w:r>
        <w:r w:rsidR="00476968" w:rsidDel="000B5DA3">
          <w:rPr>
            <w:rFonts w:ascii="Roboto" w:hAnsi="Roboto"/>
            <w:sz w:val="22"/>
            <w:szCs w:val="22"/>
            <w:lang w:val="en-US"/>
          </w:rPr>
          <w:delText>regarding how</w:delText>
        </w:r>
      </w:del>
      <w:del w:id="75" w:author="Christoffer Vissing" w:date="2025-05-13T13:49:00Z" w16du:dateUtc="2025-05-13T11:49:00Z">
        <w:r w:rsidR="00476968" w:rsidDel="00E8033B">
          <w:rPr>
            <w:rFonts w:ascii="Roboto" w:hAnsi="Roboto"/>
            <w:sz w:val="22"/>
            <w:szCs w:val="22"/>
            <w:lang w:val="en-US"/>
          </w:rPr>
          <w:delText xml:space="preserve"> genetic</w:delText>
        </w:r>
        <w:r w:rsidR="00357D74" w:rsidDel="00E8033B">
          <w:rPr>
            <w:rFonts w:ascii="Roboto" w:hAnsi="Roboto"/>
            <w:sz w:val="22"/>
            <w:szCs w:val="22"/>
            <w:lang w:val="en-US"/>
          </w:rPr>
          <w:delText xml:space="preserve"> background</w:delText>
        </w:r>
        <w:r w:rsidR="003E79BB" w:rsidDel="00E8033B">
          <w:rPr>
            <w:rFonts w:ascii="Roboto" w:hAnsi="Roboto"/>
            <w:sz w:val="22"/>
            <w:szCs w:val="22"/>
            <w:lang w:val="en-US"/>
          </w:rPr>
          <w:delText xml:space="preserve"> </w:delText>
        </w:r>
        <w:r w:rsidR="00357D74" w:rsidDel="00E8033B">
          <w:rPr>
            <w:rFonts w:ascii="Roboto" w:hAnsi="Roboto"/>
            <w:sz w:val="22"/>
            <w:szCs w:val="22"/>
            <w:lang w:val="en-US"/>
          </w:rPr>
          <w:delText xml:space="preserve">influences </w:delText>
        </w:r>
        <w:commentRangeStart w:id="76"/>
        <w:r w:rsidR="00357D74" w:rsidDel="00E8033B">
          <w:rPr>
            <w:rFonts w:ascii="Roboto" w:hAnsi="Roboto"/>
            <w:sz w:val="22"/>
            <w:szCs w:val="22"/>
            <w:lang w:val="en-US"/>
          </w:rPr>
          <w:delText>outcomes</w:delText>
        </w:r>
        <w:commentRangeEnd w:id="76"/>
        <w:r w:rsidR="000B5DA3" w:rsidDel="00E8033B">
          <w:rPr>
            <w:rStyle w:val="Kommentarhenvisning"/>
            <w:lang w:val="en-US" w:eastAsia="en-US"/>
          </w:rPr>
          <w:commentReference w:id="76"/>
        </w:r>
        <w:r w:rsidR="00357D74" w:rsidDel="00E8033B">
          <w:rPr>
            <w:rFonts w:ascii="Roboto" w:hAnsi="Roboto"/>
            <w:sz w:val="22"/>
            <w:szCs w:val="22"/>
            <w:lang w:val="en-US"/>
          </w:rPr>
          <w:delText>, the temporal sequence of</w:delText>
        </w:r>
        <w:r w:rsidR="00476968" w:rsidDel="00E8033B">
          <w:rPr>
            <w:rFonts w:ascii="Roboto" w:hAnsi="Roboto"/>
            <w:sz w:val="22"/>
            <w:szCs w:val="22"/>
            <w:lang w:val="en-US"/>
          </w:rPr>
          <w:delText xml:space="preserve"> </w:delText>
        </w:r>
        <w:r w:rsidR="00B970ED" w:rsidRPr="0064335B" w:rsidDel="00E8033B">
          <w:rPr>
            <w:rFonts w:ascii="Roboto" w:hAnsi="Roboto"/>
            <w:sz w:val="22"/>
            <w:szCs w:val="22"/>
            <w:lang w:val="en-US"/>
          </w:rPr>
          <w:delText>events</w:delText>
        </w:r>
        <w:r w:rsidR="00357D74" w:rsidDel="00E8033B">
          <w:rPr>
            <w:rFonts w:ascii="Roboto" w:hAnsi="Roboto"/>
            <w:sz w:val="22"/>
            <w:szCs w:val="22"/>
            <w:lang w:val="en-US"/>
          </w:rPr>
          <w:delText xml:space="preserve">, and the </w:delText>
        </w:r>
      </w:del>
      <w:ins w:id="77" w:author="Henning Bundgaard" w:date="2025-03-25T12:59:00Z">
        <w:del w:id="78" w:author="Christoffer Vissing" w:date="2025-05-13T13:49:00Z" w16du:dateUtc="2025-05-13T11:49:00Z">
          <w:r w:rsidR="005534C8" w:rsidDel="00E8033B">
            <w:rPr>
              <w:rFonts w:ascii="Roboto" w:hAnsi="Roboto"/>
              <w:sz w:val="22"/>
              <w:szCs w:val="22"/>
              <w:lang w:val="en-US"/>
            </w:rPr>
            <w:delText>association</w:delText>
          </w:r>
        </w:del>
      </w:ins>
      <w:del w:id="79" w:author="Christoffer Vissing" w:date="2025-05-13T13:49:00Z" w16du:dateUtc="2025-05-13T11:49:00Z">
        <w:r w:rsidR="00357D74" w:rsidDel="00E8033B">
          <w:rPr>
            <w:rFonts w:ascii="Roboto" w:hAnsi="Roboto"/>
            <w:sz w:val="22"/>
            <w:szCs w:val="22"/>
            <w:lang w:val="en-US"/>
          </w:rPr>
          <w:delText>impact</w:delText>
        </w:r>
      </w:del>
      <w:ins w:id="80" w:author="Henning Bundgaard" w:date="2025-03-25T12:59:00Z">
        <w:del w:id="81" w:author="Christoffer Vissing" w:date="2025-05-13T13:49:00Z" w16du:dateUtc="2025-05-13T11:49:00Z">
          <w:r w:rsidR="005534C8" w:rsidDel="00E8033B">
            <w:rPr>
              <w:rFonts w:ascii="Roboto" w:hAnsi="Roboto"/>
              <w:sz w:val="22"/>
              <w:szCs w:val="22"/>
              <w:lang w:val="en-US"/>
            </w:rPr>
            <w:delText xml:space="preserve"> with</w:delText>
          </w:r>
        </w:del>
      </w:ins>
      <w:del w:id="82" w:author="Christoffer Vissing" w:date="2025-05-13T13:49:00Z" w16du:dateUtc="2025-05-13T11:49:00Z">
        <w:r w:rsidR="00357D74" w:rsidDel="00E8033B">
          <w:rPr>
            <w:rFonts w:ascii="Roboto" w:hAnsi="Roboto"/>
            <w:sz w:val="22"/>
            <w:szCs w:val="22"/>
            <w:lang w:val="en-US"/>
          </w:rPr>
          <w:delText xml:space="preserve"> of comorbidities</w:delText>
        </w:r>
        <w:r w:rsidR="003E79BB" w:rsidDel="00E8033B">
          <w:rPr>
            <w:rFonts w:ascii="Roboto" w:hAnsi="Roboto"/>
            <w:sz w:val="22"/>
            <w:szCs w:val="22"/>
            <w:lang w:val="en-US"/>
          </w:rPr>
          <w:delText xml:space="preserve"> </w:delText>
        </w:r>
        <w:r w:rsidR="00357D74" w:rsidDel="00E8033B">
          <w:rPr>
            <w:rFonts w:ascii="Roboto" w:hAnsi="Roboto"/>
            <w:sz w:val="22"/>
            <w:szCs w:val="22"/>
            <w:lang w:val="en-US"/>
          </w:rPr>
          <w:delText xml:space="preserve">is </w:delText>
        </w:r>
        <w:r w:rsidR="003E79BB" w:rsidDel="00E8033B">
          <w:rPr>
            <w:rFonts w:ascii="Roboto" w:hAnsi="Roboto"/>
            <w:sz w:val="22"/>
            <w:szCs w:val="22"/>
            <w:lang w:val="en-US"/>
          </w:rPr>
          <w:delText>underexplored</w:delText>
        </w:r>
      </w:del>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9866F74"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r w:rsidR="00E55540">
        <w:rPr>
          <w:rFonts w:ascii="Roboto" w:hAnsi="Roboto"/>
          <w:sz w:val="22"/>
          <w:szCs w:val="22"/>
          <w:lang w:val="en-US"/>
        </w:rPr>
        <w:t xml:space="preserve">multicenter </w:t>
      </w:r>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r w:rsidR="004929D2">
        <w:rPr>
          <w:rFonts w:ascii="Roboto" w:hAnsi="Roboto"/>
          <w:sz w:val="22"/>
          <w:szCs w:val="22"/>
          <w:lang w:val="en-US"/>
        </w:rPr>
        <w:t>children and adults</w:t>
      </w:r>
      <w:r w:rsidR="004929D2"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r w:rsidR="00E55540">
        <w:rPr>
          <w:rFonts w:ascii="Roboto" w:hAnsi="Roboto"/>
          <w:sz w:val="22"/>
          <w:szCs w:val="22"/>
          <w:lang w:val="en-US"/>
        </w:rPr>
        <w:t xml:space="preserve">and </w:t>
      </w:r>
      <w:r w:rsidR="00DD6616">
        <w:rPr>
          <w:rFonts w:ascii="Roboto" w:hAnsi="Roboto"/>
          <w:sz w:val="22"/>
          <w:szCs w:val="22"/>
          <w:lang w:val="en-US"/>
        </w:rPr>
        <w:t>comorbidities,</w:t>
      </w:r>
      <w:r w:rsidR="002B6FD8">
        <w:rPr>
          <w:rFonts w:ascii="Roboto" w:hAnsi="Roboto"/>
          <w:sz w:val="22"/>
          <w:szCs w:val="22"/>
          <w:lang w:val="en-US"/>
        </w:rPr>
        <w:t xml:space="preserve"> </w:t>
      </w:r>
      <w:r w:rsidR="00E55540">
        <w:rPr>
          <w:rFonts w:ascii="Roboto" w:hAnsi="Roboto"/>
          <w:sz w:val="22"/>
          <w:szCs w:val="22"/>
          <w:lang w:val="en-US"/>
        </w:rPr>
        <w:t xml:space="preserve">on </w:t>
      </w:r>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35759335"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w:t>
      </w:r>
      <w:r w:rsidR="005727AC">
        <w:rPr>
          <w:rFonts w:ascii="Roboto" w:hAnsi="Roboto"/>
          <w:sz w:val="22"/>
          <w:szCs w:val="22"/>
          <w:lang w:val="en-US"/>
        </w:rPr>
        <w:t>82</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w:t>
      </w:r>
      <w:del w:id="83" w:author="Christoffer Vissing" w:date="2025-05-14T14:09:00Z" w16du:dateUtc="2025-05-14T12:09:00Z">
        <w:r w:rsidR="000B140C" w:rsidRPr="008E1D94" w:rsidDel="003D5C14">
          <w:rPr>
            <w:rFonts w:ascii="Roboto" w:hAnsi="Roboto"/>
            <w:sz w:val="22"/>
            <w:szCs w:val="22"/>
            <w:lang w:val="en-US"/>
          </w:rPr>
          <w:delText xml:space="preserve">age </w:delText>
        </w:r>
      </w:del>
      <w:r w:rsidR="000B140C" w:rsidRPr="008E1D94">
        <w:rPr>
          <w:rFonts w:ascii="Roboto" w:hAnsi="Roboto"/>
          <w:sz w:val="22"/>
          <w:szCs w:val="22"/>
          <w:lang w:val="en-US"/>
        </w:rPr>
        <w:t>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ins w:id="84" w:author="Christoffer Vissing" w:date="2025-05-14T14:10:00Z" w16du:dateUtc="2025-05-14T12:10:00Z">
        <w:r w:rsidR="003D5C14">
          <w:rPr>
            <w:rFonts w:ascii="Roboto" w:hAnsi="Roboto"/>
            <w:sz w:val="22"/>
            <w:szCs w:val="22"/>
            <w:lang w:val="en-US"/>
          </w:rPr>
          <w:t xml:space="preserve">, female sex, </w:t>
        </w:r>
        <w:proofErr w:type="gramStart"/>
        <w:r w:rsidR="003D5C14">
          <w:rPr>
            <w:rFonts w:ascii="Roboto" w:hAnsi="Roboto"/>
            <w:sz w:val="22"/>
            <w:szCs w:val="22"/>
            <w:lang w:val="en-US"/>
          </w:rPr>
          <w:t>and</w:t>
        </w:r>
      </w:ins>
      <w:r w:rsidR="009C07C4" w:rsidRPr="008E1D94">
        <w:rPr>
          <w:rFonts w:ascii="Roboto" w:hAnsi="Roboto"/>
          <w:sz w:val="22"/>
          <w:szCs w:val="22"/>
          <w:lang w:val="en-US"/>
        </w:rPr>
        <w:t>,</w:t>
      </w:r>
      <w:proofErr w:type="gramEnd"/>
      <w:ins w:id="85" w:author="Christoffer Vissing" w:date="2025-05-13T22:15:00Z" w16du:dateUtc="2025-05-13T20:15:00Z">
        <w:r w:rsidR="00EC1107">
          <w:rPr>
            <w:rFonts w:ascii="Roboto" w:hAnsi="Roboto"/>
            <w:sz w:val="22"/>
            <w:szCs w:val="22"/>
            <w:lang w:val="en-US"/>
          </w:rPr>
          <w:t xml:space="preserve"> less obesity, hypertension and LV obstruction</w:t>
        </w:r>
      </w:ins>
      <w:ins w:id="86" w:author="Christoffer Vissing" w:date="2025-05-14T14:10:00Z" w16du:dateUtc="2025-05-14T12:10:00Z">
        <w:r w:rsidR="003D5C14">
          <w:rPr>
            <w:rFonts w:ascii="Roboto" w:hAnsi="Roboto"/>
            <w:sz w:val="22"/>
            <w:szCs w:val="22"/>
            <w:lang w:val="en-US"/>
          </w:rPr>
          <w:t>. After age-</w:t>
        </w:r>
        <w:proofErr w:type="spellStart"/>
        <w:r w:rsidR="003D5C14">
          <w:rPr>
            <w:rFonts w:ascii="Roboto" w:hAnsi="Roboto"/>
            <w:sz w:val="22"/>
            <w:szCs w:val="22"/>
            <w:lang w:val="en-US"/>
          </w:rPr>
          <w:t>standardi</w:t>
        </w:r>
      </w:ins>
      <w:ins w:id="87" w:author="Christoffer Vissing" w:date="2025-05-14T14:11:00Z" w16du:dateUtc="2025-05-14T12:11:00Z">
        <w:r w:rsidR="003D5C14">
          <w:rPr>
            <w:rFonts w:ascii="Roboto" w:hAnsi="Roboto"/>
            <w:sz w:val="22"/>
            <w:szCs w:val="22"/>
            <w:lang w:val="en-US"/>
          </w:rPr>
          <w:t>sation</w:t>
        </w:r>
        <w:proofErr w:type="spellEnd"/>
        <w:r w:rsidR="003D5C14">
          <w:rPr>
            <w:rFonts w:ascii="Roboto" w:hAnsi="Roboto"/>
            <w:sz w:val="22"/>
            <w:szCs w:val="22"/>
            <w:lang w:val="en-US"/>
          </w:rPr>
          <w:t xml:space="preserve">, </w:t>
        </w:r>
        <w:proofErr w:type="spellStart"/>
        <w:r w:rsidR="003D5C14">
          <w:rPr>
            <w:rFonts w:ascii="Roboto" w:hAnsi="Roboto"/>
            <w:sz w:val="22"/>
            <w:szCs w:val="22"/>
            <w:lang w:val="en-US"/>
          </w:rPr>
          <w:t>sarcomeric</w:t>
        </w:r>
        <w:proofErr w:type="spellEnd"/>
        <w:r w:rsidR="003D5C14">
          <w:rPr>
            <w:rFonts w:ascii="Roboto" w:hAnsi="Roboto"/>
            <w:sz w:val="22"/>
            <w:szCs w:val="22"/>
            <w:lang w:val="en-US"/>
          </w:rPr>
          <w:t xml:space="preserve"> HCM carried a</w:t>
        </w:r>
      </w:ins>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w:t>
      </w:r>
      <w:del w:id="88" w:author="Christoffer Vissing" w:date="2025-05-14T14:11:00Z" w16du:dateUtc="2025-05-14T12:11:00Z">
        <w:r w:rsidR="00D803C7" w:rsidDel="003D5C14">
          <w:rPr>
            <w:rFonts w:ascii="Roboto" w:hAnsi="Roboto"/>
            <w:sz w:val="22"/>
            <w:szCs w:val="22"/>
            <w:lang w:val="en-US"/>
          </w:rPr>
          <w:delText>and age-s</w:delText>
        </w:r>
        <w:r w:rsidR="0064335B" w:rsidDel="003D5C14">
          <w:rPr>
            <w:rFonts w:ascii="Roboto" w:hAnsi="Roboto"/>
            <w:sz w:val="22"/>
            <w:szCs w:val="22"/>
            <w:lang w:val="en-US"/>
          </w:rPr>
          <w:delText>tandardized</w:delText>
        </w:r>
        <w:r w:rsidR="00D803C7" w:rsidDel="003D5C14">
          <w:rPr>
            <w:rFonts w:ascii="Roboto" w:hAnsi="Roboto"/>
            <w:sz w:val="22"/>
            <w:szCs w:val="22"/>
            <w:lang w:val="en-US"/>
          </w:rPr>
          <w:delText xml:space="preserve"> incidence</w:delText>
        </w:r>
        <w:r w:rsidR="008065FD" w:rsidDel="003D5C14">
          <w:rPr>
            <w:rFonts w:ascii="Roboto" w:hAnsi="Roboto"/>
            <w:sz w:val="22"/>
            <w:szCs w:val="22"/>
            <w:lang w:val="en-US"/>
          </w:rPr>
          <w:delText>s</w:delText>
        </w:r>
        <w:r w:rsidR="00AE6F82" w:rsidDel="003D5C14">
          <w:rPr>
            <w:rFonts w:ascii="Roboto" w:hAnsi="Roboto"/>
            <w:sz w:val="22"/>
            <w:szCs w:val="22"/>
            <w:lang w:val="en-US"/>
          </w:rPr>
          <w:delText xml:space="preserve"> (ASI)</w:delText>
        </w:r>
        <w:r w:rsidR="00575910" w:rsidRPr="008E1D94" w:rsidDel="003D5C14">
          <w:rPr>
            <w:rFonts w:ascii="Roboto" w:hAnsi="Roboto"/>
            <w:sz w:val="22"/>
            <w:szCs w:val="22"/>
            <w:lang w:val="en-US"/>
          </w:rPr>
          <w:delText xml:space="preserve"> </w:delText>
        </w:r>
      </w:del>
      <w:r w:rsidR="00575910" w:rsidRPr="008E1D94">
        <w:rPr>
          <w:rFonts w:ascii="Roboto" w:hAnsi="Roboto"/>
          <w:sz w:val="22"/>
          <w:szCs w:val="22"/>
          <w:lang w:val="en-US"/>
        </w:rPr>
        <w:t>of a</w:t>
      </w:r>
      <w:r w:rsidR="00894A5E" w:rsidRPr="008E1D94">
        <w:rPr>
          <w:rFonts w:ascii="Roboto" w:hAnsi="Roboto"/>
          <w:sz w:val="22"/>
          <w:szCs w:val="22"/>
          <w:lang w:val="en-US"/>
        </w:rPr>
        <w:t>trial fibrillation</w:t>
      </w:r>
      <w:r w:rsidR="00AE6F82">
        <w:rPr>
          <w:rFonts w:ascii="Roboto" w:hAnsi="Roboto"/>
          <w:sz w:val="22"/>
          <w:szCs w:val="22"/>
          <w:lang w:val="en-US"/>
        </w:rPr>
        <w:t xml:space="preserve"> (</w:t>
      </w:r>
      <w:ins w:id="89" w:author="Christoffer Vissing" w:date="2025-05-14T14:12:00Z" w16du:dateUtc="2025-05-14T12:12:00Z">
        <w:r w:rsidR="003D5C14">
          <w:rPr>
            <w:rFonts w:ascii="Roboto" w:hAnsi="Roboto"/>
            <w:sz w:val="22"/>
            <w:szCs w:val="22"/>
            <w:lang w:val="en-US"/>
          </w:rPr>
          <w:t>age-</w:t>
        </w:r>
        <w:proofErr w:type="spellStart"/>
        <w:r w:rsidR="003D5C14">
          <w:rPr>
            <w:rFonts w:ascii="Roboto" w:hAnsi="Roboto"/>
            <w:sz w:val="22"/>
            <w:szCs w:val="22"/>
            <w:lang w:val="en-US"/>
          </w:rPr>
          <w:t>standardised</w:t>
        </w:r>
        <w:proofErr w:type="spellEnd"/>
        <w:r w:rsidR="003D5C14">
          <w:rPr>
            <w:rFonts w:ascii="Roboto" w:hAnsi="Roboto"/>
            <w:sz w:val="22"/>
            <w:szCs w:val="22"/>
            <w:lang w:val="en-US"/>
          </w:rPr>
          <w:t xml:space="preserve"> incidence [</w:t>
        </w:r>
      </w:ins>
      <w:r w:rsidR="00AE6F82">
        <w:rPr>
          <w:rFonts w:ascii="Roboto" w:hAnsi="Roboto"/>
          <w:sz w:val="22"/>
          <w:szCs w:val="22"/>
          <w:lang w:val="en-US"/>
        </w:rPr>
        <w:t>ASI</w:t>
      </w:r>
      <w:ins w:id="90" w:author="Christoffer Vissing" w:date="2025-05-14T14:12:00Z" w16du:dateUtc="2025-05-14T12:12:00Z">
        <w:r w:rsidR="003D5C14">
          <w:rPr>
            <w:rFonts w:ascii="Roboto" w:hAnsi="Roboto"/>
            <w:sz w:val="22"/>
            <w:szCs w:val="22"/>
            <w:lang w:val="en-US"/>
          </w:rPr>
          <w:t>]</w:t>
        </w:r>
      </w:ins>
      <w:r w:rsidR="00AE6F82">
        <w:rPr>
          <w:rFonts w:ascii="Roboto" w:hAnsi="Roboto"/>
          <w:sz w:val="22"/>
          <w:szCs w:val="22"/>
          <w:lang w:val="en-US"/>
        </w:rPr>
        <w:t xml:space="preserve">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w:t>
      </w:r>
      <w:del w:id="91" w:author="Christoffer Vissing" w:date="2025-05-14T10:01:00Z" w16du:dateUtc="2025-05-14T08:01:00Z">
        <w:r w:rsidR="0041288F" w:rsidDel="005727AC">
          <w:rPr>
            <w:rFonts w:ascii="Roboto" w:hAnsi="Roboto"/>
            <w:sz w:val="22"/>
            <w:szCs w:val="22"/>
            <w:lang w:val="en-US"/>
          </w:rPr>
          <w:delText xml:space="preserve"> (n=3082)</w:delText>
        </w:r>
      </w:del>
      <w:r w:rsidR="00AE60F7" w:rsidRPr="00907D0E">
        <w:rPr>
          <w:rFonts w:ascii="Roboto" w:hAnsi="Roboto"/>
          <w:sz w:val="22"/>
          <w:szCs w:val="22"/>
          <w:lang w:val="en-US"/>
        </w:rPr>
        <w:t>.</w:t>
      </w:r>
      <w:ins w:id="92" w:author="Christoffer Vissing" w:date="2025-05-13T22:16:00Z" w16du:dateUtc="2025-05-13T20:16:00Z">
        <w:r w:rsidR="00EC1107" w:rsidRPr="00907D0E" w:rsidDel="00EC1107">
          <w:rPr>
            <w:rFonts w:ascii="Roboto" w:hAnsi="Roboto"/>
            <w:sz w:val="22"/>
            <w:szCs w:val="22"/>
            <w:lang w:val="en-US"/>
          </w:rPr>
          <w:t xml:space="preserve"> </w:t>
        </w:r>
      </w:ins>
      <w:del w:id="93" w:author="Christoffer Vissing" w:date="2025-05-13T22:16:00Z" w16du:dateUtc="2025-05-13T20:16:00Z">
        <w:r w:rsidR="006A5983" w:rsidRPr="00907D0E" w:rsidDel="00EC1107">
          <w:rPr>
            <w:rFonts w:ascii="Roboto" w:hAnsi="Roboto"/>
            <w:sz w:val="22"/>
            <w:szCs w:val="22"/>
            <w:lang w:val="en-US"/>
          </w:rPr>
          <w:delText xml:space="preserve"> </w:delText>
        </w:r>
      </w:del>
      <w:commentRangeStart w:id="94"/>
      <w:ins w:id="95" w:author="Anna Axelsson Raja" w:date="2025-03-29T07:36:00Z">
        <w:del w:id="96" w:author="Christoffer Vissing" w:date="2025-05-13T22:16:00Z" w16du:dateUtc="2025-05-13T20:16:00Z">
          <w:r w:rsidR="00935B32" w:rsidDel="00EC1107">
            <w:rPr>
              <w:rFonts w:ascii="Roboto" w:hAnsi="Roboto"/>
              <w:sz w:val="22"/>
              <w:szCs w:val="22"/>
              <w:lang w:val="en-US"/>
            </w:rPr>
            <w:delText>O</w:delText>
          </w:r>
        </w:del>
      </w:ins>
      <w:del w:id="97" w:author="Christoffer Vissing" w:date="2025-05-13T22:16:00Z" w16du:dateUtc="2025-05-13T20:16:00Z">
        <w:r w:rsidR="00003735" w:rsidDel="00EC1107">
          <w:rPr>
            <w:rFonts w:ascii="Roboto" w:hAnsi="Roboto"/>
            <w:sz w:val="22"/>
            <w:szCs w:val="22"/>
            <w:lang w:val="en-US"/>
          </w:rPr>
          <w:delText>Conversely, obesity</w:delText>
        </w:r>
        <w:r w:rsidR="003D3D16" w:rsidDel="00EC1107">
          <w:rPr>
            <w:rFonts w:ascii="Roboto" w:hAnsi="Roboto"/>
            <w:sz w:val="22"/>
            <w:szCs w:val="22"/>
            <w:lang w:val="en-US"/>
          </w:rPr>
          <w:delText>,</w:delText>
        </w:r>
        <w:r w:rsidR="00003735" w:rsidDel="00EC1107">
          <w:rPr>
            <w:rFonts w:ascii="Roboto" w:hAnsi="Roboto"/>
            <w:sz w:val="22"/>
            <w:szCs w:val="22"/>
            <w:lang w:val="en-US"/>
          </w:rPr>
          <w:delText xml:space="preserve"> hypertension</w:delText>
        </w:r>
        <w:r w:rsidR="003D3D16" w:rsidDel="00EC1107">
          <w:rPr>
            <w:rFonts w:ascii="Roboto" w:hAnsi="Roboto"/>
            <w:sz w:val="22"/>
            <w:szCs w:val="22"/>
            <w:lang w:val="en-US"/>
          </w:rPr>
          <w:delText xml:space="preserve"> and LV obstruction</w:delText>
        </w:r>
        <w:r w:rsidR="003E79BB" w:rsidDel="00EC1107">
          <w:rPr>
            <w:rFonts w:ascii="Roboto" w:hAnsi="Roboto"/>
            <w:sz w:val="22"/>
            <w:szCs w:val="22"/>
            <w:lang w:val="en-US"/>
          </w:rPr>
          <w:delText xml:space="preserve"> were more common in </w:delText>
        </w:r>
        <w:commentRangeStart w:id="98"/>
        <w:commentRangeStart w:id="99"/>
        <w:commentRangeStart w:id="100"/>
        <w:commentRangeStart w:id="101"/>
        <w:commentRangeStart w:id="102"/>
        <w:r w:rsidR="003E79BB" w:rsidDel="00EC1107">
          <w:rPr>
            <w:rFonts w:ascii="Roboto" w:hAnsi="Roboto"/>
            <w:sz w:val="22"/>
            <w:szCs w:val="22"/>
            <w:lang w:val="en-US"/>
          </w:rPr>
          <w:delText>non-sarcomeric HCM</w:delText>
        </w:r>
        <w:commentRangeEnd w:id="98"/>
        <w:r w:rsidR="00036093" w:rsidDel="00EC1107">
          <w:rPr>
            <w:rStyle w:val="Kommentarhenvisning"/>
            <w:lang w:val="en-US" w:eastAsia="en-US"/>
          </w:rPr>
          <w:commentReference w:id="98"/>
        </w:r>
        <w:commentRangeEnd w:id="99"/>
        <w:r w:rsidR="001871E9" w:rsidDel="00EC1107">
          <w:rPr>
            <w:rStyle w:val="Kommentarhenvisning"/>
            <w:lang w:val="en-US" w:eastAsia="en-US"/>
          </w:rPr>
          <w:commentReference w:id="99"/>
        </w:r>
        <w:commentRangeEnd w:id="100"/>
        <w:r w:rsidR="00E55540" w:rsidDel="00EC1107">
          <w:rPr>
            <w:rStyle w:val="Kommentarhenvisning"/>
            <w:lang w:val="en-US" w:eastAsia="en-US"/>
          </w:rPr>
          <w:commentReference w:id="100"/>
        </w:r>
        <w:commentRangeEnd w:id="101"/>
        <w:r w:rsidR="009E4A4E" w:rsidDel="00EC1107">
          <w:rPr>
            <w:rStyle w:val="Kommentarhenvisning"/>
            <w:lang w:val="en-US" w:eastAsia="en-US"/>
          </w:rPr>
          <w:commentReference w:id="101"/>
        </w:r>
        <w:commentRangeEnd w:id="102"/>
        <w:r w:rsidR="009E4A4E" w:rsidDel="00EC1107">
          <w:rPr>
            <w:rStyle w:val="Kommentarhenvisning"/>
            <w:lang w:val="en-US" w:eastAsia="en-US"/>
          </w:rPr>
          <w:commentReference w:id="102"/>
        </w:r>
        <w:r w:rsidR="003D3D16" w:rsidRPr="00B14D85" w:rsidDel="00EC1107">
          <w:rPr>
            <w:rFonts w:ascii="Roboto" w:hAnsi="Roboto"/>
            <w:sz w:val="22"/>
            <w:szCs w:val="22"/>
            <w:lang w:val="en-US"/>
          </w:rPr>
          <w:delText>.</w:delText>
        </w:r>
      </w:del>
      <w:commentRangeEnd w:id="94"/>
      <w:r w:rsidR="00935B32">
        <w:rPr>
          <w:rStyle w:val="Kommentarhenvisning"/>
          <w:lang w:val="en-US" w:eastAsia="en-US"/>
        </w:rPr>
        <w:commentReference w:id="94"/>
      </w:r>
    </w:p>
    <w:p w14:paraId="3BF2D74D" w14:textId="7E05BA0F"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was similar</w:t>
      </w:r>
      <w:ins w:id="103" w:author="Christoffer Vissing" w:date="2025-05-14T14:13:00Z" w16du:dateUtc="2025-05-14T12:13:00Z">
        <w:r w:rsidR="003D5C14">
          <w:rPr>
            <w:rFonts w:ascii="Roboto" w:hAnsi="Roboto"/>
            <w:sz w:val="22"/>
            <w:szCs w:val="22"/>
            <w:lang w:val="en-US"/>
          </w:rPr>
          <w:t xml:space="preserve"> </w:t>
        </w:r>
      </w:ins>
      <w:del w:id="104" w:author="Christoffer Vissing" w:date="2025-05-14T14:12:00Z" w16du:dateUtc="2025-05-14T12:12:00Z">
        <w:r w:rsidDel="003D5C14">
          <w:rPr>
            <w:rFonts w:ascii="Roboto" w:hAnsi="Roboto"/>
            <w:sz w:val="22"/>
            <w:szCs w:val="22"/>
            <w:lang w:val="en-US"/>
          </w:rPr>
          <w:delText xml:space="preserve"> </w:delText>
        </w:r>
        <w:r w:rsidR="003D3D16" w:rsidRPr="00B14D85" w:rsidDel="003D5C14">
          <w:rPr>
            <w:rFonts w:ascii="Roboto" w:hAnsi="Roboto"/>
            <w:sz w:val="22"/>
            <w:szCs w:val="22"/>
            <w:lang w:val="en-US"/>
          </w:rPr>
          <w:delText xml:space="preserve">between groups </w:delText>
        </w:r>
      </w:del>
      <w:r w:rsidR="003D3D16" w:rsidRPr="00B14D85">
        <w:rPr>
          <w:rFonts w:ascii="Roboto" w:hAnsi="Roboto"/>
          <w:sz w:val="22"/>
          <w:szCs w:val="22"/>
          <w:lang w:val="en-US"/>
        </w:rPr>
        <w:t>(10.4%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ins w:id="105" w:author="Christoffer Vissing" w:date="2025-05-14T14:13:00Z" w16du:dateUtc="2025-05-14T12:13:00Z">
        <w:r w:rsidR="00011CEB">
          <w:rPr>
            <w:rFonts w:ascii="Roboto" w:hAnsi="Roboto"/>
            <w:sz w:val="22"/>
            <w:szCs w:val="22"/>
            <w:lang w:val="en-US"/>
          </w:rPr>
          <w:t xml:space="preserve">patients with </w:t>
        </w:r>
      </w:ins>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t>
      </w:r>
      <w:del w:id="106" w:author="Christoffer Vissing" w:date="2025-05-14T14:13:00Z" w16du:dateUtc="2025-05-14T12:13:00Z">
        <w:r w:rsidR="003D3D16" w:rsidRPr="00B14D85" w:rsidDel="00011CEB">
          <w:rPr>
            <w:rFonts w:ascii="Roboto" w:hAnsi="Roboto"/>
            <w:sz w:val="22"/>
            <w:szCs w:val="22"/>
            <w:lang w:val="en-US"/>
          </w:rPr>
          <w:delText xml:space="preserve">was </w:delText>
        </w:r>
      </w:del>
      <w:ins w:id="107" w:author="Christoffer Vissing" w:date="2025-05-14T14:13:00Z" w16du:dateUtc="2025-05-14T12:13:00Z">
        <w:r w:rsidR="00011CEB">
          <w:rPr>
            <w:rFonts w:ascii="Roboto" w:hAnsi="Roboto"/>
            <w:sz w:val="22"/>
            <w:szCs w:val="22"/>
            <w:lang w:val="en-US"/>
          </w:rPr>
          <w:t>died younger</w:t>
        </w:r>
        <w:r w:rsidR="00011CEB" w:rsidRPr="00B14D85">
          <w:rPr>
            <w:rFonts w:ascii="Roboto" w:hAnsi="Roboto"/>
            <w:sz w:val="22"/>
            <w:szCs w:val="22"/>
            <w:lang w:val="en-US"/>
          </w:rPr>
          <w:t xml:space="preserve"> </w:t>
        </w:r>
      </w:ins>
      <w:del w:id="108" w:author="Christoffer Vissing" w:date="2025-05-14T14:13:00Z" w16du:dateUtc="2025-05-14T12:13:00Z">
        <w:r w:rsidR="003D3D16" w:rsidRPr="00B14D85" w:rsidDel="00011CEB">
          <w:rPr>
            <w:rFonts w:ascii="Roboto" w:hAnsi="Roboto"/>
            <w:sz w:val="22"/>
            <w:szCs w:val="22"/>
            <w:lang w:val="en-US"/>
          </w:rPr>
          <w:delText xml:space="preserve">associated with younger age at death </w:delText>
        </w:r>
      </w:del>
      <w:r w:rsidR="003D3D16" w:rsidRPr="00B14D85">
        <w:rPr>
          <w:rFonts w:ascii="Roboto" w:hAnsi="Roboto"/>
          <w:sz w:val="22"/>
          <w:szCs w:val="22"/>
          <w:lang w:val="en-US"/>
        </w:rPr>
        <w:t>(mean 7.8 years earlier</w:t>
      </w:r>
      <w:r w:rsidR="00036093">
        <w:rPr>
          <w:rFonts w:ascii="Roboto" w:hAnsi="Roboto"/>
          <w:sz w:val="22"/>
          <w:szCs w:val="22"/>
          <w:lang w:val="en-US"/>
        </w:rPr>
        <w:t>, p&lt;0.001</w:t>
      </w:r>
      <w:r w:rsidR="003D3D16" w:rsidRPr="00B14D85">
        <w:rPr>
          <w:rFonts w:ascii="Roboto" w:hAnsi="Roboto"/>
          <w:sz w:val="22"/>
          <w:szCs w:val="22"/>
          <w:lang w:val="en-US"/>
        </w:rPr>
        <w:t>) and</w:t>
      </w:r>
      <w:ins w:id="109" w:author="Christoffer Vissing" w:date="2025-05-14T14:14:00Z" w16du:dateUtc="2025-05-14T12:14:00Z">
        <w:r w:rsidR="00011CEB">
          <w:rPr>
            <w:rFonts w:ascii="Roboto" w:hAnsi="Roboto"/>
            <w:sz w:val="22"/>
            <w:szCs w:val="22"/>
            <w:lang w:val="en-US"/>
          </w:rPr>
          <w:t xml:space="preserve"> had</w:t>
        </w:r>
      </w:ins>
      <w:r w:rsidR="003D3D16" w:rsidRPr="00B14D85">
        <w:rPr>
          <w:rFonts w:ascii="Roboto" w:hAnsi="Roboto"/>
          <w:sz w:val="22"/>
          <w:szCs w:val="22"/>
          <w:lang w:val="en-US"/>
        </w:rPr>
        <w:t xml:space="preserve">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del w:id="110" w:author="Christoffer Vissing" w:date="2025-05-13T13:54:00Z" w16du:dateUtc="2025-05-13T11:54:00Z">
        <w:r w:rsidR="003E79BB" w:rsidDel="000A01EC">
          <w:rPr>
            <w:rFonts w:ascii="Roboto" w:hAnsi="Roboto"/>
            <w:sz w:val="22"/>
            <w:szCs w:val="22"/>
            <w:lang w:val="en-US"/>
          </w:rPr>
          <w:delText xml:space="preserve">largely </w:delText>
        </w:r>
      </w:del>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808E0BC"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del w:id="111" w:author="Christoffer Vissing" w:date="2025-05-14T14:14:00Z" w16du:dateUtc="2025-05-14T12:14:00Z">
        <w:r w:rsidR="00036093" w:rsidDel="00011CEB">
          <w:rPr>
            <w:rFonts w:ascii="Roboto" w:hAnsi="Roboto"/>
            <w:sz w:val="22"/>
            <w:szCs w:val="22"/>
            <w:lang w:val="en-US"/>
          </w:rPr>
          <w:delText xml:space="preserve">future </w:delText>
        </w:r>
      </w:del>
      <w:r w:rsidRPr="00B14D85">
        <w:rPr>
          <w:rFonts w:ascii="Roboto" w:hAnsi="Roboto"/>
          <w:sz w:val="22"/>
          <w:szCs w:val="22"/>
          <w:lang w:val="en-US"/>
        </w:rPr>
        <w:t xml:space="preserve">adverse outcomes, </w:t>
      </w:r>
      <w:del w:id="112" w:author="Christoffer Vissing" w:date="2025-05-14T14:14:00Z" w16du:dateUtc="2025-05-14T12:14:00Z">
        <w:r w:rsidRPr="00B14D85" w:rsidDel="00011CEB">
          <w:rPr>
            <w:rFonts w:ascii="Roboto" w:hAnsi="Roboto"/>
            <w:sz w:val="22"/>
            <w:szCs w:val="22"/>
            <w:lang w:val="en-US"/>
          </w:rPr>
          <w:delText xml:space="preserve">including </w:delText>
        </w:r>
      </w:del>
      <w:ins w:id="113" w:author="Christoffer Vissing" w:date="2025-05-14T14:14:00Z" w16du:dateUtc="2025-05-14T12:14:00Z">
        <w:r w:rsidR="00011CEB" w:rsidRPr="00B14D85">
          <w:rPr>
            <w:rFonts w:ascii="Roboto" w:hAnsi="Roboto"/>
            <w:sz w:val="22"/>
            <w:szCs w:val="22"/>
            <w:lang w:val="en-US"/>
          </w:rPr>
          <w:t xml:space="preserve"> </w:t>
        </w:r>
      </w:ins>
      <w:r w:rsidRPr="00B14D85">
        <w:rPr>
          <w:rFonts w:ascii="Roboto" w:hAnsi="Roboto"/>
          <w:sz w:val="22"/>
          <w:szCs w:val="22"/>
          <w:lang w:val="en-US"/>
        </w:rPr>
        <w:t>increas</w:t>
      </w:r>
      <w:ins w:id="114" w:author="Christoffer Vissing" w:date="2025-05-14T14:15:00Z" w16du:dateUtc="2025-05-14T12:15:00Z">
        <w:r w:rsidR="00011CEB">
          <w:rPr>
            <w:rFonts w:ascii="Roboto" w:hAnsi="Roboto"/>
            <w:sz w:val="22"/>
            <w:szCs w:val="22"/>
            <w:lang w:val="en-US"/>
          </w:rPr>
          <w:t>ing</w:t>
        </w:r>
      </w:ins>
      <w:del w:id="115" w:author="Christoffer Vissing" w:date="2025-05-14T14:15:00Z" w16du:dateUtc="2025-05-14T12:15:00Z">
        <w:r w:rsidRPr="00B14D85" w:rsidDel="00011CEB">
          <w:rPr>
            <w:rFonts w:ascii="Roboto" w:hAnsi="Roboto"/>
            <w:sz w:val="22"/>
            <w:szCs w:val="22"/>
            <w:lang w:val="en-US"/>
          </w:rPr>
          <w:delText>ed</w:delText>
        </w:r>
      </w:del>
      <w:ins w:id="116" w:author="Christoffer Vissing" w:date="2025-05-14T14:15:00Z" w16du:dateUtc="2025-05-14T12:15:00Z">
        <w:r w:rsidR="00011CEB">
          <w:rPr>
            <w:rFonts w:ascii="Roboto" w:hAnsi="Roboto"/>
            <w:sz w:val="22"/>
            <w:szCs w:val="22"/>
            <w:lang w:val="en-US"/>
          </w:rPr>
          <w:t xml:space="preserve"> the</w:t>
        </w:r>
      </w:ins>
      <w:r w:rsidRPr="00B14D85">
        <w:rPr>
          <w:rFonts w:ascii="Roboto" w:hAnsi="Roboto"/>
          <w:sz w:val="22"/>
          <w:szCs w:val="22"/>
          <w:lang w:val="en-US"/>
        </w:rPr>
        <w:t xml:space="preserve"> risk of LV systolic dysfunction (HR 2.89 [CI 2.37-3.53]), ventricular arrhythmias (HR 3.17 [CI 2.40-4.20]), and mortality (HR 2.03 [CI 1.72-2.41])</w:t>
      </w:r>
      <w:r w:rsidR="00E55540">
        <w:rPr>
          <w:rFonts w:ascii="Roboto" w:hAnsi="Roboto"/>
          <w:sz w:val="22"/>
          <w:szCs w:val="22"/>
          <w:lang w:val="en-US"/>
        </w:rPr>
        <w:t xml:space="preserve"> in both groups</w:t>
      </w:r>
      <w:ins w:id="117" w:author="Christoffer Vissing" w:date="2025-05-13T22:16:00Z" w16du:dateUtc="2025-05-13T20:16:00Z">
        <w:r w:rsidR="00EC1107">
          <w:rPr>
            <w:rFonts w:ascii="Roboto" w:hAnsi="Roboto"/>
            <w:sz w:val="22"/>
            <w:szCs w:val="22"/>
            <w:lang w:val="en-US"/>
          </w:rPr>
          <w:t xml:space="preserve">. </w:t>
        </w:r>
      </w:ins>
      <w:ins w:id="118" w:author="Christoffer Vissing" w:date="2025-05-14T14:15:00Z" w16du:dateUtc="2025-05-14T12:15:00Z">
        <w:r w:rsidR="00011CEB">
          <w:rPr>
            <w:rFonts w:ascii="Roboto" w:hAnsi="Roboto"/>
            <w:sz w:val="22"/>
            <w:szCs w:val="22"/>
            <w:lang w:val="en-US"/>
          </w:rPr>
          <w:t>Genotype-i</w:t>
        </w:r>
      </w:ins>
      <w:del w:id="119" w:author="Christoffer Vissing" w:date="2025-05-14T14:15:00Z" w16du:dateUtc="2025-05-14T12:15:00Z">
        <w:r w:rsidRPr="00B14D85" w:rsidDel="00011CEB">
          <w:rPr>
            <w:rFonts w:ascii="Roboto" w:hAnsi="Roboto"/>
            <w:sz w:val="22"/>
            <w:szCs w:val="22"/>
            <w:lang w:val="en-US"/>
          </w:rPr>
          <w:delText>I</w:delText>
        </w:r>
      </w:del>
      <w:r w:rsidRPr="00B14D85">
        <w:rPr>
          <w:rFonts w:ascii="Roboto" w:hAnsi="Roboto"/>
          <w:sz w:val="22"/>
          <w:szCs w:val="22"/>
          <w:lang w:val="en-US"/>
        </w:rPr>
        <w:t xml:space="preserve">nteraction analyses demonstrated </w:t>
      </w:r>
      <w:del w:id="120" w:author="Christoffer Vissing" w:date="2025-05-14T14:15:00Z" w16du:dateUtc="2025-05-14T12:15:00Z">
        <w:r w:rsidRPr="00B14D85" w:rsidDel="00011CEB">
          <w:rPr>
            <w:rFonts w:ascii="Roboto" w:hAnsi="Roboto"/>
            <w:sz w:val="22"/>
            <w:szCs w:val="22"/>
            <w:lang w:val="en-US"/>
          </w:rPr>
          <w:delText>that the</w:delText>
        </w:r>
      </w:del>
      <w:ins w:id="121" w:author="Christoffer Vissing" w:date="2025-05-14T14:15:00Z" w16du:dateUtc="2025-05-14T12:15:00Z">
        <w:r w:rsidR="00011CEB">
          <w:rPr>
            <w:rFonts w:ascii="Roboto" w:hAnsi="Roboto"/>
            <w:sz w:val="22"/>
            <w:szCs w:val="22"/>
            <w:lang w:val="en-US"/>
          </w:rPr>
          <w:t xml:space="preserve">a </w:t>
        </w:r>
      </w:ins>
      <w:ins w:id="122" w:author="Christoffer Vissing" w:date="2025-05-14T14:16:00Z" w16du:dateUtc="2025-05-14T12:16:00Z">
        <w:r w:rsidR="00011CEB">
          <w:rPr>
            <w:rFonts w:ascii="Roboto" w:hAnsi="Roboto"/>
            <w:sz w:val="22"/>
            <w:szCs w:val="22"/>
            <w:lang w:val="en-US"/>
          </w:rPr>
          <w:t>larger</w:t>
        </w:r>
      </w:ins>
      <w:r w:rsidRPr="00B14D85">
        <w:rPr>
          <w:rFonts w:ascii="Roboto" w:hAnsi="Roboto"/>
          <w:sz w:val="22"/>
          <w:szCs w:val="22"/>
          <w:lang w:val="en-US"/>
        </w:rPr>
        <w:t xml:space="preserve"> impact of atrial fibrillation and LV systolic dysfunction</w:t>
      </w:r>
      <w:ins w:id="123" w:author="Christoffer Vissing" w:date="2025-05-14T14:16:00Z" w16du:dateUtc="2025-05-14T12:16:00Z">
        <w:r w:rsidR="00011CEB">
          <w:rPr>
            <w:rFonts w:ascii="Roboto" w:hAnsi="Roboto"/>
            <w:sz w:val="22"/>
            <w:szCs w:val="22"/>
            <w:lang w:val="en-US"/>
          </w:rPr>
          <w:t xml:space="preserve"> in </w:t>
        </w:r>
        <w:proofErr w:type="spellStart"/>
        <w:r w:rsidR="00011CEB">
          <w:rPr>
            <w:rFonts w:ascii="Roboto" w:hAnsi="Roboto"/>
            <w:sz w:val="22"/>
            <w:szCs w:val="22"/>
            <w:lang w:val="en-US"/>
          </w:rPr>
          <w:t>sarcomeric</w:t>
        </w:r>
        <w:proofErr w:type="spellEnd"/>
        <w:r w:rsidR="00011CEB">
          <w:rPr>
            <w:rFonts w:ascii="Roboto" w:hAnsi="Roboto"/>
            <w:sz w:val="22"/>
            <w:szCs w:val="22"/>
            <w:lang w:val="en-US"/>
          </w:rPr>
          <w:t xml:space="preserve"> HCM</w:t>
        </w:r>
      </w:ins>
      <w:r w:rsidRPr="00B14D85">
        <w:rPr>
          <w:rFonts w:ascii="Roboto" w:hAnsi="Roboto"/>
          <w:sz w:val="22"/>
          <w:szCs w:val="22"/>
          <w:lang w:val="en-US"/>
        </w:rPr>
        <w:t xml:space="preserve"> on adverse outcomes</w:t>
      </w:r>
      <w:del w:id="124" w:author="Christoffer Vissing" w:date="2025-05-14T14:17:00Z" w16du:dateUtc="2025-05-14T12:17:00Z">
        <w:r w:rsidRPr="00B14D85" w:rsidDel="00011CEB">
          <w:rPr>
            <w:rFonts w:ascii="Roboto" w:hAnsi="Roboto"/>
            <w:sz w:val="22"/>
            <w:szCs w:val="22"/>
            <w:lang w:val="en-US"/>
          </w:rPr>
          <w:delText xml:space="preserve"> was </w:delText>
        </w:r>
        <w:r w:rsidR="00036093" w:rsidDel="00011CEB">
          <w:rPr>
            <w:rFonts w:ascii="Roboto" w:hAnsi="Roboto"/>
            <w:sz w:val="22"/>
            <w:szCs w:val="22"/>
            <w:lang w:val="en-US"/>
          </w:rPr>
          <w:delText>higher</w:delText>
        </w:r>
        <w:r w:rsidR="00036093" w:rsidRPr="00B14D85" w:rsidDel="00011CEB">
          <w:rPr>
            <w:rFonts w:ascii="Roboto" w:hAnsi="Roboto"/>
            <w:sz w:val="22"/>
            <w:szCs w:val="22"/>
            <w:lang w:val="en-US"/>
          </w:rPr>
          <w:delText xml:space="preserve"> </w:delText>
        </w:r>
        <w:r w:rsidRPr="00B14D85" w:rsidDel="00011CEB">
          <w:rPr>
            <w:rFonts w:ascii="Roboto" w:hAnsi="Roboto"/>
            <w:sz w:val="22"/>
            <w:szCs w:val="22"/>
            <w:lang w:val="en-US"/>
          </w:rPr>
          <w:delText>in sarcomeric HCM</w:delText>
        </w:r>
      </w:del>
      <w:r w:rsidRPr="00B14D85">
        <w:rPr>
          <w:rFonts w:ascii="Roboto" w:hAnsi="Roboto"/>
          <w:sz w:val="22"/>
          <w:szCs w:val="22"/>
          <w:lang w:val="en-US"/>
        </w:rPr>
        <w:t>,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36B3297A" w14:textId="7BB4A9A2" w:rsidR="005727AC" w:rsidDel="005727AC" w:rsidRDefault="001D711A">
      <w:pPr>
        <w:spacing w:line="360" w:lineRule="auto"/>
        <w:rPr>
          <w:del w:id="125" w:author="Christoffer Vissing" w:date="2025-05-14T09:59:00Z" w16du:dateUtc="2025-05-14T07:59:00Z"/>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ins w:id="126" w:author="Christoffer Vissing" w:date="2025-05-14T14:24:00Z" w16du:dateUtc="2025-05-14T12:24:00Z">
        <w:r w:rsidR="00403684">
          <w:rPr>
            <w:rFonts w:ascii="Roboto" w:hAnsi="Roboto"/>
            <w:sz w:val="22"/>
            <w:szCs w:val="22"/>
            <w:lang w:val="en-US"/>
          </w:rPr>
          <w:t>Genetic findings can</w:t>
        </w:r>
      </w:ins>
      <w:ins w:id="127" w:author="Christoffer Vissing" w:date="2025-05-14T14:37:00Z" w16du:dateUtc="2025-05-14T12:37:00Z">
        <w:r w:rsidR="008B7F71">
          <w:rPr>
            <w:rFonts w:ascii="Roboto" w:hAnsi="Roboto"/>
            <w:sz w:val="22"/>
            <w:szCs w:val="22"/>
            <w:lang w:val="en-US"/>
          </w:rPr>
          <w:t xml:space="preserve"> refine risk stratification and</w:t>
        </w:r>
      </w:ins>
      <w:ins w:id="128" w:author="Christoffer Vissing" w:date="2025-05-14T14:24:00Z" w16du:dateUtc="2025-05-14T12:24:00Z">
        <w:r w:rsidR="00403684">
          <w:rPr>
            <w:rFonts w:ascii="Roboto" w:hAnsi="Roboto"/>
            <w:sz w:val="22"/>
            <w:szCs w:val="22"/>
            <w:lang w:val="en-US"/>
          </w:rPr>
          <w:t xml:space="preserve"> inform clinical management </w:t>
        </w:r>
      </w:ins>
      <w:ins w:id="129" w:author="Christoffer Vissing" w:date="2025-05-14T14:35:00Z" w16du:dateUtc="2025-05-14T12:35:00Z">
        <w:r w:rsidR="008B7F71">
          <w:rPr>
            <w:rFonts w:ascii="Roboto" w:hAnsi="Roboto"/>
            <w:sz w:val="22"/>
            <w:szCs w:val="22"/>
            <w:lang w:val="en-US"/>
          </w:rPr>
          <w:t>in</w:t>
        </w:r>
      </w:ins>
      <w:ins w:id="130" w:author="Christoffer Vissing" w:date="2025-05-14T14:25:00Z" w16du:dateUtc="2025-05-14T12:25:00Z">
        <w:r w:rsidR="00403684">
          <w:rPr>
            <w:rFonts w:ascii="Roboto" w:hAnsi="Roboto"/>
            <w:sz w:val="22"/>
            <w:szCs w:val="22"/>
            <w:lang w:val="en-US"/>
          </w:rPr>
          <w:t xml:space="preserve"> HCM. </w:t>
        </w:r>
        <w:proofErr w:type="spellStart"/>
        <w:r w:rsidR="00403684">
          <w:rPr>
            <w:rFonts w:ascii="Roboto" w:hAnsi="Roboto"/>
            <w:sz w:val="22"/>
            <w:szCs w:val="22"/>
            <w:lang w:val="en-US"/>
          </w:rPr>
          <w:t>Sarcomeric</w:t>
        </w:r>
        <w:proofErr w:type="spellEnd"/>
        <w:r w:rsidR="00403684">
          <w:rPr>
            <w:rFonts w:ascii="Roboto" w:hAnsi="Roboto"/>
            <w:sz w:val="22"/>
            <w:szCs w:val="22"/>
            <w:lang w:val="en-US"/>
          </w:rPr>
          <w:t xml:space="preserve"> HCM </w:t>
        </w:r>
      </w:ins>
      <w:ins w:id="131" w:author="Christoffer Vissing" w:date="2025-05-14T14:26:00Z" w16du:dateUtc="2025-05-14T12:26:00Z">
        <w:r w:rsidR="00403684">
          <w:rPr>
            <w:rFonts w:ascii="Roboto" w:hAnsi="Roboto"/>
            <w:sz w:val="22"/>
            <w:szCs w:val="22"/>
            <w:lang w:val="en-US"/>
          </w:rPr>
          <w:t xml:space="preserve">associates with a worse prognosis and </w:t>
        </w:r>
      </w:ins>
      <w:ins w:id="132" w:author="Christoffer Vissing" w:date="2025-05-14T14:25:00Z" w16du:dateUtc="2025-05-14T12:25:00Z">
        <w:r w:rsidR="00403684">
          <w:rPr>
            <w:rFonts w:ascii="Roboto" w:hAnsi="Roboto"/>
            <w:sz w:val="22"/>
            <w:szCs w:val="22"/>
            <w:lang w:val="en-US"/>
          </w:rPr>
          <w:t xml:space="preserve">warrants earlier and </w:t>
        </w:r>
        <w:r w:rsidR="00403684" w:rsidRPr="005727AC">
          <w:rPr>
            <w:rFonts w:ascii="Roboto" w:hAnsi="Roboto"/>
            <w:sz w:val="22"/>
            <w:szCs w:val="22"/>
            <w:lang w:val="en-US"/>
          </w:rPr>
          <w:t>vigilant longitudinal surveillance for arrhythmias and systolic dysfunction, with a lower threshold for advanced therapies</w:t>
        </w:r>
      </w:ins>
      <w:ins w:id="133" w:author="Christoffer Vissing" w:date="2025-05-14T14:26:00Z" w16du:dateUtc="2025-05-14T12:26:00Z">
        <w:r w:rsidR="00403684">
          <w:rPr>
            <w:rFonts w:ascii="Roboto" w:hAnsi="Roboto"/>
            <w:sz w:val="22"/>
            <w:szCs w:val="22"/>
            <w:lang w:val="en-US"/>
          </w:rPr>
          <w:t>. In contrast,</w:t>
        </w:r>
      </w:ins>
      <w:ins w:id="134" w:author="Christoffer Vissing" w:date="2025-05-14T14:27:00Z" w16du:dateUtc="2025-05-14T12:27:00Z">
        <w:r w:rsidR="00403684">
          <w:rPr>
            <w:rFonts w:ascii="Roboto" w:hAnsi="Roboto"/>
            <w:sz w:val="22"/>
            <w:szCs w:val="22"/>
            <w:lang w:val="en-US"/>
          </w:rPr>
          <w:t xml:space="preserve"> </w:t>
        </w:r>
      </w:ins>
      <w:del w:id="135" w:author="Christoffer Vissing" w:date="2025-05-13T14:56:00Z" w16du:dateUtc="2025-05-13T12:56:00Z">
        <w:r w:rsidR="00205DC2" w:rsidDel="003D3DB4">
          <w:rPr>
            <w:rFonts w:ascii="Roboto" w:hAnsi="Roboto"/>
            <w:sz w:val="22"/>
            <w:szCs w:val="22"/>
            <w:lang w:val="en-US"/>
          </w:rPr>
          <w:delText xml:space="preserve">Genetic </w:delText>
        </w:r>
        <w:r w:rsidR="00036093" w:rsidDel="003D3DB4">
          <w:rPr>
            <w:rFonts w:ascii="Roboto" w:hAnsi="Roboto"/>
            <w:sz w:val="22"/>
            <w:szCs w:val="22"/>
            <w:lang w:val="en-US"/>
          </w:rPr>
          <w:delText xml:space="preserve">background </w:delText>
        </w:r>
        <w:r w:rsidR="00FE6DAB" w:rsidDel="003D3DB4">
          <w:rPr>
            <w:rFonts w:ascii="Roboto" w:hAnsi="Roboto"/>
            <w:sz w:val="22"/>
            <w:szCs w:val="22"/>
            <w:lang w:val="en-US"/>
          </w:rPr>
          <w:delText>influence</w:delText>
        </w:r>
        <w:r w:rsidR="00036093" w:rsidDel="003D3DB4">
          <w:rPr>
            <w:rFonts w:ascii="Roboto" w:hAnsi="Roboto"/>
            <w:sz w:val="22"/>
            <w:szCs w:val="22"/>
            <w:lang w:val="en-US"/>
          </w:rPr>
          <w:delText>s</w:delText>
        </w:r>
        <w:r w:rsidR="0087775A" w:rsidDel="003D3DB4">
          <w:rPr>
            <w:rFonts w:ascii="Roboto" w:hAnsi="Roboto"/>
            <w:sz w:val="22"/>
            <w:szCs w:val="22"/>
            <w:lang w:val="en-US"/>
          </w:rPr>
          <w:delText xml:space="preserve"> the</w:delText>
        </w:r>
        <w:r w:rsidR="00FE6DAB" w:rsidDel="003D3DB4">
          <w:rPr>
            <w:rFonts w:ascii="Roboto" w:hAnsi="Roboto"/>
            <w:sz w:val="22"/>
            <w:szCs w:val="22"/>
            <w:lang w:val="en-US"/>
          </w:rPr>
          <w:delText xml:space="preserve"> </w:delText>
        </w:r>
        <w:r w:rsidR="00100B81" w:rsidDel="003D3DB4">
          <w:rPr>
            <w:rFonts w:ascii="Roboto" w:hAnsi="Roboto"/>
            <w:sz w:val="22"/>
            <w:szCs w:val="22"/>
            <w:lang w:val="en-US"/>
          </w:rPr>
          <w:delText>clinical course</w:delText>
        </w:r>
        <w:r w:rsidR="0087775A" w:rsidDel="003D3DB4">
          <w:rPr>
            <w:rFonts w:ascii="Roboto" w:hAnsi="Roboto"/>
            <w:sz w:val="22"/>
            <w:szCs w:val="22"/>
            <w:lang w:val="en-US"/>
          </w:rPr>
          <w:delText xml:space="preserve"> of HCM</w:delText>
        </w:r>
        <w:r w:rsidR="00B34297" w:rsidDel="003D3DB4">
          <w:rPr>
            <w:rFonts w:ascii="Roboto" w:hAnsi="Roboto"/>
            <w:sz w:val="22"/>
            <w:szCs w:val="22"/>
            <w:lang w:val="en-US"/>
          </w:rPr>
          <w:delText xml:space="preserve"> and</w:delText>
        </w:r>
        <w:r w:rsidR="0087775A" w:rsidDel="003D3DB4">
          <w:rPr>
            <w:rFonts w:ascii="Roboto" w:hAnsi="Roboto"/>
            <w:sz w:val="22"/>
            <w:szCs w:val="22"/>
            <w:lang w:val="en-US"/>
          </w:rPr>
          <w:delText xml:space="preserve"> the</w:delText>
        </w:r>
        <w:r w:rsidR="009577E5" w:rsidDel="003D3DB4">
          <w:rPr>
            <w:rFonts w:ascii="Roboto" w:hAnsi="Roboto"/>
            <w:sz w:val="22"/>
            <w:szCs w:val="22"/>
            <w:lang w:val="en-US"/>
          </w:rPr>
          <w:delText xml:space="preserve"> impact</w:delText>
        </w:r>
        <w:r w:rsidR="00FE6DAB" w:rsidDel="003D3DB4">
          <w:rPr>
            <w:rFonts w:ascii="Roboto" w:hAnsi="Roboto"/>
            <w:sz w:val="22"/>
            <w:szCs w:val="22"/>
            <w:lang w:val="en-US"/>
          </w:rPr>
          <w:delText xml:space="preserve"> of</w:delText>
        </w:r>
        <w:r w:rsidR="00100B81" w:rsidDel="003D3DB4">
          <w:rPr>
            <w:rFonts w:ascii="Roboto" w:hAnsi="Roboto"/>
            <w:sz w:val="22"/>
            <w:szCs w:val="22"/>
            <w:lang w:val="en-US"/>
          </w:rPr>
          <w:delText xml:space="preserve"> cardiovascular comorbidities</w:delText>
        </w:r>
        <w:r w:rsidR="000C5E36" w:rsidDel="003D3DB4">
          <w:rPr>
            <w:rFonts w:ascii="Roboto" w:hAnsi="Roboto"/>
            <w:sz w:val="22"/>
            <w:szCs w:val="22"/>
            <w:lang w:val="en-US"/>
          </w:rPr>
          <w:delText xml:space="preserve"> on adverse outcomes</w:delText>
        </w:r>
        <w:r w:rsidR="00B96EAC" w:rsidDel="003D3DB4">
          <w:rPr>
            <w:rFonts w:ascii="Roboto" w:hAnsi="Roboto"/>
            <w:sz w:val="22"/>
            <w:szCs w:val="22"/>
            <w:lang w:val="en-US"/>
          </w:rPr>
          <w:delText>.</w:delText>
        </w:r>
        <w:bookmarkStart w:id="136" w:name="_Hlk177378457"/>
        <w:bookmarkEnd w:id="42"/>
        <w:r w:rsidR="0087775A" w:rsidDel="003D3DB4">
          <w:rPr>
            <w:rFonts w:ascii="Roboto" w:hAnsi="Roboto"/>
            <w:sz w:val="22"/>
            <w:szCs w:val="22"/>
            <w:lang w:val="en-US"/>
          </w:rPr>
          <w:delText xml:space="preserve"> </w:delText>
        </w:r>
      </w:del>
      <w:del w:id="137" w:author="Christoffer Vissing" w:date="2025-05-14T09:50:00Z" w16du:dateUtc="2025-05-14T07:50:00Z">
        <w:r w:rsidR="0087775A" w:rsidDel="001741B2">
          <w:rPr>
            <w:rFonts w:ascii="Roboto" w:hAnsi="Roboto"/>
            <w:sz w:val="22"/>
            <w:szCs w:val="22"/>
            <w:lang w:val="en-US"/>
          </w:rPr>
          <w:delText>S</w:delText>
        </w:r>
      </w:del>
      <w:del w:id="138" w:author="Christoffer Vissing" w:date="2025-05-14T14:26:00Z" w16du:dateUtc="2025-05-14T12:26:00Z">
        <w:r w:rsidR="00100B81" w:rsidDel="00403684">
          <w:rPr>
            <w:rFonts w:ascii="Roboto" w:hAnsi="Roboto"/>
            <w:sz w:val="22"/>
            <w:szCs w:val="22"/>
            <w:lang w:val="en-US"/>
          </w:rPr>
          <w:delText xml:space="preserve">arcomeric HCM </w:delText>
        </w:r>
      </w:del>
      <w:del w:id="139" w:author="Christoffer Vissing" w:date="2025-05-14T09:56:00Z" w16du:dateUtc="2025-05-14T07:56:00Z">
        <w:r w:rsidR="008C0952" w:rsidDel="005727AC">
          <w:rPr>
            <w:rFonts w:ascii="Roboto" w:hAnsi="Roboto"/>
            <w:sz w:val="22"/>
            <w:szCs w:val="22"/>
            <w:lang w:val="en-US"/>
          </w:rPr>
          <w:delText xml:space="preserve">was </w:delText>
        </w:r>
        <w:r w:rsidR="00FE6DAB" w:rsidDel="005727AC">
          <w:rPr>
            <w:rFonts w:ascii="Roboto" w:hAnsi="Roboto"/>
            <w:sz w:val="22"/>
            <w:szCs w:val="22"/>
            <w:lang w:val="en-US"/>
          </w:rPr>
          <w:delText>associate</w:delText>
        </w:r>
        <w:r w:rsidR="008C0952" w:rsidDel="005727AC">
          <w:rPr>
            <w:rFonts w:ascii="Roboto" w:hAnsi="Roboto"/>
            <w:sz w:val="22"/>
            <w:szCs w:val="22"/>
            <w:lang w:val="en-US"/>
          </w:rPr>
          <w:delText>d</w:delText>
        </w:r>
        <w:r w:rsidR="00FE6DAB" w:rsidDel="005727AC">
          <w:rPr>
            <w:rFonts w:ascii="Roboto" w:hAnsi="Roboto"/>
            <w:sz w:val="22"/>
            <w:szCs w:val="22"/>
            <w:lang w:val="en-US"/>
          </w:rPr>
          <w:delText xml:space="preserve"> with</w:delText>
        </w:r>
      </w:del>
      <w:del w:id="140" w:author="Christoffer Vissing" w:date="2025-05-14T14:26:00Z" w16du:dateUtc="2025-05-14T12:26:00Z">
        <w:r w:rsidR="008E5B00" w:rsidDel="00403684">
          <w:rPr>
            <w:rFonts w:ascii="Roboto" w:hAnsi="Roboto"/>
            <w:sz w:val="22"/>
            <w:szCs w:val="22"/>
            <w:lang w:val="en-US"/>
          </w:rPr>
          <w:delText xml:space="preserve"> </w:delText>
        </w:r>
      </w:del>
      <w:del w:id="141" w:author="Christoffer Vissing" w:date="2025-05-14T09:50:00Z" w16du:dateUtc="2025-05-14T07:50:00Z">
        <w:r w:rsidR="00E916D0" w:rsidDel="001741B2">
          <w:rPr>
            <w:rFonts w:ascii="Roboto" w:hAnsi="Roboto"/>
            <w:sz w:val="22"/>
            <w:szCs w:val="22"/>
            <w:lang w:val="en-US"/>
          </w:rPr>
          <w:delText xml:space="preserve">greater </w:delText>
        </w:r>
      </w:del>
      <w:del w:id="142" w:author="Christoffer Vissing" w:date="2025-05-14T14:26:00Z" w16du:dateUtc="2025-05-14T12:26:00Z">
        <w:r w:rsidR="00E916D0" w:rsidDel="00403684">
          <w:rPr>
            <w:rFonts w:ascii="Roboto" w:hAnsi="Roboto"/>
            <w:sz w:val="22"/>
            <w:szCs w:val="22"/>
            <w:lang w:val="en-US"/>
          </w:rPr>
          <w:delText xml:space="preserve">risk of </w:delText>
        </w:r>
        <w:r w:rsidR="008E5B00" w:rsidDel="00403684">
          <w:rPr>
            <w:rFonts w:ascii="Roboto" w:hAnsi="Roboto"/>
            <w:sz w:val="22"/>
            <w:szCs w:val="22"/>
            <w:lang w:val="en-US"/>
          </w:rPr>
          <w:delText>severe heart failure, arrhythmias</w:delText>
        </w:r>
      </w:del>
      <w:del w:id="143" w:author="Christoffer Vissing" w:date="2025-05-14T09:53:00Z" w16du:dateUtc="2025-05-14T07:53:00Z">
        <w:r w:rsidR="008E5B00" w:rsidDel="005727AC">
          <w:rPr>
            <w:rFonts w:ascii="Roboto" w:hAnsi="Roboto"/>
            <w:sz w:val="22"/>
            <w:szCs w:val="22"/>
            <w:lang w:val="en-US"/>
          </w:rPr>
          <w:delText>,</w:delText>
        </w:r>
      </w:del>
      <w:del w:id="144" w:author="Christoffer Vissing" w:date="2025-05-14T14:26:00Z" w16du:dateUtc="2025-05-14T12:26:00Z">
        <w:r w:rsidR="008E5B00" w:rsidDel="00403684">
          <w:rPr>
            <w:rFonts w:ascii="Roboto" w:hAnsi="Roboto"/>
            <w:sz w:val="22"/>
            <w:szCs w:val="22"/>
            <w:lang w:val="en-US"/>
          </w:rPr>
          <w:delText xml:space="preserve"> </w:delText>
        </w:r>
        <w:r w:rsidR="008C0952" w:rsidDel="00403684">
          <w:rPr>
            <w:rFonts w:ascii="Roboto" w:hAnsi="Roboto"/>
            <w:sz w:val="22"/>
            <w:szCs w:val="22"/>
            <w:lang w:val="en-US"/>
          </w:rPr>
          <w:delText xml:space="preserve">HCM-related mortality, </w:delText>
        </w:r>
      </w:del>
      <w:ins w:id="145" w:author="Christoffer Vissing" w:date="2025-05-14T09:50:00Z" w16du:dateUtc="2025-05-14T07:50:00Z">
        <w:r w:rsidR="001741B2">
          <w:rPr>
            <w:rFonts w:ascii="Roboto" w:hAnsi="Roboto"/>
            <w:sz w:val="22"/>
            <w:szCs w:val="22"/>
            <w:lang w:val="en-US"/>
          </w:rPr>
          <w:t>non-</w:t>
        </w:r>
        <w:proofErr w:type="spellStart"/>
        <w:r w:rsidR="001741B2">
          <w:rPr>
            <w:rFonts w:ascii="Roboto" w:hAnsi="Roboto"/>
            <w:sz w:val="22"/>
            <w:szCs w:val="22"/>
            <w:lang w:val="en-US"/>
          </w:rPr>
          <w:t>sarcomeric</w:t>
        </w:r>
        <w:proofErr w:type="spellEnd"/>
        <w:r w:rsidR="001741B2">
          <w:rPr>
            <w:rFonts w:ascii="Roboto" w:hAnsi="Roboto"/>
            <w:sz w:val="22"/>
            <w:szCs w:val="22"/>
            <w:lang w:val="en-US"/>
          </w:rPr>
          <w:t xml:space="preserve"> HCM </w:t>
        </w:r>
      </w:ins>
      <w:ins w:id="146" w:author="Christoffer Vissing" w:date="2025-05-14T14:27:00Z" w16du:dateUtc="2025-05-14T12:27:00Z">
        <w:r w:rsidR="00403684">
          <w:rPr>
            <w:rFonts w:ascii="Roboto" w:hAnsi="Roboto"/>
            <w:sz w:val="22"/>
            <w:szCs w:val="22"/>
            <w:lang w:val="en-US"/>
          </w:rPr>
          <w:t xml:space="preserve">should prompt aggressive management of </w:t>
        </w:r>
      </w:ins>
      <w:ins w:id="147" w:author="Christoffer Vissing" w:date="2025-05-14T14:30:00Z" w16du:dateUtc="2025-05-14T12:30:00Z">
        <w:r w:rsidR="0003374F">
          <w:rPr>
            <w:rFonts w:ascii="Roboto" w:hAnsi="Roboto"/>
            <w:sz w:val="22"/>
            <w:szCs w:val="22"/>
            <w:lang w:val="en-US"/>
          </w:rPr>
          <w:t xml:space="preserve">comorbidities </w:t>
        </w:r>
      </w:ins>
      <w:ins w:id="148" w:author="Christoffer Vissing" w:date="2025-05-14T14:27:00Z" w16du:dateUtc="2025-05-14T12:27:00Z">
        <w:r w:rsidR="00403684">
          <w:rPr>
            <w:rFonts w:ascii="Roboto" w:hAnsi="Roboto"/>
            <w:sz w:val="22"/>
            <w:szCs w:val="22"/>
            <w:lang w:val="en-US"/>
          </w:rPr>
          <w:t xml:space="preserve">such </w:t>
        </w:r>
      </w:ins>
      <w:ins w:id="149" w:author="Christoffer Vissing" w:date="2025-05-14T14:28:00Z" w16du:dateUtc="2025-05-14T12:28:00Z">
        <w:r w:rsidR="00403684">
          <w:rPr>
            <w:rFonts w:ascii="Roboto" w:hAnsi="Roboto"/>
            <w:sz w:val="22"/>
            <w:szCs w:val="22"/>
            <w:lang w:val="en-US"/>
          </w:rPr>
          <w:t xml:space="preserve">as </w:t>
        </w:r>
      </w:ins>
      <w:ins w:id="150" w:author="Christoffer Vissing" w:date="2025-05-14T09:52:00Z" w16du:dateUtc="2025-05-14T07:52:00Z">
        <w:r w:rsidR="001741B2">
          <w:rPr>
            <w:rFonts w:ascii="Roboto" w:hAnsi="Roboto"/>
            <w:sz w:val="22"/>
            <w:szCs w:val="22"/>
            <w:lang w:val="en-US"/>
          </w:rPr>
          <w:t>hypertension, obesity and LV obstruction</w:t>
        </w:r>
      </w:ins>
      <w:ins w:id="151" w:author="Christoffer Vissing" w:date="2025-05-14T14:28:00Z" w16du:dateUtc="2025-05-14T12:28:00Z">
        <w:r w:rsidR="00403684">
          <w:rPr>
            <w:rFonts w:ascii="Roboto" w:hAnsi="Roboto"/>
            <w:sz w:val="22"/>
            <w:szCs w:val="22"/>
            <w:lang w:val="en-US"/>
          </w:rPr>
          <w:t xml:space="preserve">, </w:t>
        </w:r>
      </w:ins>
      <w:ins w:id="152" w:author="Christoffer Vissing" w:date="2025-05-14T14:29:00Z" w16du:dateUtc="2025-05-14T12:29:00Z">
        <w:r w:rsidR="0003374F">
          <w:rPr>
            <w:rFonts w:ascii="Roboto" w:hAnsi="Roboto"/>
            <w:sz w:val="22"/>
            <w:szCs w:val="22"/>
            <w:lang w:val="en-US"/>
          </w:rPr>
          <w:t xml:space="preserve">to </w:t>
        </w:r>
      </w:ins>
      <w:ins w:id="153" w:author="Christoffer Vissing" w:date="2025-05-14T14:28:00Z" w16du:dateUtc="2025-05-14T12:28:00Z">
        <w:r w:rsidR="00403684">
          <w:rPr>
            <w:rFonts w:ascii="Roboto" w:hAnsi="Roboto"/>
            <w:sz w:val="22"/>
            <w:szCs w:val="22"/>
            <w:lang w:val="en-US"/>
          </w:rPr>
          <w:t xml:space="preserve">treat </w:t>
        </w:r>
      </w:ins>
      <w:ins w:id="154" w:author="Christoffer Vissing" w:date="2025-05-14T14:36:00Z" w16du:dateUtc="2025-05-14T12:36:00Z">
        <w:r w:rsidR="008B7F71">
          <w:rPr>
            <w:rFonts w:ascii="Roboto" w:hAnsi="Roboto"/>
            <w:sz w:val="22"/>
            <w:szCs w:val="22"/>
            <w:lang w:val="en-US"/>
          </w:rPr>
          <w:t xml:space="preserve">potential </w:t>
        </w:r>
      </w:ins>
      <w:ins w:id="155" w:author="Christoffer Vissing" w:date="2025-05-14T09:51:00Z" w16du:dateUtc="2025-05-14T07:51:00Z">
        <w:r w:rsidR="001741B2">
          <w:rPr>
            <w:rFonts w:ascii="Roboto" w:hAnsi="Roboto"/>
            <w:sz w:val="22"/>
            <w:szCs w:val="22"/>
            <w:lang w:val="en-US"/>
          </w:rPr>
          <w:t>causa</w:t>
        </w:r>
      </w:ins>
      <w:ins w:id="156" w:author="Christoffer Vissing" w:date="2025-05-14T14:28:00Z" w16du:dateUtc="2025-05-14T12:28:00Z">
        <w:r w:rsidR="00403684">
          <w:rPr>
            <w:rFonts w:ascii="Roboto" w:hAnsi="Roboto"/>
            <w:sz w:val="22"/>
            <w:szCs w:val="22"/>
            <w:lang w:val="en-US"/>
          </w:rPr>
          <w:t>l</w:t>
        </w:r>
      </w:ins>
      <w:ins w:id="157" w:author="Christoffer Vissing" w:date="2025-05-14T14:30:00Z" w16du:dateUtc="2025-05-14T12:30:00Z">
        <w:r w:rsidR="0003374F" w:rsidRPr="0003374F">
          <w:rPr>
            <w:rFonts w:ascii="Roboto" w:hAnsi="Roboto"/>
            <w:sz w:val="22"/>
            <w:szCs w:val="22"/>
            <w:lang w:val="en-US"/>
          </w:rPr>
          <w:t xml:space="preserve"> </w:t>
        </w:r>
        <w:r w:rsidR="0003374F">
          <w:rPr>
            <w:rFonts w:ascii="Roboto" w:hAnsi="Roboto"/>
            <w:sz w:val="22"/>
            <w:szCs w:val="22"/>
            <w:lang w:val="en-US"/>
          </w:rPr>
          <w:t>modifiable risk factors</w:t>
        </w:r>
      </w:ins>
      <w:del w:id="158" w:author="Christoffer Vissing" w:date="2025-05-14T09:55:00Z" w16du:dateUtc="2025-05-14T07:55:00Z">
        <w:r w:rsidR="008C0952" w:rsidDel="005727AC">
          <w:rPr>
            <w:rFonts w:ascii="Roboto" w:hAnsi="Roboto"/>
            <w:sz w:val="22"/>
            <w:szCs w:val="22"/>
            <w:lang w:val="en-US"/>
          </w:rPr>
          <w:delText xml:space="preserve">and </w:delText>
        </w:r>
        <w:r w:rsidR="009D21FA" w:rsidDel="005727AC">
          <w:rPr>
            <w:rFonts w:ascii="Roboto" w:hAnsi="Roboto"/>
            <w:sz w:val="22"/>
            <w:szCs w:val="22"/>
            <w:lang w:val="en-US"/>
          </w:rPr>
          <w:delText>worse</w:delText>
        </w:r>
        <w:r w:rsidR="00215F74" w:rsidDel="005727AC">
          <w:rPr>
            <w:rFonts w:ascii="Roboto" w:hAnsi="Roboto"/>
            <w:sz w:val="22"/>
            <w:szCs w:val="22"/>
            <w:lang w:val="en-US"/>
          </w:rPr>
          <w:delText xml:space="preserve"> consequences </w:delText>
        </w:r>
        <w:r w:rsidR="009D21FA" w:rsidDel="005727AC">
          <w:rPr>
            <w:rFonts w:ascii="Roboto" w:hAnsi="Roboto"/>
            <w:sz w:val="22"/>
            <w:szCs w:val="22"/>
            <w:lang w:val="en-US"/>
          </w:rPr>
          <w:delText>from</w:delText>
        </w:r>
        <w:r w:rsidR="008C0952" w:rsidDel="005727AC">
          <w:rPr>
            <w:rFonts w:ascii="Roboto" w:hAnsi="Roboto"/>
            <w:sz w:val="22"/>
            <w:szCs w:val="22"/>
            <w:lang w:val="en-US"/>
          </w:rPr>
          <w:delText xml:space="preserve"> atrial fibrillation and LV systolic dysfunction</w:delText>
        </w:r>
      </w:del>
      <w:bookmarkEnd w:id="136"/>
      <w:ins w:id="159" w:author="Henning Bundgaard" w:date="2025-03-25T13:08:00Z">
        <w:del w:id="160" w:author="Christoffer Vissing" w:date="2025-05-14T09:55:00Z" w16du:dateUtc="2025-05-14T07:55:00Z">
          <w:r w:rsidR="008455B8" w:rsidDel="005727AC">
            <w:rPr>
              <w:rFonts w:ascii="Roboto" w:hAnsi="Roboto"/>
              <w:sz w:val="22"/>
              <w:szCs w:val="22"/>
              <w:lang w:val="en-US"/>
            </w:rPr>
            <w:delText xml:space="preserve"> compared to non-sarcomeric HCM</w:delText>
          </w:r>
        </w:del>
      </w:ins>
      <w:del w:id="161" w:author="Christoffer Vissing" w:date="2025-05-14T09:55:00Z" w16du:dateUtc="2025-05-14T07:55:00Z">
        <w:r w:rsidR="008C0952" w:rsidDel="005727AC">
          <w:rPr>
            <w:rFonts w:ascii="Roboto" w:hAnsi="Roboto"/>
            <w:sz w:val="22"/>
            <w:szCs w:val="22"/>
            <w:lang w:val="en-US"/>
          </w:rPr>
          <w:delText>.</w:delText>
        </w:r>
        <w:r w:rsidR="00703EA6" w:rsidDel="005727AC">
          <w:rPr>
            <w:rFonts w:ascii="Roboto" w:hAnsi="Roboto"/>
            <w:sz w:val="22"/>
            <w:szCs w:val="22"/>
            <w:lang w:val="en-US"/>
          </w:rPr>
          <w:delText xml:space="preserve"> </w:delText>
        </w:r>
        <w:r w:rsidR="0087775A" w:rsidDel="005727AC">
          <w:rPr>
            <w:rFonts w:ascii="Roboto" w:hAnsi="Roboto"/>
            <w:sz w:val="22"/>
            <w:szCs w:val="22"/>
            <w:lang w:val="en-US"/>
          </w:rPr>
          <w:delText>Non-sarcomeric HCM was associated with a higher burden of comorbidities</w:delText>
        </w:r>
        <w:r w:rsidR="00357D74" w:rsidDel="005727AC">
          <w:rPr>
            <w:rFonts w:ascii="Roboto" w:hAnsi="Roboto"/>
            <w:sz w:val="22"/>
            <w:szCs w:val="22"/>
            <w:lang w:val="en-US"/>
          </w:rPr>
          <w:delText xml:space="preserve">; </w:delText>
        </w:r>
        <w:commentRangeStart w:id="162"/>
        <w:r w:rsidR="00357D74" w:rsidDel="005727AC">
          <w:rPr>
            <w:rFonts w:ascii="Roboto" w:hAnsi="Roboto"/>
            <w:sz w:val="22"/>
            <w:szCs w:val="22"/>
            <w:lang w:val="en-US"/>
          </w:rPr>
          <w:delText xml:space="preserve">potentially </w:delText>
        </w:r>
        <w:r w:rsidR="00055DBA" w:rsidDel="005727AC">
          <w:rPr>
            <w:rFonts w:ascii="Roboto" w:hAnsi="Roboto"/>
            <w:sz w:val="22"/>
            <w:szCs w:val="22"/>
            <w:lang w:val="en-US"/>
          </w:rPr>
          <w:delText>combining with polygenic risk to cause</w:delText>
        </w:r>
        <w:r w:rsidR="00357D74" w:rsidDel="005727AC">
          <w:rPr>
            <w:rFonts w:ascii="Roboto" w:hAnsi="Roboto"/>
            <w:sz w:val="22"/>
            <w:szCs w:val="22"/>
            <w:lang w:val="en-US"/>
          </w:rPr>
          <w:delText xml:space="preserve"> disease in the absence of a driving monogenic cause</w:delText>
        </w:r>
        <w:commentRangeEnd w:id="162"/>
        <w:r w:rsidR="000B5DA3" w:rsidDel="005727AC">
          <w:rPr>
            <w:rStyle w:val="Kommentarhenvisning"/>
            <w:lang w:val="en-US" w:eastAsia="en-US"/>
          </w:rPr>
          <w:commentReference w:id="162"/>
        </w:r>
        <w:r w:rsidR="0087775A" w:rsidDel="005727AC">
          <w:rPr>
            <w:rFonts w:ascii="Roboto" w:hAnsi="Roboto"/>
            <w:sz w:val="22"/>
            <w:szCs w:val="22"/>
            <w:lang w:val="en-US"/>
          </w:rPr>
          <w:delText>.</w:delText>
        </w:r>
      </w:del>
      <w:ins w:id="163" w:author="Christoffer Vissing" w:date="2025-05-14T09:55:00Z" w16du:dateUtc="2025-05-14T07:55:00Z">
        <w:r w:rsidR="005727AC">
          <w:rPr>
            <w:rFonts w:ascii="Roboto" w:hAnsi="Roboto"/>
            <w:sz w:val="22"/>
            <w:szCs w:val="22"/>
            <w:lang w:val="en-US"/>
          </w:rPr>
          <w:t>.</w:t>
        </w:r>
      </w:ins>
      <w:r w:rsidR="0087775A">
        <w:rPr>
          <w:rFonts w:ascii="Roboto" w:hAnsi="Roboto"/>
          <w:sz w:val="22"/>
          <w:szCs w:val="22"/>
          <w:lang w:val="en-US"/>
        </w:rPr>
        <w:t xml:space="preserve"> </w:t>
      </w:r>
    </w:p>
    <w:p w14:paraId="574C0EC4" w14:textId="77777777" w:rsidR="005727AC" w:rsidRDefault="005727AC" w:rsidP="00403684">
      <w:pPr>
        <w:spacing w:line="360" w:lineRule="auto"/>
        <w:rPr>
          <w:ins w:id="164" w:author="Christoffer Vissing" w:date="2025-05-14T09:59:00Z" w16du:dateUtc="2025-05-14T07:59:00Z"/>
          <w:rFonts w:ascii="Roboto" w:hAnsi="Roboto"/>
          <w:sz w:val="22"/>
          <w:szCs w:val="22"/>
          <w:lang w:val="en-US"/>
        </w:rPr>
      </w:pPr>
    </w:p>
    <w:p w14:paraId="09D16021" w14:textId="573464C7" w:rsidR="005E3EFD" w:rsidRPr="00907D0E" w:rsidDel="005727AC" w:rsidRDefault="005E3EFD" w:rsidP="000B140C">
      <w:pPr>
        <w:spacing w:line="360" w:lineRule="auto"/>
        <w:rPr>
          <w:del w:id="165" w:author="Christoffer Vissing" w:date="2025-05-14T09:59:00Z" w16du:dateUtc="2025-05-14T07:59:00Z"/>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21E41964" w:rsidR="006E4348" w:rsidRDefault="008455B8" w:rsidP="00201C66">
      <w:pPr>
        <w:pStyle w:val="Listeafsnit"/>
        <w:numPr>
          <w:ilvl w:val="0"/>
          <w:numId w:val="21"/>
        </w:numPr>
        <w:spacing w:line="480" w:lineRule="auto"/>
        <w:rPr>
          <w:rFonts w:ascii="Roboto" w:hAnsi="Roboto"/>
          <w:sz w:val="22"/>
          <w:szCs w:val="22"/>
        </w:rPr>
      </w:pPr>
      <w:proofErr w:type="spellStart"/>
      <w:r>
        <w:rPr>
          <w:rFonts w:ascii="Roboto" w:hAnsi="Roboto"/>
          <w:sz w:val="22"/>
          <w:szCs w:val="22"/>
        </w:rPr>
        <w:t>Sarcomeric</w:t>
      </w:r>
      <w:proofErr w:type="spellEnd"/>
      <w:r>
        <w:rPr>
          <w:rFonts w:ascii="Roboto" w:hAnsi="Roboto"/>
          <w:sz w:val="22"/>
          <w:szCs w:val="22"/>
        </w:rPr>
        <w:t xml:space="preserve"> HCM</w:t>
      </w:r>
      <w:r w:rsidR="006E4348">
        <w:rPr>
          <w:rFonts w:ascii="Roboto" w:hAnsi="Roboto"/>
          <w:sz w:val="22"/>
          <w:szCs w:val="22"/>
        </w:rPr>
        <w:t xml:space="preserve"> </w:t>
      </w:r>
      <w:r>
        <w:rPr>
          <w:rFonts w:ascii="Roboto" w:hAnsi="Roboto"/>
          <w:sz w:val="22"/>
          <w:szCs w:val="22"/>
        </w:rPr>
        <w:t xml:space="preserve">has </w:t>
      </w:r>
      <w:r w:rsidR="000B5DA3">
        <w:rPr>
          <w:rFonts w:ascii="Roboto" w:hAnsi="Roboto"/>
          <w:sz w:val="22"/>
          <w:szCs w:val="22"/>
        </w:rPr>
        <w:t xml:space="preserve">an overall </w:t>
      </w:r>
      <w:r>
        <w:rPr>
          <w:rFonts w:ascii="Roboto" w:hAnsi="Roboto"/>
          <w:sz w:val="22"/>
          <w:szCs w:val="22"/>
        </w:rPr>
        <w:t xml:space="preserve">worse </w:t>
      </w:r>
      <w:r w:rsidR="0087775A">
        <w:rPr>
          <w:rFonts w:ascii="Roboto" w:hAnsi="Roboto"/>
          <w:sz w:val="22"/>
          <w:szCs w:val="22"/>
        </w:rPr>
        <w:t xml:space="preserve">clinical </w:t>
      </w:r>
      <w:r w:rsidR="006E4348">
        <w:rPr>
          <w:rFonts w:ascii="Roboto" w:hAnsi="Roboto"/>
          <w:sz w:val="22"/>
          <w:szCs w:val="22"/>
        </w:rPr>
        <w:t>trajector</w:t>
      </w:r>
      <w:r w:rsidR="000B5DA3">
        <w:rPr>
          <w:rFonts w:ascii="Roboto" w:hAnsi="Roboto"/>
          <w:sz w:val="22"/>
          <w:szCs w:val="22"/>
        </w:rPr>
        <w:t>y,</w:t>
      </w:r>
      <w:del w:id="166" w:author="Christoffer Vissing" w:date="2025-05-14T12:57:00Z" w16du:dateUtc="2025-05-14T10:57:00Z">
        <w:r w:rsidR="006E4348" w:rsidDel="00A42FBF">
          <w:rPr>
            <w:rFonts w:ascii="Roboto" w:hAnsi="Roboto"/>
            <w:sz w:val="22"/>
            <w:szCs w:val="22"/>
          </w:rPr>
          <w:delText>,</w:delText>
        </w:r>
      </w:del>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313AFE6A"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ins w:id="167" w:author="Christoffer Vissing" w:date="2025-05-14T13:44:00Z" w16du:dateUtc="2025-05-14T11:44:00Z">
        <w:r w:rsidR="00E70B7D">
          <w:rPr>
            <w:rFonts w:ascii="Roboto" w:hAnsi="Roboto"/>
            <w:sz w:val="22"/>
            <w:szCs w:val="22"/>
          </w:rPr>
          <w:t xml:space="preserve">that </w:t>
        </w:r>
      </w:ins>
      <w:r w:rsidR="006E4348" w:rsidRPr="006E4348">
        <w:rPr>
          <w:rFonts w:ascii="Roboto" w:hAnsi="Roboto"/>
          <w:sz w:val="22"/>
          <w:szCs w:val="22"/>
        </w:rPr>
        <w:t>these comorbidities</w:t>
      </w:r>
      <w:r w:rsidR="00055DBA">
        <w:rPr>
          <w:rFonts w:ascii="Roboto" w:hAnsi="Roboto"/>
          <w:sz w:val="22"/>
          <w:szCs w:val="22"/>
        </w:rPr>
        <w:t xml:space="preserve">, in conjunction with </w:t>
      </w:r>
      <w:del w:id="168" w:author="Christoffer Vissing" w:date="2025-05-13T13:56:00Z" w16du:dateUtc="2025-05-13T11:56:00Z">
        <w:r w:rsidR="00055DBA" w:rsidDel="000A01EC">
          <w:rPr>
            <w:rFonts w:ascii="Roboto" w:hAnsi="Roboto"/>
            <w:sz w:val="22"/>
            <w:szCs w:val="22"/>
          </w:rPr>
          <w:delText>polygenic risk</w:delText>
        </w:r>
      </w:del>
      <w:ins w:id="169" w:author="Christoffer Vissing" w:date="2025-05-13T13:56:00Z" w16du:dateUtc="2025-05-13T11:56:00Z">
        <w:r w:rsidR="000A01EC">
          <w:rPr>
            <w:rFonts w:ascii="Roboto" w:hAnsi="Roboto"/>
            <w:sz w:val="22"/>
            <w:szCs w:val="22"/>
          </w:rPr>
          <w:t>other factors</w:t>
        </w:r>
      </w:ins>
      <w:ins w:id="170" w:author="Christoffer Vissing" w:date="2025-05-13T22:17:00Z" w16du:dateUtc="2025-05-13T20:17:00Z">
        <w:r w:rsidR="00EC1107">
          <w:rPr>
            <w:rFonts w:ascii="Roboto" w:hAnsi="Roboto"/>
            <w:sz w:val="22"/>
            <w:szCs w:val="22"/>
          </w:rPr>
          <w:t xml:space="preserve"> (</w:t>
        </w:r>
      </w:ins>
      <w:ins w:id="171" w:author="Christoffer Vissing" w:date="2025-05-13T22:18:00Z" w16du:dateUtc="2025-05-13T20:18:00Z">
        <w:r w:rsidR="00EC1107">
          <w:rPr>
            <w:rFonts w:ascii="Roboto" w:hAnsi="Roboto"/>
            <w:sz w:val="22"/>
            <w:szCs w:val="22"/>
          </w:rPr>
          <w:t>e.g., polygenic risk)</w:t>
        </w:r>
      </w:ins>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r w:rsidR="00D8498A" w:rsidRPr="00201C66">
        <w:rPr>
          <w:rFonts w:ascii="Roboto" w:hAnsi="Roboto"/>
          <w:sz w:val="22"/>
          <w:szCs w:val="22"/>
        </w:rPr>
        <w:t>.</w:t>
      </w:r>
    </w:p>
    <w:p w14:paraId="7DFCC9F8" w14:textId="4174A9B5"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w:t>
      </w:r>
      <w:proofErr w:type="gramStart"/>
      <w:r w:rsidR="000B5DA3" w:rsidRPr="0043703E">
        <w:rPr>
          <w:rFonts w:ascii="Roboto" w:hAnsi="Roboto"/>
          <w:sz w:val="22"/>
          <w:szCs w:val="22"/>
        </w:rPr>
        <w:t>patients, and</w:t>
      </w:r>
      <w:proofErr w:type="gramEnd"/>
      <w:r w:rsidR="000B5DA3" w:rsidRPr="0043703E">
        <w:rPr>
          <w:rFonts w:ascii="Roboto" w:hAnsi="Roboto"/>
          <w:sz w:val="22"/>
          <w:szCs w:val="22"/>
        </w:rPr>
        <w:t xml:space="preserve">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3F42A872"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disease-related adverse outcomes</w:t>
      </w:r>
      <w:r w:rsidR="00464E82">
        <w:rPr>
          <w:rFonts w:ascii="Roboto" w:hAnsi="Roboto"/>
          <w:sz w:val="22"/>
          <w:szCs w:val="22"/>
        </w:rPr>
        <w:t xml:space="preserve"> compared with non</w:t>
      </w:r>
      <w:r w:rsidR="0084459B">
        <w:rPr>
          <w:rFonts w:ascii="Roboto" w:hAnsi="Roboto"/>
          <w:sz w:val="22"/>
          <w:szCs w:val="22"/>
        </w:rPr>
        <w:t>-</w:t>
      </w:r>
      <w:proofErr w:type="spellStart"/>
      <w:r w:rsidR="00464E82">
        <w:rPr>
          <w:rFonts w:ascii="Roboto" w:hAnsi="Roboto"/>
          <w:sz w:val="22"/>
          <w:szCs w:val="22"/>
        </w:rPr>
        <w:t>sarcomeric</w:t>
      </w:r>
      <w:proofErr w:type="spellEnd"/>
      <w:r w:rsidR="0084459B">
        <w:rPr>
          <w:rFonts w:ascii="Roboto" w:hAnsi="Roboto"/>
          <w:sz w:val="22"/>
          <w:szCs w:val="22"/>
        </w:rPr>
        <w:t xml:space="preserve"> HCM</w:t>
      </w:r>
      <w:r>
        <w:rPr>
          <w:rFonts w:ascii="Roboto" w:hAnsi="Roboto"/>
          <w:sz w:val="22"/>
          <w:szCs w:val="22"/>
        </w:rPr>
        <w:t xml:space="preserve">, including </w:t>
      </w:r>
      <w:r w:rsidR="00464E82">
        <w:rPr>
          <w:rFonts w:ascii="Roboto" w:hAnsi="Roboto"/>
          <w:sz w:val="22"/>
          <w:szCs w:val="22"/>
        </w:rPr>
        <w:t xml:space="preserve">risk of 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ins w:id="172" w:author="Belinda Gray" w:date="2025-04-06T12:41:00Z" w16du:dateUtc="2025-04-06T08:41:00Z">
        <w:r w:rsidR="00464E82">
          <w:rPr>
            <w:rFonts w:ascii="Roboto" w:hAnsi="Roboto"/>
            <w:sz w:val="22"/>
            <w:szCs w:val="22"/>
          </w:rPr>
          <w:t xml:space="preserve"> </w:t>
        </w:r>
        <w:del w:id="173" w:author="Christoffer Vissing" w:date="2025-05-13T13:56:00Z" w16du:dateUtc="2025-05-13T11:56:00Z">
          <w:r w:rsidR="00464E82" w:rsidDel="000A01EC">
            <w:rPr>
              <w:rFonts w:ascii="Roboto" w:hAnsi="Roboto"/>
              <w:sz w:val="22"/>
              <w:szCs w:val="22"/>
            </w:rPr>
            <w:delText>(?</w:delText>
          </w:r>
        </w:del>
        <w:r w:rsidR="00464E82">
          <w:rPr>
            <w:rFonts w:ascii="Roboto" w:hAnsi="Roboto"/>
            <w:sz w:val="22"/>
            <w:szCs w:val="22"/>
          </w:rPr>
          <w:t>more</w:t>
        </w:r>
        <w:del w:id="174" w:author="Christoffer Vissing" w:date="2025-05-13T13:56:00Z" w16du:dateUtc="2025-05-13T11:56:00Z">
          <w:r w:rsidR="00464E82" w:rsidDel="000A01EC">
            <w:rPr>
              <w:rFonts w:ascii="Roboto" w:hAnsi="Roboto"/>
              <w:sz w:val="22"/>
              <w:szCs w:val="22"/>
            </w:rPr>
            <w:delText>)</w:delText>
          </w:r>
        </w:del>
      </w:ins>
      <w:r w:rsidR="00C465D3" w:rsidRPr="00201C66">
        <w:rPr>
          <w:rFonts w:ascii="Roboto" w:hAnsi="Roboto"/>
          <w:sz w:val="22"/>
          <w:szCs w:val="22"/>
        </w:rPr>
        <w:t xml:space="preserve"> </w:t>
      </w:r>
      <w:r w:rsidR="008B3566">
        <w:rPr>
          <w:rFonts w:ascii="Roboto" w:hAnsi="Roboto"/>
          <w:sz w:val="22"/>
          <w:szCs w:val="22"/>
        </w:rPr>
        <w:t xml:space="preserve">vigilant surveillance </w:t>
      </w:r>
      <w:del w:id="175" w:author="Christoffer Vissing" w:date="2025-05-14T13:45:00Z" w16du:dateUtc="2025-05-14T11:45:00Z">
        <w:r w:rsidR="008B3566" w:rsidDel="00E70B7D">
          <w:rPr>
            <w:rFonts w:ascii="Roboto" w:hAnsi="Roboto"/>
            <w:sz w:val="22"/>
            <w:szCs w:val="22"/>
          </w:rPr>
          <w:delText xml:space="preserve">for </w:delText>
        </w:r>
        <w:r w:rsidR="00201C66" w:rsidRPr="00201C66" w:rsidDel="00E70B7D">
          <w:rPr>
            <w:rFonts w:ascii="Roboto" w:hAnsi="Roboto"/>
            <w:sz w:val="22"/>
            <w:szCs w:val="22"/>
          </w:rPr>
          <w:delText xml:space="preserve">cardiac arrhythmias and LV </w:delText>
        </w:r>
        <w:r w:rsidR="008C0952" w:rsidDel="00E70B7D">
          <w:rPr>
            <w:rFonts w:ascii="Roboto" w:hAnsi="Roboto"/>
            <w:sz w:val="22"/>
            <w:szCs w:val="22"/>
          </w:rPr>
          <w:delText xml:space="preserve">systolic </w:delText>
        </w:r>
        <w:r w:rsidR="00201C66" w:rsidRPr="00201C66" w:rsidDel="00E70B7D">
          <w:rPr>
            <w:rFonts w:ascii="Roboto" w:hAnsi="Roboto"/>
            <w:sz w:val="22"/>
            <w:szCs w:val="22"/>
          </w:rPr>
          <w:delText>dysfunction</w:delText>
        </w:r>
        <w:r w:rsidDel="00E70B7D">
          <w:rPr>
            <w:rFonts w:ascii="Roboto" w:hAnsi="Roboto"/>
            <w:sz w:val="22"/>
            <w:szCs w:val="22"/>
          </w:rPr>
          <w:delText xml:space="preserve"> </w:delText>
        </w:r>
      </w:del>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4B22EBE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r w:rsidR="00935B32">
        <w:rPr>
          <w:rFonts w:ascii="Roboto" w:hAnsi="Roboto"/>
          <w:sz w:val="22"/>
          <w:szCs w:val="22"/>
        </w:rPr>
        <w:t xml:space="preserve">suggesting </w:t>
      </w:r>
      <w:r w:rsidR="00C22745">
        <w:rPr>
          <w:rFonts w:ascii="Roboto" w:hAnsi="Roboto"/>
          <w:sz w:val="22"/>
          <w:szCs w:val="22"/>
        </w:rPr>
        <w:t>an important influence on phenotype</w:t>
      </w:r>
      <w:r w:rsidR="00935B32">
        <w:rPr>
          <w:rFonts w:ascii="Roboto" w:hAnsi="Roboto"/>
          <w:sz w:val="22"/>
          <w:szCs w:val="22"/>
        </w:rPr>
        <w:t xml:space="preserve"> and </w:t>
      </w:r>
      <w:r w:rsidR="001852DF">
        <w:rPr>
          <w:rFonts w:ascii="Roboto" w:hAnsi="Roboto"/>
          <w:sz w:val="22"/>
          <w:szCs w:val="22"/>
        </w:rPr>
        <w:t>emphasizing the need for aggressive management</w:t>
      </w:r>
      <w:r w:rsidR="00935B32">
        <w:rPr>
          <w:rFonts w:ascii="Roboto" w:hAnsi="Roboto"/>
          <w:sz w:val="22"/>
          <w:szCs w:val="22"/>
        </w:rPr>
        <w:t xml:space="preserve"> </w:t>
      </w:r>
      <w:r w:rsidR="008539EC">
        <w:rPr>
          <w:rFonts w:ascii="Roboto" w:hAnsi="Roboto"/>
          <w:sz w:val="22"/>
          <w:szCs w:val="22"/>
        </w:rPr>
        <w:t>of blood pressure and overweight with a possible opportunity for</w:t>
      </w:r>
      <w:r w:rsidR="00935B32">
        <w:rPr>
          <w:rFonts w:ascii="Roboto" w:hAnsi="Roboto"/>
          <w:sz w:val="22"/>
          <w:szCs w:val="22"/>
        </w:rPr>
        <w:t xml:space="preserve"> modification of disease severity and trajectory</w:t>
      </w:r>
      <w:r w:rsidR="008539EC">
        <w:rPr>
          <w:rFonts w:ascii="Roboto" w:hAnsi="Roboto"/>
          <w:sz w:val="22"/>
          <w:szCs w:val="22"/>
        </w:rPr>
        <w:t xml:space="preserve"> in these patients</w:t>
      </w:r>
      <w:r w:rsidR="00935B32">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Default="00201C66" w:rsidP="00201C66">
      <w:pPr>
        <w:spacing w:line="480" w:lineRule="auto"/>
        <w:rPr>
          <w:ins w:id="176" w:author="Christoffer Vissing" w:date="2025-05-14T14:32:00Z" w16du:dateUtc="2025-05-14T12:32:00Z"/>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6DFDD31C" w14:textId="395B99C8" w:rsidR="0003374F" w:rsidRPr="00391E8B" w:rsidRDefault="0003374F" w:rsidP="00201C66">
      <w:pPr>
        <w:spacing w:line="480" w:lineRule="auto"/>
        <w:rPr>
          <w:rFonts w:ascii="Roboto" w:hAnsi="Roboto"/>
          <w:sz w:val="22"/>
          <w:szCs w:val="22"/>
          <w:lang w:val="en-US"/>
        </w:rPr>
      </w:pPr>
      <w:ins w:id="177" w:author="Christoffer Vissing" w:date="2025-05-14T14:32:00Z" w16du:dateUtc="2025-05-14T12:32:00Z">
        <w:r>
          <w:rPr>
            <w:rFonts w:ascii="Roboto" w:hAnsi="Roboto"/>
            <w:sz w:val="22"/>
            <w:szCs w:val="22"/>
            <w:lang w:val="en-US"/>
          </w:rPr>
          <w:t>VUS = Variant of uncertain significance</w:t>
        </w:r>
      </w:ins>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92E1325"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proofErr w:type="spellStart"/>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del w:id="178" w:author="Christoffer Vissing" w:date="2025-05-13T13:59:00Z" w16du:dateUtc="2025-05-13T11:59:00Z">
        <w:r w:rsidR="00071ECC" w:rsidRPr="00391E8B" w:rsidDel="000A01EC">
          <w:rPr>
            <w:rFonts w:ascii="Roboto" w:hAnsi="Roboto"/>
            <w:sz w:val="22"/>
            <w:szCs w:val="22"/>
            <w:lang w:val="en-US"/>
          </w:rPr>
          <w:delText>.</w:delText>
        </w:r>
      </w:del>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{"citationID":"e6PJo8rU","properties":{"formattedCitation":"\\super 1\\uc0\\u8211{}3\\nosupersub{}","plainCitation":"1–3","noteIndex":0},"citationItems":[{"id":651,"uris":["http://zotero.org/users/2403727/items/7TKD6LZ4"],"itemData":{"id":651,"type":"article-journal","abstract":"Genetic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0F1D08">
        <w:rPr>
          <w:sz w:val="22"/>
          <w:szCs w:val="22"/>
          <w:lang w:val="en-US"/>
        </w:rPr>
        <w:instrText> </w:instrText>
      </w:r>
      <w:r w:rsidR="000F1D08">
        <w:rPr>
          <w:rFonts w:ascii="Roboto" w:hAnsi="Roboto"/>
          <w:sz w:val="22"/>
          <w:szCs w:val="22"/>
          <w:lang w:val="en-US"/>
        </w:rPr>
        <w:instrText>511 individuals from the UK Biobank. Mean (SD) age was 56 (8) years, 83</w:instrText>
      </w:r>
      <w:r w:rsidR="000F1D08">
        <w:rPr>
          <w:sz w:val="22"/>
          <w:szCs w:val="22"/>
          <w:lang w:val="en-US"/>
        </w:rPr>
        <w:instrText> </w:instrText>
      </w:r>
      <w:r w:rsidR="000F1D08">
        <w:rPr>
          <w:rFonts w:ascii="Roboto" w:hAnsi="Roboto"/>
          <w:sz w:val="22"/>
          <w:szCs w:val="22"/>
          <w:lang w:val="en-US"/>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G."}],"issued":{"date-parts":[["2022",7,1]]}}},{"id":4414,"uris":["http://zotero.org/users/2403727/items/L5H3CVQ7"],"itemData":{"id":4414,"type":"article-journal","abstract":"BACKGROUND: Hypertrophic cardiomyopathy (HCM) is a common inherited cardiac disease, and clinical and genetic family screening is recommended by guidelines.\nOBJECTIVES: This study sought to investigate the diagnostic yield of screening relatives of HCM patients and identify predictive factors for HCM development during long-term follow-up in relatives from gene-elusive families.\nMETHODS: This was a retrospective cohort study of families screened at clinics for inherited cardiomyopathies in Eastern Denmark, from 2006 to 2023.\nRESULTS: We included 1,230 relatives (55% female; age: 42 ± 17 years) from 531 families. The combined clinical and genetic yield at baseline was 26% (n = 321). After 7 years (mean) of follow-up (6,762 person-years), 43 (4%) additional relatives developed HCM. The strongest predictors of developing HCM were carrying a likely pathogenic/pathogenic variant (HR: 4.58; 95% CI: 2.50-8.40; P &lt; 0.001) and larger left ventricular maximum wall thickness (MWT) (HR: 2.21 per mm; 95% CI: 1.76-2.77 per mm; P &lt; 0.001). In gene-elusive families, we found that an MWT of ≥10 mm represented the optimal classification threshold for developing HCM (area under the curve: 0.80), with only 2 (0.4%) relatives from gene-elusive families with an MWT of &lt;10 mm developing HCM during follow-up.\nCONCLUSIONS: In HCM, the diagnostic yield of a single screening visit was 1 in 4, and the additional yield during 7 years of follow-up was 4%. Gene carriers and relatives from gene-elusive families with a baseline MWT of ≥10 mm were at the highest risk of developing HCM during follow-up. These findings may inform future recommendations on the management of relatives of HCM patients.","container-title":"Journal of the American College of Cardiology","DOI":"10.1016/j.jacc.2024.08.011","ISSN":"1558-3597","issue":"19","journalAbbreviation":"J Am Coll Cardiol","language":"eng","note":"PMID: 39365224","page":"1854-1865","source":"PubMed","title":"Family Screening in Hypertrophic Cardiomyopathy: Identification of Relatives With Low Yield From Systematic Follow-Up","title-short":"Family Screening in Hypertrophic Cardiomyopathy","volume":"84","author":[{"family":"Silajdzija","given":"Elvira"},{"family":"Rasmus Vissing","given":"Christoffer"},{"family":"Basse Christensen","given":"Emma"},{"family":"Lamiokor Mills","given":"Helen"},{"family":"Olivia Kock","given":"Thilde"},{"family":"Andersen","given":"Lars Juel"},{"family":"Snoer","given":"Martin"},{"family":"Thune","given":"Jens Jakob"},{"family":"Daniel Bartels","given":"Emil"},{"family":"Axelsson Raja","given":"Anna"},{"family":"Hørby Christensen","given":"Alex"},{"family":"Bundgaard","given":"Henning"}],"issued":{"date-parts":[["2024",11,5]]}}}],"schema":"https://github.com/citation-style-language/schema/raw/master/csl-citation.json"} </w:instrText>
      </w:r>
      <w:r w:rsidRPr="00DB6D77">
        <w:rPr>
          <w:rFonts w:ascii="Roboto" w:hAnsi="Roboto"/>
          <w:sz w:val="22"/>
          <w:szCs w:val="22"/>
        </w:rPr>
        <w:fldChar w:fldCharType="separate"/>
      </w:r>
      <w:r w:rsidR="000F1D08" w:rsidRPr="000F1D08">
        <w:rPr>
          <w:rFonts w:ascii="Roboto" w:hAnsi="Roboto"/>
          <w:sz w:val="22"/>
          <w:vertAlign w:val="superscript"/>
        </w:rPr>
        <w:t>1–3</w:t>
      </w:r>
      <w:r w:rsidRPr="00DB6D77">
        <w:rPr>
          <w:rFonts w:ascii="Roboto" w:hAnsi="Roboto"/>
          <w:sz w:val="22"/>
          <w:szCs w:val="22"/>
        </w:rPr>
        <w:fldChar w:fldCharType="end"/>
      </w:r>
      <w:r w:rsidR="00822DD1">
        <w:rPr>
          <w:rFonts w:ascii="Roboto" w:hAnsi="Roboto"/>
          <w:sz w:val="22"/>
          <w:szCs w:val="22"/>
        </w:rPr>
        <w:t xml:space="preserve">, but </w:t>
      </w:r>
      <w:proofErr w:type="spellStart"/>
      <w:ins w:id="179" w:author="Christoffer Vissing" w:date="2025-05-14T13:46:00Z" w16du:dateUtc="2025-05-14T11:46:00Z">
        <w:r w:rsidR="00E70B7D">
          <w:rPr>
            <w:rFonts w:ascii="Roboto" w:hAnsi="Roboto"/>
            <w:sz w:val="22"/>
            <w:szCs w:val="22"/>
          </w:rPr>
          <w:t>approxima</w:t>
        </w:r>
      </w:ins>
      <w:ins w:id="180" w:author="Christoffer Vissing" w:date="2025-05-14T13:47:00Z" w16du:dateUtc="2025-05-14T11:47:00Z">
        <w:r w:rsidR="00E70B7D">
          <w:rPr>
            <w:rFonts w:ascii="Roboto" w:hAnsi="Roboto"/>
            <w:sz w:val="22"/>
            <w:szCs w:val="22"/>
          </w:rPr>
          <w:t>tely</w:t>
        </w:r>
        <w:proofErr w:type="spellEnd"/>
        <w:r w:rsidR="00E70B7D">
          <w:rPr>
            <w:rFonts w:ascii="Roboto" w:hAnsi="Roboto"/>
            <w:sz w:val="22"/>
            <w:szCs w:val="22"/>
          </w:rPr>
          <w:t xml:space="preserve"> </w:t>
        </w:r>
        <w:proofErr w:type="spellStart"/>
        <w:r w:rsidR="00E70B7D">
          <w:rPr>
            <w:rFonts w:ascii="Roboto" w:hAnsi="Roboto"/>
            <w:sz w:val="22"/>
            <w:szCs w:val="22"/>
          </w:rPr>
          <w:t>half</w:t>
        </w:r>
        <w:proofErr w:type="spellEnd"/>
        <w:r w:rsidR="00E70B7D">
          <w:rPr>
            <w:rFonts w:ascii="Roboto" w:hAnsi="Roboto"/>
            <w:sz w:val="22"/>
            <w:szCs w:val="22"/>
          </w:rPr>
          <w:t xml:space="preserve"> </w:t>
        </w:r>
      </w:ins>
      <w:del w:id="181" w:author="Christoffer Vissing" w:date="2025-05-14T13:47:00Z" w16du:dateUtc="2025-05-14T11:47:00Z">
        <w:r w:rsidR="00464E82" w:rsidDel="00E70B7D">
          <w:rPr>
            <w:rFonts w:ascii="Roboto" w:hAnsi="Roboto"/>
            <w:sz w:val="22"/>
            <w:szCs w:val="22"/>
          </w:rPr>
          <w:delText>a signficant</w:delText>
        </w:r>
        <w:r w:rsidR="00822DD1" w:rsidDel="00E70B7D">
          <w:rPr>
            <w:rFonts w:ascii="Roboto" w:hAnsi="Roboto"/>
            <w:sz w:val="22"/>
            <w:szCs w:val="22"/>
          </w:rPr>
          <w:delText xml:space="preserve"> </w:delText>
        </w:r>
        <w:r w:rsidR="00464E82" w:rsidDel="00E70B7D">
          <w:rPr>
            <w:rFonts w:ascii="Roboto" w:hAnsi="Roboto"/>
            <w:sz w:val="22"/>
            <w:szCs w:val="22"/>
          </w:rPr>
          <w:delText>proportion</w:delText>
        </w:r>
        <w:r w:rsidR="00822DD1" w:rsidDel="00E70B7D">
          <w:rPr>
            <w:rFonts w:ascii="Roboto" w:hAnsi="Roboto"/>
            <w:sz w:val="22"/>
            <w:szCs w:val="22"/>
          </w:rPr>
          <w:delText xml:space="preserve"> </w:delText>
        </w:r>
      </w:del>
      <w:r w:rsidR="00822DD1">
        <w:rPr>
          <w:rFonts w:ascii="Roboto" w:hAnsi="Roboto"/>
          <w:sz w:val="22"/>
          <w:szCs w:val="22"/>
        </w:rPr>
        <w:t>of HCM patients do not</w:t>
      </w:r>
      <w:r w:rsidR="00464E82">
        <w:rPr>
          <w:rFonts w:ascii="Roboto" w:hAnsi="Roboto"/>
          <w:sz w:val="22"/>
          <w:szCs w:val="22"/>
        </w:rPr>
        <w:t xml:space="preserve"> have</w:t>
      </w:r>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r w:rsidRPr="00391E8B">
        <w:rPr>
          <w:rFonts w:ascii="Roboto" w:hAnsi="Roboto"/>
          <w:sz w:val="22"/>
          <w:szCs w:val="22"/>
          <w:lang w:val="en-US"/>
        </w:rPr>
        <w:t xml:space="preserve"> </w:t>
      </w:r>
      <w:del w:id="182" w:author="Christoffer Vissing" w:date="2025-05-13T13:58:00Z" w16du:dateUtc="2025-05-13T11:58:00Z">
        <w:r w:rsidR="00A76EE4" w:rsidDel="000A01EC">
          <w:rPr>
            <w:rFonts w:ascii="Roboto" w:hAnsi="Roboto"/>
            <w:sz w:val="22"/>
            <w:szCs w:val="22"/>
            <w:lang w:val="en-US"/>
          </w:rPr>
          <w:delText>Studies comparing the phenotype in p</w:delText>
        </w:r>
      </w:del>
      <w:ins w:id="183" w:author="Christoffer Vissing" w:date="2025-05-13T13:58:00Z" w16du:dateUtc="2025-05-13T11:58:00Z">
        <w:r w:rsidR="000A01EC">
          <w:rPr>
            <w:rFonts w:ascii="Roboto" w:hAnsi="Roboto"/>
            <w:sz w:val="22"/>
            <w:szCs w:val="22"/>
            <w:lang w:val="en-US"/>
          </w:rPr>
          <w:t>P</w:t>
        </w:r>
      </w:ins>
      <w:r w:rsidR="00A76EE4">
        <w:rPr>
          <w:rFonts w:ascii="Roboto" w:hAnsi="Roboto"/>
          <w:sz w:val="22"/>
          <w:szCs w:val="22"/>
          <w:lang w:val="en-US"/>
        </w:rPr>
        <w:t xml:space="preserve">atients with HCM </w:t>
      </w:r>
      <w:r w:rsidR="004614A4">
        <w:rPr>
          <w:rFonts w:ascii="Roboto" w:hAnsi="Roboto"/>
          <w:sz w:val="22"/>
          <w:szCs w:val="22"/>
          <w:lang w:val="en-US"/>
        </w:rPr>
        <w:t xml:space="preserve">harboring </w:t>
      </w:r>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del w:id="184" w:author="Christoffer Vissing" w:date="2025-05-13T13:58:00Z" w16du:dateUtc="2025-05-13T11:58:00Z">
        <w:r w:rsidR="00A76EE4" w:rsidDel="000A01EC">
          <w:rPr>
            <w:rFonts w:ascii="Roboto" w:hAnsi="Roboto"/>
            <w:sz w:val="22"/>
            <w:szCs w:val="22"/>
            <w:lang w:val="en-US"/>
          </w:rPr>
          <w:delText xml:space="preserve"> to those </w:delText>
        </w:r>
        <w:r w:rsidR="00BE17D1" w:rsidDel="000A01EC">
          <w:rPr>
            <w:rFonts w:ascii="Roboto" w:hAnsi="Roboto"/>
            <w:sz w:val="22"/>
            <w:szCs w:val="22"/>
            <w:lang w:val="en-US"/>
          </w:rPr>
          <w:delText xml:space="preserve">in whom </w:delText>
        </w:r>
        <w:r w:rsidR="00A76EE4" w:rsidRPr="00391E8B" w:rsidDel="000A01EC">
          <w:rPr>
            <w:rFonts w:ascii="Roboto" w:hAnsi="Roboto"/>
            <w:sz w:val="22"/>
            <w:szCs w:val="22"/>
            <w:lang w:val="en-US"/>
          </w:rPr>
          <w:delText>genetic etiology remains elusive despite genetic testing</w:delText>
        </w:r>
        <w:r w:rsidR="00BE17D1" w:rsidDel="000A01EC">
          <w:rPr>
            <w:rFonts w:ascii="Roboto" w:hAnsi="Roboto"/>
            <w:sz w:val="22"/>
            <w:szCs w:val="22"/>
            <w:lang w:val="en-US"/>
          </w:rPr>
          <w:delText xml:space="preserve"> (non-sarcomeric HCM</w:delText>
        </w:r>
        <w:r w:rsidR="008E71EB" w:rsidDel="000A01EC">
          <w:rPr>
            <w:rFonts w:ascii="Roboto" w:hAnsi="Roboto"/>
            <w:sz w:val="22"/>
            <w:szCs w:val="22"/>
            <w:lang w:val="en-US"/>
          </w:rPr>
          <w:delText>)</w:delText>
        </w:r>
        <w:r w:rsidR="00A76EE4" w:rsidDel="000A01EC">
          <w:rPr>
            <w:rFonts w:ascii="Roboto" w:hAnsi="Roboto"/>
            <w:sz w:val="22"/>
            <w:szCs w:val="22"/>
            <w:lang w:val="en-US"/>
          </w:rPr>
          <w:delText>,</w:delText>
        </w:r>
      </w:del>
      <w:r w:rsidR="00A76EE4">
        <w:rPr>
          <w:rFonts w:ascii="Roboto" w:hAnsi="Roboto"/>
          <w:sz w:val="22"/>
          <w:szCs w:val="22"/>
          <w:lang w:val="en-US"/>
        </w:rPr>
        <w:t xml:space="preserve"> </w:t>
      </w:r>
      <w:r w:rsidR="00B427B6">
        <w:rPr>
          <w:rFonts w:ascii="Roboto" w:hAnsi="Roboto"/>
          <w:sz w:val="22"/>
          <w:szCs w:val="22"/>
          <w:lang w:val="en-US"/>
        </w:rPr>
        <w:t>have</w:t>
      </w:r>
      <w:ins w:id="185" w:author="Christoffer Vissing" w:date="2025-05-13T13:58:00Z" w16du:dateUtc="2025-05-13T11:58:00Z">
        <w:r w:rsidR="000A01EC">
          <w:rPr>
            <w:rFonts w:ascii="Roboto" w:hAnsi="Roboto"/>
            <w:sz w:val="22"/>
            <w:szCs w:val="22"/>
            <w:lang w:val="en-US"/>
          </w:rPr>
          <w:t xml:space="preserve"> been found</w:t>
        </w:r>
      </w:ins>
      <w:ins w:id="186" w:author="Christoffer Vissing" w:date="2025-05-14T10:04:00Z" w16du:dateUtc="2025-05-14T08:04:00Z">
        <w:r w:rsidR="00CF33D9">
          <w:rPr>
            <w:rFonts w:ascii="Roboto" w:hAnsi="Roboto"/>
            <w:sz w:val="22"/>
            <w:szCs w:val="22"/>
            <w:lang w:val="en-US"/>
          </w:rPr>
          <w:t xml:space="preserve"> to be more likely to be female,</w:t>
        </w:r>
      </w:ins>
      <w:ins w:id="187" w:author="Christoffer Vissing" w:date="2025-05-13T13:58:00Z" w16du:dateUtc="2025-05-13T11:58:00Z">
        <w:r w:rsidR="000A01EC">
          <w:rPr>
            <w:rFonts w:ascii="Roboto" w:hAnsi="Roboto"/>
            <w:sz w:val="22"/>
            <w:szCs w:val="22"/>
            <w:lang w:val="en-US"/>
          </w:rPr>
          <w:t xml:space="preserve"> to </w:t>
        </w:r>
      </w:ins>
      <w:del w:id="188" w:author="Christoffer Vissing" w:date="2025-05-13T13:58:00Z" w16du:dateUtc="2025-05-13T11:58:00Z">
        <w:r w:rsidR="00B427B6" w:rsidDel="000A01EC">
          <w:rPr>
            <w:rFonts w:ascii="Roboto" w:hAnsi="Roboto"/>
            <w:sz w:val="22"/>
            <w:szCs w:val="22"/>
            <w:lang w:val="en-US"/>
          </w:rPr>
          <w:delText xml:space="preserve"> identified</w:delText>
        </w:r>
      </w:del>
      <w:ins w:id="189" w:author="Christoffer Vissing" w:date="2025-05-13T13:58:00Z" w16du:dateUtc="2025-05-13T11:58:00Z">
        <w:r w:rsidR="000A01EC">
          <w:rPr>
            <w:rFonts w:ascii="Roboto" w:hAnsi="Roboto"/>
            <w:sz w:val="22"/>
            <w:szCs w:val="22"/>
            <w:lang w:val="en-US"/>
          </w:rPr>
          <w:t>have</w:t>
        </w:r>
      </w:ins>
      <w:r w:rsidR="00A76EE4">
        <w:rPr>
          <w:rFonts w:ascii="Roboto" w:hAnsi="Roboto"/>
          <w:sz w:val="22"/>
          <w:szCs w:val="22"/>
          <w:lang w:val="en-US"/>
        </w:rPr>
        <w:t xml:space="preserve"> a younger age at diagnosis of HCM</w:t>
      </w:r>
      <w:r w:rsidR="00B427B6">
        <w:rPr>
          <w:rFonts w:ascii="Roboto" w:hAnsi="Roboto"/>
          <w:sz w:val="22"/>
          <w:szCs w:val="22"/>
          <w:lang w:val="en-US"/>
        </w:rPr>
        <w:t>,</w:t>
      </w:r>
      <w:ins w:id="190" w:author="Christoffer Vissing" w:date="2025-05-14T10:04:00Z" w16du:dateUtc="2025-05-14T08:04:00Z">
        <w:r w:rsidR="00CF33D9">
          <w:rPr>
            <w:rFonts w:ascii="Roboto" w:hAnsi="Roboto"/>
            <w:sz w:val="22"/>
            <w:szCs w:val="22"/>
            <w:lang w:val="en-US"/>
          </w:rPr>
          <w:t xml:space="preserve"> </w:t>
        </w:r>
      </w:ins>
      <w:r w:rsidR="00A76EE4">
        <w:rPr>
          <w:rFonts w:ascii="Roboto" w:hAnsi="Roboto"/>
          <w:sz w:val="22"/>
          <w:szCs w:val="22"/>
          <w:lang w:val="en-US"/>
        </w:rPr>
        <w:t xml:space="preserve"> higher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ins w:id="191" w:author="Christoffer Vissing" w:date="2025-05-13T13:59:00Z" w16du:dateUtc="2025-05-13T11:59:00Z">
        <w:r w:rsidR="000A01EC">
          <w:rPr>
            <w:rFonts w:ascii="Roboto" w:hAnsi="Roboto"/>
            <w:sz w:val="22"/>
            <w:szCs w:val="22"/>
            <w:lang w:val="en-US"/>
          </w:rPr>
          <w:t xml:space="preserve">, compared to patients in whom 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w:t>
        </w:r>
        <w:proofErr w:type="spellStart"/>
        <w:r w:rsidR="000A01EC">
          <w:rPr>
            <w:rFonts w:ascii="Roboto" w:hAnsi="Roboto"/>
            <w:sz w:val="22"/>
            <w:szCs w:val="22"/>
            <w:lang w:val="en-US"/>
          </w:rPr>
          <w:t>sarcomeric</w:t>
        </w:r>
        <w:proofErr w:type="spellEnd"/>
        <w:r w:rsidR="000A01EC">
          <w:rPr>
            <w:rFonts w:ascii="Roboto" w:hAnsi="Roboto"/>
            <w:sz w:val="22"/>
            <w:szCs w:val="22"/>
            <w:lang w:val="en-US"/>
          </w:rPr>
          <w:t xml:space="preserve"> HCM)</w:t>
        </w:r>
      </w:ins>
      <w:del w:id="192" w:author="Christoffer Vissing" w:date="2025-05-13T14:00:00Z" w16du:dateUtc="2025-05-13T12:00:00Z">
        <w:r w:rsidR="00A76EE4" w:rsidDel="000A01EC">
          <w:rPr>
            <w:rFonts w:ascii="Roboto" w:hAnsi="Roboto"/>
            <w:sz w:val="22"/>
            <w:szCs w:val="22"/>
            <w:lang w:val="en-US"/>
          </w:rPr>
          <w:delText xml:space="preserve"> </w:delText>
        </w:r>
      </w:del>
      <w:del w:id="193" w:author="Christoffer Vissing" w:date="2025-05-13T13:59:00Z" w16du:dateUtc="2025-05-13T11:59:00Z">
        <w:r w:rsidR="00A76EE4" w:rsidDel="000A01EC">
          <w:rPr>
            <w:rFonts w:ascii="Roboto" w:hAnsi="Roboto"/>
            <w:sz w:val="22"/>
            <w:szCs w:val="22"/>
            <w:lang w:val="en-US"/>
          </w:rPr>
          <w:delText>in patients with sarcomeric HCM</w:delText>
        </w:r>
      </w:del>
      <w:r w:rsidR="00A76EE4">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{"citationID":"sbUOwVAb","properties":{"formattedCitation":"\\super 4\\uc0\\u8211{}8\\nosupersub{}","plainCitation":"4–8","noteIndex":0},"citationItems":[{"id":73,"uris":["http://zotero.org/users/2403727/items/SMQZC67W"],"itemData":{"id":73,"type":"article-journal","abstract":"Background:A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0F1D08" w:rsidRPr="000F1D08">
        <w:rPr>
          <w:rFonts w:ascii="Roboto" w:hAnsi="Roboto"/>
          <w:sz w:val="22"/>
          <w:vertAlign w:val="superscript"/>
        </w:rPr>
        <w:t>4–8</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w:t>
      </w:r>
      <w:proofErr w:type="gramStart"/>
      <w:r w:rsidR="00822DD1">
        <w:rPr>
          <w:rFonts w:ascii="Roboto" w:hAnsi="Roboto"/>
          <w:sz w:val="22"/>
          <w:szCs w:val="22"/>
          <w:lang w:val="en-US"/>
        </w:rPr>
        <w:t xml:space="preserve">outcomes </w:t>
      </w:r>
      <w:r w:rsidR="004A1EC3">
        <w:rPr>
          <w:rFonts w:ascii="Roboto" w:hAnsi="Roboto"/>
          <w:sz w:val="22"/>
          <w:szCs w:val="22"/>
          <w:lang w:val="en-US"/>
        </w:rPr>
        <w:t xml:space="preserve"> </w:t>
      </w:r>
      <w:r w:rsidR="007E2C25">
        <w:rPr>
          <w:rFonts w:ascii="Roboto" w:hAnsi="Roboto"/>
          <w:sz w:val="22"/>
          <w:szCs w:val="22"/>
          <w:lang w:val="en-US"/>
        </w:rPr>
        <w:t>in</w:t>
      </w:r>
      <w:proofErr w:type="gramEnd"/>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 and is</w:t>
      </w:r>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EB24ED9" w14:textId="5A1F6211" w:rsidR="00E70B7D" w:rsidRDefault="009E4A4E" w:rsidP="00DA67FA">
      <w:pPr>
        <w:spacing w:line="480" w:lineRule="auto"/>
        <w:rPr>
          <w:ins w:id="194" w:author="Christoffer Vissing" w:date="2025-05-14T13:48:00Z" w16du:dateUtc="2025-05-14T11:48:00Z"/>
          <w:rFonts w:ascii="Roboto" w:hAnsi="Roboto"/>
          <w:sz w:val="22"/>
          <w:szCs w:val="22"/>
          <w:lang w:val="en-US"/>
        </w:rPr>
      </w:pPr>
      <w:r>
        <w:rPr>
          <w:rFonts w:ascii="Roboto" w:hAnsi="Roboto"/>
          <w:sz w:val="22"/>
          <w:szCs w:val="22"/>
          <w:lang w:val="en-US"/>
        </w:rPr>
        <w:t>We</w:t>
      </w:r>
      <w:r w:rsidR="000F7E82" w:rsidRPr="00391E8B">
        <w:rPr>
          <w:rFonts w:ascii="Roboto" w:hAnsi="Roboto"/>
          <w:sz w:val="22"/>
          <w:szCs w:val="22"/>
          <w:lang w:val="en-US"/>
        </w:rPr>
        <w:t xml:space="preserve"> aim</w:t>
      </w:r>
      <w:ins w:id="195" w:author="Christoffer Vissing" w:date="2025-05-14T15:42:00Z" w16du:dateUtc="2025-05-14T13:42:00Z">
        <w:r w:rsidR="0094269B">
          <w:rPr>
            <w:rFonts w:ascii="Roboto" w:hAnsi="Roboto"/>
            <w:sz w:val="22"/>
            <w:szCs w:val="22"/>
            <w:lang w:val="en-US"/>
          </w:rPr>
          <w:t>ed</w:t>
        </w:r>
      </w:ins>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w:t>
      </w:r>
    </w:p>
    <w:p w14:paraId="5F38B4C5" w14:textId="6699CABE" w:rsidR="00E70B7D" w:rsidRDefault="00E70B7D" w:rsidP="00E70B7D">
      <w:pPr>
        <w:spacing w:line="480" w:lineRule="auto"/>
        <w:rPr>
          <w:ins w:id="196" w:author="Christoffer Vissing" w:date="2025-05-14T13:50:00Z" w16du:dateUtc="2025-05-14T11:50:00Z"/>
          <w:rFonts w:ascii="Roboto" w:hAnsi="Roboto"/>
          <w:sz w:val="22"/>
          <w:szCs w:val="22"/>
          <w:lang w:val="en-US"/>
        </w:rPr>
      </w:pPr>
      <w:ins w:id="197" w:author="Christoffer Vissing" w:date="2025-05-14T13:50:00Z" w16du:dateUtc="2025-05-14T11:50:00Z">
        <w:r>
          <w:rPr>
            <w:rFonts w:ascii="Roboto" w:hAnsi="Roboto"/>
            <w:sz w:val="22"/>
            <w:szCs w:val="22"/>
            <w:lang w:val="en-US"/>
          </w:rPr>
          <w:t>We hypothesized that b</w:t>
        </w:r>
      </w:ins>
      <w:del w:id="198" w:author="Christoffer Vissing" w:date="2025-05-14T13:50:00Z" w16du:dateUtc="2025-05-14T11:50:00Z">
        <w:r w:rsidR="000F7E82" w:rsidRPr="00391E8B" w:rsidDel="00E70B7D">
          <w:rPr>
            <w:rFonts w:ascii="Roboto" w:hAnsi="Roboto"/>
            <w:sz w:val="22"/>
            <w:szCs w:val="22"/>
            <w:lang w:val="en-US"/>
          </w:rPr>
          <w:delText>B</w:delText>
        </w:r>
      </w:del>
      <w:r w:rsidR="000F7E82" w:rsidRPr="00391E8B">
        <w:rPr>
          <w:rFonts w:ascii="Roboto" w:hAnsi="Roboto"/>
          <w:sz w:val="22"/>
          <w:szCs w:val="22"/>
          <w:lang w:val="en-US"/>
        </w:rPr>
        <w:t xml:space="preserve">y analyzing a large cohort of </w:t>
      </w:r>
      <w:r w:rsidR="00B4400C" w:rsidRPr="00391E8B">
        <w:rPr>
          <w:rFonts w:ascii="Roboto" w:hAnsi="Roboto"/>
          <w:sz w:val="22"/>
          <w:szCs w:val="22"/>
          <w:lang w:val="en-US"/>
        </w:rPr>
        <w:t xml:space="preserve">genotyped </w:t>
      </w:r>
      <w:commentRangeStart w:id="199"/>
      <w:commentRangeStart w:id="200"/>
      <w:commentRangeStart w:id="201"/>
      <w:r w:rsidR="004929D2">
        <w:rPr>
          <w:rFonts w:ascii="Roboto" w:hAnsi="Roboto"/>
          <w:sz w:val="22"/>
          <w:szCs w:val="22"/>
          <w:lang w:val="en-US"/>
        </w:rPr>
        <w:t xml:space="preserve">children </w:t>
      </w:r>
      <w:commentRangeEnd w:id="199"/>
      <w:r w:rsidR="004929D2">
        <w:rPr>
          <w:rStyle w:val="Kommentarhenvisning"/>
          <w:lang w:val="en-US" w:eastAsia="en-US"/>
        </w:rPr>
        <w:commentReference w:id="199"/>
      </w:r>
      <w:commentRangeEnd w:id="200"/>
      <w:r w:rsidR="00822DD1">
        <w:rPr>
          <w:rStyle w:val="Kommentarhenvisning"/>
          <w:lang w:val="en-US" w:eastAsia="en-US"/>
        </w:rPr>
        <w:commentReference w:id="200"/>
      </w:r>
      <w:commentRangeEnd w:id="201"/>
      <w:r w:rsidR="00CF33D9">
        <w:rPr>
          <w:rStyle w:val="Kommentarhenvisning"/>
          <w:lang w:val="en-US" w:eastAsia="en-US"/>
        </w:rPr>
        <w:commentReference w:id="201"/>
      </w:r>
      <w:r w:rsidR="004929D2">
        <w:rPr>
          <w:rFonts w:ascii="Roboto" w:hAnsi="Roboto"/>
          <w:sz w:val="22"/>
          <w:szCs w:val="22"/>
          <w:lang w:val="en-US"/>
        </w:rPr>
        <w:t>and adults</w:t>
      </w:r>
      <w:r w:rsidR="004614A4">
        <w:rPr>
          <w:rFonts w:ascii="Roboto" w:hAnsi="Roboto"/>
          <w:sz w:val="22"/>
          <w:szCs w:val="22"/>
          <w:lang w:val="en-US"/>
        </w:rPr>
        <w:t xml:space="preserve"> with HCM</w:t>
      </w:r>
      <w:r w:rsidR="000F7E82" w:rsidRPr="00391E8B">
        <w:rPr>
          <w:rFonts w:ascii="Roboto" w:hAnsi="Roboto"/>
          <w:sz w:val="22"/>
          <w:szCs w:val="22"/>
          <w:lang w:val="en-US"/>
        </w:rPr>
        <w:t xml:space="preserve">, we </w:t>
      </w:r>
      <w:del w:id="202" w:author="Christoffer Vissing" w:date="2025-05-14T13:50:00Z" w16du:dateUtc="2025-05-14T11:50:00Z">
        <w:r w:rsidR="000F7E82" w:rsidRPr="00391E8B" w:rsidDel="00E70B7D">
          <w:rPr>
            <w:rFonts w:ascii="Roboto" w:hAnsi="Roboto"/>
            <w:sz w:val="22"/>
            <w:szCs w:val="22"/>
            <w:lang w:val="en-US"/>
          </w:rPr>
          <w:delText xml:space="preserve">seek </w:delText>
        </w:r>
      </w:del>
      <w:ins w:id="203" w:author="Christoffer Vissing" w:date="2025-05-14T13:50:00Z" w16du:dateUtc="2025-05-14T11:50:00Z">
        <w:r>
          <w:rPr>
            <w:rFonts w:ascii="Roboto" w:hAnsi="Roboto"/>
            <w:sz w:val="22"/>
            <w:szCs w:val="22"/>
            <w:lang w:val="en-US"/>
          </w:rPr>
          <w:t>could</w:t>
        </w:r>
      </w:ins>
      <w:del w:id="204" w:author="Christoffer Vissing" w:date="2025-05-14T13:50:00Z" w16du:dateUtc="2025-05-14T11:50:00Z">
        <w:r w:rsidR="000F7E82" w:rsidRPr="00391E8B" w:rsidDel="00E70B7D">
          <w:rPr>
            <w:rFonts w:ascii="Roboto" w:hAnsi="Roboto"/>
            <w:sz w:val="22"/>
            <w:szCs w:val="22"/>
            <w:lang w:val="en-US"/>
          </w:rPr>
          <w:delText>to</w:delText>
        </w:r>
      </w:del>
      <w:r w:rsidR="000F7E82" w:rsidRPr="00391E8B">
        <w:rPr>
          <w:rFonts w:ascii="Roboto" w:hAnsi="Roboto"/>
          <w:sz w:val="22"/>
          <w:szCs w:val="22"/>
          <w:lang w:val="en-US"/>
        </w:rPr>
        <w:t xml:space="preserve"> uncover patterns </w:t>
      </w:r>
      <w:r w:rsidR="00822DD1">
        <w:rPr>
          <w:rFonts w:ascii="Roboto" w:hAnsi="Roboto"/>
          <w:sz w:val="22"/>
          <w:szCs w:val="22"/>
          <w:lang w:val="en-US"/>
        </w:rPr>
        <w:t>influencing</w:t>
      </w:r>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ins w:id="205" w:author="Christoffer Vissing" w:date="2025-05-14T13:50:00Z" w16du:dateUtc="2025-05-14T11:50:00Z">
        <w:r w:rsidRPr="00E70B7D">
          <w:rPr>
            <w:rFonts w:ascii="Roboto" w:hAnsi="Roboto"/>
            <w:sz w:val="22"/>
            <w:szCs w:val="22"/>
            <w:lang w:val="en-US"/>
          </w:rPr>
          <w:t xml:space="preserve"> </w:t>
        </w:r>
      </w:ins>
    </w:p>
    <w:p w14:paraId="0C846A31" w14:textId="1D7BC941" w:rsidR="000F7E82" w:rsidRPr="00391E8B" w:rsidRDefault="000F7E82" w:rsidP="00DA67FA">
      <w:pPr>
        <w:spacing w:line="480" w:lineRule="auto"/>
        <w:rPr>
          <w:rFonts w:ascii="Roboto" w:hAnsi="Roboto"/>
          <w:sz w:val="22"/>
          <w:szCs w:val="22"/>
          <w:lang w:val="en-US"/>
        </w:rPr>
      </w:pP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2A1F4B2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{"citationID":"oVrRPXNd","properties":{"formattedCitation":"\\super 4\\nosupersub{}","plainCitation":"4","noteIndex":0},"citationItems":[{"id":73,"uris":["http://zotero.org/users/2403727/items/SMQZC67W"],"itemData":{"id":73,"type":"article-journal","abstract":"Background:A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0F1D08" w:rsidRPr="000F1D08">
        <w:rPr>
          <w:rFonts w:ascii="Roboto" w:hAnsi="Roboto"/>
          <w:sz w:val="22"/>
          <w:vertAlign w:val="superscript"/>
        </w:rPr>
        <w:t>4</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41938D62"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ins w:id="206" w:author="Christoffer Vissing" w:date="2025-05-13T14:04:00Z" w16du:dateUtc="2025-05-13T12:04:00Z">
        <w:r w:rsidR="00966B05">
          <w:rPr>
            <w:rFonts w:ascii="Roboto" w:hAnsi="Roboto"/>
            <w:sz w:val="22"/>
            <w:szCs w:val="22"/>
            <w:lang w:val="en-US"/>
          </w:rPr>
          <w:t xml:space="preserve"> </w:t>
        </w:r>
      </w:ins>
      <w:ins w:id="207" w:author="Christoffer Vissing" w:date="2025-05-13T14:05:00Z" w16du:dateUtc="2025-05-13T12:05:00Z">
        <w:r w:rsidR="00966B05">
          <w:rPr>
            <w:rFonts w:ascii="Roboto" w:hAnsi="Roboto"/>
            <w:sz w:val="22"/>
            <w:szCs w:val="22"/>
            <w:lang w:val="en-US"/>
          </w:rPr>
          <w:t xml:space="preserve">– such as lysosomal and glycogen storage disorder </w:t>
        </w:r>
      </w:ins>
      <w:del w:id="208" w:author="Christoffer Vissing" w:date="2025-05-13T14:05:00Z" w16du:dateUtc="2025-05-13T12:05:00Z">
        <w:r w:rsidR="00AF7DF8" w:rsidDel="00966B05">
          <w:rPr>
            <w:rFonts w:ascii="Roboto" w:hAnsi="Roboto"/>
            <w:sz w:val="22"/>
            <w:szCs w:val="22"/>
            <w:lang w:val="en-US"/>
          </w:rPr>
          <w:delText xml:space="preserve"> </w:delText>
        </w:r>
      </w:del>
      <w:r w:rsidR="00AF7DF8">
        <w:rPr>
          <w:rFonts w:ascii="Roboto" w:hAnsi="Roboto"/>
          <w:sz w:val="22"/>
          <w:szCs w:val="22"/>
          <w:lang w:val="en-US"/>
        </w:rPr>
        <w:t xml:space="preserve">(e.g., </w:t>
      </w:r>
      <w:del w:id="209" w:author="Christoffer Vissing" w:date="2025-05-13T14:02:00Z" w16du:dateUtc="2025-05-13T12:02:00Z">
        <w:r w:rsidR="00AF7DF8" w:rsidDel="00966B05">
          <w:rPr>
            <w:rFonts w:ascii="Roboto" w:hAnsi="Roboto"/>
            <w:sz w:val="22"/>
            <w:szCs w:val="22"/>
            <w:lang w:val="en-US"/>
          </w:rPr>
          <w:delText>storage disorder</w:delText>
        </w:r>
      </w:del>
      <w:ins w:id="210" w:author="Christoffer Vissing" w:date="2025-05-13T14:05:00Z" w16du:dateUtc="2025-05-13T12:05:00Z">
        <w:r w:rsidR="00966B05">
          <w:rPr>
            <w:rFonts w:ascii="Roboto" w:hAnsi="Roboto"/>
            <w:sz w:val="22"/>
            <w:szCs w:val="22"/>
            <w:lang w:val="en-US"/>
          </w:rPr>
          <w:t>Fabry, Pompe,. Danon)</w:t>
        </w:r>
      </w:ins>
      <w:del w:id="211" w:author="Christoffer Vissing" w:date="2025-05-13T14:05:00Z" w16du:dateUtc="2025-05-13T12:05:00Z">
        <w:r w:rsidR="00AF7DF8" w:rsidDel="00966B05">
          <w:rPr>
            <w:rFonts w:ascii="Roboto" w:hAnsi="Roboto"/>
            <w:sz w:val="22"/>
            <w:szCs w:val="22"/>
            <w:lang w:val="en-US"/>
          </w:rPr>
          <w:delText>s</w:delText>
        </w:r>
      </w:del>
      <w:ins w:id="212" w:author="Christoffer Vissing" w:date="2025-05-13T14:03:00Z" w16du:dateUtc="2025-05-13T12:03:00Z">
        <w:r w:rsidR="00966B05">
          <w:rPr>
            <w:rFonts w:ascii="Roboto" w:hAnsi="Roboto"/>
            <w:sz w:val="22"/>
            <w:szCs w:val="22"/>
            <w:lang w:val="en-US"/>
          </w:rPr>
          <w:t>, and infiltrative cardiomyopathies</w:t>
        </w:r>
      </w:ins>
      <w:ins w:id="213" w:author="Christoffer Vissing" w:date="2025-05-13T14:06:00Z" w16du:dateUtc="2025-05-13T12:06:00Z">
        <w:r w:rsidR="00966B05">
          <w:rPr>
            <w:rFonts w:ascii="Roboto" w:hAnsi="Roboto"/>
            <w:sz w:val="22"/>
            <w:szCs w:val="22"/>
            <w:lang w:val="en-US"/>
          </w:rPr>
          <w:t xml:space="preserve"> (</w:t>
        </w:r>
        <w:proofErr w:type="spellStart"/>
        <w:r w:rsidR="00966B05">
          <w:rPr>
            <w:rFonts w:ascii="Roboto" w:hAnsi="Roboto"/>
            <w:sz w:val="22"/>
            <w:szCs w:val="22"/>
            <w:lang w:val="en-US"/>
          </w:rPr>
          <w:t>e.g</w:t>
        </w:r>
        <w:proofErr w:type="spellEnd"/>
        <w:r w:rsidR="00966B05">
          <w:rPr>
            <w:rFonts w:ascii="Roboto" w:hAnsi="Roboto"/>
            <w:sz w:val="22"/>
            <w:szCs w:val="22"/>
            <w:lang w:val="en-US"/>
          </w:rPr>
          <w:t>, cardiac amyloidosis</w:t>
        </w:r>
      </w:ins>
      <w:r w:rsidR="00AF7DF8">
        <w:rPr>
          <w:rFonts w:ascii="Roboto" w:hAnsi="Roboto"/>
          <w:sz w:val="22"/>
          <w:szCs w:val="22"/>
          <w:lang w:val="en-US"/>
        </w:rPr>
        <w:t>)</w:t>
      </w:r>
      <w:ins w:id="214" w:author="Christoffer Vissing" w:date="2025-05-13T14:06:00Z" w16du:dateUtc="2025-05-13T12:06:00Z">
        <w:r w:rsidR="00966B05">
          <w:rPr>
            <w:rFonts w:ascii="Roboto" w:hAnsi="Roboto"/>
            <w:sz w:val="22"/>
            <w:szCs w:val="22"/>
            <w:lang w:val="en-US"/>
          </w:rPr>
          <w:t xml:space="preserve"> – were excluded</w:t>
        </w:r>
      </w:ins>
      <w:r w:rsidR="00B427B6">
        <w:rPr>
          <w:rFonts w:ascii="Roboto" w:hAnsi="Roboto"/>
          <w:sz w:val="22"/>
          <w:szCs w:val="22"/>
          <w:lang w:val="en-US"/>
        </w:rPr>
        <w:t>,</w:t>
      </w:r>
      <w:r w:rsidR="002845FC">
        <w:rPr>
          <w:rFonts w:ascii="Roboto" w:hAnsi="Roboto"/>
          <w:sz w:val="22"/>
          <w:szCs w:val="22"/>
          <w:lang w:val="en-US"/>
        </w:rPr>
        <w:t xml:space="preserve"> </w:t>
      </w:r>
      <w:ins w:id="215" w:author="Christoffer Vissing" w:date="2025-05-13T14:08:00Z" w16du:dateUtc="2025-05-13T12:08:00Z">
        <w:r w:rsidR="00966B05">
          <w:rPr>
            <w:rFonts w:ascii="Roboto" w:hAnsi="Roboto"/>
            <w:sz w:val="22"/>
            <w:szCs w:val="22"/>
            <w:lang w:val="en-US"/>
          </w:rPr>
          <w:t xml:space="preserve">as were individuals with </w:t>
        </w:r>
      </w:ins>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ins w:id="216" w:author="Christoffer Vissing" w:date="2025-05-13T22:29:00Z" w16du:dateUtc="2025-05-13T20:29:00Z">
        <w:r w:rsidR="0060437B">
          <w:rPr>
            <w:rFonts w:ascii="Roboto" w:hAnsi="Roboto"/>
            <w:sz w:val="22"/>
            <w:szCs w:val="22"/>
            <w:lang w:val="en-US"/>
          </w:rPr>
          <w:t xml:space="preserve"> (VUS)</w:t>
        </w:r>
      </w:ins>
      <w:del w:id="217" w:author="Christoffer Vissing" w:date="2025-05-13T14:08:00Z" w16du:dateUtc="2025-05-13T12:08:00Z">
        <w:r w:rsidR="00934540" w:rsidDel="00966B05">
          <w:rPr>
            <w:rFonts w:ascii="Roboto" w:hAnsi="Roboto"/>
            <w:sz w:val="22"/>
            <w:szCs w:val="22"/>
            <w:lang w:val="en-US"/>
          </w:rPr>
          <w:delText xml:space="preserve"> in sarcomere genes</w:delText>
        </w:r>
      </w:del>
      <w:r w:rsidR="00B427B6">
        <w:rPr>
          <w:rFonts w:ascii="Roboto" w:hAnsi="Roboto"/>
          <w:sz w:val="22"/>
          <w:szCs w:val="22"/>
          <w:lang w:val="en-US"/>
        </w:rPr>
        <w:t xml:space="preserve">, </w:t>
      </w:r>
      <w:r w:rsidR="00C11D6C" w:rsidRPr="00391E8B">
        <w:rPr>
          <w:rFonts w:ascii="Roboto" w:hAnsi="Roboto"/>
          <w:sz w:val="22"/>
          <w:szCs w:val="22"/>
          <w:lang w:val="en-US"/>
        </w:rPr>
        <w:t xml:space="preserve">or </w:t>
      </w:r>
      <w:ins w:id="218" w:author="Christoffer Vissing" w:date="2025-05-13T14:08:00Z" w16du:dateUtc="2025-05-13T12:08:00Z">
        <w:r w:rsidR="00966B05">
          <w:rPr>
            <w:rFonts w:ascii="Roboto" w:hAnsi="Roboto"/>
            <w:sz w:val="22"/>
            <w:szCs w:val="22"/>
            <w:lang w:val="en-US"/>
          </w:rPr>
          <w:t>tho</w:t>
        </w:r>
      </w:ins>
      <w:ins w:id="219" w:author="Christoffer Vissing" w:date="2025-05-13T14:09:00Z" w16du:dateUtc="2025-05-13T12:09:00Z">
        <w:r w:rsidR="00966B05">
          <w:rPr>
            <w:rFonts w:ascii="Roboto" w:hAnsi="Roboto"/>
            <w:sz w:val="22"/>
            <w:szCs w:val="22"/>
            <w:lang w:val="en-US"/>
          </w:rPr>
          <w:t xml:space="preserve">se without </w:t>
        </w:r>
      </w:ins>
      <w:del w:id="220" w:author="Christoffer Vissing" w:date="2025-05-13T14:09:00Z" w16du:dateUtc="2025-05-13T12:09:00Z">
        <w:r w:rsidR="00C11D6C" w:rsidRPr="00391E8B" w:rsidDel="00966B05">
          <w:rPr>
            <w:rFonts w:ascii="Roboto" w:hAnsi="Roboto"/>
            <w:sz w:val="22"/>
            <w:szCs w:val="22"/>
            <w:lang w:val="en-US"/>
          </w:rPr>
          <w:delText xml:space="preserve">no </w:delText>
        </w:r>
      </w:del>
      <w:r w:rsidR="00C11D6C" w:rsidRPr="00391E8B">
        <w:rPr>
          <w:rFonts w:ascii="Roboto" w:hAnsi="Roboto"/>
          <w:sz w:val="22"/>
          <w:szCs w:val="22"/>
          <w:lang w:val="en-US"/>
        </w:rPr>
        <w:t>genetic testing</w:t>
      </w:r>
      <w:del w:id="221" w:author="Christoffer Vissing" w:date="2025-05-13T14:09:00Z" w16du:dateUtc="2025-05-13T12:09:00Z">
        <w:r w:rsidR="00C11D6C" w:rsidRPr="00391E8B" w:rsidDel="00966B05">
          <w:rPr>
            <w:rFonts w:ascii="Roboto" w:hAnsi="Roboto"/>
            <w:sz w:val="22"/>
            <w:szCs w:val="22"/>
            <w:lang w:val="en-US"/>
          </w:rPr>
          <w:delText xml:space="preserve"> </w:delText>
        </w:r>
        <w:r w:rsidRPr="00391E8B" w:rsidDel="00966B05">
          <w:rPr>
            <w:rFonts w:ascii="Roboto" w:hAnsi="Roboto"/>
            <w:sz w:val="22"/>
            <w:szCs w:val="22"/>
            <w:lang w:val="en-US"/>
          </w:rPr>
          <w:delText>were excluded</w:delText>
        </w:r>
      </w:del>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{"citationID":"lccVMS4F","properties":{"formattedCitation":"\\super 9,10\\nosupersub{}","plainCitation":"9,10","noteIndex":0},"citationItems":[{"id":763,"uris":["http://zotero.org/users/2403727/items/NYHGCEG5"],"itemData":{"id":763,"type":"article-journal","abstract":"Disclaimer: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0F1D08" w:rsidRPr="000F1D08">
        <w:rPr>
          <w:rFonts w:ascii="Roboto" w:hAnsi="Roboto"/>
          <w:sz w:val="22"/>
          <w:vertAlign w:val="superscript"/>
        </w:rPr>
        <w:t>9,10</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3A0A599B" w:rsidR="005B164B" w:rsidRPr="00391E8B" w:rsidRDefault="00C11D6C" w:rsidP="005B164B">
      <w:pPr>
        <w:spacing w:line="480" w:lineRule="auto"/>
        <w:rPr>
          <w:rFonts w:ascii="Roboto" w:hAnsi="Roboto"/>
          <w:sz w:val="22"/>
          <w:szCs w:val="22"/>
          <w:lang w:val="en-US"/>
        </w:rPr>
      </w:pPr>
      <w:del w:id="222" w:author="Christoffer Vissing" w:date="2025-05-13T21:54:00Z" w16du:dateUtc="2025-05-13T19:54:00Z">
        <w:r w:rsidRPr="00391E8B" w:rsidDel="0016021D">
          <w:rPr>
            <w:rFonts w:ascii="Roboto" w:hAnsi="Roboto"/>
            <w:sz w:val="22"/>
            <w:szCs w:val="22"/>
            <w:lang w:val="en-US"/>
          </w:rPr>
          <w:delText>Features</w:delText>
        </w:r>
        <w:r w:rsidR="005B164B" w:rsidRPr="00391E8B" w:rsidDel="0016021D">
          <w:rPr>
            <w:rFonts w:ascii="Roboto" w:hAnsi="Roboto"/>
            <w:sz w:val="22"/>
            <w:szCs w:val="22"/>
            <w:lang w:val="en-US"/>
          </w:rPr>
          <w:delText xml:space="preserve"> </w:delText>
        </w:r>
      </w:del>
      <w:ins w:id="223" w:author="Christoffer Vissing" w:date="2025-05-13T21:54:00Z" w16du:dateUtc="2025-05-13T19:54:00Z">
        <w:r w:rsidR="0016021D">
          <w:rPr>
            <w:rFonts w:ascii="Roboto" w:hAnsi="Roboto"/>
            <w:sz w:val="22"/>
            <w:szCs w:val="22"/>
            <w:lang w:val="en-US"/>
          </w:rPr>
          <w:t>Clinical characteristics and outcomes</w:t>
        </w:r>
        <w:r w:rsidR="0016021D" w:rsidRPr="00391E8B">
          <w:rPr>
            <w:rFonts w:ascii="Roboto" w:hAnsi="Roboto"/>
            <w:sz w:val="22"/>
            <w:szCs w:val="22"/>
            <w:lang w:val="en-US"/>
          </w:rPr>
          <w:t xml:space="preserve"> </w:t>
        </w:r>
      </w:ins>
      <w:r w:rsidR="005B164B" w:rsidRPr="00391E8B">
        <w:rPr>
          <w:rFonts w:ascii="Roboto" w:hAnsi="Roboto"/>
          <w:sz w:val="22"/>
          <w:szCs w:val="22"/>
          <w:lang w:val="en-US"/>
        </w:rPr>
        <w:t xml:space="preserve">of interest were selected based on their </w:t>
      </w:r>
      <w:r w:rsidR="00822DD1">
        <w:rPr>
          <w:rFonts w:ascii="Roboto" w:hAnsi="Roboto"/>
          <w:sz w:val="22"/>
          <w:szCs w:val="22"/>
          <w:lang w:val="en-US"/>
        </w:rPr>
        <w:t xml:space="preserve">potential </w:t>
      </w:r>
      <w:del w:id="224" w:author="Christoffer Vissing" w:date="2025-05-13T21:54:00Z" w16du:dateUtc="2025-05-13T19:54:00Z">
        <w:r w:rsidR="005B164B" w:rsidRPr="00391E8B" w:rsidDel="0016021D">
          <w:rPr>
            <w:rFonts w:ascii="Roboto" w:hAnsi="Roboto"/>
            <w:sz w:val="22"/>
            <w:szCs w:val="22"/>
            <w:lang w:val="en-US"/>
          </w:rPr>
          <w:delText xml:space="preserve">clinical relevance and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41725FBF"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ins w:id="225" w:author="Christoffer Vissing" w:date="2025-05-12T15:10:00Z" w16du:dateUtc="2025-05-12T13:10:00Z">
        <w:r w:rsidR="00C22745">
          <w:rPr>
            <w:rFonts w:ascii="Roboto" w:hAnsi="Roboto"/>
            <w:sz w:val="22"/>
            <w:szCs w:val="22"/>
          </w:rPr>
          <w:t xml:space="preserve"> (with a gradient &gt;30 mmHg defined as obstruction)</w:t>
        </w:r>
      </w:ins>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lastRenderedPageBreak/>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26"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6325BFB5"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del w:id="227" w:author="Christoffer Vissing" w:date="2025-05-14T10:30:00Z" w16du:dateUtc="2025-05-14T08:30:00Z">
        <w:r w:rsidR="004908BF" w:rsidRPr="00040F1C" w:rsidDel="00006F6B">
          <w:rPr>
            <w:rFonts w:ascii="Roboto" w:hAnsi="Roboto"/>
            <w:sz w:val="22"/>
            <w:szCs w:val="22"/>
            <w:lang w:val="en-US"/>
          </w:rPr>
          <w:delText xml:space="preserve">LV obstruction, </w:delText>
        </w:r>
      </w:del>
      <w:r w:rsidR="004908BF" w:rsidRPr="00040F1C">
        <w:rPr>
          <w:rFonts w:ascii="Roboto" w:hAnsi="Roboto"/>
          <w:sz w:val="22"/>
          <w:szCs w:val="22"/>
          <w:lang w:val="en-US"/>
        </w:rPr>
        <w:t>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included obesity, hypertension, LV obstruction, atrial fibrillation</w:t>
      </w:r>
      <w:ins w:id="228" w:author="Christoffer Vissing" w:date="2025-05-14T10:31:00Z" w16du:dateUtc="2025-05-14T08:31:00Z">
        <w:r w:rsidR="00006F6B">
          <w:rPr>
            <w:rFonts w:ascii="Roboto" w:hAnsi="Roboto"/>
            <w:sz w:val="22"/>
            <w:szCs w:val="22"/>
            <w:lang w:val="en-US"/>
          </w:rPr>
          <w:t xml:space="preserve"> and</w:t>
        </w:r>
      </w:ins>
      <w:del w:id="229" w:author="Christoffer Vissing" w:date="2025-05-14T10:31:00Z" w16du:dateUtc="2025-05-14T08:31:00Z">
        <w:r w:rsidRPr="00040F1C" w:rsidDel="00006F6B">
          <w:rPr>
            <w:rFonts w:ascii="Roboto" w:hAnsi="Roboto"/>
            <w:sz w:val="22"/>
            <w:szCs w:val="22"/>
            <w:lang w:val="en-US"/>
          </w:rPr>
          <w:delText>,</w:delText>
        </w:r>
      </w:del>
      <w:r w:rsidRPr="00040F1C">
        <w:rPr>
          <w:rFonts w:ascii="Roboto" w:hAnsi="Roboto"/>
          <w:sz w:val="22"/>
          <w:szCs w:val="22"/>
          <w:lang w:val="en-US"/>
        </w:rPr>
        <w:t xml:space="preserve"> </w:t>
      </w:r>
      <w:del w:id="230" w:author="Christoffer Vissing" w:date="2025-05-14T10:31:00Z" w16du:dateUtc="2025-05-14T08:31:00Z">
        <w:r w:rsidRPr="00040F1C" w:rsidDel="00006F6B">
          <w:rPr>
            <w:rFonts w:ascii="Roboto" w:hAnsi="Roboto"/>
            <w:sz w:val="22"/>
            <w:szCs w:val="22"/>
            <w:lang w:val="en-US"/>
          </w:rPr>
          <w:delText xml:space="preserve">onset of NYHA class III-IV symptoms, </w:delText>
        </w:r>
      </w:del>
      <w:r w:rsidRPr="00040F1C">
        <w:rPr>
          <w:rFonts w:ascii="Roboto" w:hAnsi="Roboto"/>
          <w:sz w:val="22"/>
          <w:szCs w:val="22"/>
          <w:lang w:val="en-US"/>
        </w:rPr>
        <w:t>LV systolic dysfunction</w:t>
      </w:r>
      <w:del w:id="231" w:author="Christoffer Vissing" w:date="2025-05-14T10:31:00Z" w16du:dateUtc="2025-05-14T08:31:00Z">
        <w:r w:rsidRPr="00040F1C" w:rsidDel="00006F6B">
          <w:rPr>
            <w:rFonts w:ascii="Roboto" w:hAnsi="Roboto"/>
            <w:sz w:val="22"/>
            <w:szCs w:val="22"/>
            <w:lang w:val="en-US"/>
          </w:rPr>
          <w:delText xml:space="preserve">, and </w:delText>
        </w:r>
        <w:r w:rsidR="0064123F" w:rsidRPr="00040F1C" w:rsidDel="00006F6B">
          <w:rPr>
            <w:rFonts w:ascii="Roboto" w:hAnsi="Roboto"/>
            <w:sz w:val="22"/>
            <w:szCs w:val="22"/>
            <w:lang w:val="en-US"/>
          </w:rPr>
          <w:delText>the</w:delText>
        </w:r>
        <w:r w:rsidRPr="00040F1C" w:rsidDel="00006F6B">
          <w:rPr>
            <w:rFonts w:ascii="Roboto" w:hAnsi="Roboto"/>
            <w:sz w:val="22"/>
            <w:szCs w:val="22"/>
            <w:lang w:val="en-US"/>
          </w:rPr>
          <w:delText xml:space="preserve"> composite ventricular arrhythmia outcome</w:delText>
        </w:r>
      </w:del>
      <w:r w:rsidRPr="00040F1C">
        <w:rPr>
          <w:rFonts w:ascii="Roboto" w:hAnsi="Roboto"/>
          <w:sz w:val="22"/>
          <w:szCs w:val="22"/>
          <w:lang w:val="en-US"/>
        </w:rPr>
        <w:t xml:space="preserve">.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226"/>
    <w:p w14:paraId="6670D36A" w14:textId="743D167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0F1D08">
        <w:rPr>
          <w:rFonts w:ascii="Roboto" w:hAnsi="Roboto"/>
          <w:sz w:val="22"/>
          <w:szCs w:val="22"/>
          <w:lang w:val="en-GB"/>
        </w:rPr>
        <w:instrText xml:space="preserve"> ADDIN ZOTERO_ITEM CSL_CITATION {"citationID":"fI6VU9hQ","properties":{"formattedCitation":"\\super 11\\nosupersub{}","plainCitation":"11","noteIndex":0},"citationItems":[{"id":4110,"uris":["http://zotero.org/users/2403727/items/YNXBJL5A"],"itemData":{"id":4110,"type":"software","title":"Comparing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0F1D08" w:rsidRPr="000F1D08">
        <w:rPr>
          <w:rFonts w:ascii="Roboto" w:hAnsi="Roboto"/>
          <w:sz w:val="22"/>
          <w:vertAlign w:val="superscript"/>
        </w:rPr>
        <w:t>11</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3E1E0EE7"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290C27">
        <w:rPr>
          <w:rFonts w:ascii="Roboto" w:hAnsi="Roboto"/>
          <w:sz w:val="22"/>
          <w:szCs w:val="22"/>
          <w:lang w:val="en-US"/>
        </w:rPr>
        <w:t xml:space="preserve">children </w:t>
      </w:r>
      <w:r>
        <w:rPr>
          <w:rFonts w:ascii="Roboto" w:hAnsi="Roboto"/>
          <w:sz w:val="22"/>
          <w:szCs w:val="22"/>
          <w:lang w:val="en-US"/>
        </w:rPr>
        <w:t xml:space="preserve"> </w:t>
      </w:r>
      <w:ins w:id="232" w:author="Christoffer Vissing" w:date="2025-05-14T10:34:00Z" w16du:dateUtc="2025-05-14T08:34:00Z">
        <w:r w:rsidR="000C2FA6">
          <w:rPr>
            <w:rFonts w:ascii="Roboto" w:hAnsi="Roboto"/>
            <w:sz w:val="22"/>
            <w:szCs w:val="22"/>
            <w:lang w:val="en-US"/>
          </w:rPr>
          <w:t xml:space="preserve">(n </w:t>
        </w:r>
      </w:ins>
      <w:ins w:id="233" w:author="Christoffer Vissing" w:date="2025-05-14T10:35:00Z" w16du:dateUtc="2025-05-14T08:35:00Z">
        <w:r w:rsidR="000C2FA6">
          <w:rPr>
            <w:rFonts w:ascii="Roboto" w:hAnsi="Roboto"/>
            <w:sz w:val="22"/>
            <w:szCs w:val="22"/>
            <w:lang w:val="en-US"/>
          </w:rPr>
          <w:t xml:space="preserve">= </w:t>
        </w:r>
      </w:ins>
      <w:ins w:id="234" w:author="Christoffer Vissing" w:date="2025-05-14T10:34:00Z" w16du:dateUtc="2025-05-14T08:34:00Z">
        <w:r w:rsidR="000C2FA6">
          <w:rPr>
            <w:rFonts w:ascii="Roboto" w:hAnsi="Roboto"/>
            <w:sz w:val="22"/>
            <w:szCs w:val="22"/>
            <w:lang w:val="en-US"/>
          </w:rPr>
          <w:t xml:space="preserve">725, 12% with childhood onset HCM) </w:t>
        </w:r>
      </w:ins>
      <w:del w:id="235" w:author="Christoffer Vissing" w:date="2025-05-14T10:33:00Z" w16du:dateUtc="2025-05-14T08:33:00Z">
        <w:r w:rsidDel="000C2FA6">
          <w:rPr>
            <w:rFonts w:ascii="Roboto" w:hAnsi="Roboto"/>
            <w:sz w:val="22"/>
            <w:szCs w:val="22"/>
            <w:lang w:val="en-US"/>
          </w:rPr>
          <w:delText xml:space="preserve">(N = x) </w:delText>
        </w:r>
      </w:del>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del w:id="236" w:author="Christoffer Vissing" w:date="2025-05-13T22:29:00Z" w16du:dateUtc="2025-05-13T20:29:00Z">
        <w:r w:rsidDel="0060437B">
          <w:rPr>
            <w:rFonts w:ascii="Roboto" w:hAnsi="Roboto"/>
            <w:sz w:val="22"/>
            <w:szCs w:val="22"/>
            <w:lang w:val="en-US"/>
          </w:rPr>
          <w:delText xml:space="preserve"> </w:delText>
        </w:r>
      </w:del>
      <w:r>
        <w:rPr>
          <w:rFonts w:ascii="Roboto" w:hAnsi="Roboto"/>
          <w:sz w:val="22"/>
          <w:szCs w:val="22"/>
          <w:lang w:val="en-US"/>
        </w:rPr>
        <w:t xml:space="preserve">overall </w:t>
      </w:r>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ins w:id="237" w:author="Christoffer Vissing" w:date="2025-05-13T14:13:00Z" w16du:dateUtc="2025-05-13T12:13:00Z">
        <w:r w:rsidR="002321E8">
          <w:rPr>
            <w:rFonts w:ascii="Roboto" w:hAnsi="Roboto"/>
            <w:sz w:val="22"/>
            <w:szCs w:val="22"/>
            <w:lang w:val="en-US"/>
          </w:rPr>
          <w:t xml:space="preserve"> Reasons for exclusion included</w:t>
        </w:r>
      </w:ins>
      <w:ins w:id="238" w:author="Christoffer Vissing" w:date="2025-05-13T14:14:00Z" w16du:dateUtc="2025-05-13T12:14:00Z">
        <w:r w:rsidR="002321E8">
          <w:rPr>
            <w:rFonts w:ascii="Roboto" w:hAnsi="Roboto"/>
            <w:sz w:val="22"/>
            <w:szCs w:val="22"/>
            <w:lang w:val="en-US"/>
          </w:rPr>
          <w:t xml:space="preserve"> that</w:t>
        </w:r>
      </w:ins>
      <w:ins w:id="239" w:author="Christoffer Vissing" w:date="2025-05-13T14:13:00Z" w16du:dateUtc="2025-05-13T12:13:00Z">
        <w:r w:rsidR="002321E8">
          <w:rPr>
            <w:rFonts w:ascii="Roboto" w:hAnsi="Roboto"/>
            <w:sz w:val="22"/>
            <w:szCs w:val="22"/>
            <w:lang w:val="en-US"/>
          </w:rPr>
          <w:t xml:space="preserve"> no genetic testing</w:t>
        </w:r>
      </w:ins>
      <w:ins w:id="240" w:author="Christoffer Vissing" w:date="2025-05-13T14:14:00Z" w16du:dateUtc="2025-05-13T12:14:00Z">
        <w:r w:rsidR="002321E8">
          <w:rPr>
            <w:rFonts w:ascii="Roboto" w:hAnsi="Roboto"/>
            <w:sz w:val="22"/>
            <w:szCs w:val="22"/>
            <w:lang w:val="en-US"/>
          </w:rPr>
          <w:t xml:space="preserve"> had been performed</w:t>
        </w:r>
      </w:ins>
      <w:ins w:id="241" w:author="Christoffer Vissing" w:date="2025-05-13T14:13:00Z" w16du:dateUtc="2025-05-13T12:13:00Z">
        <w:r w:rsidR="002321E8">
          <w:rPr>
            <w:rFonts w:ascii="Roboto" w:hAnsi="Roboto"/>
            <w:sz w:val="22"/>
            <w:szCs w:val="22"/>
            <w:lang w:val="en-US"/>
          </w:rPr>
          <w:t xml:space="preserve"> (</w:t>
        </w:r>
      </w:ins>
      <w:ins w:id="242" w:author="Christoffer Vissing" w:date="2025-05-13T14:14:00Z" w16du:dateUtc="2025-05-13T12:14:00Z">
        <w:r w:rsidR="002321E8">
          <w:rPr>
            <w:rFonts w:ascii="Roboto" w:hAnsi="Roboto"/>
            <w:sz w:val="22"/>
            <w:szCs w:val="22"/>
            <w:lang w:val="en-US"/>
          </w:rPr>
          <w:t xml:space="preserve">n = 3940), that genetic testing had only identified a VUS (n = </w:t>
        </w:r>
      </w:ins>
      <w:ins w:id="243" w:author="Christoffer Vissing" w:date="2025-05-13T14:15:00Z" w16du:dateUtc="2025-05-13T12:15:00Z">
        <w:r w:rsidR="002321E8">
          <w:rPr>
            <w:rFonts w:ascii="Roboto" w:hAnsi="Roboto"/>
            <w:sz w:val="22"/>
            <w:szCs w:val="22"/>
            <w:lang w:val="en-US"/>
          </w:rPr>
          <w:t>887</w:t>
        </w:r>
      </w:ins>
      <w:ins w:id="244" w:author="Christoffer Vissing" w:date="2025-05-13T14:14:00Z" w16du:dateUtc="2025-05-13T12:14:00Z">
        <w:r w:rsidR="002321E8">
          <w:rPr>
            <w:rFonts w:ascii="Roboto" w:hAnsi="Roboto"/>
            <w:sz w:val="22"/>
            <w:szCs w:val="22"/>
            <w:lang w:val="en-US"/>
          </w:rPr>
          <w:t>),</w:t>
        </w:r>
      </w:ins>
      <w:ins w:id="245" w:author="Christoffer Vissing" w:date="2025-05-13T14:16:00Z" w16du:dateUtc="2025-05-13T12:16:00Z">
        <w:r w:rsidR="002321E8">
          <w:rPr>
            <w:rFonts w:ascii="Roboto" w:hAnsi="Roboto"/>
            <w:sz w:val="22"/>
            <w:szCs w:val="22"/>
            <w:lang w:val="en-US"/>
          </w:rPr>
          <w:t xml:space="preserve"> or</w:t>
        </w:r>
      </w:ins>
      <w:ins w:id="246" w:author="Christoffer Vissing" w:date="2025-05-13T14:14:00Z" w16du:dateUtc="2025-05-13T12:14:00Z">
        <w:r w:rsidR="002321E8">
          <w:rPr>
            <w:rFonts w:ascii="Roboto" w:hAnsi="Roboto"/>
            <w:sz w:val="22"/>
            <w:szCs w:val="22"/>
            <w:lang w:val="en-US"/>
          </w:rPr>
          <w:t xml:space="preserve"> </w:t>
        </w:r>
      </w:ins>
      <w:ins w:id="247" w:author="Christoffer Vissing" w:date="2025-05-13T14:15:00Z" w16du:dateUtc="2025-05-13T12:15:00Z">
        <w:r w:rsidR="002321E8">
          <w:rPr>
            <w:rFonts w:ascii="Roboto" w:hAnsi="Roboto"/>
            <w:sz w:val="22"/>
            <w:szCs w:val="22"/>
            <w:lang w:val="en-US"/>
          </w:rPr>
          <w:t>identified a genocopy of HCM (n = 322)</w:t>
        </w:r>
      </w:ins>
      <w:ins w:id="248" w:author="Christoffer Vissing" w:date="2025-05-13T14:14:00Z" w16du:dateUtc="2025-05-13T12:14:00Z">
        <w:r w:rsidR="002321E8">
          <w:rPr>
            <w:rFonts w:ascii="Roboto" w:hAnsi="Roboto"/>
            <w:sz w:val="22"/>
            <w:szCs w:val="22"/>
            <w:lang w:val="en-US"/>
          </w:rPr>
          <w:t>.</w:t>
        </w:r>
      </w:ins>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del w:id="249" w:author="Christoffer Vissing" w:date="2025-05-14T10:35:00Z" w16du:dateUtc="2025-05-14T08:35:00Z">
        <w:r w:rsidR="00B00CE6" w:rsidDel="000C2FA6">
          <w:rPr>
            <w:rFonts w:ascii="Roboto" w:hAnsi="Roboto"/>
            <w:sz w:val="22"/>
            <w:szCs w:val="22"/>
            <w:lang w:val="en-US"/>
          </w:rPr>
          <w:delText xml:space="preserve">In </w:delText>
        </w:r>
        <w:r w:rsidR="003341D7" w:rsidDel="000C2FA6">
          <w:rPr>
            <w:rFonts w:ascii="Roboto" w:hAnsi="Roboto"/>
            <w:sz w:val="22"/>
            <w:szCs w:val="22"/>
            <w:lang w:val="en-US"/>
          </w:rPr>
          <w:delText xml:space="preserve">725 </w:delText>
        </w:r>
        <w:r w:rsidR="00B00CE6" w:rsidDel="000C2FA6">
          <w:rPr>
            <w:rFonts w:ascii="Roboto" w:hAnsi="Roboto"/>
            <w:sz w:val="22"/>
            <w:szCs w:val="22"/>
            <w:lang w:val="en-US"/>
          </w:rPr>
          <w:delText>patients</w:delText>
        </w:r>
        <w:r w:rsidR="00E17DAA" w:rsidDel="000C2FA6">
          <w:rPr>
            <w:rFonts w:ascii="Roboto" w:hAnsi="Roboto"/>
            <w:sz w:val="22"/>
            <w:szCs w:val="22"/>
            <w:lang w:val="en-US"/>
          </w:rPr>
          <w:delText xml:space="preserve"> (1</w:delText>
        </w:r>
        <w:r w:rsidR="003341D7" w:rsidDel="000C2FA6">
          <w:rPr>
            <w:rFonts w:ascii="Roboto" w:hAnsi="Roboto"/>
            <w:sz w:val="22"/>
            <w:szCs w:val="22"/>
            <w:lang w:val="en-US"/>
          </w:rPr>
          <w:delText>2</w:delText>
        </w:r>
        <w:r w:rsidR="00E17DAA" w:rsidDel="000C2FA6">
          <w:rPr>
            <w:rFonts w:ascii="Roboto" w:hAnsi="Roboto"/>
            <w:sz w:val="22"/>
            <w:szCs w:val="22"/>
            <w:lang w:val="en-US"/>
          </w:rPr>
          <w:delText>%)</w:delText>
        </w:r>
        <w:r w:rsidR="00B00CE6" w:rsidDel="000C2FA6">
          <w:rPr>
            <w:rFonts w:ascii="Roboto" w:hAnsi="Roboto"/>
            <w:sz w:val="22"/>
            <w:szCs w:val="22"/>
            <w:lang w:val="en-US"/>
          </w:rPr>
          <w:delText xml:space="preserve">, HCM </w:delText>
        </w:r>
        <w:r w:rsidR="003B3617" w:rsidDel="000C2FA6">
          <w:rPr>
            <w:rFonts w:ascii="Roboto" w:hAnsi="Roboto"/>
            <w:sz w:val="22"/>
            <w:szCs w:val="22"/>
            <w:lang w:val="en-US"/>
          </w:rPr>
          <w:delText>was</w:delText>
        </w:r>
        <w:r w:rsidR="00B00CE6" w:rsidDel="000C2FA6">
          <w:rPr>
            <w:rFonts w:ascii="Roboto" w:hAnsi="Roboto"/>
            <w:sz w:val="22"/>
            <w:szCs w:val="22"/>
            <w:lang w:val="en-US"/>
          </w:rPr>
          <w:delText xml:space="preserve"> diagnosed in childhood</w:delText>
        </w:r>
        <w:r w:rsidR="00317FF7" w:rsidRPr="008B3566" w:rsidDel="000C2FA6">
          <w:rPr>
            <w:rFonts w:ascii="Roboto" w:hAnsi="Roboto"/>
            <w:sz w:val="22"/>
            <w:szCs w:val="22"/>
            <w:lang w:val="en-US"/>
          </w:rPr>
          <w:delText xml:space="preserve">. </w:delText>
        </w:r>
      </w:del>
      <w:r w:rsidR="00317FF7" w:rsidRPr="008B3566">
        <w:rPr>
          <w:rFonts w:ascii="Roboto" w:hAnsi="Roboto"/>
          <w:sz w:val="22"/>
          <w:szCs w:val="22"/>
          <w:lang w:val="en-US"/>
        </w:rPr>
        <w:t xml:space="preserve">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596E7A86"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250" w:author="iacopo olivotto" w:date="2025-04-02T21:41:00Z">
        <w:del w:id="251" w:author="Christoffer Vissing" w:date="2025-05-13T14:40:00Z" w16du:dateUtc="2025-05-13T12:40:00Z">
          <w:r w:rsidR="004929D2" w:rsidDel="00DE0059">
            <w:rPr>
              <w:rFonts w:ascii="Roboto" w:hAnsi="Roboto"/>
              <w:sz w:val="22"/>
              <w:szCs w:val="22"/>
              <w:lang w:val="en-US"/>
            </w:rPr>
            <w:delText xml:space="preserve">which was however low for both in absolute terms: </w:delText>
          </w:r>
        </w:del>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ins w:id="252" w:author="Christoffer Vissing" w:date="2025-05-13T14:22:00Z" w16du:dateUtc="2025-05-13T12:22:00Z">
        <w:r w:rsidR="002321E8">
          <w:rPr>
            <w:rFonts w:ascii="Roboto" w:hAnsi="Roboto"/>
            <w:sz w:val="22"/>
            <w:szCs w:val="22"/>
            <w:lang w:val="en-US"/>
          </w:rPr>
          <w:t>P</w:t>
        </w:r>
      </w:ins>
      <w:del w:id="253" w:author="Christoffer Vissing" w:date="2025-05-13T14:20:00Z" w16du:dateUtc="2025-05-13T12:20:00Z">
        <w:r w:rsidR="00C114B4" w:rsidRPr="008B3566" w:rsidDel="002321E8">
          <w:rPr>
            <w:rFonts w:ascii="Roboto" w:hAnsi="Roboto"/>
            <w:sz w:val="22"/>
            <w:szCs w:val="22"/>
            <w:lang w:val="en-US"/>
          </w:rPr>
          <w:delText>P</w:delText>
        </w:r>
      </w:del>
      <w:r w:rsidR="00C114B4" w:rsidRPr="008B3566">
        <w:rPr>
          <w:rFonts w:ascii="Roboto" w:hAnsi="Roboto"/>
          <w:sz w:val="22"/>
          <w:szCs w:val="22"/>
          <w:lang w:val="en-US"/>
        </w:rPr>
        <w:t xml:space="preserve">atients with </w:t>
      </w:r>
      <w:del w:id="254" w:author="Christoffer Vissing" w:date="2025-05-13T14:21:00Z" w16du:dateUtc="2025-05-13T12:21:00Z">
        <w:r w:rsidR="00C114B4" w:rsidRPr="008B3566" w:rsidDel="002321E8">
          <w:rPr>
            <w:rFonts w:ascii="Roboto" w:hAnsi="Roboto"/>
            <w:sz w:val="22"/>
            <w:szCs w:val="22"/>
            <w:lang w:val="en-US"/>
          </w:rPr>
          <w:delText>non-</w:delText>
        </w:r>
      </w:del>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w:t>
      </w:r>
      <w:del w:id="255" w:author="Christoffer Vissing" w:date="2025-05-13T14:21:00Z" w16du:dateUtc="2025-05-13T12:21:00Z">
        <w:r w:rsidR="00C114B4" w:rsidRPr="008B3566" w:rsidDel="002321E8">
          <w:rPr>
            <w:rFonts w:ascii="Roboto" w:hAnsi="Roboto"/>
            <w:sz w:val="22"/>
            <w:szCs w:val="22"/>
            <w:lang w:val="en-US"/>
          </w:rPr>
          <w:delText xml:space="preserve">less </w:delText>
        </w:r>
      </w:del>
      <w:ins w:id="256" w:author="Christoffer Vissing" w:date="2025-05-13T14:21:00Z" w16du:dateUtc="2025-05-13T12:21:00Z">
        <w:r w:rsidR="002321E8">
          <w:rPr>
            <w:rFonts w:ascii="Roboto" w:hAnsi="Roboto"/>
            <w:sz w:val="22"/>
            <w:szCs w:val="22"/>
            <w:lang w:val="en-US"/>
          </w:rPr>
          <w:t>more</w:t>
        </w:r>
        <w:r w:rsidR="002321E8" w:rsidRPr="008B3566">
          <w:rPr>
            <w:rFonts w:ascii="Roboto" w:hAnsi="Roboto"/>
            <w:sz w:val="22"/>
            <w:szCs w:val="22"/>
            <w:lang w:val="en-US"/>
          </w:rPr>
          <w:t xml:space="preserve"> </w:t>
        </w:r>
      </w:ins>
      <w:r w:rsidR="00C114B4" w:rsidRPr="008B3566">
        <w:rPr>
          <w:rFonts w:ascii="Roboto" w:hAnsi="Roboto"/>
          <w:sz w:val="22"/>
          <w:szCs w:val="22"/>
          <w:lang w:val="en-US"/>
        </w:rPr>
        <w:t xml:space="preserve">likely to be female (OR </w:t>
      </w:r>
      <w:ins w:id="257" w:author="Christoffer Vissing" w:date="2025-05-13T14:22:00Z" w16du:dateUtc="2025-05-13T12:22:00Z">
        <w:r w:rsidR="002321E8">
          <w:rPr>
            <w:rFonts w:ascii="Roboto" w:hAnsi="Roboto"/>
            <w:sz w:val="22"/>
            <w:szCs w:val="22"/>
            <w:lang w:val="en-US"/>
          </w:rPr>
          <w:t>1</w:t>
        </w:r>
      </w:ins>
      <w:del w:id="258" w:author="Christoffer Vissing" w:date="2025-05-13T14:22:00Z" w16du:dateUtc="2025-05-13T12:22:00Z">
        <w:r w:rsidR="00C114B4" w:rsidRPr="008B3566" w:rsidDel="002321E8">
          <w:rPr>
            <w:rFonts w:ascii="Roboto" w:hAnsi="Roboto"/>
            <w:sz w:val="22"/>
            <w:szCs w:val="22"/>
            <w:lang w:val="en-US"/>
          </w:rPr>
          <w:delText>0</w:delText>
        </w:r>
      </w:del>
      <w:r w:rsidR="00C114B4" w:rsidRPr="008B3566">
        <w:rPr>
          <w:rFonts w:ascii="Roboto" w:hAnsi="Roboto"/>
          <w:sz w:val="22"/>
          <w:szCs w:val="22"/>
          <w:lang w:val="en-US"/>
        </w:rPr>
        <w:t>.</w:t>
      </w:r>
      <w:ins w:id="259" w:author="Christoffer Vissing" w:date="2025-05-13T14:22:00Z" w16du:dateUtc="2025-05-13T12:22:00Z">
        <w:r w:rsidR="002321E8">
          <w:rPr>
            <w:rFonts w:ascii="Roboto" w:hAnsi="Roboto"/>
            <w:sz w:val="22"/>
            <w:szCs w:val="22"/>
            <w:lang w:val="en-US"/>
          </w:rPr>
          <w:t>35</w:t>
        </w:r>
      </w:ins>
      <w:del w:id="260" w:author="Christoffer Vissing" w:date="2025-05-13T14:22:00Z" w16du:dateUtc="2025-05-13T12:22:00Z">
        <w:r w:rsidR="00C114B4" w:rsidRPr="008B3566" w:rsidDel="002321E8">
          <w:rPr>
            <w:rFonts w:ascii="Roboto" w:hAnsi="Roboto"/>
            <w:sz w:val="22"/>
            <w:szCs w:val="22"/>
            <w:lang w:val="en-US"/>
          </w:rPr>
          <w:delText>7</w:delText>
        </w:r>
        <w:r w:rsidR="00CC3CDB" w:rsidDel="002321E8">
          <w:rPr>
            <w:rFonts w:ascii="Roboto" w:hAnsi="Roboto"/>
            <w:sz w:val="22"/>
            <w:szCs w:val="22"/>
            <w:lang w:val="en-US"/>
          </w:rPr>
          <w:delText>4</w:delText>
        </w:r>
      </w:del>
      <w:r w:rsidR="00C114B4" w:rsidRPr="008B3566">
        <w:rPr>
          <w:rFonts w:ascii="Roboto" w:hAnsi="Roboto"/>
          <w:sz w:val="22"/>
          <w:szCs w:val="22"/>
          <w:lang w:val="en-US"/>
        </w:rPr>
        <w:t xml:space="preserve"> [CI, </w:t>
      </w:r>
      <w:del w:id="261" w:author="Christoffer Vissing" w:date="2025-05-13T14:22:00Z" w16du:dateUtc="2025-05-13T12:22:00Z">
        <w:r w:rsidR="00C114B4" w:rsidRPr="008B3566" w:rsidDel="002321E8">
          <w:rPr>
            <w:rFonts w:ascii="Roboto" w:hAnsi="Roboto"/>
            <w:sz w:val="22"/>
            <w:szCs w:val="22"/>
            <w:lang w:val="en-US"/>
          </w:rPr>
          <w:delText>0</w:delText>
        </w:r>
      </w:del>
      <w:ins w:id="262" w:author="Christoffer Vissing" w:date="2025-05-13T14:22:00Z" w16du:dateUtc="2025-05-13T12:22:00Z">
        <w:r w:rsidR="002321E8">
          <w:rPr>
            <w:rFonts w:ascii="Roboto" w:hAnsi="Roboto"/>
            <w:sz w:val="22"/>
            <w:szCs w:val="22"/>
            <w:lang w:val="en-US"/>
          </w:rPr>
          <w:t>1</w:t>
        </w:r>
      </w:ins>
      <w:r w:rsidR="00C114B4" w:rsidRPr="008B3566">
        <w:rPr>
          <w:rFonts w:ascii="Roboto" w:hAnsi="Roboto"/>
          <w:sz w:val="22"/>
          <w:szCs w:val="22"/>
          <w:lang w:val="en-US"/>
        </w:rPr>
        <w:t>.</w:t>
      </w:r>
      <w:del w:id="263" w:author="Christoffer Vissing" w:date="2025-05-13T14:22:00Z" w16du:dateUtc="2025-05-13T12:22:00Z">
        <w:r w:rsidR="00C114B4" w:rsidRPr="008B3566" w:rsidDel="002321E8">
          <w:rPr>
            <w:rFonts w:ascii="Roboto" w:hAnsi="Roboto"/>
            <w:sz w:val="22"/>
            <w:szCs w:val="22"/>
            <w:lang w:val="en-US"/>
          </w:rPr>
          <w:delText>6</w:delText>
        </w:r>
        <w:r w:rsidR="00CC3CDB" w:rsidDel="002321E8">
          <w:rPr>
            <w:rFonts w:ascii="Roboto" w:hAnsi="Roboto"/>
            <w:sz w:val="22"/>
            <w:szCs w:val="22"/>
            <w:lang w:val="en-US"/>
          </w:rPr>
          <w:delText>7</w:delText>
        </w:r>
      </w:del>
      <w:ins w:id="264" w:author="Christoffer Vissing" w:date="2025-05-13T14:22:00Z" w16du:dateUtc="2025-05-13T12:22:00Z">
        <w:r w:rsidR="002321E8">
          <w:rPr>
            <w:rFonts w:ascii="Roboto" w:hAnsi="Roboto"/>
            <w:sz w:val="22"/>
            <w:szCs w:val="22"/>
            <w:lang w:val="en-US"/>
          </w:rPr>
          <w:t>22</w:t>
        </w:r>
      </w:ins>
      <w:r w:rsidR="00C114B4" w:rsidRPr="008B3566">
        <w:rPr>
          <w:rFonts w:ascii="Roboto" w:hAnsi="Roboto"/>
          <w:sz w:val="22"/>
          <w:szCs w:val="22"/>
          <w:lang w:val="en-US"/>
        </w:rPr>
        <w:t>-</w:t>
      </w:r>
      <w:ins w:id="265" w:author="Christoffer Vissing" w:date="2025-05-13T14:22:00Z" w16du:dateUtc="2025-05-13T12:22:00Z">
        <w:r w:rsidR="002321E8">
          <w:rPr>
            <w:rFonts w:ascii="Roboto" w:hAnsi="Roboto"/>
            <w:sz w:val="22"/>
            <w:szCs w:val="22"/>
            <w:lang w:val="en-US"/>
          </w:rPr>
          <w:t>1</w:t>
        </w:r>
      </w:ins>
      <w:del w:id="266" w:author="Christoffer Vissing" w:date="2025-05-13T14:22:00Z" w16du:dateUtc="2025-05-13T12:22:00Z">
        <w:r w:rsidR="00C114B4" w:rsidRPr="008B3566" w:rsidDel="002321E8">
          <w:rPr>
            <w:rFonts w:ascii="Roboto" w:hAnsi="Roboto"/>
            <w:sz w:val="22"/>
            <w:szCs w:val="22"/>
            <w:lang w:val="en-US"/>
          </w:rPr>
          <w:delText>0</w:delText>
        </w:r>
      </w:del>
      <w:r w:rsidR="00C114B4" w:rsidRPr="008B3566">
        <w:rPr>
          <w:rFonts w:ascii="Roboto" w:hAnsi="Roboto"/>
          <w:sz w:val="22"/>
          <w:szCs w:val="22"/>
          <w:lang w:val="en-US"/>
        </w:rPr>
        <w:t>.</w:t>
      </w:r>
      <w:del w:id="267" w:author="Christoffer Vissing" w:date="2025-05-13T14:22:00Z" w16du:dateUtc="2025-05-13T12:22:00Z">
        <w:r w:rsidR="00CC3CDB" w:rsidDel="002321E8">
          <w:rPr>
            <w:rFonts w:ascii="Roboto" w:hAnsi="Roboto"/>
            <w:sz w:val="22"/>
            <w:szCs w:val="22"/>
            <w:lang w:val="en-US"/>
          </w:rPr>
          <w:delText>82</w:delText>
        </w:r>
      </w:del>
      <w:ins w:id="268" w:author="Christoffer Vissing" w:date="2025-05-13T14:22:00Z" w16du:dateUtc="2025-05-13T12:22:00Z">
        <w:r w:rsidR="002321E8">
          <w:rPr>
            <w:rFonts w:ascii="Roboto" w:hAnsi="Roboto"/>
            <w:sz w:val="22"/>
            <w:szCs w:val="22"/>
            <w:lang w:val="en-US"/>
          </w:rPr>
          <w:t>50</w:t>
        </w:r>
      </w:ins>
      <w:r w:rsidR="00C114B4" w:rsidRPr="008B3566">
        <w:rPr>
          <w:rFonts w:ascii="Roboto" w:hAnsi="Roboto"/>
          <w:sz w:val="22"/>
          <w:szCs w:val="22"/>
          <w:lang w:val="en-US"/>
        </w:rPr>
        <w:t>])</w:t>
      </w:r>
      <w:r w:rsidR="000F4274">
        <w:rPr>
          <w:rFonts w:ascii="Roboto" w:hAnsi="Roboto"/>
          <w:sz w:val="22"/>
          <w:szCs w:val="22"/>
          <w:lang w:val="en-US"/>
        </w:rPr>
        <w:t xml:space="preserve"> </w:t>
      </w:r>
      <w:del w:id="269" w:author="Christoffer Vissing" w:date="2025-05-13T14:21:00Z" w16du:dateUtc="2025-05-13T12:21:00Z">
        <w:r w:rsidR="000F4274" w:rsidDel="002321E8">
          <w:rPr>
            <w:rFonts w:ascii="Roboto" w:hAnsi="Roboto"/>
            <w:sz w:val="22"/>
            <w:szCs w:val="22"/>
            <w:lang w:val="en-US"/>
          </w:rPr>
          <w:delText>or</w:delText>
        </w:r>
        <w:r w:rsidR="00BF182A" w:rsidRPr="008B3566" w:rsidDel="002321E8">
          <w:rPr>
            <w:rFonts w:ascii="Roboto" w:hAnsi="Roboto"/>
            <w:sz w:val="22"/>
            <w:szCs w:val="22"/>
            <w:lang w:val="en-US"/>
          </w:rPr>
          <w:delText xml:space="preserve"> </w:delText>
        </w:r>
      </w:del>
      <w:ins w:id="270" w:author="Christoffer Vissing" w:date="2025-05-13T14:21:00Z" w16du:dateUtc="2025-05-13T12:21:00Z">
        <w:r w:rsidR="002321E8">
          <w:rPr>
            <w:rFonts w:ascii="Roboto" w:hAnsi="Roboto"/>
            <w:sz w:val="22"/>
            <w:szCs w:val="22"/>
            <w:lang w:val="en-US"/>
          </w:rPr>
          <w:t>and</w:t>
        </w:r>
        <w:r w:rsidR="002321E8" w:rsidRPr="008B3566">
          <w:rPr>
            <w:rFonts w:ascii="Roboto" w:hAnsi="Roboto"/>
            <w:sz w:val="22"/>
            <w:szCs w:val="22"/>
            <w:lang w:val="en-US"/>
          </w:rPr>
          <w:t xml:space="preserve"> </w:t>
        </w:r>
      </w:ins>
      <w:r w:rsidR="00625F3A">
        <w:rPr>
          <w:rFonts w:ascii="Roboto" w:hAnsi="Roboto"/>
          <w:sz w:val="22"/>
          <w:szCs w:val="22"/>
          <w:lang w:val="en-US"/>
        </w:rPr>
        <w:t>self-report</w:t>
      </w:r>
      <w:del w:id="271" w:author="Christoffer Vissing" w:date="2025-05-13T14:21:00Z" w16du:dateUtc="2025-05-13T12:21:00Z">
        <w:r w:rsidR="00625F3A" w:rsidDel="002321E8">
          <w:rPr>
            <w:rFonts w:ascii="Roboto" w:hAnsi="Roboto"/>
            <w:sz w:val="22"/>
            <w:szCs w:val="22"/>
            <w:lang w:val="en-US"/>
          </w:rPr>
          <w:delText>ed</w:delText>
        </w:r>
      </w:del>
      <w:r w:rsidR="00625F3A">
        <w:rPr>
          <w:rFonts w:ascii="Roboto" w:hAnsi="Roboto"/>
          <w:sz w:val="22"/>
          <w:szCs w:val="22"/>
          <w:lang w:val="en-US"/>
        </w:rPr>
        <w:t xml:space="preserve"> as </w:t>
      </w:r>
      <w:r w:rsidR="00BF182A" w:rsidRPr="008B3566">
        <w:rPr>
          <w:rFonts w:ascii="Roboto" w:hAnsi="Roboto"/>
          <w:sz w:val="22"/>
          <w:szCs w:val="22"/>
          <w:lang w:val="en-US"/>
        </w:rPr>
        <w:t xml:space="preserve">white (OR </w:t>
      </w:r>
      <w:ins w:id="272" w:author="Christoffer Vissing" w:date="2025-05-13T14:24:00Z" w16du:dateUtc="2025-05-13T12:24:00Z">
        <w:r w:rsidR="000472A7">
          <w:rPr>
            <w:rFonts w:ascii="Roboto" w:hAnsi="Roboto"/>
            <w:sz w:val="22"/>
            <w:szCs w:val="22"/>
            <w:lang w:val="en-US"/>
          </w:rPr>
          <w:t>1</w:t>
        </w:r>
      </w:ins>
      <w:del w:id="273" w:author="Christoffer Vissing" w:date="2025-05-13T14:24:00Z" w16du:dateUtc="2025-05-13T12:24:00Z">
        <w:r w:rsidR="00BF182A" w:rsidRPr="008B3566" w:rsidDel="000472A7">
          <w:rPr>
            <w:rFonts w:ascii="Roboto" w:hAnsi="Roboto"/>
            <w:sz w:val="22"/>
            <w:szCs w:val="22"/>
            <w:lang w:val="en-US"/>
          </w:rPr>
          <w:delText>0</w:delText>
        </w:r>
      </w:del>
      <w:r w:rsidR="00BF182A" w:rsidRPr="008B3566">
        <w:rPr>
          <w:rFonts w:ascii="Roboto" w:hAnsi="Roboto"/>
          <w:sz w:val="22"/>
          <w:szCs w:val="22"/>
          <w:lang w:val="en-US"/>
        </w:rPr>
        <w:t>.</w:t>
      </w:r>
      <w:del w:id="274" w:author="Christoffer Vissing" w:date="2025-05-13T14:24:00Z" w16du:dateUtc="2025-05-13T12:24:00Z">
        <w:r w:rsidR="00BF182A" w:rsidRPr="008B3566" w:rsidDel="000472A7">
          <w:rPr>
            <w:rFonts w:ascii="Roboto" w:hAnsi="Roboto"/>
            <w:sz w:val="22"/>
            <w:szCs w:val="22"/>
            <w:lang w:val="en-US"/>
          </w:rPr>
          <w:delText>7</w:delText>
        </w:r>
      </w:del>
      <w:ins w:id="275" w:author="Christoffer Vissing" w:date="2025-05-13T14:24:00Z" w16du:dateUtc="2025-05-13T12:24:00Z">
        <w:r w:rsidR="000472A7">
          <w:rPr>
            <w:rFonts w:ascii="Roboto" w:hAnsi="Roboto"/>
            <w:sz w:val="22"/>
            <w:szCs w:val="22"/>
            <w:lang w:val="en-US"/>
          </w:rPr>
          <w:t>2</w:t>
        </w:r>
      </w:ins>
      <w:r w:rsidR="00CC3CDB">
        <w:rPr>
          <w:rFonts w:ascii="Roboto" w:hAnsi="Roboto"/>
          <w:sz w:val="22"/>
          <w:szCs w:val="22"/>
          <w:lang w:val="en-US"/>
        </w:rPr>
        <w:t>8</w:t>
      </w:r>
      <w:r w:rsidR="00BF182A" w:rsidRPr="008B3566">
        <w:rPr>
          <w:rFonts w:ascii="Roboto" w:hAnsi="Roboto"/>
          <w:sz w:val="22"/>
          <w:szCs w:val="22"/>
          <w:lang w:val="en-US"/>
        </w:rPr>
        <w:t xml:space="preserve"> [CI, </w:t>
      </w:r>
      <w:ins w:id="276" w:author="Christoffer Vissing" w:date="2025-05-13T14:24:00Z" w16du:dateUtc="2025-05-13T12:24:00Z">
        <w:r w:rsidR="000472A7">
          <w:rPr>
            <w:rFonts w:ascii="Roboto" w:hAnsi="Roboto"/>
            <w:sz w:val="22"/>
            <w:szCs w:val="22"/>
            <w:lang w:val="en-US"/>
          </w:rPr>
          <w:t>1</w:t>
        </w:r>
      </w:ins>
      <w:del w:id="277" w:author="Christoffer Vissing" w:date="2025-05-13T14:24:00Z" w16du:dateUtc="2025-05-13T12:24:00Z">
        <w:r w:rsidR="00BF182A" w:rsidRPr="008B3566" w:rsidDel="000472A7">
          <w:rPr>
            <w:rFonts w:ascii="Roboto" w:hAnsi="Roboto"/>
            <w:sz w:val="22"/>
            <w:szCs w:val="22"/>
            <w:lang w:val="en-US"/>
          </w:rPr>
          <w:delText>0</w:delText>
        </w:r>
      </w:del>
      <w:r w:rsidR="00BF182A" w:rsidRPr="008B3566">
        <w:rPr>
          <w:rFonts w:ascii="Roboto" w:hAnsi="Roboto"/>
          <w:sz w:val="22"/>
          <w:szCs w:val="22"/>
          <w:lang w:val="en-US"/>
        </w:rPr>
        <w:t>.</w:t>
      </w:r>
      <w:del w:id="278" w:author="Christoffer Vissing" w:date="2025-05-13T14:24:00Z" w16du:dateUtc="2025-05-13T12:24:00Z">
        <w:r w:rsidR="00BF182A" w:rsidRPr="008B3566" w:rsidDel="000472A7">
          <w:rPr>
            <w:rFonts w:ascii="Roboto" w:hAnsi="Roboto"/>
            <w:sz w:val="22"/>
            <w:szCs w:val="22"/>
            <w:lang w:val="en-US"/>
          </w:rPr>
          <w:delText>6</w:delText>
        </w:r>
        <w:r w:rsidR="00CC3CDB" w:rsidDel="000472A7">
          <w:rPr>
            <w:rFonts w:ascii="Roboto" w:hAnsi="Roboto"/>
            <w:sz w:val="22"/>
            <w:szCs w:val="22"/>
            <w:lang w:val="en-US"/>
          </w:rPr>
          <w:delText>7</w:delText>
        </w:r>
      </w:del>
      <w:ins w:id="279" w:author="Christoffer Vissing" w:date="2025-05-13T14:24:00Z" w16du:dateUtc="2025-05-13T12:24:00Z">
        <w:r w:rsidR="000472A7">
          <w:rPr>
            <w:rFonts w:ascii="Roboto" w:hAnsi="Roboto"/>
            <w:sz w:val="22"/>
            <w:szCs w:val="22"/>
            <w:lang w:val="en-US"/>
          </w:rPr>
          <w:t>09</w:t>
        </w:r>
      </w:ins>
      <w:r w:rsidR="00BF182A" w:rsidRPr="008B3566">
        <w:rPr>
          <w:rFonts w:ascii="Roboto" w:hAnsi="Roboto"/>
          <w:sz w:val="22"/>
          <w:szCs w:val="22"/>
          <w:lang w:val="en-US"/>
        </w:rPr>
        <w:t>-</w:t>
      </w:r>
      <w:del w:id="280" w:author="Christoffer Vissing" w:date="2025-05-13T14:24:00Z" w16du:dateUtc="2025-05-13T12:24:00Z">
        <w:r w:rsidR="00BF182A" w:rsidRPr="008B3566" w:rsidDel="000472A7">
          <w:rPr>
            <w:rFonts w:ascii="Roboto" w:hAnsi="Roboto"/>
            <w:sz w:val="22"/>
            <w:szCs w:val="22"/>
            <w:lang w:val="en-US"/>
          </w:rPr>
          <w:delText>0</w:delText>
        </w:r>
      </w:del>
      <w:ins w:id="281" w:author="Christoffer Vissing" w:date="2025-05-13T14:24:00Z" w16du:dateUtc="2025-05-13T12:24:00Z">
        <w:r w:rsidR="000472A7">
          <w:rPr>
            <w:rFonts w:ascii="Roboto" w:hAnsi="Roboto"/>
            <w:sz w:val="22"/>
            <w:szCs w:val="22"/>
            <w:lang w:val="en-US"/>
          </w:rPr>
          <w:t>1</w:t>
        </w:r>
      </w:ins>
      <w:r w:rsidR="00BF182A" w:rsidRPr="008B3566">
        <w:rPr>
          <w:rFonts w:ascii="Roboto" w:hAnsi="Roboto"/>
          <w:sz w:val="22"/>
          <w:szCs w:val="22"/>
          <w:lang w:val="en-US"/>
        </w:rPr>
        <w:t>.</w:t>
      </w:r>
      <w:del w:id="282" w:author="Christoffer Vissing" w:date="2025-05-13T14:24:00Z" w16du:dateUtc="2025-05-13T12:24:00Z">
        <w:r w:rsidR="00CC3CDB" w:rsidDel="000472A7">
          <w:rPr>
            <w:rFonts w:ascii="Roboto" w:hAnsi="Roboto"/>
            <w:sz w:val="22"/>
            <w:szCs w:val="22"/>
            <w:lang w:val="en-US"/>
          </w:rPr>
          <w:delText>92</w:delText>
        </w:r>
      </w:del>
      <w:ins w:id="283" w:author="Christoffer Vissing" w:date="2025-05-13T14:24:00Z" w16du:dateUtc="2025-05-13T12:24:00Z">
        <w:r w:rsidR="000472A7">
          <w:rPr>
            <w:rFonts w:ascii="Roboto" w:hAnsi="Roboto"/>
            <w:sz w:val="22"/>
            <w:szCs w:val="22"/>
            <w:lang w:val="en-US"/>
          </w:rPr>
          <w:t>50</w:t>
        </w:r>
      </w:ins>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del w:id="284" w:author="Christoffer Vissing" w:date="2025-05-13T14:21:00Z" w16du:dateUtc="2025-05-13T12:21:00Z">
        <w:r w:rsidR="00800A37" w:rsidRPr="008B3566" w:rsidDel="002321E8">
          <w:rPr>
            <w:rFonts w:ascii="Roboto" w:hAnsi="Roboto"/>
            <w:sz w:val="22"/>
            <w:szCs w:val="22"/>
            <w:lang w:val="en-US"/>
          </w:rPr>
          <w:delText xml:space="preserve">more </w:delText>
        </w:r>
      </w:del>
      <w:ins w:id="285" w:author="Christoffer Vissing" w:date="2025-05-13T14:21:00Z" w16du:dateUtc="2025-05-13T12:21:00Z">
        <w:r w:rsidR="002321E8">
          <w:rPr>
            <w:rFonts w:ascii="Roboto" w:hAnsi="Roboto"/>
            <w:sz w:val="22"/>
            <w:szCs w:val="22"/>
            <w:lang w:val="en-US"/>
          </w:rPr>
          <w:t>less</w:t>
        </w:r>
        <w:r w:rsidR="002321E8" w:rsidRPr="008B3566">
          <w:rPr>
            <w:rFonts w:ascii="Roboto" w:hAnsi="Roboto"/>
            <w:sz w:val="22"/>
            <w:szCs w:val="22"/>
            <w:lang w:val="en-US"/>
          </w:rPr>
          <w:t xml:space="preserve"> </w:t>
        </w:r>
      </w:ins>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xml:space="preserve">, OR </w:t>
      </w:r>
      <w:ins w:id="286" w:author="Christoffer Vissing" w:date="2025-05-13T14:25:00Z" w16du:dateUtc="2025-05-13T12:25:00Z">
        <w:r w:rsidR="000472A7">
          <w:rPr>
            <w:rFonts w:ascii="Roboto" w:hAnsi="Roboto"/>
            <w:sz w:val="22"/>
            <w:szCs w:val="22"/>
            <w:lang w:val="en-US"/>
          </w:rPr>
          <w:t>0</w:t>
        </w:r>
      </w:ins>
      <w:del w:id="287" w:author="Christoffer Vissing" w:date="2025-05-13T14:25:00Z" w16du:dateUtc="2025-05-13T12:25:00Z">
        <w:r w:rsidR="00A64C92" w:rsidDel="000472A7">
          <w:rPr>
            <w:rFonts w:ascii="Roboto" w:hAnsi="Roboto"/>
            <w:sz w:val="22"/>
            <w:szCs w:val="22"/>
            <w:lang w:val="en-US"/>
          </w:rPr>
          <w:delText>1</w:delText>
        </w:r>
      </w:del>
      <w:r w:rsidR="00A64C92">
        <w:rPr>
          <w:rFonts w:ascii="Roboto" w:hAnsi="Roboto"/>
          <w:sz w:val="22"/>
          <w:szCs w:val="22"/>
          <w:lang w:val="en-US"/>
        </w:rPr>
        <w:t>.</w:t>
      </w:r>
      <w:del w:id="288" w:author="Christoffer Vissing" w:date="2025-05-13T14:25:00Z" w16du:dateUtc="2025-05-13T12:25:00Z">
        <w:r w:rsidR="00A64C92" w:rsidDel="000472A7">
          <w:rPr>
            <w:rFonts w:ascii="Roboto" w:hAnsi="Roboto"/>
            <w:sz w:val="22"/>
            <w:szCs w:val="22"/>
            <w:lang w:val="en-US"/>
          </w:rPr>
          <w:delText xml:space="preserve">36 </w:delText>
        </w:r>
      </w:del>
      <w:ins w:id="289" w:author="Christoffer Vissing" w:date="2025-05-13T14:25:00Z" w16du:dateUtc="2025-05-13T12:25:00Z">
        <w:r w:rsidR="000472A7">
          <w:rPr>
            <w:rFonts w:ascii="Roboto" w:hAnsi="Roboto"/>
            <w:sz w:val="22"/>
            <w:szCs w:val="22"/>
            <w:lang w:val="en-US"/>
          </w:rPr>
          <w:t xml:space="preserve">74 </w:t>
        </w:r>
      </w:ins>
      <w:r w:rsidR="00A64C92">
        <w:rPr>
          <w:rFonts w:ascii="Roboto" w:hAnsi="Roboto"/>
          <w:sz w:val="22"/>
          <w:szCs w:val="22"/>
          <w:lang w:val="en-US"/>
        </w:rPr>
        <w:t xml:space="preserve">[CI, </w:t>
      </w:r>
      <w:del w:id="290" w:author="Christoffer Vissing" w:date="2025-05-13T14:26:00Z" w16du:dateUtc="2025-05-13T12:26:00Z">
        <w:r w:rsidR="00A64C92" w:rsidDel="000472A7">
          <w:rPr>
            <w:rFonts w:ascii="Roboto" w:hAnsi="Roboto"/>
            <w:sz w:val="22"/>
            <w:szCs w:val="22"/>
            <w:lang w:val="en-US"/>
          </w:rPr>
          <w:delText>1</w:delText>
        </w:r>
      </w:del>
      <w:ins w:id="291" w:author="Christoffer Vissing" w:date="2025-05-13T14:26:00Z" w16du:dateUtc="2025-05-13T12:26:00Z">
        <w:r w:rsidR="000472A7">
          <w:rPr>
            <w:rFonts w:ascii="Roboto" w:hAnsi="Roboto"/>
            <w:sz w:val="22"/>
            <w:szCs w:val="22"/>
            <w:lang w:val="en-US"/>
          </w:rPr>
          <w:t>0</w:t>
        </w:r>
      </w:ins>
      <w:r w:rsidR="00A64C92">
        <w:rPr>
          <w:rFonts w:ascii="Roboto" w:hAnsi="Roboto"/>
          <w:sz w:val="22"/>
          <w:szCs w:val="22"/>
          <w:lang w:val="en-US"/>
        </w:rPr>
        <w:t>.</w:t>
      </w:r>
      <w:del w:id="292" w:author="Christoffer Vissing" w:date="2025-05-13T14:26:00Z" w16du:dateUtc="2025-05-13T12:26:00Z">
        <w:r w:rsidR="00A64C92" w:rsidDel="000472A7">
          <w:rPr>
            <w:rFonts w:ascii="Roboto" w:hAnsi="Roboto"/>
            <w:sz w:val="22"/>
            <w:szCs w:val="22"/>
            <w:lang w:val="en-US"/>
          </w:rPr>
          <w:delText>1</w:delText>
        </w:r>
      </w:del>
      <w:r w:rsidR="00CC3CDB">
        <w:rPr>
          <w:rFonts w:ascii="Roboto" w:hAnsi="Roboto"/>
          <w:sz w:val="22"/>
          <w:szCs w:val="22"/>
          <w:lang w:val="en-US"/>
        </w:rPr>
        <w:t>6</w:t>
      </w:r>
      <w:ins w:id="293" w:author="Christoffer Vissing" w:date="2025-05-13T14:26:00Z" w16du:dateUtc="2025-05-13T12:26:00Z">
        <w:r w:rsidR="000472A7">
          <w:rPr>
            <w:rFonts w:ascii="Roboto" w:hAnsi="Roboto"/>
            <w:sz w:val="22"/>
            <w:szCs w:val="22"/>
            <w:lang w:val="en-US"/>
          </w:rPr>
          <w:t>1</w:t>
        </w:r>
      </w:ins>
      <w:r w:rsidR="00A64C92">
        <w:rPr>
          <w:rFonts w:ascii="Roboto" w:hAnsi="Roboto"/>
          <w:sz w:val="22"/>
          <w:szCs w:val="22"/>
          <w:lang w:val="en-US"/>
        </w:rPr>
        <w:t>-</w:t>
      </w:r>
      <w:del w:id="294" w:author="Christoffer Vissing" w:date="2025-05-13T14:26:00Z" w16du:dateUtc="2025-05-13T12:26:00Z">
        <w:r w:rsidR="00A64C92" w:rsidDel="000472A7">
          <w:rPr>
            <w:rFonts w:ascii="Roboto" w:hAnsi="Roboto"/>
            <w:sz w:val="22"/>
            <w:szCs w:val="22"/>
            <w:lang w:val="en-US"/>
          </w:rPr>
          <w:delText>1</w:delText>
        </w:r>
      </w:del>
      <w:ins w:id="295" w:author="Christoffer Vissing" w:date="2025-05-13T14:26:00Z" w16du:dateUtc="2025-05-13T12:26:00Z">
        <w:r w:rsidR="000472A7">
          <w:rPr>
            <w:rFonts w:ascii="Roboto" w:hAnsi="Roboto"/>
            <w:sz w:val="22"/>
            <w:szCs w:val="22"/>
            <w:lang w:val="en-US"/>
          </w:rPr>
          <w:t>0</w:t>
        </w:r>
      </w:ins>
      <w:r w:rsidR="00A64C92">
        <w:rPr>
          <w:rFonts w:ascii="Roboto" w:hAnsi="Roboto"/>
          <w:sz w:val="22"/>
          <w:szCs w:val="22"/>
          <w:lang w:val="en-US"/>
        </w:rPr>
        <w:t>.</w:t>
      </w:r>
      <w:del w:id="296" w:author="Christoffer Vissing" w:date="2025-05-13T14:26:00Z" w16du:dateUtc="2025-05-13T12:26:00Z">
        <w:r w:rsidR="00A64C92" w:rsidDel="000472A7">
          <w:rPr>
            <w:rFonts w:ascii="Roboto" w:hAnsi="Roboto"/>
            <w:sz w:val="22"/>
            <w:szCs w:val="22"/>
            <w:lang w:val="en-US"/>
          </w:rPr>
          <w:delText>6</w:delText>
        </w:r>
      </w:del>
      <w:ins w:id="297" w:author="Christoffer Vissing" w:date="2025-05-13T14:26:00Z" w16du:dateUtc="2025-05-13T12:26:00Z">
        <w:r w:rsidR="000472A7">
          <w:rPr>
            <w:rFonts w:ascii="Roboto" w:hAnsi="Roboto"/>
            <w:sz w:val="22"/>
            <w:szCs w:val="22"/>
            <w:lang w:val="en-US"/>
          </w:rPr>
          <w:t>86</w:t>
        </w:r>
      </w:ins>
      <w:del w:id="298" w:author="Christoffer Vissing" w:date="2025-05-13T14:26:00Z" w16du:dateUtc="2025-05-13T12:26:00Z">
        <w:r w:rsidR="00CC3CDB" w:rsidDel="000472A7">
          <w:rPr>
            <w:rFonts w:ascii="Roboto" w:hAnsi="Roboto"/>
            <w:sz w:val="22"/>
            <w:szCs w:val="22"/>
            <w:lang w:val="en-US"/>
          </w:rPr>
          <w:delText>5</w:delText>
        </w:r>
      </w:del>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039E0CE6"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w:t>
      </w:r>
      <w:del w:id="299" w:author="Christoffer Vissing" w:date="2025-05-14T14:39:00Z" w16du:dateUtc="2025-05-14T12:39:00Z">
        <w:r w:rsidR="004C619B" w:rsidRPr="00391E8B" w:rsidDel="008B7F71">
          <w:rPr>
            <w:rFonts w:ascii="Roboto" w:hAnsi="Roboto"/>
            <w:sz w:val="22"/>
            <w:szCs w:val="22"/>
            <w:lang w:val="en-US"/>
          </w:rPr>
          <w:delText>n</w:delText>
        </w:r>
      </w:del>
      <w:del w:id="300" w:author="Christoffer Vissing" w:date="2025-05-14T14:38:00Z" w16du:dateUtc="2025-05-14T12:38:00Z">
        <w:r w:rsidR="004C619B" w:rsidRPr="00391E8B" w:rsidDel="008B7F71">
          <w:rPr>
            <w:rFonts w:ascii="Roboto" w:hAnsi="Roboto"/>
            <w:sz w:val="22"/>
            <w:szCs w:val="22"/>
            <w:lang w:val="en-US"/>
          </w:rPr>
          <w:delText>on-</w:delText>
        </w:r>
      </w:del>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w:t>
      </w:r>
      <w:del w:id="301" w:author="Christoffer Vissing" w:date="2025-05-14T14:39:00Z" w16du:dateUtc="2025-05-14T12:39:00Z">
        <w:r w:rsidR="004C619B" w:rsidRPr="00391E8B" w:rsidDel="008B7F71">
          <w:rPr>
            <w:rFonts w:ascii="Roboto" w:hAnsi="Roboto"/>
            <w:sz w:val="22"/>
            <w:szCs w:val="22"/>
            <w:lang w:val="en-US"/>
          </w:rPr>
          <w:delText xml:space="preserve">more </w:delText>
        </w:r>
      </w:del>
      <w:ins w:id="302" w:author="Christoffer Vissing" w:date="2025-05-14T14:39:00Z" w16du:dateUtc="2025-05-14T12:39:00Z">
        <w:r w:rsidR="008B7F71">
          <w:rPr>
            <w:rFonts w:ascii="Roboto" w:hAnsi="Roboto"/>
            <w:sz w:val="22"/>
            <w:szCs w:val="22"/>
            <w:lang w:val="en-US"/>
          </w:rPr>
          <w:t>less</w:t>
        </w:r>
        <w:r w:rsidR="008B7F71" w:rsidRPr="00391E8B">
          <w:rPr>
            <w:rFonts w:ascii="Roboto" w:hAnsi="Roboto"/>
            <w:sz w:val="22"/>
            <w:szCs w:val="22"/>
            <w:lang w:val="en-US"/>
          </w:rPr>
          <w:t xml:space="preserve"> </w:t>
        </w:r>
      </w:ins>
      <w:r w:rsidR="004C619B" w:rsidRPr="00391E8B">
        <w:rPr>
          <w:rFonts w:ascii="Roboto" w:hAnsi="Roboto"/>
          <w:sz w:val="22"/>
          <w:szCs w:val="22"/>
          <w:lang w:val="en-US"/>
        </w:rPr>
        <w:t xml:space="preserve">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w:t>
      </w:r>
      <w:del w:id="303" w:author="Christoffer Vissing" w:date="2025-05-14T14:40:00Z" w16du:dateUtc="2025-05-14T12:40:00Z">
        <w:r w:rsidR="004C619B" w:rsidRPr="00391E8B" w:rsidDel="008B7F71">
          <w:rPr>
            <w:rFonts w:ascii="Roboto" w:hAnsi="Roboto"/>
            <w:sz w:val="22"/>
            <w:szCs w:val="22"/>
            <w:lang w:val="en-US"/>
          </w:rPr>
          <w:delText>1</w:delText>
        </w:r>
      </w:del>
      <w:ins w:id="304" w:author="Christoffer Vissing" w:date="2025-05-14T14:40:00Z" w16du:dateUtc="2025-05-14T12:40:00Z">
        <w:r w:rsidR="008B7F71">
          <w:rPr>
            <w:rFonts w:ascii="Roboto" w:hAnsi="Roboto"/>
            <w:sz w:val="22"/>
            <w:szCs w:val="22"/>
            <w:lang w:val="en-US"/>
          </w:rPr>
          <w:t>0</w:t>
        </w:r>
      </w:ins>
      <w:r w:rsidR="004C619B" w:rsidRPr="00391E8B">
        <w:rPr>
          <w:rFonts w:ascii="Roboto" w:hAnsi="Roboto"/>
          <w:sz w:val="22"/>
          <w:szCs w:val="22"/>
          <w:lang w:val="en-US"/>
        </w:rPr>
        <w:t>.</w:t>
      </w:r>
      <w:del w:id="305" w:author="Christoffer Vissing" w:date="2025-05-14T14:40:00Z" w16du:dateUtc="2025-05-14T12:40:00Z">
        <w:r w:rsidR="00A21E2B" w:rsidDel="008B7F71">
          <w:rPr>
            <w:rFonts w:ascii="Roboto" w:hAnsi="Roboto"/>
            <w:sz w:val="22"/>
            <w:szCs w:val="22"/>
            <w:lang w:val="en-US"/>
          </w:rPr>
          <w:delText>9</w:delText>
        </w:r>
      </w:del>
      <w:r w:rsidR="00A21E2B">
        <w:rPr>
          <w:rFonts w:ascii="Roboto" w:hAnsi="Roboto"/>
          <w:sz w:val="22"/>
          <w:szCs w:val="22"/>
          <w:lang w:val="en-US"/>
        </w:rPr>
        <w:t>5</w:t>
      </w:r>
      <w:ins w:id="306" w:author="Christoffer Vissing" w:date="2025-05-14T14:40:00Z" w16du:dateUtc="2025-05-14T12:40:00Z">
        <w:r w:rsidR="008B7F71">
          <w:rPr>
            <w:rFonts w:ascii="Roboto" w:hAnsi="Roboto"/>
            <w:sz w:val="22"/>
            <w:szCs w:val="22"/>
            <w:lang w:val="en-US"/>
          </w:rPr>
          <w:t>1</w:t>
        </w:r>
      </w:ins>
      <w:r w:rsidR="00A21E2B" w:rsidRPr="00391E8B">
        <w:rPr>
          <w:rFonts w:ascii="Roboto" w:hAnsi="Roboto"/>
          <w:sz w:val="22"/>
          <w:szCs w:val="22"/>
          <w:lang w:val="en-US"/>
        </w:rPr>
        <w:t xml:space="preserve"> </w:t>
      </w:r>
      <w:r w:rsidR="004C619B" w:rsidRPr="00391E8B">
        <w:rPr>
          <w:rFonts w:ascii="Roboto" w:hAnsi="Roboto"/>
          <w:sz w:val="22"/>
          <w:szCs w:val="22"/>
          <w:lang w:val="en-US"/>
        </w:rPr>
        <w:t xml:space="preserve">[CI </w:t>
      </w:r>
      <w:del w:id="307" w:author="Christoffer Vissing" w:date="2025-05-14T14:40:00Z" w16du:dateUtc="2025-05-14T12:40:00Z">
        <w:r w:rsidR="004C619B" w:rsidRPr="00391E8B" w:rsidDel="008B7F71">
          <w:rPr>
            <w:rFonts w:ascii="Roboto" w:hAnsi="Roboto"/>
            <w:sz w:val="22"/>
            <w:szCs w:val="22"/>
            <w:lang w:val="en-US"/>
          </w:rPr>
          <w:delText>1</w:delText>
        </w:r>
      </w:del>
      <w:ins w:id="308" w:author="Christoffer Vissing" w:date="2025-05-14T14:40:00Z" w16du:dateUtc="2025-05-14T12:40:00Z">
        <w:r w:rsidR="008B7F71">
          <w:rPr>
            <w:rFonts w:ascii="Roboto" w:hAnsi="Roboto"/>
            <w:sz w:val="22"/>
            <w:szCs w:val="22"/>
            <w:lang w:val="en-US"/>
          </w:rPr>
          <w:t>0</w:t>
        </w:r>
      </w:ins>
      <w:r w:rsidR="004C619B" w:rsidRPr="00391E8B">
        <w:rPr>
          <w:rFonts w:ascii="Roboto" w:hAnsi="Roboto"/>
          <w:sz w:val="22"/>
          <w:szCs w:val="22"/>
          <w:lang w:val="en-US"/>
        </w:rPr>
        <w:t>.</w:t>
      </w:r>
      <w:ins w:id="309" w:author="Christoffer Vissing" w:date="2025-05-14T14:40:00Z" w16du:dateUtc="2025-05-14T12:40:00Z">
        <w:r w:rsidR="008B7F71">
          <w:rPr>
            <w:rFonts w:ascii="Roboto" w:hAnsi="Roboto"/>
            <w:sz w:val="22"/>
            <w:szCs w:val="22"/>
            <w:lang w:val="en-US"/>
          </w:rPr>
          <w:t>48</w:t>
        </w:r>
      </w:ins>
      <w:del w:id="310" w:author="Christoffer Vissing" w:date="2025-05-14T14:40:00Z" w16du:dateUtc="2025-05-14T12:40:00Z">
        <w:r w:rsidR="00A21E2B" w:rsidDel="008B7F71">
          <w:rPr>
            <w:rFonts w:ascii="Roboto" w:hAnsi="Roboto"/>
            <w:sz w:val="22"/>
            <w:szCs w:val="22"/>
            <w:lang w:val="en-US"/>
          </w:rPr>
          <w:delText>82</w:delText>
        </w:r>
      </w:del>
      <w:r w:rsidR="004C619B" w:rsidRPr="00391E8B">
        <w:rPr>
          <w:rFonts w:ascii="Roboto" w:hAnsi="Roboto"/>
          <w:sz w:val="22"/>
          <w:szCs w:val="22"/>
          <w:lang w:val="en-US"/>
        </w:rPr>
        <w:t>-</w:t>
      </w:r>
      <w:del w:id="311" w:author="Christoffer Vissing" w:date="2025-05-14T14:40:00Z" w16du:dateUtc="2025-05-14T12:40:00Z">
        <w:r w:rsidR="008A4E67" w:rsidRPr="00391E8B" w:rsidDel="008B7F71">
          <w:rPr>
            <w:rFonts w:ascii="Roboto" w:hAnsi="Roboto"/>
            <w:sz w:val="22"/>
            <w:szCs w:val="22"/>
            <w:lang w:val="en-US"/>
          </w:rPr>
          <w:delText>2</w:delText>
        </w:r>
      </w:del>
      <w:ins w:id="312" w:author="Christoffer Vissing" w:date="2025-05-14T14:40:00Z" w16du:dateUtc="2025-05-14T12:40:00Z">
        <w:r w:rsidR="008B7F71">
          <w:rPr>
            <w:rFonts w:ascii="Roboto" w:hAnsi="Roboto"/>
            <w:sz w:val="22"/>
            <w:szCs w:val="22"/>
            <w:lang w:val="en-US"/>
          </w:rPr>
          <w:t>0</w:t>
        </w:r>
      </w:ins>
      <w:r w:rsidR="008A4E67" w:rsidRPr="00391E8B">
        <w:rPr>
          <w:rFonts w:ascii="Roboto" w:hAnsi="Roboto"/>
          <w:sz w:val="22"/>
          <w:szCs w:val="22"/>
          <w:lang w:val="en-US"/>
        </w:rPr>
        <w:t>.</w:t>
      </w:r>
      <w:ins w:id="313" w:author="Christoffer Vissing" w:date="2025-05-14T14:40:00Z" w16du:dateUtc="2025-05-14T12:40:00Z">
        <w:r w:rsidR="008B7F71">
          <w:rPr>
            <w:rFonts w:ascii="Roboto" w:hAnsi="Roboto"/>
            <w:sz w:val="22"/>
            <w:szCs w:val="22"/>
            <w:lang w:val="en-US"/>
          </w:rPr>
          <w:t>55</w:t>
        </w:r>
      </w:ins>
      <w:del w:id="314" w:author="Christoffer Vissing" w:date="2025-05-14T14:40:00Z" w16du:dateUtc="2025-05-14T12:40:00Z">
        <w:r w:rsidR="008A4E67" w:rsidRPr="00391E8B" w:rsidDel="008B7F71">
          <w:rPr>
            <w:rFonts w:ascii="Roboto" w:hAnsi="Roboto"/>
            <w:sz w:val="22"/>
            <w:szCs w:val="22"/>
            <w:lang w:val="en-US"/>
          </w:rPr>
          <w:delText>0</w:delText>
        </w:r>
        <w:r w:rsidR="00A21E2B" w:rsidDel="008B7F71">
          <w:rPr>
            <w:rFonts w:ascii="Roboto" w:hAnsi="Roboto"/>
            <w:sz w:val="22"/>
            <w:szCs w:val="22"/>
            <w:lang w:val="en-US"/>
          </w:rPr>
          <w:delText>8</w:delText>
        </w:r>
      </w:del>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w:t>
      </w:r>
      <w:ins w:id="315" w:author="Christoffer Vissing" w:date="2025-05-14T14:40:00Z" w16du:dateUtc="2025-05-14T12:40:00Z">
        <w:r w:rsidR="008B7F71">
          <w:rPr>
            <w:rFonts w:ascii="Roboto" w:hAnsi="Roboto"/>
            <w:sz w:val="22"/>
            <w:szCs w:val="22"/>
            <w:lang w:val="en-US"/>
          </w:rPr>
          <w:t>0</w:t>
        </w:r>
      </w:ins>
      <w:del w:id="316" w:author="Christoffer Vissing" w:date="2025-05-14T14:40:00Z" w16du:dateUtc="2025-05-14T12:40:00Z">
        <w:r w:rsidR="004C619B" w:rsidRPr="00391E8B" w:rsidDel="008B7F71">
          <w:rPr>
            <w:rFonts w:ascii="Roboto" w:hAnsi="Roboto"/>
            <w:sz w:val="22"/>
            <w:szCs w:val="22"/>
            <w:lang w:val="en-US"/>
          </w:rPr>
          <w:delText>1</w:delText>
        </w:r>
      </w:del>
      <w:r w:rsidR="004C619B" w:rsidRPr="00391E8B">
        <w:rPr>
          <w:rFonts w:ascii="Roboto" w:hAnsi="Roboto"/>
          <w:sz w:val="22"/>
          <w:szCs w:val="22"/>
          <w:lang w:val="en-US"/>
        </w:rPr>
        <w:t>.</w:t>
      </w:r>
      <w:ins w:id="317" w:author="Christoffer Vissing" w:date="2025-05-14T14:40:00Z" w16du:dateUtc="2025-05-14T12:40:00Z">
        <w:r w:rsidR="008B7F71">
          <w:rPr>
            <w:rFonts w:ascii="Roboto" w:hAnsi="Roboto"/>
            <w:sz w:val="22"/>
            <w:szCs w:val="22"/>
            <w:lang w:val="en-US"/>
          </w:rPr>
          <w:t>72</w:t>
        </w:r>
      </w:ins>
      <w:del w:id="318" w:author="Christoffer Vissing" w:date="2025-05-14T14:40:00Z" w16du:dateUtc="2025-05-14T12:40:00Z">
        <w:r w:rsidR="00A21E2B" w:rsidDel="008B7F71">
          <w:rPr>
            <w:rFonts w:ascii="Roboto" w:hAnsi="Roboto"/>
            <w:sz w:val="22"/>
            <w:szCs w:val="22"/>
            <w:lang w:val="en-US"/>
          </w:rPr>
          <w:delText>38</w:delText>
        </w:r>
      </w:del>
      <w:r w:rsidR="004C619B" w:rsidRPr="00391E8B">
        <w:rPr>
          <w:rFonts w:ascii="Roboto" w:hAnsi="Roboto"/>
          <w:sz w:val="22"/>
          <w:szCs w:val="22"/>
          <w:lang w:val="en-US"/>
        </w:rPr>
        <w:t xml:space="preserve"> [CI </w:t>
      </w:r>
      <w:ins w:id="319" w:author="Christoffer Vissing" w:date="2025-05-14T14:41:00Z" w16du:dateUtc="2025-05-14T12:41:00Z">
        <w:r w:rsidR="008B7F71">
          <w:rPr>
            <w:rFonts w:ascii="Roboto" w:hAnsi="Roboto"/>
            <w:sz w:val="22"/>
            <w:szCs w:val="22"/>
            <w:lang w:val="en-US"/>
          </w:rPr>
          <w:t>0</w:t>
        </w:r>
      </w:ins>
      <w:del w:id="320" w:author="Christoffer Vissing" w:date="2025-05-14T14:41:00Z" w16du:dateUtc="2025-05-14T12:41:00Z">
        <w:r w:rsidR="004C619B" w:rsidRPr="00391E8B" w:rsidDel="008B7F71">
          <w:rPr>
            <w:rFonts w:ascii="Roboto" w:hAnsi="Roboto"/>
            <w:sz w:val="22"/>
            <w:szCs w:val="22"/>
            <w:lang w:val="en-US"/>
          </w:rPr>
          <w:delText>1</w:delText>
        </w:r>
      </w:del>
      <w:r w:rsidR="004C619B" w:rsidRPr="00391E8B">
        <w:rPr>
          <w:rFonts w:ascii="Roboto" w:hAnsi="Roboto"/>
          <w:sz w:val="22"/>
          <w:szCs w:val="22"/>
          <w:lang w:val="en-US"/>
        </w:rPr>
        <w:t>.</w:t>
      </w:r>
      <w:del w:id="321" w:author="Christoffer Vissing" w:date="2025-05-14T14:41:00Z" w16du:dateUtc="2025-05-14T12:41:00Z">
        <w:r w:rsidR="00A21E2B" w:rsidDel="008B7F71">
          <w:rPr>
            <w:rFonts w:ascii="Roboto" w:hAnsi="Roboto"/>
            <w:sz w:val="22"/>
            <w:szCs w:val="22"/>
            <w:lang w:val="en-US"/>
          </w:rPr>
          <w:delText>2</w:delText>
        </w:r>
      </w:del>
      <w:ins w:id="322" w:author="Christoffer Vissing" w:date="2025-05-14T14:41:00Z" w16du:dateUtc="2025-05-14T12:41:00Z">
        <w:r w:rsidR="008B7F71">
          <w:rPr>
            <w:rFonts w:ascii="Roboto" w:hAnsi="Roboto"/>
            <w:sz w:val="22"/>
            <w:szCs w:val="22"/>
            <w:lang w:val="en-US"/>
          </w:rPr>
          <w:t>6</w:t>
        </w:r>
      </w:ins>
      <w:r w:rsidR="00A21E2B">
        <w:rPr>
          <w:rFonts w:ascii="Roboto" w:hAnsi="Roboto"/>
          <w:sz w:val="22"/>
          <w:szCs w:val="22"/>
          <w:lang w:val="en-US"/>
        </w:rPr>
        <w:t>7</w:t>
      </w:r>
      <w:r w:rsidR="004C619B" w:rsidRPr="00391E8B">
        <w:rPr>
          <w:rFonts w:ascii="Roboto" w:hAnsi="Roboto"/>
          <w:sz w:val="22"/>
          <w:szCs w:val="22"/>
          <w:lang w:val="en-US"/>
        </w:rPr>
        <w:t>-</w:t>
      </w:r>
      <w:ins w:id="323" w:author="Christoffer Vissing" w:date="2025-05-14T14:41:00Z" w16du:dateUtc="2025-05-14T12:41:00Z">
        <w:r w:rsidR="008B7F71">
          <w:rPr>
            <w:rFonts w:ascii="Roboto" w:hAnsi="Roboto"/>
            <w:sz w:val="22"/>
            <w:szCs w:val="22"/>
            <w:lang w:val="en-US"/>
          </w:rPr>
          <w:t>0</w:t>
        </w:r>
      </w:ins>
      <w:del w:id="324" w:author="Christoffer Vissing" w:date="2025-05-14T14:41:00Z" w16du:dateUtc="2025-05-14T12:41:00Z">
        <w:r w:rsidR="004C619B" w:rsidRPr="00391E8B" w:rsidDel="008B7F71">
          <w:rPr>
            <w:rFonts w:ascii="Roboto" w:hAnsi="Roboto"/>
            <w:sz w:val="22"/>
            <w:szCs w:val="22"/>
            <w:lang w:val="en-US"/>
          </w:rPr>
          <w:delText>1</w:delText>
        </w:r>
      </w:del>
      <w:r w:rsidR="004C619B" w:rsidRPr="00391E8B">
        <w:rPr>
          <w:rFonts w:ascii="Roboto" w:hAnsi="Roboto"/>
          <w:sz w:val="22"/>
          <w:szCs w:val="22"/>
          <w:lang w:val="en-US"/>
        </w:rPr>
        <w:t>.</w:t>
      </w:r>
      <w:ins w:id="325" w:author="Christoffer Vissing" w:date="2025-05-14T14:41:00Z" w16du:dateUtc="2025-05-14T12:41:00Z">
        <w:r w:rsidR="008B7F71">
          <w:rPr>
            <w:rFonts w:ascii="Roboto" w:hAnsi="Roboto"/>
            <w:sz w:val="22"/>
            <w:szCs w:val="22"/>
            <w:lang w:val="en-US"/>
          </w:rPr>
          <w:t>79</w:t>
        </w:r>
      </w:ins>
      <w:del w:id="326" w:author="Christoffer Vissing" w:date="2025-05-14T14:41:00Z" w16du:dateUtc="2025-05-14T12:41:00Z">
        <w:r w:rsidR="008A4E67" w:rsidRPr="00391E8B" w:rsidDel="008B7F71">
          <w:rPr>
            <w:rFonts w:ascii="Roboto" w:hAnsi="Roboto"/>
            <w:sz w:val="22"/>
            <w:szCs w:val="22"/>
            <w:lang w:val="en-US"/>
          </w:rPr>
          <w:delText>5</w:delText>
        </w:r>
        <w:r w:rsidR="00A21E2B" w:rsidDel="008B7F71">
          <w:rPr>
            <w:rFonts w:ascii="Roboto" w:hAnsi="Roboto"/>
            <w:sz w:val="22"/>
            <w:szCs w:val="22"/>
            <w:lang w:val="en-US"/>
          </w:rPr>
          <w:delText>0</w:delText>
        </w:r>
      </w:del>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ins w:id="327" w:author="Christoffer Vissing" w:date="2025-05-12T15:11:00Z" w16du:dateUtc="2025-05-12T13:11:00Z">
        <w:r w:rsidR="00C22745">
          <w:rPr>
            <w:rFonts w:ascii="Roboto" w:hAnsi="Roboto"/>
            <w:sz w:val="22"/>
            <w:szCs w:val="22"/>
            <w:lang w:val="en-US"/>
          </w:rPr>
          <w:t>R</w:t>
        </w:r>
      </w:ins>
      <w:del w:id="328" w:author="Christoffer Vissing" w:date="2025-05-12T15:11:00Z" w16du:dateUtc="2025-05-12T13:11:00Z">
        <w:r w:rsidR="00DF5A0F" w:rsidRPr="00391E8B" w:rsidDel="00C22745">
          <w:rPr>
            <w:rFonts w:ascii="Roboto" w:hAnsi="Roboto"/>
            <w:sz w:val="22"/>
            <w:szCs w:val="22"/>
            <w:lang w:val="en-US"/>
          </w:rPr>
          <w:delText>gradie</w:delText>
        </w:r>
      </w:del>
      <w:del w:id="329" w:author="Christoffer Vissing" w:date="2025-05-12T15:10:00Z" w16du:dateUtc="2025-05-12T13:10:00Z">
        <w:r w:rsidR="00DF5A0F" w:rsidRPr="00391E8B" w:rsidDel="00C22745">
          <w:rPr>
            <w:rFonts w:ascii="Roboto" w:hAnsi="Roboto"/>
            <w:sz w:val="22"/>
            <w:szCs w:val="22"/>
            <w:lang w:val="en-US"/>
          </w:rPr>
          <w:delText xml:space="preserve">nt &gt;30 mmHg; </w:delText>
        </w:r>
        <w:r w:rsidR="004C619B" w:rsidRPr="00391E8B" w:rsidDel="00C22745">
          <w:rPr>
            <w:rFonts w:ascii="Roboto" w:hAnsi="Roboto"/>
            <w:sz w:val="22"/>
            <w:szCs w:val="22"/>
            <w:lang w:val="en-US"/>
          </w:rPr>
          <w:delText>R</w:delText>
        </w:r>
      </w:del>
      <w:r w:rsidR="004C619B" w:rsidRPr="00391E8B">
        <w:rPr>
          <w:rFonts w:ascii="Roboto" w:hAnsi="Roboto"/>
          <w:sz w:val="22"/>
          <w:szCs w:val="22"/>
          <w:lang w:val="en-US"/>
        </w:rPr>
        <w:t xml:space="preserve">R </w:t>
      </w:r>
      <w:ins w:id="330" w:author="Christoffer Vissing" w:date="2025-05-14T14:41:00Z" w16du:dateUtc="2025-05-14T12:41:00Z">
        <w:r w:rsidR="008B7F71">
          <w:rPr>
            <w:rFonts w:ascii="Roboto" w:hAnsi="Roboto"/>
            <w:sz w:val="22"/>
            <w:szCs w:val="22"/>
            <w:lang w:val="en-US"/>
          </w:rPr>
          <w:t>0</w:t>
        </w:r>
      </w:ins>
      <w:del w:id="331" w:author="Christoffer Vissing" w:date="2025-05-14T14:41:00Z" w16du:dateUtc="2025-05-14T12:41:00Z">
        <w:r w:rsidR="004C619B" w:rsidRPr="00391E8B" w:rsidDel="008B7F71">
          <w:rPr>
            <w:rFonts w:ascii="Roboto" w:hAnsi="Roboto"/>
            <w:sz w:val="22"/>
            <w:szCs w:val="22"/>
            <w:lang w:val="en-US"/>
          </w:rPr>
          <w:delText>1</w:delText>
        </w:r>
      </w:del>
      <w:r w:rsidR="004C619B" w:rsidRPr="00391E8B">
        <w:rPr>
          <w:rFonts w:ascii="Roboto" w:hAnsi="Roboto"/>
          <w:sz w:val="22"/>
          <w:szCs w:val="22"/>
          <w:lang w:val="en-US"/>
        </w:rPr>
        <w:t>.</w:t>
      </w:r>
      <w:ins w:id="332" w:author="Christoffer Vissing" w:date="2025-05-14T14:41:00Z" w16du:dateUtc="2025-05-14T12:41:00Z">
        <w:r w:rsidR="008B7F71">
          <w:rPr>
            <w:rFonts w:ascii="Roboto" w:hAnsi="Roboto"/>
            <w:sz w:val="22"/>
            <w:szCs w:val="22"/>
            <w:lang w:val="en-US"/>
          </w:rPr>
          <w:t>68</w:t>
        </w:r>
      </w:ins>
      <w:del w:id="333" w:author="Christoffer Vissing" w:date="2025-05-14T14:41:00Z" w16du:dateUtc="2025-05-14T12:41:00Z">
        <w:r w:rsidR="00A21E2B" w:rsidDel="008B7F71">
          <w:rPr>
            <w:rFonts w:ascii="Roboto" w:hAnsi="Roboto"/>
            <w:sz w:val="22"/>
            <w:szCs w:val="22"/>
            <w:lang w:val="en-US"/>
          </w:rPr>
          <w:delText>47</w:delText>
        </w:r>
      </w:del>
      <w:r w:rsidR="004C619B" w:rsidRPr="00391E8B">
        <w:rPr>
          <w:rFonts w:ascii="Roboto" w:hAnsi="Roboto"/>
          <w:sz w:val="22"/>
          <w:szCs w:val="22"/>
          <w:lang w:val="en-US"/>
        </w:rPr>
        <w:t xml:space="preserve"> [CI </w:t>
      </w:r>
      <w:ins w:id="334" w:author="Christoffer Vissing" w:date="2025-05-14T14:41:00Z" w16du:dateUtc="2025-05-14T12:41:00Z">
        <w:r w:rsidR="008B7F71">
          <w:rPr>
            <w:rFonts w:ascii="Roboto" w:hAnsi="Roboto"/>
            <w:sz w:val="22"/>
            <w:szCs w:val="22"/>
            <w:lang w:val="en-US"/>
          </w:rPr>
          <w:t>0</w:t>
        </w:r>
      </w:ins>
      <w:del w:id="335" w:author="Christoffer Vissing" w:date="2025-05-14T14:41:00Z" w16du:dateUtc="2025-05-14T12:41:00Z">
        <w:r w:rsidR="004C619B" w:rsidRPr="00391E8B" w:rsidDel="008B7F71">
          <w:rPr>
            <w:rFonts w:ascii="Roboto" w:hAnsi="Roboto"/>
            <w:sz w:val="22"/>
            <w:szCs w:val="22"/>
            <w:lang w:val="en-US"/>
          </w:rPr>
          <w:delText>1</w:delText>
        </w:r>
      </w:del>
      <w:r w:rsidR="004C619B" w:rsidRPr="00391E8B">
        <w:rPr>
          <w:rFonts w:ascii="Roboto" w:hAnsi="Roboto"/>
          <w:sz w:val="22"/>
          <w:szCs w:val="22"/>
          <w:lang w:val="en-US"/>
        </w:rPr>
        <w:t>.</w:t>
      </w:r>
      <w:ins w:id="336" w:author="Christoffer Vissing" w:date="2025-05-14T14:41:00Z" w16du:dateUtc="2025-05-14T12:41:00Z">
        <w:r w:rsidR="008B7F71">
          <w:rPr>
            <w:rFonts w:ascii="Roboto" w:hAnsi="Roboto"/>
            <w:sz w:val="22"/>
            <w:szCs w:val="22"/>
            <w:lang w:val="en-US"/>
          </w:rPr>
          <w:t>65</w:t>
        </w:r>
      </w:ins>
      <w:del w:id="337" w:author="Christoffer Vissing" w:date="2025-05-14T14:41:00Z" w16du:dateUtc="2025-05-14T12:41:00Z">
        <w:r w:rsidR="00A21E2B" w:rsidDel="008B7F71">
          <w:rPr>
            <w:rFonts w:ascii="Roboto" w:hAnsi="Roboto"/>
            <w:sz w:val="22"/>
            <w:szCs w:val="22"/>
            <w:lang w:val="en-US"/>
          </w:rPr>
          <w:delText>39</w:delText>
        </w:r>
      </w:del>
      <w:r w:rsidR="004C619B" w:rsidRPr="00391E8B">
        <w:rPr>
          <w:rFonts w:ascii="Roboto" w:hAnsi="Roboto"/>
          <w:sz w:val="22"/>
          <w:szCs w:val="22"/>
          <w:lang w:val="en-US"/>
        </w:rPr>
        <w:t>-</w:t>
      </w:r>
      <w:ins w:id="338" w:author="Christoffer Vissing" w:date="2025-05-14T14:41:00Z" w16du:dateUtc="2025-05-14T12:41:00Z">
        <w:r w:rsidR="008B7F71">
          <w:rPr>
            <w:rFonts w:ascii="Roboto" w:hAnsi="Roboto"/>
            <w:sz w:val="22"/>
            <w:szCs w:val="22"/>
            <w:lang w:val="en-US"/>
          </w:rPr>
          <w:t>0</w:t>
        </w:r>
      </w:ins>
      <w:del w:id="339" w:author="Christoffer Vissing" w:date="2025-05-14T14:41:00Z" w16du:dateUtc="2025-05-14T12:41:00Z">
        <w:r w:rsidR="004C619B" w:rsidRPr="00391E8B" w:rsidDel="008B7F71">
          <w:rPr>
            <w:rFonts w:ascii="Roboto" w:hAnsi="Roboto"/>
            <w:sz w:val="22"/>
            <w:szCs w:val="22"/>
            <w:lang w:val="en-US"/>
          </w:rPr>
          <w:delText>1</w:delText>
        </w:r>
      </w:del>
      <w:r w:rsidR="004C619B" w:rsidRPr="00391E8B">
        <w:rPr>
          <w:rFonts w:ascii="Roboto" w:hAnsi="Roboto"/>
          <w:sz w:val="22"/>
          <w:szCs w:val="22"/>
          <w:lang w:val="en-US"/>
        </w:rPr>
        <w:t>.</w:t>
      </w:r>
      <w:del w:id="340" w:author="Christoffer Vissing" w:date="2025-05-14T14:41:00Z" w16du:dateUtc="2025-05-14T12:41:00Z">
        <w:r w:rsidR="00A21E2B" w:rsidDel="008B7F71">
          <w:rPr>
            <w:rFonts w:ascii="Roboto" w:hAnsi="Roboto"/>
            <w:sz w:val="22"/>
            <w:szCs w:val="22"/>
            <w:lang w:val="en-US"/>
          </w:rPr>
          <w:delText>55</w:delText>
        </w:r>
      </w:del>
      <w:ins w:id="341" w:author="Christoffer Vissing" w:date="2025-05-14T14:41:00Z" w16du:dateUtc="2025-05-14T12:41:00Z">
        <w:r w:rsidR="008B7F71">
          <w:rPr>
            <w:rFonts w:ascii="Roboto" w:hAnsi="Roboto"/>
            <w:sz w:val="22"/>
            <w:szCs w:val="22"/>
            <w:lang w:val="en-US"/>
          </w:rPr>
          <w:t>72</w:t>
        </w:r>
      </w:ins>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ins w:id="342" w:author="Christoffer Vissing" w:date="2025-05-14T14:41:00Z" w16du:dateUtc="2025-05-14T12:41:00Z">
        <w:r w:rsidR="008B7F71">
          <w:rPr>
            <w:rFonts w:ascii="Roboto" w:hAnsi="Roboto"/>
            <w:sz w:val="22"/>
            <w:szCs w:val="22"/>
            <w:lang w:val="en-US"/>
          </w:rPr>
          <w:t>0</w:t>
        </w:r>
      </w:ins>
      <w:del w:id="343" w:author="Christoffer Vissing" w:date="2025-05-14T14:41:00Z" w16du:dateUtc="2025-05-14T12:41:00Z">
        <w:r w:rsidR="00073741" w:rsidDel="008B7F71">
          <w:rPr>
            <w:rFonts w:ascii="Roboto" w:hAnsi="Roboto"/>
            <w:sz w:val="22"/>
            <w:szCs w:val="22"/>
            <w:lang w:val="en-US"/>
          </w:rPr>
          <w:delText>1</w:delText>
        </w:r>
      </w:del>
      <w:r w:rsidR="00073741">
        <w:rPr>
          <w:rFonts w:ascii="Roboto" w:hAnsi="Roboto"/>
          <w:sz w:val="22"/>
          <w:szCs w:val="22"/>
          <w:lang w:val="en-US"/>
        </w:rPr>
        <w:t>.</w:t>
      </w:r>
      <w:ins w:id="344" w:author="Christoffer Vissing" w:date="2025-05-14T14:41:00Z" w16du:dateUtc="2025-05-14T12:41:00Z">
        <w:r w:rsidR="008B7F71">
          <w:rPr>
            <w:rFonts w:ascii="Roboto" w:hAnsi="Roboto"/>
            <w:sz w:val="22"/>
            <w:szCs w:val="22"/>
            <w:lang w:val="en-US"/>
          </w:rPr>
          <w:t>8</w:t>
        </w:r>
      </w:ins>
      <w:del w:id="345" w:author="Christoffer Vissing" w:date="2025-05-14T14:41:00Z" w16du:dateUtc="2025-05-14T12:41:00Z">
        <w:r w:rsidR="00A21E2B" w:rsidDel="008B7F71">
          <w:rPr>
            <w:rFonts w:ascii="Roboto" w:hAnsi="Roboto"/>
            <w:sz w:val="22"/>
            <w:szCs w:val="22"/>
            <w:lang w:val="en-US"/>
          </w:rPr>
          <w:delText>1</w:delText>
        </w:r>
      </w:del>
      <w:r w:rsidR="00A21E2B">
        <w:rPr>
          <w:rFonts w:ascii="Roboto" w:hAnsi="Roboto"/>
          <w:sz w:val="22"/>
          <w:szCs w:val="22"/>
          <w:lang w:val="en-US"/>
        </w:rPr>
        <w:t>6</w:t>
      </w:r>
      <w:r w:rsidR="00073741">
        <w:rPr>
          <w:rFonts w:ascii="Roboto" w:hAnsi="Roboto"/>
          <w:sz w:val="22"/>
          <w:szCs w:val="22"/>
          <w:lang w:val="en-US"/>
        </w:rPr>
        <w:t xml:space="preserve"> [CI </w:t>
      </w:r>
      <w:del w:id="346" w:author="Christoffer Vissing" w:date="2025-05-14T14:41:00Z" w16du:dateUtc="2025-05-14T12:41:00Z">
        <w:r w:rsidR="00073741" w:rsidDel="008B7F71">
          <w:rPr>
            <w:rFonts w:ascii="Roboto" w:hAnsi="Roboto"/>
            <w:sz w:val="22"/>
            <w:szCs w:val="22"/>
            <w:lang w:val="en-US"/>
          </w:rPr>
          <w:delText>1</w:delText>
        </w:r>
      </w:del>
      <w:ins w:id="347" w:author="Christoffer Vissing" w:date="2025-05-14T14:41:00Z" w16du:dateUtc="2025-05-14T12:41:00Z">
        <w:r w:rsidR="008B7F71">
          <w:rPr>
            <w:rFonts w:ascii="Roboto" w:hAnsi="Roboto"/>
            <w:sz w:val="22"/>
            <w:szCs w:val="22"/>
            <w:lang w:val="en-US"/>
          </w:rPr>
          <w:t>0</w:t>
        </w:r>
      </w:ins>
      <w:r w:rsidR="00073741">
        <w:rPr>
          <w:rFonts w:ascii="Roboto" w:hAnsi="Roboto"/>
          <w:sz w:val="22"/>
          <w:szCs w:val="22"/>
          <w:lang w:val="en-US"/>
        </w:rPr>
        <w:t>.</w:t>
      </w:r>
      <w:ins w:id="348" w:author="Christoffer Vissing" w:date="2025-05-14T14:41:00Z" w16du:dateUtc="2025-05-14T12:41:00Z">
        <w:r w:rsidR="008B7F71">
          <w:rPr>
            <w:rFonts w:ascii="Roboto" w:hAnsi="Roboto"/>
            <w:sz w:val="22"/>
            <w:szCs w:val="22"/>
            <w:lang w:val="en-US"/>
          </w:rPr>
          <w:t>78</w:t>
        </w:r>
      </w:ins>
      <w:del w:id="349" w:author="Christoffer Vissing" w:date="2025-05-14T14:41:00Z" w16du:dateUtc="2025-05-14T12:41:00Z">
        <w:r w:rsidR="00A21E2B" w:rsidDel="008B7F71">
          <w:rPr>
            <w:rFonts w:ascii="Roboto" w:hAnsi="Roboto"/>
            <w:sz w:val="22"/>
            <w:szCs w:val="22"/>
            <w:lang w:val="en-US"/>
          </w:rPr>
          <w:delText>04</w:delText>
        </w:r>
      </w:del>
      <w:r w:rsidR="00073741">
        <w:rPr>
          <w:rFonts w:ascii="Roboto" w:hAnsi="Roboto"/>
          <w:sz w:val="22"/>
          <w:szCs w:val="22"/>
          <w:lang w:val="en-US"/>
        </w:rPr>
        <w:t>-</w:t>
      </w:r>
      <w:del w:id="350" w:author="Christoffer Vissing" w:date="2025-05-14T14:42:00Z" w16du:dateUtc="2025-05-14T12:42:00Z">
        <w:r w:rsidR="00073741" w:rsidDel="008B7F71">
          <w:rPr>
            <w:rFonts w:ascii="Roboto" w:hAnsi="Roboto"/>
            <w:sz w:val="22"/>
            <w:szCs w:val="22"/>
            <w:lang w:val="en-US"/>
          </w:rPr>
          <w:delText>1</w:delText>
        </w:r>
      </w:del>
      <w:ins w:id="351" w:author="Christoffer Vissing" w:date="2025-05-14T14:42:00Z" w16du:dateUtc="2025-05-14T12:42:00Z">
        <w:r w:rsidR="008B7F71">
          <w:rPr>
            <w:rFonts w:ascii="Roboto" w:hAnsi="Roboto"/>
            <w:sz w:val="22"/>
            <w:szCs w:val="22"/>
            <w:lang w:val="en-US"/>
          </w:rPr>
          <w:t>0</w:t>
        </w:r>
      </w:ins>
      <w:r w:rsidR="00073741">
        <w:rPr>
          <w:rFonts w:ascii="Roboto" w:hAnsi="Roboto"/>
          <w:sz w:val="22"/>
          <w:szCs w:val="22"/>
          <w:lang w:val="en-US"/>
        </w:rPr>
        <w:t>.</w:t>
      </w:r>
      <w:del w:id="352" w:author="Christoffer Vissing" w:date="2025-05-14T14:42:00Z" w16du:dateUtc="2025-05-14T12:42:00Z">
        <w:r w:rsidR="00A21E2B" w:rsidDel="008B7F71">
          <w:rPr>
            <w:rFonts w:ascii="Roboto" w:hAnsi="Roboto"/>
            <w:sz w:val="22"/>
            <w:szCs w:val="22"/>
            <w:lang w:val="en-US"/>
          </w:rPr>
          <w:delText>2</w:delText>
        </w:r>
      </w:del>
      <w:r w:rsidR="00A21E2B">
        <w:rPr>
          <w:rFonts w:ascii="Roboto" w:hAnsi="Roboto"/>
          <w:sz w:val="22"/>
          <w:szCs w:val="22"/>
          <w:lang w:val="en-US"/>
        </w:rPr>
        <w:t>9</w:t>
      </w:r>
      <w:ins w:id="353" w:author="Christoffer Vissing" w:date="2025-05-14T14:42:00Z" w16du:dateUtc="2025-05-14T12:42:00Z">
        <w:r w:rsidR="008B7F71">
          <w:rPr>
            <w:rFonts w:ascii="Roboto" w:hAnsi="Roboto"/>
            <w:sz w:val="22"/>
            <w:szCs w:val="22"/>
            <w:lang w:val="en-US"/>
          </w:rPr>
          <w:t>6</w:t>
        </w:r>
      </w:ins>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w:t>
      </w:r>
      <w:ins w:id="354" w:author="Christoffer Vissing" w:date="2025-05-14T10:23:00Z" w16du:dateUtc="2025-05-14T08:23:00Z">
        <w:r w:rsidR="00006F6B">
          <w:rPr>
            <w:rFonts w:ascii="Roboto" w:hAnsi="Roboto"/>
            <w:sz w:val="22"/>
            <w:szCs w:val="22"/>
            <w:lang w:val="en-US"/>
          </w:rPr>
          <w:t xml:space="preserve"> </w:t>
        </w:r>
      </w:ins>
      <w:ins w:id="355" w:author="Christoffer Vissing" w:date="2025-05-14T10:44:00Z" w16du:dateUtc="2025-05-14T08:44:00Z">
        <w:r w:rsidR="00526782">
          <w:rPr>
            <w:rFonts w:ascii="Roboto" w:hAnsi="Roboto"/>
            <w:sz w:val="22"/>
            <w:szCs w:val="22"/>
            <w:lang w:val="en-US"/>
          </w:rPr>
          <w:t xml:space="preserve">Obstructive physiology was </w:t>
        </w:r>
      </w:ins>
      <w:ins w:id="356" w:author="Christoffer Vissing" w:date="2025-05-14T10:46:00Z" w16du:dateUtc="2025-05-14T08:46:00Z">
        <w:r w:rsidR="00526782">
          <w:rPr>
            <w:rFonts w:ascii="Roboto" w:hAnsi="Roboto"/>
            <w:sz w:val="22"/>
            <w:szCs w:val="22"/>
            <w:lang w:val="en-US"/>
          </w:rPr>
          <w:t xml:space="preserve">positively </w:t>
        </w:r>
      </w:ins>
      <w:ins w:id="357" w:author="Christoffer Vissing" w:date="2025-05-14T10:44:00Z" w16du:dateUtc="2025-05-14T08:44:00Z">
        <w:r w:rsidR="00526782">
          <w:rPr>
            <w:rFonts w:ascii="Roboto" w:hAnsi="Roboto"/>
            <w:sz w:val="22"/>
            <w:szCs w:val="22"/>
            <w:lang w:val="en-US"/>
          </w:rPr>
          <w:t>associated with obesity (</w:t>
        </w:r>
      </w:ins>
      <w:ins w:id="358" w:author="Christoffer Vissing" w:date="2025-05-14T10:49:00Z" w16du:dateUtc="2025-05-14T08:49:00Z">
        <w:r w:rsidR="00526782">
          <w:rPr>
            <w:rFonts w:ascii="Roboto" w:hAnsi="Roboto"/>
            <w:sz w:val="22"/>
            <w:szCs w:val="22"/>
            <w:lang w:val="en-US"/>
          </w:rPr>
          <w:t xml:space="preserve">OR </w:t>
        </w:r>
      </w:ins>
      <w:ins w:id="359" w:author="Christoffer Vissing" w:date="2025-05-14T10:52:00Z" w16du:dateUtc="2025-05-14T08:52:00Z">
        <w:r w:rsidR="00526782">
          <w:rPr>
            <w:rFonts w:ascii="Roboto" w:hAnsi="Roboto"/>
            <w:sz w:val="22"/>
            <w:szCs w:val="22"/>
            <w:lang w:val="en-US"/>
          </w:rPr>
          <w:t>1</w:t>
        </w:r>
      </w:ins>
      <w:ins w:id="360" w:author="Christoffer Vissing" w:date="2025-05-14T10:49:00Z" w16du:dateUtc="2025-05-14T08:49:00Z">
        <w:r w:rsidR="00526782">
          <w:rPr>
            <w:rFonts w:ascii="Roboto" w:hAnsi="Roboto"/>
            <w:sz w:val="22"/>
            <w:szCs w:val="22"/>
            <w:lang w:val="en-US"/>
          </w:rPr>
          <w:t>.</w:t>
        </w:r>
      </w:ins>
      <w:ins w:id="361" w:author="Christoffer Vissing" w:date="2025-05-14T10:53:00Z" w16du:dateUtc="2025-05-14T08:53:00Z">
        <w:r w:rsidR="00526782">
          <w:rPr>
            <w:rFonts w:ascii="Roboto" w:hAnsi="Roboto"/>
            <w:sz w:val="22"/>
            <w:szCs w:val="22"/>
            <w:lang w:val="en-US"/>
          </w:rPr>
          <w:t>92</w:t>
        </w:r>
      </w:ins>
      <w:ins w:id="362" w:author="Christoffer Vissing" w:date="2025-05-14T10:49:00Z" w16du:dateUtc="2025-05-14T08:49:00Z">
        <w:r w:rsidR="00526782">
          <w:rPr>
            <w:rFonts w:ascii="Roboto" w:hAnsi="Roboto"/>
            <w:sz w:val="22"/>
            <w:szCs w:val="22"/>
            <w:lang w:val="en-US"/>
          </w:rPr>
          <w:t xml:space="preserve"> [CI, </w:t>
        </w:r>
      </w:ins>
      <w:ins w:id="363" w:author="Christoffer Vissing" w:date="2025-05-14T10:52:00Z" w16du:dateUtc="2025-05-14T08:52:00Z">
        <w:r w:rsidR="00526782">
          <w:rPr>
            <w:rFonts w:ascii="Roboto" w:hAnsi="Roboto"/>
            <w:sz w:val="22"/>
            <w:szCs w:val="22"/>
            <w:lang w:val="en-US"/>
          </w:rPr>
          <w:t>1.</w:t>
        </w:r>
      </w:ins>
      <w:ins w:id="364" w:author="Christoffer Vissing" w:date="2025-05-14T10:53:00Z" w16du:dateUtc="2025-05-14T08:53:00Z">
        <w:r w:rsidR="00526782">
          <w:rPr>
            <w:rFonts w:ascii="Roboto" w:hAnsi="Roboto"/>
            <w:sz w:val="22"/>
            <w:szCs w:val="22"/>
            <w:lang w:val="en-US"/>
          </w:rPr>
          <w:t>71</w:t>
        </w:r>
      </w:ins>
      <w:ins w:id="365" w:author="Christoffer Vissing" w:date="2025-05-14T10:49:00Z" w16du:dateUtc="2025-05-14T08:49:00Z">
        <w:r w:rsidR="00526782">
          <w:rPr>
            <w:rFonts w:ascii="Roboto" w:hAnsi="Roboto"/>
            <w:sz w:val="22"/>
            <w:szCs w:val="22"/>
            <w:lang w:val="en-US"/>
          </w:rPr>
          <w:t>-</w:t>
        </w:r>
      </w:ins>
      <w:ins w:id="366" w:author="Christoffer Vissing" w:date="2025-05-14T10:53:00Z" w16du:dateUtc="2025-05-14T08:53:00Z">
        <w:r w:rsidR="00526782">
          <w:rPr>
            <w:rFonts w:ascii="Roboto" w:hAnsi="Roboto"/>
            <w:sz w:val="22"/>
            <w:szCs w:val="22"/>
            <w:lang w:val="en-US"/>
          </w:rPr>
          <w:t>2</w:t>
        </w:r>
      </w:ins>
      <w:ins w:id="367" w:author="Christoffer Vissing" w:date="2025-05-14T10:49:00Z" w16du:dateUtc="2025-05-14T08:49:00Z">
        <w:r w:rsidR="00526782">
          <w:rPr>
            <w:rFonts w:ascii="Roboto" w:hAnsi="Roboto"/>
            <w:sz w:val="22"/>
            <w:szCs w:val="22"/>
            <w:lang w:val="en-US"/>
          </w:rPr>
          <w:t>.</w:t>
        </w:r>
      </w:ins>
      <w:ins w:id="368" w:author="Christoffer Vissing" w:date="2025-05-14T10:53:00Z" w16du:dateUtc="2025-05-14T08:53:00Z">
        <w:r w:rsidR="00526782">
          <w:rPr>
            <w:rFonts w:ascii="Roboto" w:hAnsi="Roboto"/>
            <w:sz w:val="22"/>
            <w:szCs w:val="22"/>
            <w:lang w:val="en-US"/>
          </w:rPr>
          <w:t>16</w:t>
        </w:r>
      </w:ins>
      <w:ins w:id="369" w:author="Christoffer Vissing" w:date="2025-05-14T10:49:00Z" w16du:dateUtc="2025-05-14T08:49:00Z">
        <w:r w:rsidR="00526782">
          <w:rPr>
            <w:rFonts w:ascii="Roboto" w:hAnsi="Roboto"/>
            <w:sz w:val="22"/>
            <w:szCs w:val="22"/>
            <w:lang w:val="en-US"/>
          </w:rPr>
          <w:t>]</w:t>
        </w:r>
      </w:ins>
      <w:ins w:id="370" w:author="Christoffer Vissing" w:date="2025-05-14T10:44:00Z" w16du:dateUtc="2025-05-14T08:44:00Z">
        <w:r w:rsidR="00526782">
          <w:rPr>
            <w:rFonts w:ascii="Roboto" w:hAnsi="Roboto"/>
            <w:sz w:val="22"/>
            <w:szCs w:val="22"/>
            <w:lang w:val="en-US"/>
          </w:rPr>
          <w:t>), hypertension (</w:t>
        </w:r>
      </w:ins>
      <w:ins w:id="371" w:author="Christoffer Vissing" w:date="2025-05-14T10:49:00Z" w16du:dateUtc="2025-05-14T08:49:00Z">
        <w:r w:rsidR="00526782">
          <w:rPr>
            <w:rFonts w:ascii="Roboto" w:hAnsi="Roboto"/>
            <w:sz w:val="22"/>
            <w:szCs w:val="22"/>
            <w:lang w:val="en-US"/>
          </w:rPr>
          <w:t>OR 1.47 [CI, 1-31-1.65]</w:t>
        </w:r>
      </w:ins>
      <w:ins w:id="372" w:author="Christoffer Vissing" w:date="2025-05-14T10:44:00Z" w16du:dateUtc="2025-05-14T08:44:00Z">
        <w:r w:rsidR="00526782">
          <w:rPr>
            <w:rFonts w:ascii="Roboto" w:hAnsi="Roboto"/>
            <w:sz w:val="22"/>
            <w:szCs w:val="22"/>
            <w:lang w:val="en-US"/>
          </w:rPr>
          <w:t>),</w:t>
        </w:r>
      </w:ins>
      <w:ins w:id="373" w:author="Christoffer Vissing" w:date="2025-05-14T10:46:00Z" w16du:dateUtc="2025-05-14T08:46:00Z">
        <w:r w:rsidR="00526782">
          <w:rPr>
            <w:rFonts w:ascii="Roboto" w:hAnsi="Roboto"/>
            <w:sz w:val="22"/>
            <w:szCs w:val="22"/>
            <w:lang w:val="en-US"/>
          </w:rPr>
          <w:t xml:space="preserve"> female sex</w:t>
        </w:r>
      </w:ins>
      <w:ins w:id="374" w:author="Christoffer Vissing" w:date="2025-05-14T10:47:00Z" w16du:dateUtc="2025-05-14T08:47:00Z">
        <w:r w:rsidR="00526782">
          <w:rPr>
            <w:rFonts w:ascii="Roboto" w:hAnsi="Roboto"/>
            <w:sz w:val="22"/>
            <w:szCs w:val="22"/>
            <w:lang w:val="en-US"/>
          </w:rPr>
          <w:t xml:space="preserve"> (</w:t>
        </w:r>
      </w:ins>
      <w:ins w:id="375" w:author="Christoffer Vissing" w:date="2025-05-14T10:49:00Z" w16du:dateUtc="2025-05-14T08:49:00Z">
        <w:r w:rsidR="00526782">
          <w:rPr>
            <w:rFonts w:ascii="Roboto" w:hAnsi="Roboto"/>
            <w:sz w:val="22"/>
            <w:szCs w:val="22"/>
            <w:lang w:val="en-US"/>
          </w:rPr>
          <w:t xml:space="preserve">OR </w:t>
        </w:r>
      </w:ins>
      <w:ins w:id="376" w:author="Christoffer Vissing" w:date="2025-05-14T10:51:00Z" w16du:dateUtc="2025-05-14T08:51:00Z">
        <w:r w:rsidR="00526782">
          <w:rPr>
            <w:rFonts w:ascii="Roboto" w:hAnsi="Roboto"/>
            <w:sz w:val="22"/>
            <w:szCs w:val="22"/>
            <w:lang w:val="en-US"/>
          </w:rPr>
          <w:t>1</w:t>
        </w:r>
      </w:ins>
      <w:ins w:id="377" w:author="Christoffer Vissing" w:date="2025-05-14T10:49:00Z" w16du:dateUtc="2025-05-14T08:49:00Z">
        <w:r w:rsidR="00526782">
          <w:rPr>
            <w:rFonts w:ascii="Roboto" w:hAnsi="Roboto"/>
            <w:sz w:val="22"/>
            <w:szCs w:val="22"/>
            <w:lang w:val="en-US"/>
          </w:rPr>
          <w:t>.</w:t>
        </w:r>
      </w:ins>
      <w:ins w:id="378" w:author="Christoffer Vissing" w:date="2025-05-14T10:51:00Z" w16du:dateUtc="2025-05-14T08:51:00Z">
        <w:r w:rsidR="00526782">
          <w:rPr>
            <w:rFonts w:ascii="Roboto" w:hAnsi="Roboto"/>
            <w:sz w:val="22"/>
            <w:szCs w:val="22"/>
            <w:lang w:val="en-US"/>
          </w:rPr>
          <w:t>22</w:t>
        </w:r>
      </w:ins>
      <w:ins w:id="379" w:author="Christoffer Vissing" w:date="2025-05-14T10:49:00Z" w16du:dateUtc="2025-05-14T08:49:00Z">
        <w:r w:rsidR="00526782">
          <w:rPr>
            <w:rFonts w:ascii="Roboto" w:hAnsi="Roboto"/>
            <w:sz w:val="22"/>
            <w:szCs w:val="22"/>
            <w:lang w:val="en-US"/>
          </w:rPr>
          <w:t xml:space="preserve"> [CI, 1</w:t>
        </w:r>
      </w:ins>
      <w:ins w:id="380" w:author="Christoffer Vissing" w:date="2025-05-14T10:51:00Z" w16du:dateUtc="2025-05-14T08:51:00Z">
        <w:r w:rsidR="00526782">
          <w:rPr>
            <w:rFonts w:ascii="Roboto" w:hAnsi="Roboto"/>
            <w:sz w:val="22"/>
            <w:szCs w:val="22"/>
            <w:lang w:val="en-US"/>
          </w:rPr>
          <w:t>.09</w:t>
        </w:r>
      </w:ins>
      <w:ins w:id="381" w:author="Christoffer Vissing" w:date="2025-05-14T10:49:00Z" w16du:dateUtc="2025-05-14T08:49:00Z">
        <w:r w:rsidR="00526782">
          <w:rPr>
            <w:rFonts w:ascii="Roboto" w:hAnsi="Roboto"/>
            <w:sz w:val="22"/>
            <w:szCs w:val="22"/>
            <w:lang w:val="en-US"/>
          </w:rPr>
          <w:t>-</w:t>
        </w:r>
      </w:ins>
      <w:ins w:id="382" w:author="Christoffer Vissing" w:date="2025-05-14T10:51:00Z" w16du:dateUtc="2025-05-14T08:51:00Z">
        <w:r w:rsidR="00526782">
          <w:rPr>
            <w:rFonts w:ascii="Roboto" w:hAnsi="Roboto"/>
            <w:sz w:val="22"/>
            <w:szCs w:val="22"/>
            <w:lang w:val="en-US"/>
          </w:rPr>
          <w:t>1</w:t>
        </w:r>
      </w:ins>
      <w:ins w:id="383" w:author="Christoffer Vissing" w:date="2025-05-14T10:49:00Z" w16du:dateUtc="2025-05-14T08:49:00Z">
        <w:r w:rsidR="00526782">
          <w:rPr>
            <w:rFonts w:ascii="Roboto" w:hAnsi="Roboto"/>
            <w:sz w:val="22"/>
            <w:szCs w:val="22"/>
            <w:lang w:val="en-US"/>
          </w:rPr>
          <w:t>.</w:t>
        </w:r>
      </w:ins>
      <w:ins w:id="384" w:author="Christoffer Vissing" w:date="2025-05-14T10:51:00Z" w16du:dateUtc="2025-05-14T08:51:00Z">
        <w:r w:rsidR="00526782">
          <w:rPr>
            <w:rFonts w:ascii="Roboto" w:hAnsi="Roboto"/>
            <w:sz w:val="22"/>
            <w:szCs w:val="22"/>
            <w:lang w:val="en-US"/>
          </w:rPr>
          <w:t>36</w:t>
        </w:r>
      </w:ins>
      <w:ins w:id="385" w:author="Christoffer Vissing" w:date="2025-05-14T10:49:00Z" w16du:dateUtc="2025-05-14T08:49:00Z">
        <w:r w:rsidR="00526782">
          <w:rPr>
            <w:rFonts w:ascii="Roboto" w:hAnsi="Roboto"/>
            <w:sz w:val="22"/>
            <w:szCs w:val="22"/>
            <w:lang w:val="en-US"/>
          </w:rPr>
          <w:t>]</w:t>
        </w:r>
      </w:ins>
      <w:ins w:id="386" w:author="Christoffer Vissing" w:date="2025-05-14T10:47:00Z" w16du:dateUtc="2025-05-14T08:47:00Z">
        <w:r w:rsidR="00526782">
          <w:rPr>
            <w:rFonts w:ascii="Roboto" w:hAnsi="Roboto"/>
            <w:sz w:val="22"/>
            <w:szCs w:val="22"/>
            <w:lang w:val="en-US"/>
          </w:rPr>
          <w:t>)</w:t>
        </w:r>
      </w:ins>
      <w:ins w:id="387" w:author="Christoffer Vissing" w:date="2025-05-14T10:46:00Z" w16du:dateUtc="2025-05-14T08:46:00Z">
        <w:r w:rsidR="00526782">
          <w:rPr>
            <w:rFonts w:ascii="Roboto" w:hAnsi="Roboto"/>
            <w:sz w:val="22"/>
            <w:szCs w:val="22"/>
            <w:lang w:val="en-US"/>
          </w:rPr>
          <w:t>,</w:t>
        </w:r>
      </w:ins>
      <w:ins w:id="388" w:author="Christoffer Vissing" w:date="2025-05-14T10:44:00Z" w16du:dateUtc="2025-05-14T08:44:00Z">
        <w:r w:rsidR="00526782">
          <w:rPr>
            <w:rFonts w:ascii="Roboto" w:hAnsi="Roboto"/>
            <w:sz w:val="22"/>
            <w:szCs w:val="22"/>
            <w:lang w:val="en-US"/>
          </w:rPr>
          <w:t xml:space="preserve"> </w:t>
        </w:r>
      </w:ins>
      <w:ins w:id="389" w:author="Christoffer Vissing" w:date="2025-05-14T10:46:00Z" w16du:dateUtc="2025-05-14T08:46:00Z">
        <w:r w:rsidR="00526782">
          <w:rPr>
            <w:rFonts w:ascii="Roboto" w:hAnsi="Roboto"/>
            <w:sz w:val="22"/>
            <w:szCs w:val="22"/>
            <w:lang w:val="en-US"/>
          </w:rPr>
          <w:t>older age at HCM diagnosis</w:t>
        </w:r>
      </w:ins>
      <w:ins w:id="390" w:author="Christoffer Vissing" w:date="2025-05-14T10:47:00Z" w16du:dateUtc="2025-05-14T08:47:00Z">
        <w:r w:rsidR="00526782">
          <w:rPr>
            <w:rFonts w:ascii="Roboto" w:hAnsi="Roboto"/>
            <w:sz w:val="22"/>
            <w:szCs w:val="22"/>
            <w:lang w:val="en-US"/>
          </w:rPr>
          <w:t xml:space="preserve"> (</w:t>
        </w:r>
      </w:ins>
      <w:ins w:id="391" w:author="Christoffer Vissing" w:date="2025-05-14T10:49:00Z" w16du:dateUtc="2025-05-14T08:49:00Z">
        <w:r w:rsidR="00526782">
          <w:rPr>
            <w:rFonts w:ascii="Roboto" w:hAnsi="Roboto"/>
            <w:sz w:val="22"/>
            <w:szCs w:val="22"/>
            <w:lang w:val="en-US"/>
          </w:rPr>
          <w:t xml:space="preserve">OR </w:t>
        </w:r>
      </w:ins>
      <w:ins w:id="392" w:author="Christoffer Vissing" w:date="2025-05-14T10:50:00Z" w16du:dateUtc="2025-05-14T08:50:00Z">
        <w:r w:rsidR="00526782">
          <w:rPr>
            <w:rFonts w:ascii="Roboto" w:hAnsi="Roboto"/>
            <w:sz w:val="22"/>
            <w:szCs w:val="22"/>
            <w:lang w:val="en-US"/>
          </w:rPr>
          <w:t>1</w:t>
        </w:r>
      </w:ins>
      <w:ins w:id="393" w:author="Christoffer Vissing" w:date="2025-05-14T10:49:00Z" w16du:dateUtc="2025-05-14T08:49:00Z">
        <w:r w:rsidR="00526782">
          <w:rPr>
            <w:rFonts w:ascii="Roboto" w:hAnsi="Roboto"/>
            <w:sz w:val="22"/>
            <w:szCs w:val="22"/>
            <w:lang w:val="en-US"/>
          </w:rPr>
          <w:t>.1</w:t>
        </w:r>
      </w:ins>
      <w:ins w:id="394" w:author="Christoffer Vissing" w:date="2025-05-14T10:50:00Z" w16du:dateUtc="2025-05-14T08:50:00Z">
        <w:r w:rsidR="00526782">
          <w:rPr>
            <w:rFonts w:ascii="Roboto" w:hAnsi="Roboto"/>
            <w:sz w:val="22"/>
            <w:szCs w:val="22"/>
            <w:lang w:val="en-US"/>
          </w:rPr>
          <w:t>0 per 10 years</w:t>
        </w:r>
      </w:ins>
      <w:ins w:id="395" w:author="Christoffer Vissing" w:date="2025-05-14T10:49:00Z" w16du:dateUtc="2025-05-14T08:49:00Z">
        <w:r w:rsidR="00526782">
          <w:rPr>
            <w:rFonts w:ascii="Roboto" w:hAnsi="Roboto"/>
            <w:sz w:val="22"/>
            <w:szCs w:val="22"/>
            <w:lang w:val="en-US"/>
          </w:rPr>
          <w:t xml:space="preserve"> [CI, 1</w:t>
        </w:r>
      </w:ins>
      <w:ins w:id="396" w:author="Christoffer Vissing" w:date="2025-05-14T10:51:00Z" w16du:dateUtc="2025-05-14T08:51:00Z">
        <w:r w:rsidR="00526782">
          <w:rPr>
            <w:rFonts w:ascii="Roboto" w:hAnsi="Roboto"/>
            <w:sz w:val="22"/>
            <w:szCs w:val="22"/>
            <w:lang w:val="en-US"/>
          </w:rPr>
          <w:t>.07</w:t>
        </w:r>
      </w:ins>
      <w:ins w:id="397" w:author="Christoffer Vissing" w:date="2025-05-14T10:49:00Z" w16du:dateUtc="2025-05-14T08:49:00Z">
        <w:r w:rsidR="00526782">
          <w:rPr>
            <w:rFonts w:ascii="Roboto" w:hAnsi="Roboto"/>
            <w:sz w:val="22"/>
            <w:szCs w:val="22"/>
            <w:lang w:val="en-US"/>
          </w:rPr>
          <w:t>-</w:t>
        </w:r>
      </w:ins>
      <w:ins w:id="398" w:author="Christoffer Vissing" w:date="2025-05-14T10:51:00Z" w16du:dateUtc="2025-05-14T08:51:00Z">
        <w:r w:rsidR="00526782">
          <w:rPr>
            <w:rFonts w:ascii="Roboto" w:hAnsi="Roboto"/>
            <w:sz w:val="22"/>
            <w:szCs w:val="22"/>
            <w:lang w:val="en-US"/>
          </w:rPr>
          <w:t>1</w:t>
        </w:r>
      </w:ins>
      <w:ins w:id="399" w:author="Christoffer Vissing" w:date="2025-05-14T10:49:00Z" w16du:dateUtc="2025-05-14T08:49:00Z">
        <w:r w:rsidR="00526782">
          <w:rPr>
            <w:rFonts w:ascii="Roboto" w:hAnsi="Roboto"/>
            <w:sz w:val="22"/>
            <w:szCs w:val="22"/>
            <w:lang w:val="en-US"/>
          </w:rPr>
          <w:t>.</w:t>
        </w:r>
      </w:ins>
      <w:ins w:id="400" w:author="Christoffer Vissing" w:date="2025-05-14T10:51:00Z" w16du:dateUtc="2025-05-14T08:51:00Z">
        <w:r w:rsidR="00526782">
          <w:rPr>
            <w:rFonts w:ascii="Roboto" w:hAnsi="Roboto"/>
            <w:sz w:val="22"/>
            <w:szCs w:val="22"/>
            <w:lang w:val="en-US"/>
          </w:rPr>
          <w:t>47</w:t>
        </w:r>
      </w:ins>
      <w:ins w:id="401" w:author="Christoffer Vissing" w:date="2025-05-14T10:49:00Z" w16du:dateUtc="2025-05-14T08:49:00Z">
        <w:r w:rsidR="00526782">
          <w:rPr>
            <w:rFonts w:ascii="Roboto" w:hAnsi="Roboto"/>
            <w:sz w:val="22"/>
            <w:szCs w:val="22"/>
            <w:lang w:val="en-US"/>
          </w:rPr>
          <w:t>]</w:t>
        </w:r>
      </w:ins>
      <w:ins w:id="402" w:author="Christoffer Vissing" w:date="2025-05-14T10:47:00Z" w16du:dateUtc="2025-05-14T08:47:00Z">
        <w:r w:rsidR="00526782">
          <w:rPr>
            <w:rFonts w:ascii="Roboto" w:hAnsi="Roboto"/>
            <w:sz w:val="22"/>
            <w:szCs w:val="22"/>
            <w:lang w:val="en-US"/>
          </w:rPr>
          <w:t>)</w:t>
        </w:r>
      </w:ins>
      <w:ins w:id="403" w:author="Christoffer Vissing" w:date="2025-05-14T10:46:00Z" w16du:dateUtc="2025-05-14T08:46:00Z">
        <w:r w:rsidR="00526782">
          <w:rPr>
            <w:rFonts w:ascii="Roboto" w:hAnsi="Roboto"/>
            <w:sz w:val="22"/>
            <w:szCs w:val="22"/>
            <w:lang w:val="en-US"/>
          </w:rPr>
          <w:t xml:space="preserve"> and being a proband (</w:t>
        </w:r>
      </w:ins>
      <w:ins w:id="404" w:author="Christoffer Vissing" w:date="2025-05-14T10:48:00Z" w16du:dateUtc="2025-05-14T08:48:00Z">
        <w:r w:rsidR="00526782">
          <w:rPr>
            <w:rFonts w:ascii="Roboto" w:hAnsi="Roboto"/>
            <w:sz w:val="22"/>
            <w:szCs w:val="22"/>
            <w:lang w:val="en-US"/>
          </w:rPr>
          <w:t>OR 2.18 [CI, 1</w:t>
        </w:r>
      </w:ins>
      <w:ins w:id="405" w:author="Christoffer Vissing" w:date="2025-05-14T10:51:00Z" w16du:dateUtc="2025-05-14T08:51:00Z">
        <w:r w:rsidR="00526782">
          <w:rPr>
            <w:rFonts w:ascii="Roboto" w:hAnsi="Roboto"/>
            <w:sz w:val="22"/>
            <w:szCs w:val="22"/>
            <w:lang w:val="en-US"/>
          </w:rPr>
          <w:t>.</w:t>
        </w:r>
      </w:ins>
      <w:ins w:id="406" w:author="Christoffer Vissing" w:date="2025-05-14T10:48:00Z" w16du:dateUtc="2025-05-14T08:48:00Z">
        <w:r w:rsidR="00526782">
          <w:rPr>
            <w:rFonts w:ascii="Roboto" w:hAnsi="Roboto"/>
            <w:sz w:val="22"/>
            <w:szCs w:val="22"/>
            <w:lang w:val="en-US"/>
          </w:rPr>
          <w:t>85-</w:t>
        </w:r>
        <w:r w:rsidR="00526782">
          <w:rPr>
            <w:rFonts w:ascii="Roboto" w:hAnsi="Roboto"/>
            <w:sz w:val="22"/>
            <w:szCs w:val="22"/>
            <w:lang w:val="en-US"/>
          </w:rPr>
          <w:lastRenderedPageBreak/>
          <w:t>2.58]</w:t>
        </w:r>
      </w:ins>
      <w:ins w:id="407" w:author="Christoffer Vissing" w:date="2025-05-14T10:46:00Z" w16du:dateUtc="2025-05-14T08:46:00Z">
        <w:r w:rsidR="00526782">
          <w:rPr>
            <w:rFonts w:ascii="Roboto" w:hAnsi="Roboto"/>
            <w:sz w:val="22"/>
            <w:szCs w:val="22"/>
            <w:lang w:val="en-US"/>
          </w:rPr>
          <w:t>)</w:t>
        </w:r>
      </w:ins>
      <w:ins w:id="408" w:author="Christoffer Vissing" w:date="2025-05-14T10:54:00Z" w16du:dateUtc="2025-05-14T08:54:00Z">
        <w:r w:rsidR="008C101B">
          <w:rPr>
            <w:rFonts w:ascii="Roboto" w:hAnsi="Roboto"/>
            <w:sz w:val="22"/>
            <w:szCs w:val="22"/>
            <w:lang w:val="en-US"/>
          </w:rPr>
          <w:t>, all with p&lt;0.001</w:t>
        </w:r>
      </w:ins>
      <w:ins w:id="409" w:author="Christoffer Vissing" w:date="2025-05-14T10:46:00Z" w16du:dateUtc="2025-05-14T08:46:00Z">
        <w:r w:rsidR="00526782">
          <w:rPr>
            <w:rFonts w:ascii="Roboto" w:hAnsi="Roboto"/>
            <w:sz w:val="22"/>
            <w:szCs w:val="22"/>
            <w:lang w:val="en-US"/>
          </w:rPr>
          <w:t xml:space="preserve">. </w:t>
        </w:r>
      </w:ins>
      <w:ins w:id="410" w:author="Christoffer Vissing" w:date="2025-05-14T10:23:00Z" w16du:dateUtc="2025-05-14T08:23:00Z">
        <w:r w:rsidR="00006F6B">
          <w:rPr>
            <w:rFonts w:ascii="Roboto" w:hAnsi="Roboto"/>
            <w:sz w:val="22"/>
            <w:szCs w:val="22"/>
            <w:lang w:val="en-US"/>
          </w:rPr>
          <w:t>In multivariate logistic regression</w:t>
        </w:r>
      </w:ins>
      <w:ins w:id="411" w:author="Christoffer Vissing" w:date="2025-05-14T10:25:00Z" w16du:dateUtc="2025-05-14T08:25:00Z">
        <w:r w:rsidR="00006F6B">
          <w:rPr>
            <w:rFonts w:ascii="Roboto" w:hAnsi="Roboto"/>
            <w:sz w:val="22"/>
            <w:szCs w:val="22"/>
            <w:lang w:val="en-US"/>
          </w:rPr>
          <w:t xml:space="preserve"> correcting for </w:t>
        </w:r>
      </w:ins>
      <w:ins w:id="412" w:author="Christoffer Vissing" w:date="2025-05-14T10:47:00Z" w16du:dateUtc="2025-05-14T08:47:00Z">
        <w:r w:rsidR="00526782">
          <w:rPr>
            <w:rFonts w:ascii="Roboto" w:hAnsi="Roboto"/>
            <w:sz w:val="22"/>
            <w:szCs w:val="22"/>
            <w:lang w:val="en-US"/>
          </w:rPr>
          <w:t xml:space="preserve">these factors the association between </w:t>
        </w:r>
      </w:ins>
      <w:ins w:id="413" w:author="Christoffer Vissing" w:date="2025-05-14T14:42:00Z" w16du:dateUtc="2025-05-14T12:42:00Z">
        <w:r w:rsidR="008B7F71">
          <w:rPr>
            <w:rFonts w:ascii="Roboto" w:hAnsi="Roboto"/>
            <w:sz w:val="22"/>
            <w:szCs w:val="22"/>
            <w:lang w:val="en-US"/>
          </w:rPr>
          <w:t>genotype</w:t>
        </w:r>
      </w:ins>
      <w:ins w:id="414" w:author="Christoffer Vissing" w:date="2025-05-14T10:47:00Z" w16du:dateUtc="2025-05-14T08:47:00Z">
        <w:r w:rsidR="00526782">
          <w:rPr>
            <w:rFonts w:ascii="Roboto" w:hAnsi="Roboto"/>
            <w:sz w:val="22"/>
            <w:szCs w:val="22"/>
            <w:lang w:val="en-US"/>
          </w:rPr>
          <w:t xml:space="preserve"> and an </w:t>
        </w:r>
      </w:ins>
      <w:ins w:id="415" w:author="Christoffer Vissing" w:date="2025-05-14T10:23:00Z" w16du:dateUtc="2025-05-14T08:23:00Z">
        <w:r w:rsidR="00006F6B">
          <w:rPr>
            <w:rFonts w:ascii="Roboto" w:hAnsi="Roboto"/>
            <w:sz w:val="22"/>
            <w:szCs w:val="22"/>
            <w:lang w:val="en-US"/>
          </w:rPr>
          <w:t xml:space="preserve">obstructive physiology remained </w:t>
        </w:r>
      </w:ins>
      <w:ins w:id="416" w:author="Christoffer Vissing" w:date="2025-05-14T10:54:00Z" w16du:dateUtc="2025-05-14T08:54:00Z">
        <w:r w:rsidR="008C101B">
          <w:rPr>
            <w:rFonts w:ascii="Roboto" w:hAnsi="Roboto"/>
            <w:sz w:val="22"/>
            <w:szCs w:val="22"/>
            <w:lang w:val="en-US"/>
          </w:rPr>
          <w:t xml:space="preserve">OR </w:t>
        </w:r>
      </w:ins>
      <w:ins w:id="417" w:author="Christoffer Vissing" w:date="2025-05-14T14:43:00Z" w16du:dateUtc="2025-05-14T12:43:00Z">
        <w:r w:rsidR="000D3595">
          <w:rPr>
            <w:rFonts w:ascii="Roboto" w:hAnsi="Roboto"/>
            <w:sz w:val="22"/>
            <w:szCs w:val="22"/>
            <w:lang w:val="en-US"/>
          </w:rPr>
          <w:t>0</w:t>
        </w:r>
      </w:ins>
      <w:ins w:id="418" w:author="Christoffer Vissing" w:date="2025-05-14T10:54:00Z" w16du:dateUtc="2025-05-14T08:54:00Z">
        <w:r w:rsidR="008C101B">
          <w:rPr>
            <w:rFonts w:ascii="Roboto" w:hAnsi="Roboto"/>
            <w:sz w:val="22"/>
            <w:szCs w:val="22"/>
            <w:lang w:val="en-US"/>
          </w:rPr>
          <w:t>.</w:t>
        </w:r>
      </w:ins>
      <w:ins w:id="419" w:author="Christoffer Vissing" w:date="2025-05-14T14:43:00Z" w16du:dateUtc="2025-05-14T12:43:00Z">
        <w:r w:rsidR="000D3595">
          <w:rPr>
            <w:rFonts w:ascii="Roboto" w:hAnsi="Roboto"/>
            <w:sz w:val="22"/>
            <w:szCs w:val="22"/>
            <w:lang w:val="en-US"/>
          </w:rPr>
          <w:t>54</w:t>
        </w:r>
      </w:ins>
      <w:ins w:id="420" w:author="Christoffer Vissing" w:date="2025-05-14T10:54:00Z" w16du:dateUtc="2025-05-14T08:54:00Z">
        <w:r w:rsidR="008C101B">
          <w:rPr>
            <w:rFonts w:ascii="Roboto" w:hAnsi="Roboto"/>
            <w:sz w:val="22"/>
            <w:szCs w:val="22"/>
            <w:lang w:val="en-US"/>
          </w:rPr>
          <w:t xml:space="preserve"> (CI, </w:t>
        </w:r>
      </w:ins>
      <w:ins w:id="421" w:author="Christoffer Vissing" w:date="2025-05-14T14:44:00Z" w16du:dateUtc="2025-05-14T12:44:00Z">
        <w:r w:rsidR="000D3595">
          <w:rPr>
            <w:rFonts w:ascii="Roboto" w:hAnsi="Roboto"/>
            <w:sz w:val="22"/>
            <w:szCs w:val="22"/>
            <w:lang w:val="en-US"/>
          </w:rPr>
          <w:t>0</w:t>
        </w:r>
      </w:ins>
      <w:ins w:id="422" w:author="Christoffer Vissing" w:date="2025-05-14T10:54:00Z" w16du:dateUtc="2025-05-14T08:54:00Z">
        <w:r w:rsidR="008C101B">
          <w:rPr>
            <w:rFonts w:ascii="Roboto" w:hAnsi="Roboto"/>
            <w:sz w:val="22"/>
            <w:szCs w:val="22"/>
            <w:lang w:val="en-US"/>
          </w:rPr>
          <w:t>.</w:t>
        </w:r>
      </w:ins>
      <w:ins w:id="423" w:author="Christoffer Vissing" w:date="2025-05-14T14:44:00Z" w16du:dateUtc="2025-05-14T12:44:00Z">
        <w:r w:rsidR="000D3595">
          <w:rPr>
            <w:rFonts w:ascii="Roboto" w:hAnsi="Roboto"/>
            <w:sz w:val="22"/>
            <w:szCs w:val="22"/>
            <w:lang w:val="en-US"/>
          </w:rPr>
          <w:t>47</w:t>
        </w:r>
      </w:ins>
      <w:ins w:id="424" w:author="Christoffer Vissing" w:date="2025-05-14T10:54:00Z" w16du:dateUtc="2025-05-14T08:54:00Z">
        <w:r w:rsidR="008C101B">
          <w:rPr>
            <w:rFonts w:ascii="Roboto" w:hAnsi="Roboto"/>
            <w:sz w:val="22"/>
            <w:szCs w:val="22"/>
            <w:lang w:val="en-US"/>
          </w:rPr>
          <w:t>-</w:t>
        </w:r>
      </w:ins>
      <w:ins w:id="425" w:author="Christoffer Vissing" w:date="2025-05-14T14:44:00Z" w16du:dateUtc="2025-05-14T12:44:00Z">
        <w:r w:rsidR="000D3595">
          <w:rPr>
            <w:rFonts w:ascii="Roboto" w:hAnsi="Roboto"/>
            <w:sz w:val="22"/>
            <w:szCs w:val="22"/>
            <w:lang w:val="en-US"/>
          </w:rPr>
          <w:t>0.61</w:t>
        </w:r>
      </w:ins>
      <w:ins w:id="426" w:author="Christoffer Vissing" w:date="2025-05-14T10:54:00Z" w16du:dateUtc="2025-05-14T08:54:00Z">
        <w:r w:rsidR="008C101B">
          <w:rPr>
            <w:rFonts w:ascii="Roboto" w:hAnsi="Roboto"/>
            <w:sz w:val="22"/>
            <w:szCs w:val="22"/>
            <w:lang w:val="en-US"/>
          </w:rPr>
          <w:t>, p&lt;0.001)</w:t>
        </w:r>
      </w:ins>
      <w:ins w:id="427" w:author="Christoffer Vissing" w:date="2025-05-14T14:42:00Z" w16du:dateUtc="2025-05-14T12:42:00Z">
        <w:r w:rsidR="008B7F71">
          <w:rPr>
            <w:rFonts w:ascii="Roboto" w:hAnsi="Roboto"/>
            <w:sz w:val="22"/>
            <w:szCs w:val="22"/>
            <w:lang w:val="en-US"/>
          </w:rPr>
          <w:t xml:space="preserve"> for </w:t>
        </w:r>
        <w:proofErr w:type="spellStart"/>
        <w:r w:rsidR="008B7F71">
          <w:rPr>
            <w:rFonts w:ascii="Roboto" w:hAnsi="Roboto"/>
            <w:sz w:val="22"/>
            <w:szCs w:val="22"/>
            <w:lang w:val="en-US"/>
          </w:rPr>
          <w:t>sarcomeric</w:t>
        </w:r>
        <w:proofErr w:type="spellEnd"/>
        <w:r w:rsidR="008B7F71">
          <w:rPr>
            <w:rFonts w:ascii="Roboto" w:hAnsi="Roboto"/>
            <w:sz w:val="22"/>
            <w:szCs w:val="22"/>
            <w:lang w:val="en-US"/>
          </w:rPr>
          <w:t xml:space="preserve"> </w:t>
        </w:r>
      </w:ins>
      <w:ins w:id="428" w:author="Christoffer Vissing" w:date="2025-05-14T14:43:00Z" w16du:dateUtc="2025-05-14T12:43:00Z">
        <w:r w:rsidR="000D3595">
          <w:rPr>
            <w:rFonts w:ascii="Roboto" w:hAnsi="Roboto"/>
            <w:sz w:val="22"/>
            <w:szCs w:val="22"/>
            <w:lang w:val="en-US"/>
          </w:rPr>
          <w:t>HCM</w:t>
        </w:r>
      </w:ins>
      <w:ins w:id="429" w:author="Christoffer Vissing" w:date="2025-05-14T10:23:00Z" w16du:dateUtc="2025-05-14T08:23:00Z">
        <w:r w:rsidR="00006F6B">
          <w:rPr>
            <w:rFonts w:ascii="Roboto" w:hAnsi="Roboto"/>
            <w:sz w:val="22"/>
            <w:szCs w:val="22"/>
            <w:lang w:val="en-US"/>
          </w:rPr>
          <w:t>.</w:t>
        </w:r>
      </w:ins>
      <w:ins w:id="430" w:author="Christoffer Vissing" w:date="2025-05-14T10:14:00Z" w16du:dateUtc="2025-05-14T08:14:00Z">
        <w:r w:rsidR="00D726BC">
          <w:rPr>
            <w:rFonts w:ascii="Roboto" w:hAnsi="Roboto"/>
            <w:sz w:val="22"/>
            <w:szCs w:val="22"/>
            <w:lang w:val="en-US"/>
          </w:rPr>
          <w:t xml:space="preserve"> </w:t>
        </w:r>
      </w:ins>
      <w:del w:id="431" w:author="Christoffer Vissing" w:date="2025-05-14T10:13:00Z" w16du:dateUtc="2025-05-14T08:13:00Z">
        <w:r w:rsidR="00DF5A0F" w:rsidRPr="00391E8B" w:rsidDel="00D726BC">
          <w:rPr>
            <w:rFonts w:ascii="Roboto" w:hAnsi="Roboto"/>
            <w:sz w:val="22"/>
            <w:szCs w:val="22"/>
            <w:lang w:val="en-US"/>
          </w:rPr>
          <w:delText xml:space="preserve"> </w:delText>
        </w:r>
      </w:del>
      <w:r w:rsidR="00DF5A0F" w:rsidRPr="00391E8B">
        <w:rPr>
          <w:rFonts w:ascii="Roboto" w:hAnsi="Roboto"/>
          <w:sz w:val="22"/>
          <w:szCs w:val="22"/>
          <w:lang w:val="en-US"/>
        </w:rPr>
        <w:t>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01B5AC3C"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 xml:space="preserve">e evaluated the incidence of </w:t>
      </w:r>
      <w:del w:id="432" w:author="Christoffer Vissing" w:date="2025-05-14T10:09:00Z" w16du:dateUtc="2025-05-14T08:09:00Z">
        <w:r w:rsidR="00D12475" w:rsidRPr="003A41F5" w:rsidDel="00CF33D9">
          <w:rPr>
            <w:rFonts w:ascii="Roboto" w:hAnsi="Roboto"/>
            <w:sz w:val="22"/>
            <w:szCs w:val="22"/>
            <w:lang w:val="en-US"/>
          </w:rPr>
          <w:delText xml:space="preserve">LV obstruction, </w:delText>
        </w:r>
      </w:del>
      <w:r w:rsidR="00D12475" w:rsidRPr="003A41F5">
        <w:rPr>
          <w:rFonts w:ascii="Roboto" w:hAnsi="Roboto"/>
          <w:sz w:val="22"/>
          <w:szCs w:val="22"/>
          <w:lang w:val="en-US"/>
        </w:rPr>
        <w:t>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del w:id="433" w:author="Christoffer Vissing" w:date="2025-05-14T10:15:00Z" w16du:dateUtc="2025-05-14T08:15:00Z">
        <w:r w:rsidR="00EB440E" w:rsidRPr="003A41F5" w:rsidDel="00D726BC">
          <w:rPr>
            <w:rFonts w:ascii="Roboto" w:hAnsi="Roboto"/>
            <w:sz w:val="22"/>
            <w:szCs w:val="22"/>
            <w:lang w:val="en-US"/>
          </w:rPr>
          <w:delText>Patients</w:delText>
        </w:r>
        <w:r w:rsidR="00D12475" w:rsidRPr="003A41F5" w:rsidDel="00D726BC">
          <w:rPr>
            <w:rFonts w:ascii="Roboto" w:hAnsi="Roboto"/>
            <w:sz w:val="22"/>
            <w:szCs w:val="22"/>
            <w:lang w:val="en-US"/>
          </w:rPr>
          <w:delText xml:space="preserve"> with non-sarcomeric HCM had higher cumulative and age-specific </w:delText>
        </w:r>
        <w:commentRangeStart w:id="434"/>
        <w:commentRangeStart w:id="435"/>
        <w:r w:rsidR="00D12475" w:rsidRPr="003A41F5" w:rsidDel="00D726BC">
          <w:rPr>
            <w:rFonts w:ascii="Roboto" w:hAnsi="Roboto"/>
            <w:sz w:val="22"/>
            <w:szCs w:val="22"/>
            <w:lang w:val="en-US"/>
          </w:rPr>
          <w:delText>incidences of LV obstruction</w:delText>
        </w:r>
        <w:r w:rsidR="00DF5988" w:rsidRPr="003A41F5" w:rsidDel="00D726BC">
          <w:rPr>
            <w:rFonts w:ascii="Roboto" w:hAnsi="Roboto"/>
            <w:sz w:val="22"/>
            <w:szCs w:val="22"/>
            <w:lang w:val="en-US"/>
          </w:rPr>
          <w:delText xml:space="preserve"> </w:delText>
        </w:r>
        <w:commentRangeEnd w:id="434"/>
        <w:r w:rsidR="00A4078D" w:rsidDel="00D726BC">
          <w:rPr>
            <w:rStyle w:val="Kommentarhenvisning"/>
            <w:lang w:val="en-US" w:eastAsia="en-US"/>
          </w:rPr>
          <w:commentReference w:id="434"/>
        </w:r>
        <w:commentRangeEnd w:id="435"/>
        <w:r w:rsidR="009520DB" w:rsidDel="00D726BC">
          <w:rPr>
            <w:rStyle w:val="Kommentarhenvisning"/>
            <w:lang w:val="en-US" w:eastAsia="en-US"/>
          </w:rPr>
          <w:commentReference w:id="435"/>
        </w:r>
        <w:r w:rsidR="00DF5988" w:rsidRPr="003A41F5" w:rsidDel="00D726BC">
          <w:rPr>
            <w:rFonts w:ascii="Roboto" w:hAnsi="Roboto"/>
            <w:sz w:val="22"/>
            <w:szCs w:val="22"/>
            <w:lang w:val="en-US"/>
          </w:rPr>
          <w:delText>(</w:delText>
        </w:r>
        <w:r w:rsidR="00CE073C" w:rsidDel="00D726BC">
          <w:rPr>
            <w:rFonts w:ascii="Roboto" w:hAnsi="Roboto"/>
            <w:b/>
            <w:bCs/>
            <w:sz w:val="22"/>
            <w:szCs w:val="22"/>
            <w:lang w:val="en-US"/>
          </w:rPr>
          <w:delText>S</w:delText>
        </w:r>
        <w:r w:rsidR="00BC7409" w:rsidDel="00D726BC">
          <w:rPr>
            <w:rFonts w:ascii="Roboto" w:hAnsi="Roboto"/>
            <w:b/>
            <w:bCs/>
            <w:sz w:val="22"/>
            <w:szCs w:val="22"/>
            <w:lang w:val="en-US"/>
          </w:rPr>
          <w:delText xml:space="preserve">upplementary </w:delText>
        </w:r>
        <w:r w:rsidR="00CE073C" w:rsidDel="00D726BC">
          <w:rPr>
            <w:rFonts w:ascii="Roboto" w:hAnsi="Roboto"/>
            <w:b/>
            <w:bCs/>
            <w:sz w:val="22"/>
            <w:szCs w:val="22"/>
            <w:lang w:val="en-US"/>
          </w:rPr>
          <w:delText>F</w:delText>
        </w:r>
        <w:r w:rsidR="00BC7409" w:rsidDel="00D726BC">
          <w:rPr>
            <w:rFonts w:ascii="Roboto" w:hAnsi="Roboto"/>
            <w:b/>
            <w:bCs/>
            <w:sz w:val="22"/>
            <w:szCs w:val="22"/>
            <w:lang w:val="en-US"/>
          </w:rPr>
          <w:delText>igure 1</w:delText>
        </w:r>
        <w:r w:rsidR="00DF5988" w:rsidRPr="003A41F5" w:rsidDel="00D726BC">
          <w:rPr>
            <w:rFonts w:ascii="Roboto" w:hAnsi="Roboto"/>
            <w:sz w:val="22"/>
            <w:szCs w:val="22"/>
            <w:lang w:val="en-US"/>
          </w:rPr>
          <w:delText>)</w:delText>
        </w:r>
        <w:r w:rsidR="00EB440E" w:rsidRPr="003A41F5" w:rsidDel="00D726BC">
          <w:rPr>
            <w:rFonts w:ascii="Roboto" w:hAnsi="Roboto"/>
            <w:sz w:val="22"/>
            <w:szCs w:val="22"/>
            <w:lang w:val="en-US"/>
          </w:rPr>
          <w:delText xml:space="preserve">, </w:delText>
        </w:r>
        <w:r w:rsidR="00D12475" w:rsidRPr="003A41F5" w:rsidDel="00D726BC">
          <w:rPr>
            <w:rFonts w:ascii="Roboto" w:hAnsi="Roboto"/>
            <w:sz w:val="22"/>
            <w:szCs w:val="22"/>
            <w:lang w:val="en-US"/>
          </w:rPr>
          <w:delText>with a</w:delText>
        </w:r>
        <w:r w:rsidR="006A2392" w:rsidRPr="003A41F5" w:rsidDel="00D726BC">
          <w:rPr>
            <w:rFonts w:ascii="Roboto" w:hAnsi="Roboto"/>
            <w:sz w:val="22"/>
            <w:szCs w:val="22"/>
            <w:lang w:val="en-US"/>
          </w:rPr>
          <w:delText>n</w:delText>
        </w:r>
        <w:r w:rsidR="00D37B4E" w:rsidDel="00D726BC">
          <w:rPr>
            <w:rFonts w:ascii="Roboto" w:hAnsi="Roboto"/>
            <w:sz w:val="22"/>
            <w:szCs w:val="22"/>
            <w:lang w:val="en-US"/>
          </w:rPr>
          <w:delText xml:space="preserve"> adjusted hazard ratio (</w:delText>
        </w:r>
        <w:r w:rsidR="006A2392" w:rsidRPr="003A41F5" w:rsidDel="00D726BC">
          <w:rPr>
            <w:rFonts w:ascii="Roboto" w:hAnsi="Roboto"/>
            <w:sz w:val="22"/>
            <w:szCs w:val="22"/>
            <w:lang w:val="en-US"/>
          </w:rPr>
          <w:delText>aHR</w:delText>
        </w:r>
        <w:r w:rsidR="00D37B4E" w:rsidDel="00D726BC">
          <w:rPr>
            <w:rFonts w:ascii="Roboto" w:hAnsi="Roboto"/>
            <w:sz w:val="22"/>
            <w:szCs w:val="22"/>
            <w:lang w:val="en-US"/>
          </w:rPr>
          <w:delText>)</w:delText>
        </w:r>
        <w:r w:rsidR="00D12475" w:rsidRPr="003A41F5" w:rsidDel="00D726BC">
          <w:rPr>
            <w:rFonts w:ascii="Roboto" w:hAnsi="Roboto"/>
            <w:sz w:val="22"/>
            <w:szCs w:val="22"/>
            <w:lang w:val="en-US"/>
          </w:rPr>
          <w:delText xml:space="preserve"> of 1</w:delText>
        </w:r>
        <w:r w:rsidR="00D12475" w:rsidRPr="003C2490" w:rsidDel="00D726BC">
          <w:rPr>
            <w:rFonts w:ascii="Roboto" w:hAnsi="Roboto"/>
            <w:sz w:val="22"/>
            <w:szCs w:val="22"/>
            <w:lang w:val="en-US"/>
          </w:rPr>
          <w:delText>.</w:delText>
        </w:r>
        <w:r w:rsidR="00830E6F" w:rsidDel="00D726BC">
          <w:rPr>
            <w:rFonts w:ascii="Roboto" w:hAnsi="Roboto"/>
            <w:sz w:val="22"/>
            <w:szCs w:val="22"/>
            <w:lang w:val="en-US"/>
          </w:rPr>
          <w:delText>43</w:delText>
        </w:r>
        <w:r w:rsidR="00D12475" w:rsidRPr="00040F1C" w:rsidDel="00D726BC">
          <w:rPr>
            <w:rFonts w:ascii="Roboto" w:hAnsi="Roboto"/>
            <w:sz w:val="22"/>
            <w:szCs w:val="22"/>
            <w:lang w:val="en-US"/>
          </w:rPr>
          <w:delText xml:space="preserve"> (CI: 1.2</w:delText>
        </w:r>
        <w:r w:rsidR="00830E6F" w:rsidDel="00D726BC">
          <w:rPr>
            <w:rFonts w:ascii="Roboto" w:hAnsi="Roboto"/>
            <w:sz w:val="22"/>
            <w:szCs w:val="22"/>
            <w:lang w:val="en-US"/>
          </w:rPr>
          <w:delText>1</w:delText>
        </w:r>
        <w:r w:rsidR="00D12475" w:rsidRPr="00040F1C" w:rsidDel="00D726BC">
          <w:rPr>
            <w:rFonts w:ascii="Roboto" w:hAnsi="Roboto"/>
            <w:sz w:val="22"/>
            <w:szCs w:val="22"/>
            <w:lang w:val="en-US"/>
          </w:rPr>
          <w:delText>-1.</w:delText>
        </w:r>
        <w:r w:rsidR="00830E6F" w:rsidDel="00D726BC">
          <w:rPr>
            <w:rFonts w:ascii="Roboto" w:hAnsi="Roboto"/>
            <w:sz w:val="22"/>
            <w:szCs w:val="22"/>
            <w:lang w:val="en-US"/>
          </w:rPr>
          <w:delText>69</w:delText>
        </w:r>
        <w:r w:rsidR="00D12475" w:rsidRPr="003C2490" w:rsidDel="00D726BC">
          <w:rPr>
            <w:rFonts w:ascii="Roboto" w:hAnsi="Roboto"/>
            <w:sz w:val="22"/>
            <w:szCs w:val="22"/>
            <w:lang w:val="en-US"/>
          </w:rPr>
          <w:delText xml:space="preserve">) </w:delText>
        </w:r>
        <w:r w:rsidR="00D12475" w:rsidRPr="003A41F5" w:rsidDel="00D726BC">
          <w:rPr>
            <w:rFonts w:ascii="Roboto" w:hAnsi="Roboto"/>
            <w:sz w:val="22"/>
            <w:szCs w:val="22"/>
            <w:lang w:val="en-US"/>
          </w:rPr>
          <w:delText>for obstructive physiology</w:delText>
        </w:r>
        <w:r w:rsidR="00900D32" w:rsidRPr="003A41F5" w:rsidDel="00D726BC">
          <w:rPr>
            <w:rFonts w:ascii="Roboto" w:hAnsi="Roboto"/>
            <w:sz w:val="22"/>
            <w:szCs w:val="22"/>
            <w:lang w:val="en-US"/>
          </w:rPr>
          <w:delText xml:space="preserve"> (adjusted for age at HCM diagnosis, sex, obesity, presence of hypertension and being the family proband)</w:delText>
        </w:r>
        <w:r w:rsidR="00D12475" w:rsidRPr="003A41F5" w:rsidDel="00D726BC">
          <w:rPr>
            <w:rFonts w:ascii="Roboto" w:hAnsi="Roboto"/>
            <w:sz w:val="22"/>
            <w:szCs w:val="22"/>
            <w:lang w:val="en-US"/>
          </w:rPr>
          <w:delText xml:space="preserve">. </w:delText>
        </w:r>
      </w:del>
    </w:p>
    <w:p w14:paraId="2D5EC28B" w14:textId="2E6F2FD5"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atrial fibrillation 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 xml:space="preserve">igure </w:t>
      </w:r>
      <w:ins w:id="436" w:author="Christoffer Vissing" w:date="2025-05-14T15:23:00Z" w16du:dateUtc="2025-05-14T13:23:00Z">
        <w:r w:rsidR="00725B1A">
          <w:rPr>
            <w:rFonts w:ascii="Roboto" w:hAnsi="Roboto"/>
            <w:b/>
            <w:bCs/>
            <w:sz w:val="22"/>
            <w:szCs w:val="22"/>
            <w:lang w:val="en-US"/>
          </w:rPr>
          <w:t>1</w:t>
        </w:r>
      </w:ins>
      <w:del w:id="437" w:author="Christoffer Vissing" w:date="2025-05-14T15:23:00Z" w16du:dateUtc="2025-05-14T13:23:00Z">
        <w:r w:rsidR="00BC7409" w:rsidDel="00725B1A">
          <w:rPr>
            <w:rFonts w:ascii="Roboto" w:hAnsi="Roboto"/>
            <w:b/>
            <w:bCs/>
            <w:sz w:val="22"/>
            <w:szCs w:val="22"/>
            <w:lang w:val="en-US"/>
          </w:rPr>
          <w:delText>2</w:delText>
        </w:r>
      </w:del>
      <w:r w:rsidR="0064123F" w:rsidRPr="00040F1C">
        <w:rPr>
          <w:rFonts w:ascii="Roboto" w:hAnsi="Roboto"/>
          <w:sz w:val="22"/>
          <w:szCs w:val="22"/>
          <w:lang w:val="en-US"/>
        </w:rPr>
        <w:t>)</w:t>
      </w:r>
      <w:r w:rsidR="00A175F9" w:rsidRPr="00040F1C">
        <w:rPr>
          <w:rFonts w:ascii="Roboto" w:hAnsi="Roboto"/>
          <w:sz w:val="22"/>
          <w:szCs w:val="22"/>
          <w:lang w:val="en-US"/>
        </w:rPr>
        <w:t xml:space="preserve">. </w:t>
      </w:r>
      <w:proofErr w:type="spellStart"/>
      <w:r w:rsidR="004614A4">
        <w:rPr>
          <w:rFonts w:ascii="Roboto" w:hAnsi="Roboto"/>
          <w:sz w:val="22"/>
          <w:szCs w:val="22"/>
          <w:lang w:val="en-US"/>
        </w:rPr>
        <w:t>S</w:t>
      </w:r>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4614A4" w:rsidRPr="004614A4">
        <w:rPr>
          <w:rFonts w:ascii="Roboto" w:hAnsi="Roboto"/>
          <w:sz w:val="22"/>
          <w:szCs w:val="22"/>
          <w:lang w:val="en-US"/>
        </w:rPr>
        <w:t xml:space="preserve"> </w:t>
      </w:r>
      <w:r w:rsidR="004614A4">
        <w:rPr>
          <w:rFonts w:ascii="Roboto" w:hAnsi="Roboto"/>
          <w:sz w:val="22"/>
          <w:szCs w:val="22"/>
          <w:lang w:val="en-US"/>
        </w:rPr>
        <w:t xml:space="preserve">and </w:t>
      </w:r>
      <w:r w:rsidR="004614A4" w:rsidRPr="00040F1C">
        <w:rPr>
          <w:rFonts w:ascii="Roboto" w:hAnsi="Roboto"/>
          <w:sz w:val="22"/>
          <w:szCs w:val="22"/>
          <w:lang w:val="en-US"/>
        </w:rPr>
        <w:t xml:space="preserve">the biggest relative differences in age-specific incidence </w:t>
      </w:r>
      <w:r w:rsidR="004614A4">
        <w:rPr>
          <w:rFonts w:ascii="Roboto" w:hAnsi="Roboto"/>
          <w:sz w:val="22"/>
          <w:szCs w:val="22"/>
          <w:lang w:val="en-US"/>
        </w:rPr>
        <w:t>were</w:t>
      </w:r>
      <w:r w:rsidR="004614A4" w:rsidRPr="00040F1C">
        <w:rPr>
          <w:rFonts w:ascii="Roboto" w:hAnsi="Roboto"/>
          <w:sz w:val="22"/>
          <w:szCs w:val="22"/>
          <w:lang w:val="en-US"/>
        </w:rPr>
        <w:t xml:space="preserve"> observed earlier in life</w:t>
      </w:r>
      <w:r w:rsidR="004614A4">
        <w:rPr>
          <w:rFonts w:ascii="Roboto" w:hAnsi="Roboto"/>
          <w:sz w:val="22"/>
          <w:szCs w:val="22"/>
          <w:lang w:val="en-US"/>
        </w:rPr>
        <w:t xml:space="preserve"> (prior to age 45 years)</w:t>
      </w:r>
      <w:del w:id="438" w:author="Christoffer Vissing" w:date="2025-05-14T14:44:00Z" w16du:dateUtc="2025-05-14T12:44:00Z">
        <w:r w:rsidR="004614A4" w:rsidRPr="00040F1C" w:rsidDel="000D3595">
          <w:rPr>
            <w:rFonts w:ascii="Roboto" w:hAnsi="Roboto"/>
            <w:sz w:val="22"/>
            <w:szCs w:val="22"/>
            <w:lang w:val="en-US"/>
          </w:rPr>
          <w:delText>.</w:delText>
        </w:r>
      </w:del>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ins w:id="439" w:author="Christoffer Vissing" w:date="2025-05-14T13:53:00Z" w16du:dateUtc="2025-05-14T11:53:00Z">
        <w:r w:rsidR="007F07C1">
          <w:rPr>
            <w:rFonts w:ascii="Roboto" w:hAnsi="Roboto"/>
            <w:sz w:val="22"/>
            <w:szCs w:val="22"/>
            <w:lang w:val="en-US"/>
          </w:rPr>
          <w:t xml:space="preserve"> </w:t>
        </w:r>
      </w:ins>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del w:id="440" w:author="Christoffer Vissing" w:date="2025-05-14T15:23:00Z" w16du:dateUtc="2025-05-14T13:23:00Z">
        <w:r w:rsidR="00CE073C" w:rsidDel="00725B1A">
          <w:rPr>
            <w:rFonts w:ascii="Roboto" w:hAnsi="Roboto"/>
            <w:b/>
            <w:bCs/>
            <w:sz w:val="22"/>
            <w:szCs w:val="22"/>
            <w:lang w:val="en-US"/>
          </w:rPr>
          <w:delText>2</w:delText>
        </w:r>
      </w:del>
      <w:ins w:id="441" w:author="Christoffer Vissing" w:date="2025-05-14T15:23:00Z" w16du:dateUtc="2025-05-14T13:23:00Z">
        <w:r w:rsidR="00725B1A">
          <w:rPr>
            <w:rFonts w:ascii="Roboto" w:hAnsi="Roboto"/>
            <w:b/>
            <w:bCs/>
            <w:sz w:val="22"/>
            <w:szCs w:val="22"/>
            <w:lang w:val="en-US"/>
          </w:rPr>
          <w:t>1</w:t>
        </w:r>
      </w:ins>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3C9CDF8B"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lastRenderedPageBreak/>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w:t>
      </w:r>
      <w:r w:rsidR="004614A4">
        <w:rPr>
          <w:rFonts w:ascii="Roboto" w:hAnsi="Roboto"/>
          <w:sz w:val="22"/>
          <w:szCs w:val="22"/>
          <w:lang w:val="en-US"/>
        </w:rPr>
        <w:t>younger</w:t>
      </w:r>
      <w:r w:rsidR="004614A4" w:rsidRPr="00431AEB">
        <w:rPr>
          <w:rFonts w:ascii="Roboto" w:hAnsi="Roboto"/>
          <w:sz w:val="22"/>
          <w:szCs w:val="22"/>
          <w:lang w:val="en-US"/>
        </w:rPr>
        <w:t xml:space="preserve"> </w:t>
      </w:r>
      <w:r w:rsidRPr="00431AEB">
        <w:rPr>
          <w:rFonts w:ascii="Roboto" w:hAnsi="Roboto"/>
          <w:sz w:val="22"/>
          <w:szCs w:val="22"/>
          <w:lang w:val="en-US"/>
        </w:rPr>
        <w:t>(</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ins w:id="442" w:author="Christoffer Vissing" w:date="2025-05-13T21:57:00Z" w16du:dateUtc="2025-05-13T19:57:00Z">
        <w:r w:rsidR="0016021D">
          <w:rPr>
            <w:rFonts w:ascii="Roboto" w:hAnsi="Roboto"/>
            <w:sz w:val="22"/>
            <w:szCs w:val="22"/>
            <w:lang w:val="en-US"/>
          </w:rPr>
          <w:t>and</w:t>
        </w:r>
      </w:ins>
      <w:ins w:id="443" w:author="Christoffer Vissing" w:date="2025-05-13T21:56:00Z" w16du:dateUtc="2025-05-13T19:56:00Z">
        <w:r w:rsidR="0016021D">
          <w:rPr>
            <w:rFonts w:ascii="Roboto" w:hAnsi="Roboto"/>
            <w:sz w:val="22"/>
            <w:szCs w:val="22"/>
            <w:lang w:val="en-US"/>
          </w:rPr>
          <w:t xml:space="preserve"> a</w:t>
        </w:r>
      </w:ins>
      <w:ins w:id="444" w:author="Christoffer Vissing" w:date="2025-05-13T21:57:00Z" w16du:dateUtc="2025-05-13T19:57:00Z">
        <w:r w:rsidR="0016021D">
          <w:rPr>
            <w:rFonts w:ascii="Roboto" w:hAnsi="Roboto"/>
            <w:sz w:val="22"/>
            <w:szCs w:val="22"/>
            <w:lang w:val="en-US"/>
          </w:rPr>
          <w:t xml:space="preserve"> 35%</w:t>
        </w:r>
      </w:ins>
      <w:ins w:id="445" w:author="Christoffer Vissing" w:date="2025-05-13T21:56:00Z" w16du:dateUtc="2025-05-13T19:56:00Z">
        <w:r w:rsidR="0016021D">
          <w:rPr>
            <w:rFonts w:ascii="Roboto" w:hAnsi="Roboto"/>
            <w:sz w:val="22"/>
            <w:szCs w:val="22"/>
            <w:lang w:val="en-US"/>
          </w:rPr>
          <w:t xml:space="preserve"> higher age-adjusted mortality in </w:t>
        </w:r>
        <w:proofErr w:type="spellStart"/>
        <w:r w:rsidR="0016021D">
          <w:rPr>
            <w:rFonts w:ascii="Roboto" w:hAnsi="Roboto"/>
            <w:sz w:val="22"/>
            <w:szCs w:val="22"/>
            <w:lang w:val="en-US"/>
          </w:rPr>
          <w:t>sarcomeric</w:t>
        </w:r>
        <w:proofErr w:type="spellEnd"/>
        <w:r w:rsidR="0016021D">
          <w:rPr>
            <w:rFonts w:ascii="Roboto" w:hAnsi="Roboto"/>
            <w:sz w:val="22"/>
            <w:szCs w:val="22"/>
            <w:lang w:val="en-US"/>
          </w:rPr>
          <w:t xml:space="preserve"> HCM </w:t>
        </w:r>
      </w:ins>
      <w:del w:id="446" w:author="Christoffer Vissing" w:date="2025-05-13T21:56:00Z" w16du:dateUtc="2025-05-13T19:56:00Z">
        <w:r w:rsidDel="0016021D">
          <w:rPr>
            <w:rFonts w:ascii="Roboto" w:hAnsi="Roboto"/>
            <w:sz w:val="22"/>
            <w:szCs w:val="22"/>
            <w:lang w:val="en-US"/>
          </w:rPr>
          <w:delText>resulting in a</w:delText>
        </w:r>
        <w:r w:rsidRPr="00431AEB" w:rsidDel="0016021D">
          <w:rPr>
            <w:rFonts w:ascii="Roboto" w:hAnsi="Roboto"/>
            <w:sz w:val="22"/>
            <w:szCs w:val="22"/>
            <w:lang w:val="en-US"/>
          </w:rPr>
          <w:delText xml:space="preserve"> </w:delText>
        </w:r>
      </w:del>
      <w:ins w:id="447" w:author="Christoffer Vissing" w:date="2025-05-13T21:56:00Z" w16du:dateUtc="2025-05-13T19:56:00Z">
        <w:r w:rsidR="0016021D">
          <w:rPr>
            <w:rFonts w:ascii="Roboto" w:hAnsi="Roboto"/>
            <w:sz w:val="22"/>
            <w:szCs w:val="22"/>
            <w:lang w:val="en-US"/>
          </w:rPr>
          <w:t>(</w:t>
        </w:r>
      </w:ins>
      <w:r w:rsidRPr="00431AEB">
        <w:rPr>
          <w:rFonts w:ascii="Roboto" w:hAnsi="Roboto"/>
          <w:sz w:val="22"/>
          <w:szCs w:val="22"/>
          <w:lang w:val="en-US"/>
        </w:rPr>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w:t>
      </w:r>
      <w:del w:id="448" w:author="Christoffer Vissing" w:date="2025-05-13T21:56:00Z" w16du:dateUtc="2025-05-13T19:56:00Z">
        <w:r w:rsidRPr="00431AEB" w:rsidDel="0016021D">
          <w:rPr>
            <w:rFonts w:ascii="Roboto" w:hAnsi="Roboto"/>
            <w:sz w:val="22"/>
            <w:szCs w:val="22"/>
            <w:lang w:val="en-US"/>
          </w:rPr>
          <w:delText xml:space="preserve"> </w:delText>
        </w:r>
        <w:r w:rsidRPr="00741F94" w:rsidDel="0016021D">
          <w:rPr>
            <w:rFonts w:ascii="Roboto" w:hAnsi="Roboto"/>
            <w:sz w:val="22"/>
            <w:szCs w:val="22"/>
            <w:lang w:val="en-US"/>
          </w:rPr>
          <w:delText>for all-cause mortality</w:delText>
        </w:r>
      </w:del>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w:t>
      </w:r>
      <w:ins w:id="449" w:author="Christoffer Vissing" w:date="2025-05-13T14:42:00Z" w16du:dateUtc="2025-05-13T12:42:00Z">
        <w:r w:rsidR="00DE0059">
          <w:rPr>
            <w:rFonts w:ascii="Roboto" w:hAnsi="Roboto"/>
            <w:sz w:val="22"/>
            <w:szCs w:val="22"/>
            <w:lang w:val="en-US"/>
          </w:rPr>
          <w:t xml:space="preserve"> Overall, cardiovascular mortality was significantly higher in </w:t>
        </w:r>
        <w:proofErr w:type="spellStart"/>
        <w:r w:rsidR="00DE0059">
          <w:rPr>
            <w:rFonts w:ascii="Roboto" w:hAnsi="Roboto"/>
            <w:sz w:val="22"/>
            <w:szCs w:val="22"/>
            <w:lang w:val="en-US"/>
          </w:rPr>
          <w:t>sarcomeric</w:t>
        </w:r>
        <w:proofErr w:type="spellEnd"/>
        <w:r w:rsidR="00DE0059">
          <w:rPr>
            <w:rFonts w:ascii="Roboto" w:hAnsi="Roboto"/>
            <w:sz w:val="22"/>
            <w:szCs w:val="22"/>
            <w:lang w:val="en-US"/>
          </w:rPr>
          <w:t xml:space="preserve"> HCM (n= 162, 5.3%) compared to non-</w:t>
        </w:r>
        <w:proofErr w:type="spellStart"/>
        <w:r w:rsidR="00DE0059">
          <w:rPr>
            <w:rFonts w:ascii="Roboto" w:hAnsi="Roboto"/>
            <w:sz w:val="22"/>
            <w:szCs w:val="22"/>
            <w:lang w:val="en-US"/>
          </w:rPr>
          <w:t>sarcomeric</w:t>
        </w:r>
        <w:proofErr w:type="spellEnd"/>
        <w:r w:rsidR="00DE0059">
          <w:rPr>
            <w:rFonts w:ascii="Roboto" w:hAnsi="Roboto"/>
            <w:sz w:val="22"/>
            <w:szCs w:val="22"/>
            <w:lang w:val="en-US"/>
          </w:rPr>
          <w:t xml:space="preserve"> HCM (</w:t>
        </w:r>
        <w:r w:rsidR="00DA0C00">
          <w:rPr>
            <w:rFonts w:ascii="Roboto" w:hAnsi="Roboto"/>
            <w:sz w:val="22"/>
            <w:szCs w:val="22"/>
            <w:lang w:val="en-US"/>
          </w:rPr>
          <w:t>n= 67, 2.2)</w:t>
        </w:r>
      </w:ins>
      <w:ins w:id="450" w:author="Christoffer Vissing" w:date="2025-05-13T14:45:00Z" w16du:dateUtc="2025-05-13T12:45:00Z">
        <w:r w:rsidR="00DA0C00">
          <w:rPr>
            <w:rFonts w:ascii="Roboto" w:hAnsi="Roboto"/>
            <w:sz w:val="22"/>
            <w:szCs w:val="22"/>
            <w:lang w:val="en-US"/>
          </w:rPr>
          <w:t xml:space="preserve"> with cardiovascular mortality accounting for 51% and 22% of deaths in the two groups respectively</w:t>
        </w:r>
      </w:ins>
      <w:ins w:id="451" w:author="Christoffer Vissing" w:date="2025-05-13T14:43:00Z" w16du:dateUtc="2025-05-13T12:43:00Z">
        <w:r w:rsidR="00DA0C00">
          <w:rPr>
            <w:rFonts w:ascii="Roboto" w:hAnsi="Roboto"/>
            <w:sz w:val="22"/>
            <w:szCs w:val="22"/>
            <w:lang w:val="en-US"/>
          </w:rPr>
          <w:t>.</w:t>
        </w:r>
      </w:ins>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452"/>
      <w:proofErr w:type="spellStart"/>
      <w:r w:rsidRPr="00DF613E">
        <w:rPr>
          <w:rFonts w:ascii="Roboto" w:hAnsi="Roboto"/>
          <w:sz w:val="22"/>
          <w:szCs w:val="22"/>
          <w:lang w:val="en-US"/>
        </w:rPr>
        <w:t>HCM</w:t>
      </w:r>
      <w:commentRangeEnd w:id="452"/>
      <w:r w:rsidR="00535359">
        <w:rPr>
          <w:rStyle w:val="Kommentarhenvisning"/>
          <w:lang w:val="en-US" w:eastAsia="en-US"/>
        </w:rPr>
        <w:commentReference w:id="452"/>
      </w:r>
      <w:r w:rsidRPr="00DF613E">
        <w:rPr>
          <w:rFonts w:ascii="Roboto" w:hAnsi="Roboto"/>
          <w:sz w:val="22"/>
          <w:szCs w:val="22"/>
          <w:lang w:val="en-US"/>
        </w:rPr>
        <w:t>.</w:t>
      </w:r>
      <w:ins w:id="453" w:author="Christoffer Vissing" w:date="2025-05-14T13:07:00Z" w16du:dateUtc="2025-05-14T11:07:00Z">
        <w:r w:rsidR="00210BB7">
          <w:rPr>
            <w:rFonts w:ascii="Roboto" w:hAnsi="Roboto"/>
            <w:sz w:val="22"/>
            <w:szCs w:val="22"/>
            <w:lang w:val="en-US"/>
          </w:rPr>
          <w:t>Results</w:t>
        </w:r>
        <w:proofErr w:type="spellEnd"/>
        <w:r w:rsidR="00210BB7">
          <w:rPr>
            <w:rFonts w:ascii="Roboto" w:hAnsi="Roboto"/>
            <w:sz w:val="22"/>
            <w:szCs w:val="22"/>
            <w:lang w:val="en-US"/>
          </w:rPr>
          <w:t xml:space="preserve"> remained cons</w:t>
        </w:r>
      </w:ins>
      <w:ins w:id="454" w:author="Christoffer Vissing" w:date="2025-05-14T13:08:00Z" w16du:dateUtc="2025-05-14T11:08:00Z">
        <w:r w:rsidR="00210BB7">
          <w:rPr>
            <w:rFonts w:ascii="Roboto" w:hAnsi="Roboto"/>
            <w:sz w:val="22"/>
            <w:szCs w:val="22"/>
            <w:lang w:val="en-US"/>
          </w:rPr>
          <w:t>istent in</w:t>
        </w:r>
      </w:ins>
      <w:ins w:id="455" w:author="Christoffer Vissing" w:date="2025-05-14T13:07:00Z" w16du:dateUtc="2025-05-14T11:07:00Z">
        <w:r w:rsidR="00210BB7">
          <w:rPr>
            <w:rFonts w:ascii="Roboto" w:hAnsi="Roboto"/>
            <w:sz w:val="22"/>
            <w:szCs w:val="22"/>
            <w:lang w:val="en-US"/>
          </w:rPr>
          <w:t xml:space="preserve"> sensitivity</w:t>
        </w:r>
      </w:ins>
      <w:ins w:id="456" w:author="Christoffer Vissing" w:date="2025-05-14T13:06:00Z" w16du:dateUtc="2025-05-14T11:06:00Z">
        <w:r w:rsidR="00210BB7">
          <w:rPr>
            <w:rFonts w:ascii="Roboto" w:hAnsi="Roboto"/>
            <w:sz w:val="22"/>
            <w:szCs w:val="22"/>
            <w:lang w:val="en-US"/>
          </w:rPr>
          <w:t xml:space="preserve"> analysis </w:t>
        </w:r>
      </w:ins>
      <w:ins w:id="457" w:author="Christoffer Vissing" w:date="2025-05-14T13:08:00Z" w16du:dateUtc="2025-05-14T11:08:00Z">
        <w:r w:rsidR="00210BB7">
          <w:rPr>
            <w:rFonts w:ascii="Roboto" w:hAnsi="Roboto"/>
            <w:sz w:val="22"/>
            <w:szCs w:val="22"/>
            <w:lang w:val="en-US"/>
          </w:rPr>
          <w:t xml:space="preserve">including </w:t>
        </w:r>
      </w:ins>
      <w:ins w:id="458" w:author="Christoffer Vissing" w:date="2025-05-14T13:06:00Z" w16du:dateUtc="2025-05-14T11:06:00Z">
        <w:r w:rsidR="00210BB7">
          <w:rPr>
            <w:rFonts w:ascii="Roboto" w:hAnsi="Roboto"/>
            <w:sz w:val="22"/>
            <w:szCs w:val="22"/>
            <w:lang w:val="en-US"/>
          </w:rPr>
          <w:t>sex</w:t>
        </w:r>
      </w:ins>
      <w:ins w:id="459" w:author="Christoffer Vissing" w:date="2025-05-14T13:08:00Z" w16du:dateUtc="2025-05-14T11:08:00Z">
        <w:r w:rsidR="00210BB7">
          <w:rPr>
            <w:rFonts w:ascii="Roboto" w:hAnsi="Roboto"/>
            <w:sz w:val="22"/>
            <w:szCs w:val="22"/>
            <w:lang w:val="en-US"/>
          </w:rPr>
          <w:t xml:space="preserve"> as a covariate.</w:t>
        </w:r>
      </w:ins>
      <w:ins w:id="460" w:author="Christoffer Vissing" w:date="2025-05-14T13:07:00Z" w16du:dateUtc="2025-05-14T11:07:00Z">
        <w:r w:rsidR="00210BB7">
          <w:rPr>
            <w:rFonts w:ascii="Roboto" w:hAnsi="Roboto"/>
            <w:sz w:val="22"/>
            <w:szCs w:val="22"/>
            <w:lang w:val="en-US"/>
          </w:rPr>
          <w:t xml:space="preserve"> </w:t>
        </w:r>
      </w:ins>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51881671"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461"/>
      <w:commentRangeStart w:id="462"/>
      <w:commentRangeStart w:id="463"/>
      <w:r>
        <w:rPr>
          <w:rFonts w:ascii="Roboto" w:hAnsi="Roboto"/>
          <w:sz w:val="22"/>
          <w:szCs w:val="22"/>
          <w:lang w:val="en-US"/>
        </w:rPr>
        <w:t>LV obstruction, atrial fibrillation</w:t>
      </w:r>
      <w:commentRangeEnd w:id="461"/>
      <w:r w:rsidR="00535359">
        <w:rPr>
          <w:rStyle w:val="Kommentarhenvisning"/>
          <w:lang w:val="en-US" w:eastAsia="en-US"/>
        </w:rPr>
        <w:commentReference w:id="461"/>
      </w:r>
      <w:commentRangeEnd w:id="462"/>
      <w:r w:rsidR="009520DB">
        <w:rPr>
          <w:rStyle w:val="Kommentarhenvisning"/>
          <w:lang w:val="en-US" w:eastAsia="en-US"/>
        </w:rPr>
        <w:commentReference w:id="462"/>
      </w:r>
      <w:commentRangeEnd w:id="463"/>
      <w:r w:rsidR="000D2A8A">
        <w:rPr>
          <w:rStyle w:val="Kommentarhenvisning"/>
          <w:lang w:val="en-US" w:eastAsia="en-US"/>
        </w:rPr>
        <w:commentReference w:id="463"/>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w:t>
      </w:r>
      <w:r w:rsidR="0087104C" w:rsidRPr="003A41F5">
        <w:rPr>
          <w:rFonts w:ascii="Roboto" w:hAnsi="Roboto"/>
          <w:sz w:val="22"/>
          <w:szCs w:val="22"/>
          <w:lang w:val="en-US"/>
        </w:rPr>
        <w:lastRenderedPageBreak/>
        <w:t>[CI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754A8755" w:rsidR="003C33E1" w:rsidRDefault="000D4738" w:rsidP="00D51E41">
      <w:pPr>
        <w:spacing w:line="480" w:lineRule="auto"/>
        <w:rPr>
          <w:rFonts w:ascii="Roboto" w:hAnsi="Roboto"/>
          <w:sz w:val="22"/>
          <w:szCs w:val="22"/>
          <w:lang w:val="en-US"/>
        </w:rPr>
      </w:pPr>
      <w:r>
        <w:rPr>
          <w:rFonts w:ascii="Roboto" w:hAnsi="Roboto"/>
          <w:sz w:val="22"/>
          <w:szCs w:val="22"/>
          <w:lang w:val="en-US"/>
        </w:rPr>
        <w:t>I</w:t>
      </w:r>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w:t>
      </w:r>
      <w:proofErr w:type="spellStart"/>
      <w:r w:rsidR="003C33E1" w:rsidRPr="003C33E1">
        <w:rPr>
          <w:rFonts w:ascii="Roboto" w:hAnsi="Roboto"/>
          <w:sz w:val="22"/>
          <w:szCs w:val="22"/>
          <w:lang w:val="en-US"/>
        </w:rPr>
        <w:t>sarcomeric</w:t>
      </w:r>
      <w:proofErr w:type="spellEnd"/>
      <w:r w:rsidR="003C33E1" w:rsidRPr="003C33E1">
        <w:rPr>
          <w:rFonts w:ascii="Roboto" w:hAnsi="Roboto"/>
          <w:sz w:val="22"/>
          <w:szCs w:val="22"/>
          <w:lang w:val="en-US"/>
        </w:rPr>
        <w:t xml:space="preserve"> HCM </w:t>
      </w:r>
      <w:r w:rsidR="003B3617">
        <w:rPr>
          <w:rFonts w:ascii="Roboto" w:hAnsi="Roboto"/>
          <w:sz w:val="22"/>
          <w:szCs w:val="22"/>
          <w:lang w:val="en-US"/>
        </w:rPr>
        <w:t>versus</w:t>
      </w:r>
      <w:r w:rsidR="003C33E1" w:rsidRPr="003C33E1">
        <w:rPr>
          <w:rFonts w:ascii="Roboto" w:hAnsi="Roboto"/>
          <w:sz w:val="22"/>
          <w:szCs w:val="22"/>
          <w:lang w:val="en-US"/>
        </w:rPr>
        <w:t xml:space="preserve"> non-</w:t>
      </w:r>
      <w:proofErr w:type="spellStart"/>
      <w:r w:rsidR="003C33E1" w:rsidRPr="003C33E1">
        <w:rPr>
          <w:rFonts w:ascii="Roboto" w:hAnsi="Roboto"/>
          <w:sz w:val="22"/>
          <w:szCs w:val="22"/>
          <w:lang w:val="en-US"/>
        </w:rPr>
        <w:t>sarcomeric</w:t>
      </w:r>
      <w:proofErr w:type="spellEnd"/>
      <w:r w:rsidR="003C33E1" w:rsidRPr="003C33E1">
        <w:rPr>
          <w:rFonts w:ascii="Roboto" w:hAnsi="Roboto"/>
          <w:sz w:val="22"/>
          <w:szCs w:val="22"/>
          <w:lang w:val="en-US"/>
        </w:rPr>
        <w:t xml:space="preserve"> HCM. </w:t>
      </w:r>
    </w:p>
    <w:p w14:paraId="460283A7" w14:textId="467A23C7"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74DBD3EC"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F87F9D">
        <w:rPr>
          <w:rFonts w:ascii="Roboto" w:hAnsi="Roboto"/>
          <w:sz w:val="22"/>
          <w:szCs w:val="22"/>
          <w:lang w:val="en-US"/>
        </w:rPr>
        <w:t xml:space="preserve">an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1AF82DE8"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0F1D08">
        <w:rPr>
          <w:rFonts w:ascii="Roboto" w:hAnsi="Roboto"/>
          <w:sz w:val="22"/>
          <w:szCs w:val="22"/>
          <w:lang w:val="en-US"/>
        </w:rPr>
        <w:instrText xml:space="preserve"> ADDIN ZOTERO_ITEM CSL_CITATION {"citationID":"qdWGASxX","properties":{"formattedCitation":"\\super 4,12\\uc0\\u8211{}14\\nosupersub{}","plainCitation":"4,12–14","noteIndex":0},"citationItems":[{"id":73,"uris":["http://zotero.org/users/2403727/items/SMQZC67W"],"itemData":{"id":73,"type":"article-journal","abstract":"Background:A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0F1D08" w:rsidRPr="000F1D08">
        <w:rPr>
          <w:rFonts w:ascii="Roboto" w:hAnsi="Roboto"/>
          <w:sz w:val="22"/>
          <w:vertAlign w:val="superscript"/>
        </w:rPr>
        <w:t>4,12–14</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del w:id="464" w:author="Christoffer Vissing" w:date="2025-05-14T10:26:00Z" w16du:dateUtc="2025-05-14T08:26:00Z">
        <w:r w:rsidR="002045AA" w:rsidRPr="00DF613E" w:rsidDel="00006F6B">
          <w:rPr>
            <w:rFonts w:ascii="Roboto" w:hAnsi="Roboto"/>
            <w:sz w:val="22"/>
            <w:szCs w:val="22"/>
            <w:lang w:val="en-US"/>
          </w:rPr>
          <w:delText xml:space="preserve">age-standardized </w:delText>
        </w:r>
        <w:commentRangeStart w:id="465"/>
        <w:r w:rsidR="002045AA" w:rsidRPr="00DF613E" w:rsidDel="00006F6B">
          <w:rPr>
            <w:rFonts w:ascii="Roboto" w:hAnsi="Roboto"/>
            <w:sz w:val="22"/>
            <w:szCs w:val="22"/>
            <w:lang w:val="en-US"/>
          </w:rPr>
          <w:delText xml:space="preserve">incidence </w:delText>
        </w:r>
      </w:del>
      <w:commentRangeEnd w:id="465"/>
      <w:ins w:id="466" w:author="Christoffer Vissing" w:date="2025-05-14T10:26:00Z" w16du:dateUtc="2025-05-14T08:26:00Z">
        <w:r w:rsidR="00006F6B">
          <w:rPr>
            <w:rFonts w:ascii="Roboto" w:hAnsi="Roboto"/>
            <w:sz w:val="22"/>
            <w:szCs w:val="22"/>
            <w:lang w:val="en-US"/>
          </w:rPr>
          <w:t>prevalence</w:t>
        </w:r>
      </w:ins>
      <w:r w:rsidR="009520DB">
        <w:rPr>
          <w:rStyle w:val="Kommentarhenvisning"/>
          <w:lang w:val="en-US" w:eastAsia="en-US"/>
        </w:rPr>
        <w:commentReference w:id="465"/>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ins w:id="467" w:author="Christoffer Vissing" w:date="2025-05-14T10:55:00Z" w16du:dateUtc="2025-05-14T08:55:00Z">
        <w:r w:rsidR="008C101B">
          <w:rPr>
            <w:rFonts w:ascii="Roboto" w:hAnsi="Roboto"/>
            <w:sz w:val="22"/>
            <w:szCs w:val="22"/>
            <w:lang w:val="en-US"/>
          </w:rPr>
          <w:t>7</w:t>
        </w:r>
      </w:ins>
      <w:del w:id="468" w:author="Christoffer Vissing" w:date="2025-05-14T10:55:00Z" w16du:dateUtc="2025-05-14T08:55:00Z">
        <w:r w:rsidR="0083228C" w:rsidRPr="00DF613E" w:rsidDel="008C101B">
          <w:rPr>
            <w:rFonts w:ascii="Roboto" w:hAnsi="Roboto"/>
            <w:sz w:val="22"/>
            <w:szCs w:val="22"/>
            <w:lang w:val="en-US"/>
          </w:rPr>
          <w:delText>8</w:delText>
        </w:r>
      </w:del>
      <w:r w:rsidR="0083228C" w:rsidRPr="00DF613E">
        <w:rPr>
          <w:rFonts w:ascii="Roboto" w:hAnsi="Roboto"/>
          <w:sz w:val="22"/>
          <w:szCs w:val="22"/>
          <w:lang w:val="en-US"/>
        </w:rPr>
        <w:t xml:space="preserve">0% higher </w:t>
      </w:r>
      <w:del w:id="469" w:author="Christoffer Vissing" w:date="2025-05-14T10:56:00Z" w16du:dateUtc="2025-05-14T08:56:00Z">
        <w:r w:rsidR="0083228C" w:rsidRPr="00DF613E" w:rsidDel="008C101B">
          <w:rPr>
            <w:rFonts w:ascii="Roboto" w:hAnsi="Roboto"/>
            <w:sz w:val="22"/>
            <w:szCs w:val="22"/>
            <w:lang w:val="en-US"/>
          </w:rPr>
          <w:delText xml:space="preserve">rate </w:delText>
        </w:r>
      </w:del>
      <w:ins w:id="470" w:author="Christoffer Vissing" w:date="2025-05-14T10:56:00Z" w16du:dateUtc="2025-05-14T08:56:00Z">
        <w:r w:rsidR="008C101B">
          <w:rPr>
            <w:rFonts w:ascii="Roboto" w:hAnsi="Roboto"/>
            <w:sz w:val="22"/>
            <w:szCs w:val="22"/>
            <w:lang w:val="en-US"/>
          </w:rPr>
          <w:t>risk</w:t>
        </w:r>
        <w:r w:rsidR="008C101B" w:rsidRPr="00DF613E">
          <w:rPr>
            <w:rFonts w:ascii="Roboto" w:hAnsi="Roboto"/>
            <w:sz w:val="22"/>
            <w:szCs w:val="22"/>
            <w:lang w:val="en-US"/>
          </w:rPr>
          <w:t xml:space="preserve"> </w:t>
        </w:r>
      </w:ins>
      <w:r w:rsidR="0083228C" w:rsidRPr="00DF613E">
        <w:rPr>
          <w:rFonts w:ascii="Roboto" w:hAnsi="Roboto"/>
          <w:sz w:val="22"/>
          <w:szCs w:val="22"/>
          <w:lang w:val="en-US"/>
        </w:rPr>
        <w:t>of obstruction</w:t>
      </w:r>
      <w:r w:rsidR="00FC716E" w:rsidRPr="00DF613E">
        <w:rPr>
          <w:rFonts w:ascii="Roboto" w:hAnsi="Roboto"/>
          <w:sz w:val="22"/>
          <w:szCs w:val="22"/>
          <w:lang w:val="en-US"/>
        </w:rPr>
        <w:t xml:space="preserve"> as seen previously</w:t>
      </w:r>
      <w:del w:id="471" w:author="Christoffer Vissing" w:date="2025-05-14T10:56:00Z" w16du:dateUtc="2025-05-14T08:56:00Z">
        <w:r w:rsidR="00FC716E" w:rsidRPr="00DF613E" w:rsidDel="008C101B">
          <w:rPr>
            <w:rFonts w:ascii="Roboto" w:hAnsi="Roboto"/>
            <w:sz w:val="22"/>
            <w:szCs w:val="22"/>
            <w:lang w:val="en-US"/>
          </w:rPr>
          <w:delText>,</w:delText>
        </w:r>
      </w:del>
      <w:r w:rsidR="00FC716E">
        <w:rPr>
          <w:rFonts w:ascii="Roboto" w:hAnsi="Roboto"/>
          <w:sz w:val="22"/>
          <w:szCs w:val="22"/>
        </w:rPr>
        <w:fldChar w:fldCharType="begin"/>
      </w:r>
      <w:r w:rsidR="000F1D08">
        <w:rPr>
          <w:rFonts w:ascii="Roboto" w:hAnsi="Roboto"/>
          <w:sz w:val="22"/>
          <w:szCs w:val="22"/>
          <w:lang w:val="en-US"/>
        </w:rPr>
        <w:instrText xml:space="preserve"> ADDIN ZOTERO_ITEM CSL_CITATION {"citationID":"e6gTbBSs","properties":{"formattedCitation":"\\super 15\\nosupersub{}","plainCitation":"15","noteIndex":0},"citationItems":[{"id":152,"uris":["http://zotero.org/users/2403727/items/43YGYCNR"],"itemData":{"id":152,"type":"article-journal","abstract":"&lt;h3&gt;Importance&lt;/h3&gt;&lt;p&gt;Patients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0F1D08" w:rsidRPr="000F1D08">
        <w:rPr>
          <w:rFonts w:ascii="Roboto" w:hAnsi="Roboto"/>
          <w:sz w:val="22"/>
          <w:vertAlign w:val="superscript"/>
        </w:rPr>
        <w:t>15</w:t>
      </w:r>
      <w:r w:rsidR="00FC716E">
        <w:rPr>
          <w:rFonts w:ascii="Roboto" w:hAnsi="Roboto"/>
          <w:sz w:val="22"/>
          <w:szCs w:val="22"/>
        </w:rPr>
        <w:fldChar w:fldCharType="end"/>
      </w:r>
      <w:del w:id="472" w:author="Christoffer Vissing" w:date="2025-05-14T10:56:00Z" w16du:dateUtc="2025-05-14T08:56:00Z">
        <w:r w:rsidR="00FC716E" w:rsidRPr="00DF613E" w:rsidDel="008C101B">
          <w:rPr>
            <w:rFonts w:ascii="Roboto" w:hAnsi="Roboto"/>
            <w:sz w:val="22"/>
            <w:szCs w:val="22"/>
            <w:lang w:val="en-US"/>
          </w:rPr>
          <w:delText xml:space="preserve"> but had</w:delText>
        </w:r>
        <w:r w:rsidR="00442031" w:rsidRPr="00DF613E" w:rsidDel="008C101B">
          <w:rPr>
            <w:rFonts w:ascii="Roboto" w:hAnsi="Roboto"/>
            <w:sz w:val="22"/>
            <w:szCs w:val="22"/>
            <w:lang w:val="en-US"/>
          </w:rPr>
          <w:delText xml:space="preserve"> a </w:delText>
        </w:r>
        <w:r w:rsidR="00154659" w:rsidRPr="00DF613E" w:rsidDel="008C101B">
          <w:rPr>
            <w:rFonts w:ascii="Roboto" w:hAnsi="Roboto"/>
            <w:sz w:val="22"/>
            <w:szCs w:val="22"/>
            <w:lang w:val="en-US"/>
          </w:rPr>
          <w:delText>larger effect</w:delText>
        </w:r>
        <w:r w:rsidR="0083228C" w:rsidRPr="00DF613E" w:rsidDel="008C101B">
          <w:rPr>
            <w:rFonts w:ascii="Roboto" w:hAnsi="Roboto"/>
            <w:sz w:val="22"/>
            <w:szCs w:val="22"/>
            <w:lang w:val="en-US"/>
          </w:rPr>
          <w:delText xml:space="preserve"> </w:delText>
        </w:r>
        <w:r w:rsidR="00154659" w:rsidRPr="00DF613E" w:rsidDel="008C101B">
          <w:rPr>
            <w:rFonts w:ascii="Roboto" w:hAnsi="Roboto"/>
            <w:sz w:val="22"/>
            <w:szCs w:val="22"/>
            <w:lang w:val="en-US"/>
          </w:rPr>
          <w:delText>in patients with</w:delText>
        </w:r>
        <w:r w:rsidR="00D33261" w:rsidRPr="00DF613E" w:rsidDel="008C101B">
          <w:rPr>
            <w:rFonts w:ascii="Roboto" w:hAnsi="Roboto"/>
            <w:sz w:val="22"/>
            <w:szCs w:val="22"/>
            <w:lang w:val="en-US"/>
          </w:rPr>
          <w:delText xml:space="preserve"> non-sarcomeric HCM</w:delText>
        </w:r>
      </w:del>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w:t>
      </w:r>
      <w:ins w:id="473" w:author="Christoffer Vissing" w:date="2025-05-14T12:27:00Z" w16du:dateUtc="2025-05-14T10:27:00Z">
        <w:r w:rsidR="00107ADC">
          <w:rPr>
            <w:rFonts w:ascii="Roboto" w:hAnsi="Roboto"/>
            <w:sz w:val="22"/>
            <w:szCs w:val="22"/>
            <w:lang w:val="en-US"/>
          </w:rPr>
          <w:t xml:space="preserve">a </w:t>
        </w:r>
      </w:ins>
      <w:r w:rsidR="00DD117D">
        <w:rPr>
          <w:rFonts w:ascii="Roboto" w:hAnsi="Roboto"/>
          <w:sz w:val="22"/>
          <w:szCs w:val="22"/>
          <w:lang w:val="en-US"/>
        </w:rPr>
        <w:t xml:space="preserve">previous </w:t>
      </w:r>
      <w:del w:id="474" w:author="Christoffer Vissing" w:date="2025-05-14T12:27:00Z" w16du:dateUtc="2025-05-14T10:27:00Z">
        <w:r w:rsidR="00DD117D" w:rsidDel="00107ADC">
          <w:rPr>
            <w:rFonts w:ascii="Roboto" w:hAnsi="Roboto"/>
            <w:sz w:val="22"/>
            <w:szCs w:val="22"/>
            <w:lang w:val="en-US"/>
          </w:rPr>
          <w:delText>studies</w:delText>
        </w:r>
      </w:del>
      <w:ins w:id="475" w:author="Christoffer Vissing" w:date="2025-05-14T12:27:00Z" w16du:dateUtc="2025-05-14T10:27:00Z">
        <w:r w:rsidR="00107ADC">
          <w:rPr>
            <w:rFonts w:ascii="Roboto" w:hAnsi="Roboto"/>
            <w:sz w:val="22"/>
            <w:szCs w:val="22"/>
            <w:lang w:val="en-US"/>
          </w:rPr>
          <w:t>study</w:t>
        </w:r>
      </w:ins>
      <w:r w:rsidR="00DD117D">
        <w:rPr>
          <w:rFonts w:ascii="Roboto" w:hAnsi="Roboto"/>
          <w:sz w:val="22"/>
          <w:szCs w:val="22"/>
          <w:lang w:val="en-US"/>
        </w:rPr>
        <w:t xml:space="preserve">,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 xml:space="preserve">a higher risk of </w:t>
      </w:r>
      <w:del w:id="476" w:author="Christoffer Vissing" w:date="2025-05-14T12:31:00Z" w16du:dateUtc="2025-05-14T10:31:00Z">
        <w:r w:rsidR="0084063E" w:rsidRPr="00DF613E" w:rsidDel="00107ADC">
          <w:rPr>
            <w:rFonts w:ascii="Roboto" w:hAnsi="Roboto"/>
            <w:sz w:val="22"/>
            <w:szCs w:val="22"/>
            <w:lang w:val="en-US"/>
          </w:rPr>
          <w:delText>ventricular arrhythmias</w:delText>
        </w:r>
      </w:del>
      <w:ins w:id="477" w:author="Christoffer Vissing" w:date="2025-05-14T12:31:00Z" w16du:dateUtc="2025-05-14T10:31:00Z">
        <w:r w:rsidR="00107ADC">
          <w:rPr>
            <w:rFonts w:ascii="Roboto" w:hAnsi="Roboto"/>
            <w:sz w:val="22"/>
            <w:szCs w:val="22"/>
            <w:lang w:val="en-US"/>
          </w:rPr>
          <w:t>sudden cardiac death</w:t>
        </w:r>
      </w:ins>
      <w:r w:rsidR="0084063E" w:rsidRPr="00DF613E">
        <w:rPr>
          <w:rFonts w:ascii="Roboto" w:hAnsi="Roboto"/>
          <w:sz w:val="22"/>
          <w:szCs w:val="22"/>
          <w:lang w:val="en-US"/>
        </w:rPr>
        <w:t>,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0F1D08">
        <w:rPr>
          <w:rFonts w:ascii="Roboto" w:hAnsi="Roboto"/>
          <w:sz w:val="22"/>
          <w:szCs w:val="22"/>
          <w:lang w:val="en-US"/>
        </w:rPr>
        <w:instrText xml:space="preserve"> ADDIN ZOTERO_ITEM CSL_CITATION {"citationID":"YsRiDJm3","properties":{"formattedCitation":"\\super 16\\nosupersub{}","plainCitation":"16","noteIndex":0},"citationItems":[{"id":4273,"uris":["http://zotero.org/users/2403727/items/BWBU3NKQ"],"itemData":{"id":4273,"type":"article-journal","container-title":"New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0F1D08" w:rsidRPr="000F1D08">
        <w:rPr>
          <w:rFonts w:ascii="Roboto" w:hAnsi="Roboto"/>
          <w:sz w:val="22"/>
          <w:vertAlign w:val="superscript"/>
        </w:rPr>
        <w:t>16</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478"/>
      <w:commentRangeStart w:id="479"/>
      <w:r w:rsidR="00DD117D">
        <w:rPr>
          <w:rFonts w:ascii="Roboto" w:hAnsi="Roboto"/>
          <w:sz w:val="22"/>
          <w:szCs w:val="22"/>
          <w:lang w:val="en-US"/>
        </w:rPr>
        <w:t xml:space="preserve">In </w:t>
      </w:r>
      <w:del w:id="480" w:author="Christoffer Vissing" w:date="2025-05-14T12:28:00Z" w16du:dateUtc="2025-05-14T10:28:00Z">
        <w:r w:rsidR="00DD117D" w:rsidDel="00107ADC">
          <w:rPr>
            <w:rFonts w:ascii="Roboto" w:hAnsi="Roboto"/>
            <w:sz w:val="22"/>
            <w:szCs w:val="22"/>
            <w:lang w:val="en-US"/>
          </w:rPr>
          <w:delText xml:space="preserve">this </w:delText>
        </w:r>
      </w:del>
      <w:ins w:id="481" w:author="Christoffer Vissing" w:date="2025-05-14T12:28:00Z" w16du:dateUtc="2025-05-14T10:28:00Z">
        <w:r w:rsidR="00107ADC">
          <w:rPr>
            <w:rFonts w:ascii="Roboto" w:hAnsi="Roboto"/>
            <w:sz w:val="22"/>
            <w:szCs w:val="22"/>
            <w:lang w:val="en-US"/>
          </w:rPr>
          <w:t xml:space="preserve">our </w:t>
        </w:r>
      </w:ins>
      <w:r w:rsidR="00DD117D">
        <w:rPr>
          <w:rFonts w:ascii="Roboto" w:hAnsi="Roboto"/>
          <w:sz w:val="22"/>
          <w:szCs w:val="22"/>
          <w:lang w:val="en-US"/>
        </w:rPr>
        <w:t xml:space="preserve">study, </w:t>
      </w:r>
      <w:del w:id="482" w:author="Christoffer Vissing" w:date="2025-05-14T12:39:00Z" w16du:dateUtc="2025-05-14T10:39:00Z">
        <w:r w:rsidR="000315ED" w:rsidDel="00143B0F">
          <w:rPr>
            <w:rFonts w:ascii="Roboto" w:hAnsi="Roboto"/>
            <w:sz w:val="22"/>
            <w:szCs w:val="22"/>
            <w:lang w:val="en-US"/>
          </w:rPr>
          <w:delText>n</w:delText>
        </w:r>
        <w:r w:rsidR="00602B0C" w:rsidDel="00143B0F">
          <w:rPr>
            <w:rFonts w:ascii="Roboto" w:hAnsi="Roboto"/>
            <w:sz w:val="22"/>
            <w:szCs w:val="22"/>
            <w:lang w:val="en-US"/>
          </w:rPr>
          <w:delText>o</w:delText>
        </w:r>
        <w:r w:rsidR="00602B0C" w:rsidRPr="00602B0C" w:rsidDel="00143B0F">
          <w:rPr>
            <w:rFonts w:ascii="Roboto" w:hAnsi="Roboto"/>
            <w:sz w:val="22"/>
            <w:szCs w:val="22"/>
            <w:lang w:val="en-US"/>
          </w:rPr>
          <w:delText xml:space="preserve"> </w:delText>
        </w:r>
        <w:r w:rsidR="00602B0C" w:rsidDel="00143B0F">
          <w:rPr>
            <w:rFonts w:ascii="Roboto" w:hAnsi="Roboto"/>
            <w:sz w:val="22"/>
            <w:szCs w:val="22"/>
            <w:lang w:val="en-US"/>
          </w:rPr>
          <w:delText>significant associations</w:delText>
        </w:r>
        <w:r w:rsidR="003B3617" w:rsidDel="00143B0F">
          <w:rPr>
            <w:rFonts w:ascii="Roboto" w:hAnsi="Roboto"/>
            <w:sz w:val="22"/>
            <w:szCs w:val="22"/>
            <w:lang w:val="en-US"/>
          </w:rPr>
          <w:delText xml:space="preserve"> were identified</w:delText>
        </w:r>
        <w:r w:rsidR="00602B0C" w:rsidDel="00143B0F">
          <w:rPr>
            <w:rFonts w:ascii="Roboto" w:hAnsi="Roboto"/>
            <w:sz w:val="22"/>
            <w:szCs w:val="22"/>
            <w:lang w:val="en-US"/>
          </w:rPr>
          <w:delText xml:space="preserve"> between </w:delText>
        </w:r>
      </w:del>
      <w:r w:rsidR="00602B0C">
        <w:rPr>
          <w:rFonts w:ascii="Roboto" w:hAnsi="Roboto"/>
          <w:sz w:val="22"/>
          <w:szCs w:val="22"/>
          <w:lang w:val="en-US"/>
        </w:rPr>
        <w:t>LV obstruction</w:t>
      </w:r>
      <w:ins w:id="483" w:author="Christoffer Vissing" w:date="2025-05-14T12:39:00Z" w16du:dateUtc="2025-05-14T10:39:00Z">
        <w:r w:rsidR="00143B0F">
          <w:rPr>
            <w:rFonts w:ascii="Roboto" w:hAnsi="Roboto"/>
            <w:sz w:val="22"/>
            <w:szCs w:val="22"/>
            <w:lang w:val="en-US"/>
          </w:rPr>
          <w:t xml:space="preserve"> was not independently associated with</w:t>
        </w:r>
      </w:ins>
      <w:r w:rsidR="00602B0C">
        <w:rPr>
          <w:rFonts w:ascii="Roboto" w:hAnsi="Roboto"/>
          <w:sz w:val="22"/>
          <w:szCs w:val="22"/>
          <w:lang w:val="en-US"/>
        </w:rPr>
        <w:t xml:space="preserve"> </w:t>
      </w:r>
      <w:del w:id="484" w:author="Christoffer Vissing" w:date="2025-05-14T12:39:00Z" w16du:dateUtc="2025-05-14T10:39:00Z">
        <w:r w:rsidR="00602B0C" w:rsidDel="00143B0F">
          <w:rPr>
            <w:rFonts w:ascii="Roboto" w:hAnsi="Roboto"/>
            <w:sz w:val="22"/>
            <w:szCs w:val="22"/>
            <w:lang w:val="en-US"/>
          </w:rPr>
          <w:delText xml:space="preserve">and </w:delText>
        </w:r>
      </w:del>
      <w:r w:rsidR="00602B0C">
        <w:rPr>
          <w:rFonts w:ascii="Roboto" w:hAnsi="Roboto"/>
          <w:sz w:val="22"/>
          <w:szCs w:val="22"/>
          <w:lang w:val="en-US"/>
        </w:rPr>
        <w:t>these outcomes</w:t>
      </w:r>
      <w:ins w:id="485" w:author="Christoffer Vissing" w:date="2025-05-14T12:36:00Z" w16du:dateUtc="2025-05-14T10:36:00Z">
        <w:r w:rsidR="00107ADC">
          <w:rPr>
            <w:rFonts w:ascii="Roboto" w:hAnsi="Roboto"/>
            <w:sz w:val="22"/>
            <w:szCs w:val="22"/>
            <w:lang w:val="en-US"/>
          </w:rPr>
          <w:t>. This</w:t>
        </w:r>
      </w:ins>
      <w:ins w:id="486" w:author="Christoffer Vissing" w:date="2025-05-14T12:32:00Z" w16du:dateUtc="2025-05-14T10:32:00Z">
        <w:r w:rsidR="00107ADC">
          <w:rPr>
            <w:rFonts w:ascii="Roboto" w:hAnsi="Roboto"/>
            <w:sz w:val="22"/>
            <w:szCs w:val="22"/>
            <w:lang w:val="en-US"/>
          </w:rPr>
          <w:t xml:space="preserve"> is </w:t>
        </w:r>
      </w:ins>
      <w:ins w:id="487" w:author="Christoffer Vissing" w:date="2025-05-14T12:40:00Z" w16du:dateUtc="2025-05-14T10:40:00Z">
        <w:r w:rsidR="00143B0F">
          <w:rPr>
            <w:rFonts w:ascii="Roboto" w:hAnsi="Roboto"/>
            <w:sz w:val="22"/>
            <w:szCs w:val="22"/>
            <w:lang w:val="en-US"/>
          </w:rPr>
          <w:t>likely</w:t>
        </w:r>
      </w:ins>
      <w:ins w:id="488" w:author="Christoffer Vissing" w:date="2025-05-14T12:32:00Z" w16du:dateUtc="2025-05-14T10:32:00Z">
        <w:r w:rsidR="00107ADC">
          <w:rPr>
            <w:rFonts w:ascii="Roboto" w:hAnsi="Roboto"/>
            <w:sz w:val="22"/>
            <w:szCs w:val="22"/>
            <w:lang w:val="en-US"/>
          </w:rPr>
          <w:t xml:space="preserve"> explained by</w:t>
        </w:r>
      </w:ins>
      <w:ins w:id="489" w:author="Christoffer Vissing" w:date="2025-05-14T12:34:00Z" w16du:dateUtc="2025-05-14T10:34:00Z">
        <w:r w:rsidR="00107ADC">
          <w:rPr>
            <w:rFonts w:ascii="Roboto" w:hAnsi="Roboto"/>
            <w:sz w:val="22"/>
            <w:szCs w:val="22"/>
            <w:lang w:val="en-US"/>
          </w:rPr>
          <w:t xml:space="preserve"> co</w:t>
        </w:r>
      </w:ins>
      <w:ins w:id="490" w:author="Christoffer Vissing" w:date="2025-05-14T12:40:00Z" w16du:dateUtc="2025-05-14T10:40:00Z">
        <w:r w:rsidR="00143B0F">
          <w:rPr>
            <w:rFonts w:ascii="Roboto" w:hAnsi="Roboto"/>
            <w:sz w:val="22"/>
            <w:szCs w:val="22"/>
            <w:lang w:val="en-US"/>
          </w:rPr>
          <w:t>nfounding by</w:t>
        </w:r>
      </w:ins>
      <w:ins w:id="491" w:author="Christoffer Vissing" w:date="2025-05-14T12:35:00Z" w16du:dateUtc="2025-05-14T10:35:00Z">
        <w:r w:rsidR="00107ADC">
          <w:rPr>
            <w:rFonts w:ascii="Roboto" w:hAnsi="Roboto"/>
            <w:sz w:val="22"/>
            <w:szCs w:val="22"/>
            <w:lang w:val="en-US"/>
          </w:rPr>
          <w:t xml:space="preserve"> </w:t>
        </w:r>
      </w:ins>
      <w:del w:id="492" w:author="Christoffer Vissing" w:date="2025-05-14T12:35:00Z" w16du:dateUtc="2025-05-14T10:35:00Z">
        <w:r w:rsidR="00602B0C" w:rsidDel="00107ADC">
          <w:rPr>
            <w:rFonts w:ascii="Roboto" w:hAnsi="Roboto"/>
            <w:sz w:val="22"/>
            <w:szCs w:val="22"/>
            <w:lang w:val="en-US"/>
          </w:rPr>
          <w:delText xml:space="preserve"> </w:delText>
        </w:r>
      </w:del>
      <w:del w:id="493" w:author="Christoffer Vissing" w:date="2025-05-14T12:32:00Z" w16du:dateUtc="2025-05-14T10:32:00Z">
        <w:r w:rsidR="00602B0C" w:rsidDel="00107ADC">
          <w:rPr>
            <w:rFonts w:ascii="Roboto" w:hAnsi="Roboto"/>
            <w:sz w:val="22"/>
            <w:szCs w:val="22"/>
            <w:lang w:val="en-US"/>
          </w:rPr>
          <w:delText>a</w:delText>
        </w:r>
        <w:r w:rsidR="00AA4526" w:rsidRPr="00DF613E" w:rsidDel="00107ADC">
          <w:rPr>
            <w:rFonts w:ascii="Roboto" w:hAnsi="Roboto"/>
            <w:sz w:val="22"/>
            <w:szCs w:val="22"/>
            <w:lang w:val="en-US"/>
          </w:rPr>
          <w:delText xml:space="preserve">fter </w:delText>
        </w:r>
      </w:del>
      <w:del w:id="494" w:author="Christoffer Vissing" w:date="2025-05-14T12:35:00Z" w16du:dateUtc="2025-05-14T10:35:00Z">
        <w:r w:rsidR="00AA4526" w:rsidRPr="00DF613E" w:rsidDel="00107ADC">
          <w:rPr>
            <w:rFonts w:ascii="Roboto" w:hAnsi="Roboto"/>
            <w:sz w:val="22"/>
            <w:szCs w:val="22"/>
            <w:lang w:val="en-US"/>
          </w:rPr>
          <w:delText>adjust</w:delText>
        </w:r>
        <w:r w:rsidR="00602B0C" w:rsidDel="00107ADC">
          <w:rPr>
            <w:rFonts w:ascii="Roboto" w:hAnsi="Roboto"/>
            <w:sz w:val="22"/>
            <w:szCs w:val="22"/>
            <w:lang w:val="en-US"/>
          </w:rPr>
          <w:delText>ing</w:delText>
        </w:r>
        <w:r w:rsidR="00AA4526" w:rsidRPr="00DF613E" w:rsidDel="00107ADC">
          <w:rPr>
            <w:rFonts w:ascii="Roboto" w:hAnsi="Roboto"/>
            <w:sz w:val="22"/>
            <w:szCs w:val="22"/>
            <w:lang w:val="en-US"/>
          </w:rPr>
          <w:delText xml:space="preserve"> for </w:delText>
        </w:r>
      </w:del>
      <w:r w:rsidR="00AA4526" w:rsidRPr="00DF613E">
        <w:rPr>
          <w:rFonts w:ascii="Roboto" w:hAnsi="Roboto"/>
          <w:sz w:val="22"/>
          <w:szCs w:val="22"/>
          <w:lang w:val="en-US"/>
        </w:rPr>
        <w:t>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ins w:id="495" w:author="Christoffer Vissing" w:date="2025-05-14T12:44:00Z" w16du:dateUtc="2025-05-14T10:44:00Z">
        <w:r w:rsidR="00143B0F">
          <w:rPr>
            <w:rFonts w:ascii="Roboto" w:hAnsi="Roboto"/>
            <w:sz w:val="22"/>
            <w:szCs w:val="22"/>
            <w:lang w:val="en-US"/>
          </w:rPr>
          <w:t>, which we controlled for</w:t>
        </w:r>
      </w:ins>
      <w:ins w:id="496" w:author="Christoffer Vissing" w:date="2025-05-14T12:35:00Z" w16du:dateUtc="2025-05-14T10:35:00Z">
        <w:r w:rsidR="00107ADC">
          <w:rPr>
            <w:rFonts w:ascii="Roboto" w:hAnsi="Roboto"/>
            <w:sz w:val="22"/>
            <w:szCs w:val="22"/>
            <w:lang w:val="en-US"/>
          </w:rPr>
          <w:t xml:space="preserve">, </w:t>
        </w:r>
      </w:ins>
      <w:ins w:id="497" w:author="Christoffer Vissing" w:date="2025-05-14T12:41:00Z" w16du:dateUtc="2025-05-14T10:41:00Z">
        <w:r w:rsidR="00143B0F">
          <w:rPr>
            <w:rFonts w:ascii="Roboto" w:hAnsi="Roboto"/>
            <w:sz w:val="22"/>
            <w:szCs w:val="22"/>
            <w:lang w:val="en-US"/>
          </w:rPr>
          <w:t>and</w:t>
        </w:r>
      </w:ins>
      <w:ins w:id="498" w:author="Christoffer Vissing" w:date="2025-05-14T12:35:00Z" w16du:dateUtc="2025-05-14T10:35:00Z">
        <w:r w:rsidR="00107ADC">
          <w:rPr>
            <w:rFonts w:ascii="Roboto" w:hAnsi="Roboto"/>
            <w:sz w:val="22"/>
            <w:szCs w:val="22"/>
            <w:lang w:val="en-US"/>
          </w:rPr>
          <w:t xml:space="preserve"> </w:t>
        </w:r>
      </w:ins>
      <w:ins w:id="499" w:author="Christoffer Vissing" w:date="2025-05-14T12:46:00Z" w16du:dateUtc="2025-05-14T10:46:00Z">
        <w:r w:rsidR="00143B0F">
          <w:rPr>
            <w:rFonts w:ascii="Roboto" w:hAnsi="Roboto"/>
            <w:sz w:val="22"/>
            <w:szCs w:val="22"/>
            <w:lang w:val="en-US"/>
          </w:rPr>
          <w:t>contemporary</w:t>
        </w:r>
      </w:ins>
      <w:ins w:id="500" w:author="Christoffer Vissing" w:date="2025-05-14T12:35:00Z" w16du:dateUtc="2025-05-14T10:35:00Z">
        <w:r w:rsidR="00107ADC">
          <w:rPr>
            <w:rFonts w:ascii="Roboto" w:hAnsi="Roboto"/>
            <w:sz w:val="22"/>
            <w:szCs w:val="22"/>
            <w:lang w:val="en-US"/>
          </w:rPr>
          <w:t xml:space="preserve"> management of </w:t>
        </w:r>
      </w:ins>
      <w:ins w:id="501" w:author="Christoffer Vissing" w:date="2025-05-14T12:41:00Z" w16du:dateUtc="2025-05-14T10:41:00Z">
        <w:r w:rsidR="00143B0F">
          <w:rPr>
            <w:rFonts w:ascii="Roboto" w:hAnsi="Roboto"/>
            <w:sz w:val="22"/>
            <w:szCs w:val="22"/>
            <w:lang w:val="en-US"/>
          </w:rPr>
          <w:t>obstruction</w:t>
        </w:r>
      </w:ins>
      <w:ins w:id="502" w:author="Christoffer Vissing" w:date="2025-05-14T12:45:00Z" w16du:dateUtc="2025-05-14T10:45:00Z">
        <w:r w:rsidR="00143B0F">
          <w:rPr>
            <w:rFonts w:ascii="Roboto" w:hAnsi="Roboto"/>
            <w:sz w:val="22"/>
            <w:szCs w:val="22"/>
            <w:lang w:val="en-US"/>
          </w:rPr>
          <w:t xml:space="preserve"> (earlier septal reduction therapy, broader beta-blocker </w:t>
        </w:r>
        <w:proofErr w:type="gramStart"/>
        <w:r w:rsidR="00143B0F">
          <w:rPr>
            <w:rFonts w:ascii="Roboto" w:hAnsi="Roboto"/>
            <w:sz w:val="22"/>
            <w:szCs w:val="22"/>
            <w:lang w:val="en-US"/>
          </w:rPr>
          <w:t>use</w:t>
        </w:r>
        <w:proofErr w:type="gramEnd"/>
        <w:r w:rsidR="00143B0F">
          <w:rPr>
            <w:rFonts w:ascii="Roboto" w:hAnsi="Roboto"/>
            <w:sz w:val="22"/>
            <w:szCs w:val="22"/>
            <w:lang w:val="en-US"/>
          </w:rPr>
          <w:t xml:space="preserve"> and routine </w:t>
        </w:r>
      </w:ins>
      <w:ins w:id="503" w:author="Christoffer Vissing" w:date="2025-05-14T12:42:00Z" w16du:dateUtc="2025-05-14T10:42:00Z">
        <w:r w:rsidR="00143B0F">
          <w:rPr>
            <w:rFonts w:ascii="Roboto" w:hAnsi="Roboto"/>
            <w:sz w:val="22"/>
            <w:szCs w:val="22"/>
            <w:lang w:val="en-US"/>
          </w:rPr>
          <w:t>anticoa</w:t>
        </w:r>
      </w:ins>
      <w:ins w:id="504" w:author="Christoffer Vissing" w:date="2025-05-14T12:45:00Z" w16du:dateUtc="2025-05-14T10:45:00Z">
        <w:r w:rsidR="00143B0F">
          <w:rPr>
            <w:rFonts w:ascii="Roboto" w:hAnsi="Roboto"/>
            <w:sz w:val="22"/>
            <w:szCs w:val="22"/>
            <w:lang w:val="en-US"/>
          </w:rPr>
          <w:t>g</w:t>
        </w:r>
      </w:ins>
      <w:ins w:id="505" w:author="Christoffer Vissing" w:date="2025-05-14T12:42:00Z" w16du:dateUtc="2025-05-14T10:42:00Z">
        <w:r w:rsidR="00143B0F">
          <w:rPr>
            <w:rFonts w:ascii="Roboto" w:hAnsi="Roboto"/>
            <w:sz w:val="22"/>
            <w:szCs w:val="22"/>
            <w:lang w:val="en-US"/>
          </w:rPr>
          <w:t>u</w:t>
        </w:r>
      </w:ins>
      <w:ins w:id="506" w:author="Christoffer Vissing" w:date="2025-05-14T12:45:00Z" w16du:dateUtc="2025-05-14T10:45:00Z">
        <w:r w:rsidR="00143B0F">
          <w:rPr>
            <w:rFonts w:ascii="Roboto" w:hAnsi="Roboto"/>
            <w:sz w:val="22"/>
            <w:szCs w:val="22"/>
            <w:lang w:val="en-US"/>
          </w:rPr>
          <w:t>l</w:t>
        </w:r>
      </w:ins>
      <w:ins w:id="507" w:author="Christoffer Vissing" w:date="2025-05-14T12:42:00Z" w16du:dateUtc="2025-05-14T10:42:00Z">
        <w:r w:rsidR="00143B0F">
          <w:rPr>
            <w:rFonts w:ascii="Roboto" w:hAnsi="Roboto"/>
            <w:sz w:val="22"/>
            <w:szCs w:val="22"/>
            <w:lang w:val="en-US"/>
          </w:rPr>
          <w:t>ation</w:t>
        </w:r>
      </w:ins>
      <w:ins w:id="508" w:author="Christoffer Vissing" w:date="2025-05-14T12:45:00Z" w16du:dateUtc="2025-05-14T10:45:00Z">
        <w:r w:rsidR="00143B0F">
          <w:rPr>
            <w:rFonts w:ascii="Roboto" w:hAnsi="Roboto"/>
            <w:sz w:val="22"/>
            <w:szCs w:val="22"/>
            <w:lang w:val="en-US"/>
          </w:rPr>
          <w:t>)</w:t>
        </w:r>
      </w:ins>
      <w:r w:rsidR="00923EF4">
        <w:rPr>
          <w:rFonts w:ascii="Roboto" w:hAnsi="Roboto"/>
          <w:sz w:val="22"/>
          <w:szCs w:val="22"/>
          <w:lang w:val="en-US"/>
        </w:rPr>
        <w:t>.</w:t>
      </w:r>
      <w:ins w:id="509" w:author="Christoffer Vissing" w:date="2025-05-14T12:27:00Z" w16du:dateUtc="2025-05-14T10:27:00Z">
        <w:r w:rsidR="00107ADC">
          <w:rPr>
            <w:rFonts w:ascii="Roboto" w:hAnsi="Roboto"/>
            <w:sz w:val="22"/>
            <w:szCs w:val="22"/>
            <w:lang w:val="en-US"/>
          </w:rPr>
          <w:t xml:space="preserve"> </w:t>
        </w:r>
      </w:ins>
      <w:r w:rsidR="006463CE" w:rsidRPr="00DF613E">
        <w:rPr>
          <w:rFonts w:ascii="Roboto" w:hAnsi="Roboto"/>
          <w:sz w:val="22"/>
          <w:szCs w:val="22"/>
          <w:lang w:val="en-US"/>
        </w:rPr>
        <w:t xml:space="preserve"> </w:t>
      </w:r>
      <w:commentRangeEnd w:id="478"/>
      <w:r w:rsidR="000B5DA3">
        <w:rPr>
          <w:rStyle w:val="Kommentarhenvisning"/>
          <w:lang w:val="en-US" w:eastAsia="en-US"/>
        </w:rPr>
        <w:commentReference w:id="478"/>
      </w:r>
      <w:commentRangeEnd w:id="479"/>
      <w:r w:rsidR="00A42FBF">
        <w:rPr>
          <w:rStyle w:val="Kommentarhenvisning"/>
          <w:lang w:val="en-US" w:eastAsia="en-US"/>
        </w:rPr>
        <w:commentReference w:id="479"/>
      </w:r>
      <w:r w:rsidR="00523C29">
        <w:rPr>
          <w:rFonts w:ascii="Roboto" w:hAnsi="Roboto"/>
          <w:sz w:val="22"/>
          <w:szCs w:val="22"/>
          <w:lang w:val="en-US"/>
        </w:rPr>
        <w:tab/>
      </w:r>
    </w:p>
    <w:p w14:paraId="49917606" w14:textId="723ADD2F"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0F1D08">
        <w:rPr>
          <w:rFonts w:ascii="Roboto" w:hAnsi="Roboto"/>
          <w:sz w:val="22"/>
          <w:szCs w:val="22"/>
          <w:lang w:val="en-US"/>
        </w:rPr>
        <w:instrText xml:space="preserve"> ADDIN ZOTERO_ITEM CSL_CITATION {"citationID":"emTkUPTP","properties":{"formattedCitation":"\\super 17,18\\nosupersub{}","plainCitation":"17,18","noteIndex":0},"citationItems":[{"id":3017,"uris":["http://zotero.org/users/2403727/items/EGYWTL4G"],"itemData":{"id":3017,"type":"article-journal","abstract":"Hypertrophic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0F1D08" w:rsidRPr="000F1D08">
        <w:rPr>
          <w:rFonts w:ascii="Roboto" w:hAnsi="Roboto"/>
          <w:sz w:val="22"/>
          <w:vertAlign w:val="superscript"/>
        </w:rPr>
        <w:t>17,18</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del w:id="510" w:author="Christoffer Vissing" w:date="2025-05-14T14:45:00Z" w16du:dateUtc="2025-05-14T12:45:00Z">
        <w:r w:rsidR="007F0426" w:rsidDel="000D3595">
          <w:rPr>
            <w:rFonts w:ascii="Roboto" w:hAnsi="Roboto"/>
            <w:sz w:val="22"/>
            <w:szCs w:val="22"/>
            <w:lang w:val="en-US"/>
          </w:rPr>
          <w:delText xml:space="preserve">may </w:delText>
        </w:r>
      </w:del>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7B6AC27" w:rsidR="008A2E9A" w:rsidRPr="00DF613E" w:rsidRDefault="00805EB6" w:rsidP="008A2E9A">
      <w:pPr>
        <w:spacing w:line="480" w:lineRule="auto"/>
        <w:rPr>
          <w:rFonts w:ascii="Roboto" w:hAnsi="Roboto"/>
          <w:b/>
          <w:bCs/>
          <w:sz w:val="22"/>
          <w:szCs w:val="22"/>
          <w:lang w:val="en-US"/>
        </w:rPr>
      </w:pPr>
      <w:ins w:id="511" w:author="Christoffer Vissing" w:date="2025-05-14T11:04:00Z" w16du:dateUtc="2025-05-14T09:04:00Z">
        <w:r>
          <w:rPr>
            <w:rFonts w:ascii="Roboto" w:hAnsi="Roboto"/>
            <w:b/>
            <w:bCs/>
            <w:sz w:val="22"/>
            <w:szCs w:val="22"/>
            <w:lang w:val="en-US"/>
          </w:rPr>
          <w:lastRenderedPageBreak/>
          <w:t xml:space="preserve">Higher </w:t>
        </w:r>
      </w:ins>
      <w:ins w:id="512" w:author="Christoffer Vissing" w:date="2025-05-14T11:05:00Z" w16du:dateUtc="2025-05-14T09:05:00Z">
        <w:r>
          <w:rPr>
            <w:rFonts w:ascii="Roboto" w:hAnsi="Roboto"/>
            <w:b/>
            <w:bCs/>
            <w:sz w:val="22"/>
            <w:szCs w:val="22"/>
            <w:lang w:val="en-US"/>
          </w:rPr>
          <w:t>B</w:t>
        </w:r>
      </w:ins>
      <w:ins w:id="513" w:author="Christoffer Vissing" w:date="2025-05-14T11:04:00Z" w16du:dateUtc="2025-05-14T09:04:00Z">
        <w:r>
          <w:rPr>
            <w:rFonts w:ascii="Roboto" w:hAnsi="Roboto"/>
            <w:b/>
            <w:bCs/>
            <w:sz w:val="22"/>
            <w:szCs w:val="22"/>
            <w:lang w:val="en-US"/>
          </w:rPr>
          <w:t>urde</w:t>
        </w:r>
      </w:ins>
      <w:ins w:id="514" w:author="Christoffer Vissing" w:date="2025-05-14T11:05:00Z" w16du:dateUtc="2025-05-14T09:05:00Z">
        <w:r>
          <w:rPr>
            <w:rFonts w:ascii="Roboto" w:hAnsi="Roboto"/>
            <w:b/>
            <w:bCs/>
            <w:sz w:val="22"/>
            <w:szCs w:val="22"/>
            <w:lang w:val="en-US"/>
          </w:rPr>
          <w:t xml:space="preserve">n </w:t>
        </w:r>
      </w:ins>
      <w:del w:id="515" w:author="Christoffer Vissing" w:date="2025-05-14T11:05:00Z" w16du:dateUtc="2025-05-14T09:05:00Z">
        <w:r w:rsidR="00B56DBA" w:rsidRPr="00DF613E" w:rsidDel="00805EB6">
          <w:rPr>
            <w:rFonts w:ascii="Roboto" w:hAnsi="Roboto"/>
            <w:b/>
            <w:bCs/>
            <w:sz w:val="22"/>
            <w:szCs w:val="22"/>
            <w:lang w:val="en-US"/>
          </w:rPr>
          <w:delText xml:space="preserve">The </w:delText>
        </w:r>
        <w:r w:rsidR="00581BBC" w:rsidDel="00805EB6">
          <w:rPr>
            <w:rFonts w:ascii="Roboto" w:hAnsi="Roboto"/>
            <w:b/>
            <w:bCs/>
            <w:sz w:val="22"/>
            <w:szCs w:val="22"/>
            <w:lang w:val="en-US"/>
          </w:rPr>
          <w:delText xml:space="preserve">Prevalence of </w:delText>
        </w:r>
      </w:del>
      <w:r w:rsidR="00581BBC">
        <w:rPr>
          <w:rFonts w:ascii="Roboto" w:hAnsi="Roboto"/>
          <w:b/>
          <w:bCs/>
          <w:sz w:val="22"/>
          <w:szCs w:val="22"/>
          <w:lang w:val="en-US"/>
        </w:rPr>
        <w:t xml:space="preserve">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w:t>
      </w:r>
      <w:del w:id="516" w:author="Christoffer Vissing" w:date="2025-05-14T11:05:00Z" w16du:dateUtc="2025-05-14T09:05:00Z">
        <w:r w:rsidR="0032350E" w:rsidRPr="00DF613E" w:rsidDel="00805EB6">
          <w:rPr>
            <w:rFonts w:ascii="Roboto" w:hAnsi="Roboto"/>
            <w:b/>
            <w:bCs/>
            <w:sz w:val="22"/>
            <w:szCs w:val="22"/>
            <w:lang w:val="en-US"/>
          </w:rPr>
          <w:delText xml:space="preserve">are Higher </w:delText>
        </w:r>
      </w:del>
      <w:r w:rsidR="0032350E" w:rsidRPr="00DF613E">
        <w:rPr>
          <w:rFonts w:ascii="Roboto" w:hAnsi="Roboto"/>
          <w:b/>
          <w:bCs/>
          <w:sz w:val="22"/>
          <w:szCs w:val="22"/>
          <w:lang w:val="en-US"/>
        </w:rPr>
        <w:t xml:space="preserve">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6C857374" w:rsidR="00D8701C" w:rsidRPr="000A552B" w:rsidRDefault="00805EB6" w:rsidP="00D8701C">
      <w:pPr>
        <w:spacing w:line="480" w:lineRule="auto"/>
        <w:rPr>
          <w:rFonts w:ascii="Roboto" w:hAnsi="Roboto"/>
          <w:sz w:val="22"/>
          <w:szCs w:val="22"/>
          <w:lang w:val="en-US"/>
        </w:rPr>
      </w:pPr>
      <w:ins w:id="517" w:author="Christoffer Vissing" w:date="2025-05-14T11:10:00Z" w16du:dateUtc="2025-05-14T09:10:00Z">
        <w:r>
          <w:rPr>
            <w:rFonts w:ascii="Roboto" w:hAnsi="Roboto"/>
            <w:sz w:val="22"/>
            <w:szCs w:val="22"/>
            <w:lang w:val="en-US"/>
          </w:rPr>
          <w:t>After age</w:t>
        </w:r>
      </w:ins>
      <w:ins w:id="518" w:author="Christoffer Vissing" w:date="2025-05-14T11:43:00Z" w16du:dateUtc="2025-05-14T09:43:00Z">
        <w:r w:rsidR="00EB19D3">
          <w:rPr>
            <w:rFonts w:ascii="Roboto" w:hAnsi="Roboto"/>
            <w:sz w:val="22"/>
            <w:szCs w:val="22"/>
            <w:lang w:val="en-US"/>
          </w:rPr>
          <w:t>-adjustment</w:t>
        </w:r>
      </w:ins>
      <w:ins w:id="519" w:author="Christoffer Vissing" w:date="2025-05-14T11:10:00Z" w16du:dateUtc="2025-05-14T09:10:00Z">
        <w:r>
          <w:rPr>
            <w:rFonts w:ascii="Roboto" w:hAnsi="Roboto"/>
            <w:sz w:val="22"/>
            <w:szCs w:val="22"/>
            <w:lang w:val="en-US"/>
          </w:rPr>
          <w:t xml:space="preserve">, </w:t>
        </w:r>
      </w:ins>
      <w:del w:id="520" w:author="Christoffer Vissing" w:date="2025-05-14T11:10:00Z" w16du:dateUtc="2025-05-14T09:10:00Z">
        <w:r w:rsidR="000D4738" w:rsidDel="00805EB6">
          <w:rPr>
            <w:rFonts w:ascii="Roboto" w:hAnsi="Roboto"/>
            <w:sz w:val="22"/>
            <w:szCs w:val="22"/>
            <w:lang w:val="en-US"/>
          </w:rPr>
          <w:delText xml:space="preserve">Adding to these prior data, </w:delText>
        </w:r>
      </w:del>
      <w:r w:rsidR="000D4738">
        <w:rPr>
          <w:rFonts w:ascii="Roboto" w:hAnsi="Roboto"/>
          <w:sz w:val="22"/>
          <w:szCs w:val="22"/>
          <w:lang w:val="en-US"/>
        </w:rPr>
        <w:t>we found</w:t>
      </w:r>
      <w:del w:id="521" w:author="Christoffer Vissing" w:date="2025-05-14T11:10:00Z" w16du:dateUtc="2025-05-14T09:10:00Z">
        <w:r w:rsidR="000D4738" w:rsidDel="00805EB6">
          <w:rPr>
            <w:rFonts w:ascii="Roboto" w:hAnsi="Roboto"/>
            <w:sz w:val="22"/>
            <w:szCs w:val="22"/>
            <w:lang w:val="en-US"/>
          </w:rPr>
          <w:delText xml:space="preserve"> that</w:delText>
        </w:r>
        <w:r w:rsidR="00850C14" w:rsidRPr="00DF613E" w:rsidDel="00805EB6">
          <w:rPr>
            <w:rFonts w:ascii="Roboto" w:hAnsi="Roboto"/>
            <w:sz w:val="22"/>
            <w:szCs w:val="22"/>
            <w:lang w:val="en-US"/>
          </w:rPr>
          <w:delText>,</w:delText>
        </w:r>
      </w:del>
      <w:r w:rsidR="00850C14" w:rsidRPr="00DF613E">
        <w:rPr>
          <w:rFonts w:ascii="Roboto" w:hAnsi="Roboto"/>
          <w:sz w:val="22"/>
          <w:szCs w:val="22"/>
          <w:lang w:val="en-US"/>
        </w:rPr>
        <w:t xml:space="preserve"> </w:t>
      </w:r>
      <w:del w:id="522" w:author="Christoffer Vissing" w:date="2025-05-14T11:43:00Z" w16du:dateUtc="2025-05-14T09:43:00Z">
        <w:r w:rsidR="00850C14" w:rsidRPr="00DF613E" w:rsidDel="00EB19D3">
          <w:rPr>
            <w:rFonts w:ascii="Roboto" w:hAnsi="Roboto"/>
            <w:sz w:val="22"/>
            <w:szCs w:val="22"/>
            <w:lang w:val="en-US"/>
          </w:rPr>
          <w:delText>p</w:delText>
        </w:r>
        <w:r w:rsidR="007D28C4" w:rsidRPr="00DF613E" w:rsidDel="00EB19D3">
          <w:rPr>
            <w:rFonts w:ascii="Roboto" w:hAnsi="Roboto"/>
            <w:sz w:val="22"/>
            <w:szCs w:val="22"/>
            <w:lang w:val="en-US"/>
          </w:rPr>
          <w:delText>atients with</w:delText>
        </w:r>
      </w:del>
      <w:ins w:id="523" w:author="Christoffer Vissing" w:date="2025-05-14T11:43:00Z" w16du:dateUtc="2025-05-14T09:43:00Z">
        <w:r w:rsidR="00EB19D3">
          <w:rPr>
            <w:rFonts w:ascii="Roboto" w:hAnsi="Roboto"/>
            <w:sz w:val="22"/>
            <w:szCs w:val="22"/>
            <w:lang w:val="en-US"/>
          </w:rPr>
          <w:t>a higher risk</w:t>
        </w:r>
      </w:ins>
      <w:del w:id="524" w:author="Christoffer Vissing" w:date="2025-05-14T11:43:00Z" w16du:dateUtc="2025-05-14T09:43:00Z">
        <w:r w:rsidR="007D28C4" w:rsidRPr="00DF613E" w:rsidDel="00EB19D3">
          <w:rPr>
            <w:rFonts w:ascii="Roboto" w:hAnsi="Roboto"/>
            <w:sz w:val="22"/>
            <w:szCs w:val="22"/>
            <w:lang w:val="en-US"/>
          </w:rPr>
          <w:delText xml:space="preserve"> sarcomeric HCM </w:delText>
        </w:r>
        <w:r w:rsidR="00080A63" w:rsidRPr="00DF613E" w:rsidDel="00EB19D3">
          <w:rPr>
            <w:rFonts w:ascii="Roboto" w:hAnsi="Roboto"/>
            <w:sz w:val="22"/>
            <w:szCs w:val="22"/>
            <w:lang w:val="en-US"/>
          </w:rPr>
          <w:delText>had</w:delText>
        </w:r>
        <w:r w:rsidR="007D28C4" w:rsidRPr="00DF613E" w:rsidDel="00EB19D3">
          <w:rPr>
            <w:rFonts w:ascii="Roboto" w:hAnsi="Roboto"/>
            <w:sz w:val="22"/>
            <w:szCs w:val="22"/>
            <w:lang w:val="en-US"/>
          </w:rPr>
          <w:delText xml:space="preserve"> a higher prevalence</w:delText>
        </w:r>
      </w:del>
      <w:r w:rsidR="007D28C4" w:rsidRPr="00DF613E">
        <w:rPr>
          <w:rFonts w:ascii="Roboto" w:hAnsi="Roboto"/>
          <w:sz w:val="22"/>
          <w:szCs w:val="22"/>
          <w:lang w:val="en-US"/>
        </w:rPr>
        <w:t xml:space="preserv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525" w:author="Christoffer Vissing" w:date="2025-05-14T11:11:00Z" w16du:dateUtc="2025-05-14T09:11:00Z">
        <w:r>
          <w:rPr>
            <w:rFonts w:ascii="Roboto" w:hAnsi="Roboto"/>
            <w:sz w:val="22"/>
            <w:szCs w:val="22"/>
            <w:lang w:val="en-US"/>
          </w:rPr>
          <w:t xml:space="preserve">. </w:t>
        </w:r>
      </w:ins>
      <w:del w:id="526" w:author="Christoffer Vissing" w:date="2025-05-14T11:11:00Z" w16du:dateUtc="2025-05-14T09:11:00Z">
        <w:r w:rsidR="000D4738" w:rsidDel="00805EB6">
          <w:rPr>
            <w:rFonts w:ascii="Roboto" w:hAnsi="Roboto"/>
            <w:sz w:val="22"/>
            <w:szCs w:val="22"/>
            <w:lang w:val="en-US"/>
          </w:rPr>
          <w:delText xml:space="preserve">, </w:delText>
        </w:r>
        <w:r w:rsidR="0084459B" w:rsidDel="00805EB6">
          <w:rPr>
            <w:rFonts w:ascii="Roboto" w:hAnsi="Roboto"/>
            <w:sz w:val="22"/>
            <w:szCs w:val="22"/>
            <w:lang w:val="en-US"/>
          </w:rPr>
          <w:delText>when</w:delText>
        </w:r>
        <w:r w:rsidR="000D4738" w:rsidRPr="00DF613E" w:rsidDel="00805EB6">
          <w:rPr>
            <w:rFonts w:ascii="Roboto" w:hAnsi="Roboto"/>
            <w:sz w:val="22"/>
            <w:szCs w:val="22"/>
            <w:lang w:val="en-US"/>
          </w:rPr>
          <w:delText xml:space="preserve"> performing age-specific analyses to account for the older age of</w:delText>
        </w:r>
        <w:r w:rsidR="000D4738" w:rsidDel="00805EB6">
          <w:rPr>
            <w:rFonts w:ascii="Roboto" w:hAnsi="Roboto"/>
            <w:sz w:val="22"/>
            <w:szCs w:val="22"/>
            <w:lang w:val="en-US"/>
          </w:rPr>
          <w:delText xml:space="preserve"> patients with</w:delText>
        </w:r>
        <w:r w:rsidR="000D4738" w:rsidRPr="00DF613E" w:rsidDel="00805EB6">
          <w:rPr>
            <w:rFonts w:ascii="Roboto" w:hAnsi="Roboto"/>
            <w:sz w:val="22"/>
            <w:szCs w:val="22"/>
            <w:lang w:val="en-US"/>
          </w:rPr>
          <w:delText xml:space="preserve"> non-sarcomeric HCM</w:delText>
        </w:r>
        <w:r w:rsidR="007D28C4" w:rsidRPr="00DF613E" w:rsidDel="00805EB6">
          <w:rPr>
            <w:rFonts w:ascii="Roboto" w:hAnsi="Roboto"/>
            <w:sz w:val="22"/>
            <w:szCs w:val="22"/>
            <w:lang w:val="en-US"/>
          </w:rPr>
          <w:delText xml:space="preserve">. </w:delText>
        </w:r>
        <w:r w:rsidR="00FA685D" w:rsidRPr="00DF613E" w:rsidDel="00805EB6">
          <w:rPr>
            <w:rFonts w:ascii="Roboto" w:hAnsi="Roboto"/>
            <w:sz w:val="22"/>
            <w:szCs w:val="22"/>
            <w:lang w:val="en-US"/>
          </w:rPr>
          <w:delText>Overall, t</w:delText>
        </w:r>
      </w:del>
      <w:del w:id="527" w:author="Christoffer Vissing" w:date="2025-05-14T11:44:00Z" w16du:dateUtc="2025-05-14T09:44:00Z">
        <w:r w:rsidR="00FA685D" w:rsidRPr="00DF613E" w:rsidDel="00EB19D3">
          <w:rPr>
            <w:rFonts w:ascii="Roboto" w:hAnsi="Roboto"/>
            <w:sz w:val="22"/>
            <w:szCs w:val="22"/>
            <w:lang w:val="en-US"/>
          </w:rPr>
          <w:delText>he</w:delText>
        </w:r>
        <w:r w:rsidR="00BB4E02" w:rsidRPr="00DF613E" w:rsidDel="00EB19D3">
          <w:rPr>
            <w:rFonts w:ascii="Roboto" w:hAnsi="Roboto"/>
            <w:sz w:val="22"/>
            <w:szCs w:val="22"/>
            <w:lang w:val="en-US"/>
          </w:rPr>
          <w:delText xml:space="preserve"> a</w:delText>
        </w:r>
      </w:del>
      <w:ins w:id="528" w:author="Christoffer Vissing" w:date="2025-05-14T11:44:00Z" w16du:dateUtc="2025-05-14T09:44:00Z">
        <w:r w:rsidR="00EB19D3">
          <w:rPr>
            <w:rFonts w:ascii="Roboto" w:hAnsi="Roboto"/>
            <w:sz w:val="22"/>
            <w:szCs w:val="22"/>
            <w:lang w:val="en-US"/>
          </w:rPr>
          <w:t>A</w:t>
        </w:r>
      </w:ins>
      <w:r w:rsidR="00BB4E02" w:rsidRPr="00DF613E">
        <w:rPr>
          <w:rFonts w:ascii="Roboto" w:hAnsi="Roboto"/>
          <w:sz w:val="22"/>
          <w:szCs w:val="22"/>
          <w:lang w:val="en-US"/>
        </w:rPr>
        <w:t>ge-standardized incidence rate</w:t>
      </w:r>
      <w:r w:rsidR="0083228C" w:rsidRPr="00DF613E">
        <w:rPr>
          <w:rFonts w:ascii="Roboto" w:hAnsi="Roboto"/>
          <w:sz w:val="22"/>
          <w:szCs w:val="22"/>
          <w:lang w:val="en-US"/>
        </w:rPr>
        <w:t>s</w:t>
      </w:r>
      <w:ins w:id="529" w:author="Christoffer Vissing" w:date="2025-05-14T11:44:00Z" w16du:dateUtc="2025-05-14T09:44:00Z">
        <w:r w:rsidR="00EB19D3">
          <w:rPr>
            <w:rFonts w:ascii="Roboto" w:hAnsi="Roboto"/>
            <w:sz w:val="22"/>
            <w:szCs w:val="22"/>
            <w:lang w:val="en-US"/>
          </w:rPr>
          <w:t xml:space="preserve"> for these outcomes</w:t>
        </w:r>
      </w:ins>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w:t>
      </w:r>
      <w:del w:id="530" w:author="Christoffer Vissing" w:date="2025-05-14T11:45:00Z" w16du:dateUtc="2025-05-14T09:45:00Z">
        <w:r w:rsidR="00BB4E02" w:rsidRPr="00DF613E" w:rsidDel="007C273C">
          <w:rPr>
            <w:rFonts w:ascii="Roboto" w:hAnsi="Roboto"/>
            <w:sz w:val="22"/>
            <w:szCs w:val="22"/>
            <w:lang w:val="en-US"/>
          </w:rPr>
          <w:delText>in patients with</w:delText>
        </w:r>
      </w:del>
      <w:ins w:id="531" w:author="Christoffer Vissing" w:date="2025-05-14T11:45:00Z" w16du:dateUtc="2025-05-14T09:45:00Z">
        <w:r w:rsidR="007C273C">
          <w:rPr>
            <w:rFonts w:ascii="Roboto" w:hAnsi="Roboto"/>
            <w:sz w:val="22"/>
            <w:szCs w:val="22"/>
            <w:lang w:val="en-US"/>
          </w:rPr>
          <w:t>than in</w:t>
        </w:r>
      </w:ins>
      <w:r w:rsidR="00BB4E02" w:rsidRPr="00DF613E">
        <w:rPr>
          <w:rFonts w:ascii="Roboto" w:hAnsi="Roboto"/>
          <w:sz w:val="22"/>
          <w:szCs w:val="22"/>
          <w:lang w:val="en-US"/>
        </w:rPr>
        <w:t xml:space="preserve"> </w:t>
      </w:r>
      <w:ins w:id="532" w:author="Christoffer Vissing" w:date="2025-05-14T11:45:00Z" w16du:dateUtc="2025-05-14T09:45:00Z">
        <w:r w:rsidR="007C273C">
          <w:rPr>
            <w:rFonts w:ascii="Roboto" w:hAnsi="Roboto"/>
            <w:sz w:val="22"/>
            <w:szCs w:val="22"/>
            <w:lang w:val="en-US"/>
          </w:rPr>
          <w:t>non-</w:t>
        </w:r>
      </w:ins>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w:t>
      </w:r>
      <w:del w:id="533" w:author="Christoffer Vissing" w:date="2025-05-14T11:45:00Z" w16du:dateUtc="2025-05-14T09:45:00Z">
        <w:r w:rsidR="00BB4E02" w:rsidRPr="00DF613E" w:rsidDel="007C273C">
          <w:rPr>
            <w:rFonts w:ascii="Roboto" w:hAnsi="Roboto"/>
            <w:sz w:val="22"/>
            <w:szCs w:val="22"/>
            <w:lang w:val="en-US"/>
          </w:rPr>
          <w:delText xml:space="preserve"> for </w:delText>
        </w:r>
        <w:r w:rsidR="00B56DBA" w:rsidRPr="00DF613E" w:rsidDel="007C273C">
          <w:rPr>
            <w:rFonts w:ascii="Roboto" w:hAnsi="Roboto"/>
            <w:sz w:val="22"/>
            <w:szCs w:val="22"/>
            <w:lang w:val="en-US"/>
          </w:rPr>
          <w:delText>each of these outcomes</w:delText>
        </w:r>
      </w:del>
      <w:r w:rsidR="00B56DBA" w:rsidRPr="00DF613E">
        <w:rPr>
          <w:rFonts w:ascii="Roboto" w:hAnsi="Roboto"/>
          <w:sz w:val="22"/>
          <w:szCs w:val="22"/>
          <w:lang w:val="en-US"/>
        </w:rPr>
        <w:t>.</w:t>
      </w:r>
      <w:r w:rsidR="00D8701C" w:rsidRPr="00DF613E">
        <w:rPr>
          <w:rFonts w:ascii="Roboto" w:hAnsi="Roboto"/>
          <w:sz w:val="22"/>
          <w:szCs w:val="22"/>
          <w:lang w:val="en-US"/>
        </w:rPr>
        <w:t xml:space="preserve"> </w:t>
      </w:r>
      <w:r w:rsidR="00D54922">
        <w:rPr>
          <w:rFonts w:ascii="Roboto" w:hAnsi="Roboto"/>
          <w:sz w:val="22"/>
          <w:szCs w:val="22"/>
          <w:lang w:val="en-US"/>
        </w:rPr>
        <w:t xml:space="preserve">For atrial fibrillation, this </w:t>
      </w:r>
      <w:del w:id="534" w:author="Christoffer Vissing" w:date="2025-05-14T11:45:00Z" w16du:dateUtc="2025-05-14T09:45:00Z">
        <w:r w:rsidR="00D54922" w:rsidDel="007C273C">
          <w:rPr>
            <w:rFonts w:ascii="Roboto" w:hAnsi="Roboto"/>
            <w:sz w:val="22"/>
            <w:szCs w:val="22"/>
            <w:lang w:val="en-US"/>
          </w:rPr>
          <w:delText xml:space="preserve">finding </w:delText>
        </w:r>
      </w:del>
      <w:r w:rsidR="00D54922">
        <w:rPr>
          <w:rFonts w:ascii="Roboto" w:hAnsi="Roboto"/>
          <w:sz w:val="22"/>
          <w:szCs w:val="22"/>
          <w:lang w:val="en-US"/>
        </w:rPr>
        <w:t xml:space="preserve">was primarily due to </w:t>
      </w:r>
      <w:del w:id="535" w:author="Christoffer Vissing" w:date="2025-05-14T11:45:00Z" w16du:dateUtc="2025-05-14T09:45:00Z">
        <w:r w:rsidR="00D54922" w:rsidDel="007C273C">
          <w:rPr>
            <w:rFonts w:ascii="Roboto" w:hAnsi="Roboto"/>
            <w:sz w:val="22"/>
            <w:szCs w:val="22"/>
            <w:lang w:val="en-US"/>
          </w:rPr>
          <w:delText xml:space="preserve">atrial fibrillation </w:delText>
        </w:r>
      </w:del>
      <w:r w:rsidR="00D54922">
        <w:rPr>
          <w:rFonts w:ascii="Roboto" w:hAnsi="Roboto"/>
          <w:sz w:val="22"/>
          <w:szCs w:val="22"/>
          <w:lang w:val="en-US"/>
        </w:rPr>
        <w:t>emerg</w:t>
      </w:r>
      <w:ins w:id="536" w:author="Christoffer Vissing" w:date="2025-05-14T11:45:00Z" w16du:dateUtc="2025-05-14T09:45:00Z">
        <w:r w:rsidR="007C273C">
          <w:rPr>
            <w:rFonts w:ascii="Roboto" w:hAnsi="Roboto"/>
            <w:sz w:val="22"/>
            <w:szCs w:val="22"/>
            <w:lang w:val="en-US"/>
          </w:rPr>
          <w:t>ence</w:t>
        </w:r>
      </w:ins>
      <w:del w:id="537" w:author="Christoffer Vissing" w:date="2025-05-14T11:45:00Z" w16du:dateUtc="2025-05-14T09:45:00Z">
        <w:r w:rsidR="00D54922" w:rsidDel="007C273C">
          <w:rPr>
            <w:rFonts w:ascii="Roboto" w:hAnsi="Roboto"/>
            <w:sz w:val="22"/>
            <w:szCs w:val="22"/>
            <w:lang w:val="en-US"/>
          </w:rPr>
          <w:delText>ing</w:delText>
        </w:r>
      </w:del>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w:t>
      </w:r>
      <w:del w:id="538" w:author="Christoffer Vissing" w:date="2025-05-14T15:41:00Z" w16du:dateUtc="2025-05-14T13:41:00Z">
        <w:r w:rsidR="00636ED5" w:rsidDel="00A4312D">
          <w:rPr>
            <w:rFonts w:ascii="Roboto" w:hAnsi="Roboto"/>
            <w:sz w:val="22"/>
            <w:szCs w:val="22"/>
            <w:lang w:val="en-US"/>
          </w:rPr>
          <w:delText xml:space="preserve">patients </w:delText>
        </w:r>
      </w:del>
      <w:ins w:id="539" w:author="Christoffer Vissing" w:date="2025-05-14T15:41:00Z" w16du:dateUtc="2025-05-14T13:41:00Z">
        <w:r w:rsidR="00A4312D">
          <w:rPr>
            <w:rFonts w:ascii="Roboto" w:hAnsi="Roboto"/>
            <w:sz w:val="22"/>
            <w:szCs w:val="22"/>
            <w:lang w:val="en-US"/>
          </w:rPr>
          <w:t>those</w:t>
        </w:r>
        <w:r w:rsidR="00A4312D">
          <w:rPr>
            <w:rFonts w:ascii="Roboto" w:hAnsi="Roboto"/>
            <w:sz w:val="22"/>
            <w:szCs w:val="22"/>
            <w:lang w:val="en-US"/>
          </w:rPr>
          <w:t xml:space="preserve"> </w:t>
        </w:r>
      </w:ins>
      <w:r w:rsidR="00636ED5">
        <w:rPr>
          <w:rFonts w:ascii="Roboto" w:hAnsi="Roboto"/>
          <w:sz w:val="22"/>
          <w:szCs w:val="22"/>
          <w:lang w:val="en-US"/>
        </w:rPr>
        <w:t xml:space="preserve">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540"/>
      <w:commentRangeStart w:id="541"/>
      <w:commentRangeStart w:id="542"/>
      <w:r w:rsidR="00636ED5">
        <w:rPr>
          <w:rFonts w:ascii="Roboto" w:hAnsi="Roboto"/>
          <w:sz w:val="22"/>
          <w:szCs w:val="22"/>
          <w:lang w:val="en-US"/>
        </w:rPr>
        <w:t xml:space="preserve">ventricular arrhythmias </w:t>
      </w:r>
      <w:del w:id="543" w:author="Christoffer Vissing" w:date="2025-05-14T11:46:00Z" w16du:dateUtc="2025-05-14T09:46:00Z">
        <w:r w:rsidR="00636ED5" w:rsidDel="007C273C">
          <w:rPr>
            <w:rFonts w:ascii="Roboto" w:hAnsi="Roboto"/>
            <w:sz w:val="22"/>
            <w:szCs w:val="22"/>
            <w:lang w:val="en-US"/>
          </w:rPr>
          <w:delText xml:space="preserve">seemed </w:delText>
        </w:r>
        <w:r w:rsidR="00A81610" w:rsidDel="007C273C">
          <w:rPr>
            <w:rFonts w:ascii="Roboto" w:hAnsi="Roboto"/>
            <w:sz w:val="22"/>
            <w:szCs w:val="22"/>
            <w:lang w:val="en-US"/>
          </w:rPr>
          <w:delText>be</w:delText>
        </w:r>
      </w:del>
      <w:ins w:id="544" w:author="Christoffer Vissing" w:date="2025-05-14T11:58:00Z" w16du:dateUtc="2025-05-14T09:58:00Z">
        <w:r w:rsidR="00344AA0">
          <w:rPr>
            <w:rFonts w:ascii="Roboto" w:hAnsi="Roboto"/>
            <w:sz w:val="22"/>
            <w:szCs w:val="22"/>
            <w:lang w:val="en-US"/>
          </w:rPr>
          <w:t>was</w:t>
        </w:r>
      </w:ins>
      <w:ins w:id="545" w:author="Christoffer Vissing" w:date="2025-05-14T11:46:00Z" w16du:dateUtc="2025-05-14T09:46:00Z">
        <w:r w:rsidR="007C273C">
          <w:rPr>
            <w:rFonts w:ascii="Roboto" w:hAnsi="Roboto"/>
            <w:sz w:val="22"/>
            <w:szCs w:val="22"/>
            <w:lang w:val="en-US"/>
          </w:rPr>
          <w:t xml:space="preserve"> </w:t>
        </w:r>
      </w:ins>
      <w:del w:id="546" w:author="Christoffer Vissing" w:date="2025-05-14T11:46:00Z" w16du:dateUtc="2025-05-14T09:46:00Z">
        <w:r w:rsidR="00A81610" w:rsidDel="007C273C">
          <w:rPr>
            <w:rFonts w:ascii="Roboto" w:hAnsi="Roboto"/>
            <w:sz w:val="22"/>
            <w:szCs w:val="22"/>
            <w:lang w:val="en-US"/>
          </w:rPr>
          <w:delText xml:space="preserve"> equal</w:delText>
        </w:r>
      </w:del>
      <w:ins w:id="547" w:author="Christoffer Vissing" w:date="2025-05-14T11:46:00Z" w16du:dateUtc="2025-05-14T09:46:00Z">
        <w:r w:rsidR="007C273C">
          <w:rPr>
            <w:rFonts w:ascii="Roboto" w:hAnsi="Roboto"/>
            <w:sz w:val="22"/>
            <w:szCs w:val="22"/>
            <w:lang w:val="en-US"/>
          </w:rPr>
          <w:t>similar</w:t>
        </w:r>
      </w:ins>
      <w:r w:rsidR="00A81610">
        <w:rPr>
          <w:rFonts w:ascii="Roboto" w:hAnsi="Roboto"/>
          <w:sz w:val="22"/>
          <w:szCs w:val="22"/>
          <w:lang w:val="en-US"/>
        </w:rPr>
        <w:t xml:space="preserve"> </w:t>
      </w:r>
      <w:del w:id="548" w:author="Christoffer Vissing" w:date="2025-05-14T11:58:00Z" w16du:dateUtc="2025-05-14T09:58:00Z">
        <w:r w:rsidR="00A81610" w:rsidDel="00344AA0">
          <w:rPr>
            <w:rFonts w:ascii="Roboto" w:hAnsi="Roboto"/>
            <w:sz w:val="22"/>
            <w:szCs w:val="22"/>
            <w:lang w:val="en-US"/>
          </w:rPr>
          <w:delText xml:space="preserve">at younger ages </w:delText>
        </w:r>
      </w:del>
      <w:ins w:id="549" w:author="Christoffer Vissing" w:date="2025-05-14T11:58:00Z" w16du:dateUtc="2025-05-14T09:58:00Z">
        <w:r w:rsidR="00344AA0">
          <w:rPr>
            <w:rFonts w:ascii="Roboto" w:hAnsi="Roboto"/>
            <w:sz w:val="22"/>
            <w:szCs w:val="22"/>
            <w:lang w:val="en-US"/>
          </w:rPr>
          <w:t xml:space="preserve">in youth </w:t>
        </w:r>
      </w:ins>
      <w:r w:rsidR="00A81610">
        <w:rPr>
          <w:rFonts w:ascii="Roboto" w:hAnsi="Roboto"/>
          <w:sz w:val="22"/>
          <w:szCs w:val="22"/>
          <w:lang w:val="en-US"/>
        </w:rPr>
        <w:t xml:space="preserve">but </w:t>
      </w:r>
      <w:del w:id="550" w:author="Christoffer Vissing" w:date="2025-05-12T15:13:00Z" w16du:dateUtc="2025-05-12T13:13:00Z">
        <w:r w:rsidR="00636ED5" w:rsidDel="00C22745">
          <w:rPr>
            <w:rFonts w:ascii="Roboto" w:hAnsi="Roboto"/>
            <w:sz w:val="22"/>
            <w:szCs w:val="22"/>
            <w:lang w:val="en-US"/>
          </w:rPr>
          <w:delText xml:space="preserve"> </w:delText>
        </w:r>
      </w:del>
      <w:r w:rsidR="00636ED5">
        <w:rPr>
          <w:rFonts w:ascii="Roboto" w:hAnsi="Roboto"/>
          <w:sz w:val="22"/>
          <w:szCs w:val="22"/>
          <w:lang w:val="en-US"/>
        </w:rPr>
        <w:t>persist</w:t>
      </w:r>
      <w:ins w:id="551" w:author="Christoffer Vissing" w:date="2025-05-12T15:13:00Z" w16du:dateUtc="2025-05-12T13:13:00Z">
        <w:r w:rsidR="00C22745">
          <w:rPr>
            <w:rFonts w:ascii="Roboto" w:hAnsi="Roboto"/>
            <w:sz w:val="22"/>
            <w:szCs w:val="22"/>
            <w:lang w:val="en-US"/>
          </w:rPr>
          <w:t>ed</w:t>
        </w:r>
      </w:ins>
      <w:r w:rsidR="00636ED5">
        <w:rPr>
          <w:rFonts w:ascii="Roboto" w:hAnsi="Roboto"/>
          <w:sz w:val="22"/>
          <w:szCs w:val="22"/>
          <w:lang w:val="en-US"/>
        </w:rPr>
        <w:t xml:space="preserve"> into old</w:t>
      </w:r>
      <w:del w:id="552" w:author="Christoffer Vissing" w:date="2025-05-14T11:46:00Z" w16du:dateUtc="2025-05-14T09:46:00Z">
        <w:r w:rsidR="00636ED5" w:rsidDel="007C273C">
          <w:rPr>
            <w:rFonts w:ascii="Roboto" w:hAnsi="Roboto"/>
            <w:sz w:val="22"/>
            <w:szCs w:val="22"/>
            <w:lang w:val="en-US"/>
          </w:rPr>
          <w:delText>er</w:delText>
        </w:r>
      </w:del>
      <w:r w:rsidR="00636ED5">
        <w:rPr>
          <w:rFonts w:ascii="Roboto" w:hAnsi="Roboto"/>
          <w:sz w:val="22"/>
          <w:szCs w:val="22"/>
          <w:lang w:val="en-US"/>
        </w:rPr>
        <w:t xml:space="preserve"> age in </w:t>
      </w:r>
      <w:del w:id="553" w:author="Christoffer Vissing" w:date="2025-05-14T15:40:00Z" w16du:dateUtc="2025-05-14T13:40:00Z">
        <w:r w:rsidR="00636ED5" w:rsidDel="00A4312D">
          <w:rPr>
            <w:rFonts w:ascii="Roboto" w:hAnsi="Roboto"/>
            <w:sz w:val="22"/>
            <w:szCs w:val="22"/>
            <w:lang w:val="en-US"/>
          </w:rPr>
          <w:delText xml:space="preserve">patients with </w:delText>
        </w:r>
      </w:del>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r w:rsidR="00D54922">
        <w:rPr>
          <w:rFonts w:ascii="Roboto" w:hAnsi="Roboto"/>
          <w:sz w:val="22"/>
          <w:szCs w:val="22"/>
          <w:lang w:val="en-US"/>
        </w:rPr>
        <w:t xml:space="preserve"> </w:t>
      </w:r>
      <w:commentRangeEnd w:id="540"/>
      <w:r w:rsidR="00D0466C">
        <w:rPr>
          <w:rStyle w:val="Kommentarhenvisning"/>
          <w:lang w:val="en-US" w:eastAsia="en-US"/>
        </w:rPr>
        <w:commentReference w:id="540"/>
      </w:r>
      <w:commentRangeEnd w:id="541"/>
      <w:r w:rsidR="009520DB">
        <w:rPr>
          <w:rStyle w:val="Kommentarhenvisning"/>
          <w:lang w:val="en-US" w:eastAsia="en-US"/>
        </w:rPr>
        <w:commentReference w:id="541"/>
      </w:r>
      <w:commentRangeEnd w:id="542"/>
      <w:r w:rsidR="00A42FBF">
        <w:rPr>
          <w:rStyle w:val="Kommentarhenvisning"/>
          <w:lang w:val="en-US" w:eastAsia="en-US"/>
        </w:rPr>
        <w:commentReference w:id="542"/>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w:t>
      </w:r>
      <w:del w:id="554" w:author="Christoffer Vissing" w:date="2025-05-14T11:47:00Z" w16du:dateUtc="2025-05-14T09:47:00Z">
        <w:r w:rsidR="00C42F04" w:rsidRPr="00DF613E" w:rsidDel="007C273C">
          <w:rPr>
            <w:rFonts w:ascii="Roboto" w:hAnsi="Roboto"/>
            <w:sz w:val="22"/>
            <w:szCs w:val="22"/>
            <w:lang w:val="en-US"/>
          </w:rPr>
          <w:delText xml:space="preserve">these </w:delText>
        </w:r>
      </w:del>
      <w:ins w:id="555" w:author="Christoffer Vissing" w:date="2025-05-14T11:47:00Z" w16du:dateUtc="2025-05-14T09:47:00Z">
        <w:r w:rsidR="007C273C">
          <w:rPr>
            <w:rFonts w:ascii="Roboto" w:hAnsi="Roboto"/>
            <w:sz w:val="22"/>
            <w:szCs w:val="22"/>
            <w:lang w:val="en-US"/>
          </w:rPr>
          <w:t>atrial fibrillation and LV systolic dysfunction</w:t>
        </w:r>
        <w:r w:rsidR="007C273C" w:rsidRPr="00DF613E">
          <w:rPr>
            <w:rFonts w:ascii="Roboto" w:hAnsi="Roboto"/>
            <w:sz w:val="22"/>
            <w:szCs w:val="22"/>
            <w:lang w:val="en-US"/>
          </w:rPr>
          <w:t xml:space="preserve"> </w:t>
        </w:r>
      </w:ins>
      <w:del w:id="556" w:author="Christoffer Vissing" w:date="2025-05-14T11:47:00Z" w16du:dateUtc="2025-05-14T09:47:00Z">
        <w:r w:rsidR="00C42F04" w:rsidRPr="00DF613E" w:rsidDel="007C273C">
          <w:rPr>
            <w:rFonts w:ascii="Roboto" w:hAnsi="Roboto"/>
            <w:sz w:val="22"/>
            <w:szCs w:val="22"/>
            <w:lang w:val="en-US"/>
          </w:rPr>
          <w:delText xml:space="preserve">events also </w:delText>
        </w:r>
      </w:del>
      <w:del w:id="557" w:author="Christoffer Vissing" w:date="2025-05-14T11:59:00Z" w16du:dateUtc="2025-05-14T09:59:00Z">
        <w:r w:rsidR="00C42F04" w:rsidRPr="00DF613E" w:rsidDel="00344AA0">
          <w:rPr>
            <w:rFonts w:ascii="Roboto" w:hAnsi="Roboto"/>
            <w:sz w:val="22"/>
            <w:szCs w:val="22"/>
            <w:lang w:val="en-US"/>
          </w:rPr>
          <w:delText>appeared to be</w:delText>
        </w:r>
      </w:del>
      <w:ins w:id="558" w:author="Christoffer Vissing" w:date="2025-05-14T11:59:00Z" w16du:dateUtc="2025-05-14T09:59:00Z">
        <w:r w:rsidR="00344AA0">
          <w:rPr>
            <w:rFonts w:ascii="Roboto" w:hAnsi="Roboto"/>
            <w:sz w:val="22"/>
            <w:szCs w:val="22"/>
            <w:lang w:val="en-US"/>
          </w:rPr>
          <w:t>was</w:t>
        </w:r>
      </w:ins>
      <w:r w:rsidR="00C42F04" w:rsidRPr="00DF613E">
        <w:rPr>
          <w:rFonts w:ascii="Roboto" w:hAnsi="Roboto"/>
          <w:sz w:val="22"/>
          <w:szCs w:val="22"/>
          <w:lang w:val="en-US"/>
        </w:rPr>
        <w:t xml:space="preserve"> more consequential</w:t>
      </w:r>
      <w:ins w:id="559" w:author="Christoffer Vissing" w:date="2025-05-14T11:12:00Z" w16du:dateUtc="2025-05-14T09:12:00Z">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ins>
      <w:r w:rsidR="00C42F04" w:rsidRPr="00DF613E">
        <w:rPr>
          <w:rFonts w:ascii="Roboto" w:hAnsi="Roboto"/>
          <w:sz w:val="22"/>
          <w:szCs w:val="22"/>
          <w:lang w:val="en-US"/>
        </w:rPr>
        <w:t xml:space="preserve">. </w:t>
      </w:r>
      <w:del w:id="560" w:author="Christoffer Vissing" w:date="2025-05-14T11:13:00Z" w16du:dateUtc="2025-05-14T09:13:00Z">
        <w:r w:rsidR="00C42F04" w:rsidRPr="00DF613E" w:rsidDel="00805EB6">
          <w:rPr>
            <w:rFonts w:ascii="Roboto" w:hAnsi="Roboto"/>
            <w:sz w:val="22"/>
            <w:szCs w:val="22"/>
            <w:lang w:val="en-US"/>
          </w:rPr>
          <w:delText>For example, after</w:delText>
        </w:r>
      </w:del>
      <w:ins w:id="561" w:author="Christoffer Vissing" w:date="2025-05-14T11:13:00Z" w16du:dateUtc="2025-05-14T09:13:00Z">
        <w:r>
          <w:rPr>
            <w:rFonts w:ascii="Roboto" w:hAnsi="Roboto"/>
            <w:sz w:val="22"/>
            <w:szCs w:val="22"/>
            <w:lang w:val="en-US"/>
          </w:rPr>
          <w:t xml:space="preserve">Once </w:t>
        </w:r>
      </w:ins>
      <w:del w:id="562" w:author="Christoffer Vissing" w:date="2025-05-14T11:13:00Z" w16du:dateUtc="2025-05-14T09:13:00Z">
        <w:r w:rsidR="00C42F04" w:rsidRPr="00DF613E" w:rsidDel="00805EB6">
          <w:rPr>
            <w:rFonts w:ascii="Roboto" w:hAnsi="Roboto"/>
            <w:sz w:val="22"/>
            <w:szCs w:val="22"/>
            <w:lang w:val="en-US"/>
          </w:rPr>
          <w:delText xml:space="preserve"> </w:delText>
        </w:r>
      </w:del>
      <w:r w:rsidR="00C42F04" w:rsidRPr="00DF613E">
        <w:rPr>
          <w:rFonts w:ascii="Roboto" w:hAnsi="Roboto"/>
          <w:sz w:val="22"/>
          <w:szCs w:val="22"/>
          <w:lang w:val="en-US"/>
        </w:rPr>
        <w:t xml:space="preserve">atrial fibrillation </w:t>
      </w:r>
      <w:del w:id="563" w:author="Christoffer Vissing" w:date="2025-05-14T11:13:00Z" w16du:dateUtc="2025-05-14T09:13:00Z">
        <w:r w:rsidR="00C42F04" w:rsidRPr="00DF613E" w:rsidDel="00805EB6">
          <w:rPr>
            <w:rFonts w:ascii="Roboto" w:hAnsi="Roboto"/>
            <w:sz w:val="22"/>
            <w:szCs w:val="22"/>
            <w:lang w:val="en-US"/>
          </w:rPr>
          <w:delText>developed</w:delText>
        </w:r>
      </w:del>
      <w:ins w:id="564" w:author="Christoffer Vissing" w:date="2025-05-14T11:13:00Z" w16du:dateUtc="2025-05-14T09:13:00Z">
        <w:r>
          <w:rPr>
            <w:rFonts w:ascii="Roboto" w:hAnsi="Roboto"/>
            <w:sz w:val="22"/>
            <w:szCs w:val="22"/>
            <w:lang w:val="en-US"/>
          </w:rPr>
          <w:t>occurred</w:t>
        </w:r>
      </w:ins>
      <w:r w:rsidR="00C42F04" w:rsidRPr="00DF613E">
        <w:rPr>
          <w:rFonts w:ascii="Roboto" w:hAnsi="Roboto"/>
          <w:sz w:val="22"/>
          <w:szCs w:val="22"/>
          <w:lang w:val="en-US"/>
        </w:rPr>
        <w:t xml:space="preserve">, </w:t>
      </w:r>
      <w:del w:id="565" w:author="Christoffer Vissing" w:date="2025-05-14T11:48:00Z" w16du:dateUtc="2025-05-14T09:48:00Z">
        <w:r w:rsidR="00C42F04" w:rsidRPr="00DF613E" w:rsidDel="007C273C">
          <w:rPr>
            <w:rFonts w:ascii="Roboto" w:hAnsi="Roboto"/>
            <w:sz w:val="22"/>
            <w:szCs w:val="22"/>
            <w:lang w:val="en-US"/>
          </w:rPr>
          <w:delText xml:space="preserve">the </w:delText>
        </w:r>
      </w:del>
      <w:ins w:id="566" w:author="Christoffer Vissing" w:date="2025-05-14T11:48:00Z" w16du:dateUtc="2025-05-14T09:48:00Z">
        <w:r w:rsidR="007C273C">
          <w:rPr>
            <w:rFonts w:ascii="Roboto" w:hAnsi="Roboto"/>
            <w:sz w:val="22"/>
            <w:szCs w:val="22"/>
            <w:lang w:val="en-US"/>
          </w:rPr>
          <w:t>subsequent</w:t>
        </w:r>
        <w:r w:rsidR="007C273C" w:rsidRPr="00DF613E">
          <w:rPr>
            <w:rFonts w:ascii="Roboto" w:hAnsi="Roboto"/>
            <w:sz w:val="22"/>
            <w:szCs w:val="22"/>
            <w:lang w:val="en-US"/>
          </w:rPr>
          <w:t xml:space="preserve"> </w:t>
        </w:r>
      </w:ins>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del w:id="567" w:author="Christoffer Vissing" w:date="2025-05-14T11:48:00Z" w16du:dateUtc="2025-05-14T09:48:00Z">
        <w:r w:rsidR="004C739D" w:rsidDel="007C273C">
          <w:rPr>
            <w:rFonts w:ascii="Roboto" w:hAnsi="Roboto"/>
            <w:sz w:val="22"/>
            <w:szCs w:val="22"/>
            <w:lang w:val="en-US"/>
          </w:rPr>
          <w:delText xml:space="preserve">developing </w:delText>
        </w:r>
      </w:del>
      <w:r w:rsidR="00C42F04" w:rsidRPr="00DF613E">
        <w:rPr>
          <w:rFonts w:ascii="Roboto" w:hAnsi="Roboto"/>
          <w:sz w:val="22"/>
          <w:szCs w:val="22"/>
          <w:lang w:val="en-US"/>
        </w:rPr>
        <w:t xml:space="preserve">LV systolic dysfunction, ventricular arrhythmias </w:t>
      </w:r>
      <w:del w:id="568" w:author="Christoffer Vissing" w:date="2025-05-14T11:48:00Z" w16du:dateUtc="2025-05-14T09:48:00Z">
        <w:r w:rsidR="00C42F04" w:rsidRPr="00DF613E" w:rsidDel="007C273C">
          <w:rPr>
            <w:rFonts w:ascii="Roboto" w:hAnsi="Roboto"/>
            <w:sz w:val="22"/>
            <w:szCs w:val="22"/>
            <w:lang w:val="en-US"/>
          </w:rPr>
          <w:delText xml:space="preserve">or </w:delText>
        </w:r>
      </w:del>
      <w:ins w:id="569" w:author="Christoffer Vissing" w:date="2025-05-14T11:48:00Z" w16du:dateUtc="2025-05-14T09:48:00Z">
        <w:r w:rsidR="007C273C">
          <w:rPr>
            <w:rFonts w:ascii="Roboto" w:hAnsi="Roboto"/>
            <w:sz w:val="22"/>
            <w:szCs w:val="22"/>
            <w:lang w:val="en-US"/>
          </w:rPr>
          <w:t>and</w:t>
        </w:r>
        <w:r w:rsidR="007C273C" w:rsidRPr="00DF613E">
          <w:rPr>
            <w:rFonts w:ascii="Roboto" w:hAnsi="Roboto"/>
            <w:sz w:val="22"/>
            <w:szCs w:val="22"/>
            <w:lang w:val="en-US"/>
          </w:rPr>
          <w:t xml:space="preserve"> </w:t>
        </w:r>
      </w:ins>
      <w:r w:rsidR="00C42F04" w:rsidRPr="00DF613E">
        <w:rPr>
          <w:rFonts w:ascii="Roboto" w:hAnsi="Roboto"/>
          <w:sz w:val="22"/>
          <w:szCs w:val="22"/>
          <w:lang w:val="en-US"/>
        </w:rPr>
        <w:t>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w:t>
      </w:r>
      <w:del w:id="570" w:author="Christoffer Vissing" w:date="2025-05-14T15:41:00Z" w16du:dateUtc="2025-05-14T13:41:00Z">
        <w:r w:rsidR="00A2067F" w:rsidDel="00A4312D">
          <w:rPr>
            <w:rFonts w:ascii="Roboto" w:hAnsi="Roboto"/>
            <w:sz w:val="22"/>
            <w:szCs w:val="22"/>
            <w:lang w:val="en-US"/>
          </w:rPr>
          <w:delText xml:space="preserve">than </w:delText>
        </w:r>
      </w:del>
      <w:ins w:id="571" w:author="Christoffer Vissing" w:date="2025-05-14T15:41:00Z" w16du:dateUtc="2025-05-14T13:41:00Z">
        <w:r w:rsidR="00A4312D">
          <w:rPr>
            <w:rFonts w:ascii="Roboto" w:hAnsi="Roboto"/>
            <w:sz w:val="22"/>
            <w:szCs w:val="22"/>
            <w:lang w:val="en-US"/>
          </w:rPr>
          <w:t>compared to</w:t>
        </w:r>
        <w:r w:rsidR="00A4312D">
          <w:rPr>
            <w:rFonts w:ascii="Roboto" w:hAnsi="Roboto"/>
            <w:sz w:val="22"/>
            <w:szCs w:val="22"/>
            <w:lang w:val="en-US"/>
          </w:rPr>
          <w:t xml:space="preserve"> </w:t>
        </w:r>
      </w:ins>
      <w:r w:rsidR="00A2067F">
        <w:rPr>
          <w:rFonts w:ascii="Roboto" w:hAnsi="Roboto"/>
          <w:sz w:val="22"/>
          <w:szCs w:val="22"/>
          <w:lang w:val="en-US"/>
        </w:rPr>
        <w:t>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434E7EF0" w:rsidR="002045AA" w:rsidRDefault="005C4292" w:rsidP="000F6E5D">
      <w:pPr>
        <w:spacing w:line="480" w:lineRule="auto"/>
        <w:rPr>
          <w:ins w:id="572" w:author="Christoffer Vissing" w:date="2025-05-14T11:02:00Z" w16du:dateUtc="2025-05-14T09:02:00Z"/>
          <w:rFonts w:ascii="Roboto" w:hAnsi="Roboto"/>
          <w:sz w:val="22"/>
          <w:szCs w:val="22"/>
          <w:lang w:val="en-US"/>
        </w:rPr>
      </w:pPr>
      <w:r w:rsidRPr="000A552B">
        <w:rPr>
          <w:rFonts w:ascii="Roboto" w:hAnsi="Roboto"/>
          <w:sz w:val="22"/>
          <w:szCs w:val="22"/>
          <w:lang w:val="en-US"/>
        </w:rPr>
        <w:t xml:space="preserve">Finally, </w:t>
      </w:r>
      <w:del w:id="573" w:author="Christoffer Vissing" w:date="2025-05-14T11:14:00Z" w16du:dateUtc="2025-05-14T09:14:00Z">
        <w:r w:rsidRPr="000A552B" w:rsidDel="00805EB6">
          <w:rPr>
            <w:rFonts w:ascii="Roboto" w:hAnsi="Roboto"/>
            <w:sz w:val="22"/>
            <w:szCs w:val="22"/>
            <w:lang w:val="en-US"/>
          </w:rPr>
          <w:delText xml:space="preserve">patients with </w:delText>
        </w:r>
      </w:del>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 </w:t>
      </w:r>
      <w:r w:rsidR="00080A63" w:rsidRPr="000A552B">
        <w:rPr>
          <w:rFonts w:ascii="Roboto" w:hAnsi="Roboto"/>
          <w:sz w:val="22"/>
          <w:szCs w:val="22"/>
          <w:lang w:val="en-US"/>
        </w:rPr>
        <w:t>had</w:t>
      </w:r>
      <w:r w:rsidRPr="000A552B">
        <w:rPr>
          <w:rFonts w:ascii="Roboto" w:hAnsi="Roboto"/>
          <w:sz w:val="22"/>
          <w:szCs w:val="22"/>
          <w:lang w:val="en-US"/>
        </w:rPr>
        <w:t xml:space="preserve"> an HCM-related mortality rate </w:t>
      </w:r>
      <w:r w:rsidR="00E963D9" w:rsidRPr="000A552B">
        <w:rPr>
          <w:rFonts w:ascii="Roboto" w:hAnsi="Roboto"/>
          <w:sz w:val="22"/>
          <w:szCs w:val="22"/>
          <w:lang w:val="en-US"/>
        </w:rPr>
        <w:t>double that</w:t>
      </w:r>
      <w:r w:rsidRPr="000A552B">
        <w:rPr>
          <w:rFonts w:ascii="Roboto" w:hAnsi="Roboto"/>
          <w:sz w:val="22"/>
          <w:szCs w:val="22"/>
          <w:lang w:val="en-US"/>
        </w:rPr>
        <w:t xml:space="preserve"> </w:t>
      </w:r>
      <w:r w:rsidR="00E963D9" w:rsidRPr="000A552B">
        <w:rPr>
          <w:rFonts w:ascii="Roboto" w:hAnsi="Roboto"/>
          <w:sz w:val="22"/>
          <w:szCs w:val="22"/>
          <w:lang w:val="en-US"/>
        </w:rPr>
        <w:t xml:space="preserve">of </w:t>
      </w:r>
      <w:r w:rsidRPr="000A552B">
        <w:rPr>
          <w:rFonts w:ascii="Roboto" w:hAnsi="Roboto"/>
          <w:sz w:val="22"/>
          <w:szCs w:val="22"/>
          <w:lang w:val="en-US"/>
        </w:rPr>
        <w:t>non-</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w:t>
      </w:r>
      <w:ins w:id="574" w:author="Christoffer Vissing" w:date="2025-05-13T14:29:00Z" w16du:dateUtc="2025-05-13T12:29:00Z">
        <w:r w:rsidR="000472A7" w:rsidRPr="000A552B">
          <w:rPr>
            <w:rFonts w:ascii="Roboto" w:hAnsi="Roboto"/>
            <w:sz w:val="22"/>
            <w:szCs w:val="22"/>
            <w:lang w:val="en-US"/>
          </w:rPr>
          <w:t xml:space="preserve">, </w:t>
        </w:r>
      </w:ins>
      <w:ins w:id="575" w:author="Christoffer Vissing" w:date="2025-05-14T11:15:00Z" w16du:dateUtc="2025-05-14T09:15:00Z">
        <w:r w:rsidR="000A552B" w:rsidRPr="000A552B">
          <w:rPr>
            <w:rFonts w:ascii="Roboto" w:hAnsi="Roboto"/>
            <w:sz w:val="22"/>
            <w:szCs w:val="22"/>
            <w:lang w:val="en-US"/>
          </w:rPr>
          <w:t>and</w:t>
        </w:r>
      </w:ins>
      <w:ins w:id="576" w:author="Christoffer Vissing" w:date="2025-05-13T14:29:00Z" w16du:dateUtc="2025-05-13T12:29:00Z">
        <w:r w:rsidR="000472A7" w:rsidRPr="000A552B">
          <w:rPr>
            <w:rFonts w:ascii="Roboto" w:hAnsi="Roboto"/>
            <w:sz w:val="22"/>
            <w:szCs w:val="22"/>
            <w:lang w:val="en-US"/>
          </w:rPr>
          <w:t xml:space="preserve"> a</w:t>
        </w:r>
      </w:ins>
      <w:ins w:id="577" w:author="Christoffer Vissing" w:date="2025-05-14T11:30:00Z" w16du:dateUtc="2025-05-14T09:30:00Z">
        <w:r w:rsidR="00F0589F">
          <w:rPr>
            <w:rFonts w:ascii="Roboto" w:hAnsi="Roboto"/>
            <w:sz w:val="22"/>
            <w:szCs w:val="22"/>
            <w:lang w:val="en-US"/>
          </w:rPr>
          <w:t>n overall</w:t>
        </w:r>
      </w:ins>
      <w:ins w:id="578" w:author="Christoffer Vissing" w:date="2025-05-13T14:29:00Z" w16du:dateUtc="2025-05-13T12:29:00Z">
        <w:r w:rsidR="000472A7" w:rsidRPr="000A552B">
          <w:rPr>
            <w:rFonts w:ascii="Roboto" w:hAnsi="Roboto"/>
            <w:sz w:val="22"/>
            <w:szCs w:val="22"/>
            <w:lang w:val="en-US"/>
          </w:rPr>
          <w:t xml:space="preserve"> </w:t>
        </w:r>
      </w:ins>
      <w:ins w:id="579" w:author="Christoffer Vissing" w:date="2025-05-13T14:30:00Z" w16du:dateUtc="2025-05-13T12:30:00Z">
        <w:r w:rsidR="000472A7" w:rsidRPr="000A552B">
          <w:rPr>
            <w:rFonts w:ascii="Roboto" w:hAnsi="Roboto"/>
            <w:sz w:val="22"/>
            <w:szCs w:val="22"/>
            <w:lang w:val="en-US"/>
          </w:rPr>
          <w:t>7.8</w:t>
        </w:r>
      </w:ins>
      <w:ins w:id="580" w:author="Christoffer Vissing" w:date="2025-05-14T12:00:00Z" w16du:dateUtc="2025-05-14T10:00:00Z">
        <w:r w:rsidR="00344AA0">
          <w:rPr>
            <w:rFonts w:ascii="Roboto" w:hAnsi="Roboto"/>
            <w:sz w:val="22"/>
            <w:szCs w:val="22"/>
            <w:lang w:val="en-US"/>
          </w:rPr>
          <w:t>-</w:t>
        </w:r>
      </w:ins>
      <w:ins w:id="581" w:author="Christoffer Vissing" w:date="2025-05-13T14:30:00Z" w16du:dateUtc="2025-05-13T12:30:00Z">
        <w:r w:rsidR="000472A7" w:rsidRPr="000A552B">
          <w:rPr>
            <w:rFonts w:ascii="Roboto" w:hAnsi="Roboto"/>
            <w:sz w:val="22"/>
            <w:szCs w:val="22"/>
            <w:lang w:val="en-US"/>
          </w:rPr>
          <w:t>year shorter lifespan</w:t>
        </w:r>
      </w:ins>
      <w:ins w:id="582" w:author="Christoffer Vissing" w:date="2025-05-14T11:18:00Z" w16du:dateUtc="2025-05-14T09:18:00Z">
        <w:r w:rsidR="000A552B">
          <w:rPr>
            <w:rFonts w:ascii="Roboto" w:hAnsi="Roboto"/>
            <w:sz w:val="22"/>
            <w:szCs w:val="22"/>
            <w:lang w:val="en-US"/>
          </w:rPr>
          <w:t xml:space="preserve">. </w:t>
        </w:r>
      </w:ins>
      <w:ins w:id="583" w:author="Christoffer Vissing" w:date="2025-05-14T11:19:00Z" w16du:dateUtc="2025-05-14T09:19:00Z">
        <w:r w:rsidR="000A552B">
          <w:rPr>
            <w:rFonts w:ascii="Roboto" w:hAnsi="Roboto"/>
            <w:sz w:val="22"/>
            <w:szCs w:val="22"/>
            <w:lang w:val="en-US"/>
          </w:rPr>
          <w:t xml:space="preserve">HCM-related mortality </w:t>
        </w:r>
      </w:ins>
      <w:proofErr w:type="spellStart"/>
      <w:ins w:id="584" w:author="Christoffer Vissing" w:date="2025-05-14T11:16:00Z" w16du:dateUtc="2025-05-14T09:16:00Z">
        <w:r w:rsidR="000A552B" w:rsidRPr="000A552B">
          <w:rPr>
            <w:rFonts w:ascii="Roboto" w:hAnsi="Roboto"/>
            <w:sz w:val="22"/>
            <w:szCs w:val="22"/>
            <w:rPrChange w:id="585" w:author="Christoffer Vissing" w:date="2025-05-14T11:16:00Z" w16du:dateUtc="2025-05-14T09:16:00Z">
              <w:rPr/>
            </w:rPrChange>
          </w:rPr>
          <w:t>diverg</w:t>
        </w:r>
      </w:ins>
      <w:ins w:id="586" w:author="Christoffer Vissing" w:date="2025-05-14T11:19:00Z" w16du:dateUtc="2025-05-14T09:19:00Z">
        <w:r w:rsidR="000A552B">
          <w:rPr>
            <w:rFonts w:ascii="Roboto" w:hAnsi="Roboto"/>
            <w:sz w:val="22"/>
            <w:szCs w:val="22"/>
          </w:rPr>
          <w:t>ed</w:t>
        </w:r>
      </w:ins>
      <w:proofErr w:type="spellEnd"/>
      <w:ins w:id="587" w:author="Christoffer Vissing" w:date="2025-05-14T11:16:00Z" w16du:dateUtc="2025-05-14T09:16:00Z">
        <w:r w:rsidR="000A552B" w:rsidRPr="000A552B">
          <w:rPr>
            <w:rFonts w:ascii="Roboto" w:hAnsi="Roboto"/>
            <w:sz w:val="22"/>
            <w:szCs w:val="22"/>
            <w:rPrChange w:id="588" w:author="Christoffer Vissing" w:date="2025-05-14T11:16:00Z" w16du:dateUtc="2025-05-14T09:16:00Z">
              <w:rPr/>
            </w:rPrChange>
          </w:rPr>
          <w:t xml:space="preserve"> from age 45</w:t>
        </w:r>
      </w:ins>
      <w:ins w:id="589" w:author="Christoffer Vissing" w:date="2025-05-14T12:00:00Z" w16du:dateUtc="2025-05-14T10:00:00Z">
        <w:r w:rsidR="00344AA0">
          <w:rPr>
            <w:rFonts w:ascii="Roboto" w:hAnsi="Roboto"/>
            <w:sz w:val="22"/>
            <w:szCs w:val="22"/>
          </w:rPr>
          <w:t xml:space="preserve"> </w:t>
        </w:r>
        <w:proofErr w:type="spellStart"/>
        <w:r w:rsidR="00344AA0">
          <w:rPr>
            <w:rFonts w:ascii="Roboto" w:hAnsi="Roboto"/>
            <w:sz w:val="22"/>
            <w:szCs w:val="22"/>
          </w:rPr>
          <w:t>onward</w:t>
        </w:r>
      </w:ins>
      <w:proofErr w:type="spellEnd"/>
      <w:ins w:id="590" w:author="Christoffer Vissing" w:date="2025-05-14T11:19:00Z" w16du:dateUtc="2025-05-14T09:19:00Z">
        <w:r w:rsidR="000A552B">
          <w:rPr>
            <w:rFonts w:ascii="Roboto" w:hAnsi="Roboto"/>
            <w:sz w:val="22"/>
            <w:szCs w:val="22"/>
          </w:rPr>
          <w:t>,</w:t>
        </w:r>
      </w:ins>
      <w:ins w:id="591" w:author="Christoffer Vissing" w:date="2025-05-14T11:16:00Z" w16du:dateUtc="2025-05-14T09:16:00Z">
        <w:r w:rsidR="000A552B" w:rsidRPr="000A552B">
          <w:rPr>
            <w:rFonts w:ascii="Roboto" w:hAnsi="Roboto"/>
            <w:sz w:val="22"/>
            <w:szCs w:val="22"/>
            <w:rPrChange w:id="592" w:author="Christoffer Vissing" w:date="2025-05-14T11:16:00Z" w16du:dateUtc="2025-05-14T09:16:00Z">
              <w:rPr/>
            </w:rPrChange>
          </w:rPr>
          <w:t xml:space="preserve"> and a </w:t>
        </w:r>
        <w:proofErr w:type="spellStart"/>
        <w:r w:rsidR="000A552B" w:rsidRPr="000A552B">
          <w:rPr>
            <w:rFonts w:ascii="Roboto" w:hAnsi="Roboto"/>
            <w:sz w:val="22"/>
            <w:szCs w:val="22"/>
            <w:rPrChange w:id="593" w:author="Christoffer Vissing" w:date="2025-05-14T11:16:00Z" w16du:dateUtc="2025-05-14T09:16:00Z">
              <w:rPr/>
            </w:rPrChange>
          </w:rPr>
          <w:t>four</w:t>
        </w:r>
        <w:proofErr w:type="spellEnd"/>
        <w:r w:rsidR="000A552B" w:rsidRPr="000A552B">
          <w:rPr>
            <w:rFonts w:ascii="Roboto" w:hAnsi="Roboto"/>
            <w:sz w:val="22"/>
            <w:szCs w:val="22"/>
            <w:rPrChange w:id="594" w:author="Christoffer Vissing" w:date="2025-05-14T11:16:00Z" w16du:dateUtc="2025-05-14T09:16:00Z">
              <w:rPr/>
            </w:rPrChange>
          </w:rPr>
          <w:t xml:space="preserve">-fold </w:t>
        </w:r>
        <w:proofErr w:type="spellStart"/>
        <w:r w:rsidR="000A552B" w:rsidRPr="000A552B">
          <w:rPr>
            <w:rFonts w:ascii="Roboto" w:hAnsi="Roboto"/>
            <w:sz w:val="22"/>
            <w:szCs w:val="22"/>
            <w:rPrChange w:id="595" w:author="Christoffer Vissing" w:date="2025-05-14T11:16:00Z" w16du:dateUtc="2025-05-14T09:16:00Z">
              <w:rPr/>
            </w:rPrChange>
          </w:rPr>
          <w:t>excess</w:t>
        </w:r>
        <w:proofErr w:type="spellEnd"/>
        <w:r w:rsidR="000A552B" w:rsidRPr="000A552B">
          <w:rPr>
            <w:rFonts w:ascii="Roboto" w:hAnsi="Roboto"/>
            <w:sz w:val="22"/>
            <w:szCs w:val="22"/>
            <w:rPrChange w:id="596" w:author="Christoffer Vissing" w:date="2025-05-14T11:16:00Z" w16du:dateUtc="2025-05-14T09:16:00Z">
              <w:rPr/>
            </w:rPrChange>
          </w:rPr>
          <w:t xml:space="preserve"> </w:t>
        </w:r>
        <w:proofErr w:type="spellStart"/>
        <w:r w:rsidR="000A552B" w:rsidRPr="000A552B">
          <w:rPr>
            <w:rFonts w:ascii="Roboto" w:hAnsi="Roboto"/>
            <w:sz w:val="22"/>
            <w:szCs w:val="22"/>
            <w:rPrChange w:id="597" w:author="Christoffer Vissing" w:date="2025-05-14T11:16:00Z" w16du:dateUtc="2025-05-14T09:16:00Z">
              <w:rPr/>
            </w:rPrChange>
          </w:rPr>
          <w:t>mortality</w:t>
        </w:r>
      </w:ins>
      <w:proofErr w:type="spellEnd"/>
      <w:ins w:id="598" w:author="Christoffer Vissing" w:date="2025-05-14T11:19:00Z" w16du:dateUtc="2025-05-14T09:19:00Z">
        <w:r w:rsidR="000A552B">
          <w:rPr>
            <w:rFonts w:ascii="Roboto" w:hAnsi="Roboto"/>
            <w:sz w:val="22"/>
            <w:szCs w:val="22"/>
          </w:rPr>
          <w:t xml:space="preserve"> </w:t>
        </w:r>
        <w:proofErr w:type="spellStart"/>
        <w:r w:rsidR="000A552B">
          <w:rPr>
            <w:rFonts w:ascii="Roboto" w:hAnsi="Roboto"/>
            <w:sz w:val="22"/>
            <w:szCs w:val="22"/>
          </w:rPr>
          <w:t>was</w:t>
        </w:r>
        <w:proofErr w:type="spellEnd"/>
        <w:r w:rsidR="000A552B">
          <w:rPr>
            <w:rFonts w:ascii="Roboto" w:hAnsi="Roboto"/>
            <w:sz w:val="22"/>
            <w:szCs w:val="22"/>
          </w:rPr>
          <w:t xml:space="preserve"> </w:t>
        </w:r>
        <w:proofErr w:type="spellStart"/>
        <w:r w:rsidR="000A552B">
          <w:rPr>
            <w:rFonts w:ascii="Roboto" w:hAnsi="Roboto"/>
            <w:sz w:val="22"/>
            <w:szCs w:val="22"/>
          </w:rPr>
          <w:t>found</w:t>
        </w:r>
      </w:ins>
      <w:proofErr w:type="spellEnd"/>
      <w:ins w:id="599" w:author="Christoffer Vissing" w:date="2025-05-14T11:16:00Z" w16du:dateUtc="2025-05-14T09:16:00Z">
        <w:r w:rsidR="000A552B" w:rsidRPr="000A552B">
          <w:rPr>
            <w:rFonts w:ascii="Roboto" w:hAnsi="Roboto"/>
            <w:sz w:val="22"/>
            <w:szCs w:val="22"/>
            <w:rPrChange w:id="600" w:author="Christoffer Vissing" w:date="2025-05-14T11:16:00Z" w16du:dateUtc="2025-05-14T09:16:00Z">
              <w:rPr/>
            </w:rPrChange>
          </w:rPr>
          <w:t xml:space="preserve"> </w:t>
        </w:r>
        <w:proofErr w:type="spellStart"/>
        <w:r w:rsidR="000A552B" w:rsidRPr="000A552B">
          <w:rPr>
            <w:rFonts w:ascii="Roboto" w:hAnsi="Roboto"/>
            <w:sz w:val="22"/>
            <w:szCs w:val="22"/>
            <w:rPrChange w:id="601" w:author="Christoffer Vissing" w:date="2025-05-14T11:16:00Z" w16du:dateUtc="2025-05-14T09:16:00Z">
              <w:rPr/>
            </w:rPrChange>
          </w:rPr>
          <w:t>between</w:t>
        </w:r>
        <w:proofErr w:type="spellEnd"/>
        <w:r w:rsidR="000A552B" w:rsidRPr="000A552B">
          <w:rPr>
            <w:rFonts w:ascii="Roboto" w:hAnsi="Roboto"/>
            <w:sz w:val="22"/>
            <w:szCs w:val="22"/>
            <w:rPrChange w:id="602" w:author="Christoffer Vissing" w:date="2025-05-14T11:16:00Z" w16du:dateUtc="2025-05-14T09:16:00Z">
              <w:rPr/>
            </w:rPrChange>
          </w:rPr>
          <w:t xml:space="preserve"> ages 46–5</w:t>
        </w:r>
      </w:ins>
      <w:ins w:id="603" w:author="Christoffer Vissing" w:date="2025-05-14T11:19:00Z" w16du:dateUtc="2025-05-14T09:19:00Z">
        <w:r w:rsidR="000A552B">
          <w:rPr>
            <w:rFonts w:ascii="Roboto" w:hAnsi="Roboto"/>
            <w:sz w:val="22"/>
            <w:szCs w:val="22"/>
          </w:rPr>
          <w:t>5</w:t>
        </w:r>
      </w:ins>
      <w:del w:id="604" w:author="Christoffer Vissing" w:date="2025-05-14T11:16:00Z" w16du:dateUtc="2025-05-14T09:16:00Z">
        <w:r w:rsidR="00861833" w:rsidRPr="000A552B" w:rsidDel="000A552B">
          <w:rPr>
            <w:rFonts w:ascii="Roboto" w:hAnsi="Roboto"/>
            <w:sz w:val="22"/>
            <w:szCs w:val="22"/>
            <w:lang w:val="en-US"/>
          </w:rPr>
          <w:delText xml:space="preserve">. </w:delText>
        </w:r>
        <w:r w:rsidR="00080A63" w:rsidRPr="000A552B" w:rsidDel="000A552B">
          <w:rPr>
            <w:rFonts w:ascii="Roboto" w:hAnsi="Roboto"/>
            <w:sz w:val="22"/>
            <w:szCs w:val="22"/>
            <w:lang w:val="en-US"/>
          </w:rPr>
          <w:delText>Age</w:delText>
        </w:r>
        <w:r w:rsidR="00861833" w:rsidRPr="000A552B" w:rsidDel="000A552B">
          <w:rPr>
            <w:rFonts w:ascii="Roboto" w:hAnsi="Roboto"/>
            <w:sz w:val="22"/>
            <w:szCs w:val="22"/>
            <w:lang w:val="en-US"/>
          </w:rPr>
          <w:delText xml:space="preserve">-specific </w:delText>
        </w:r>
        <w:r w:rsidR="00080A63" w:rsidRPr="000A552B" w:rsidDel="000A552B">
          <w:rPr>
            <w:rFonts w:ascii="Roboto" w:hAnsi="Roboto"/>
            <w:sz w:val="22"/>
            <w:szCs w:val="22"/>
            <w:lang w:val="en-US"/>
          </w:rPr>
          <w:delText xml:space="preserve">analysis revealed that </w:delText>
        </w:r>
        <w:r w:rsidR="00861833" w:rsidRPr="000A552B" w:rsidDel="000A552B">
          <w:rPr>
            <w:rFonts w:ascii="Roboto" w:hAnsi="Roboto"/>
            <w:sz w:val="22"/>
            <w:szCs w:val="22"/>
            <w:lang w:val="en-US"/>
          </w:rPr>
          <w:delText xml:space="preserve">HCM-related mortality </w:delText>
        </w:r>
      </w:del>
      <w:del w:id="605" w:author="Christoffer Vissing" w:date="2025-05-14T11:19:00Z" w16du:dateUtc="2025-05-14T09:19:00Z">
        <w:r w:rsidR="00861833" w:rsidRPr="000A552B" w:rsidDel="000A552B">
          <w:rPr>
            <w:rFonts w:ascii="Roboto" w:hAnsi="Roboto"/>
            <w:sz w:val="22"/>
            <w:szCs w:val="22"/>
            <w:lang w:val="en-US"/>
          </w:rPr>
          <w:delText>diverges in the two groups from age 45</w:delText>
        </w:r>
        <w:r w:rsidR="00861833" w:rsidRPr="00DF613E" w:rsidDel="000A552B">
          <w:rPr>
            <w:rFonts w:ascii="Roboto" w:hAnsi="Roboto"/>
            <w:sz w:val="22"/>
            <w:szCs w:val="22"/>
            <w:lang w:val="en-US"/>
          </w:rPr>
          <w:delText xml:space="preserve"> </w:delText>
        </w:r>
        <w:r w:rsidR="00290C27" w:rsidDel="000A552B">
          <w:rPr>
            <w:rFonts w:ascii="Roboto" w:hAnsi="Roboto"/>
            <w:sz w:val="22"/>
            <w:szCs w:val="22"/>
            <w:lang w:val="en-US"/>
          </w:rPr>
          <w:delText xml:space="preserve">years </w:delText>
        </w:r>
        <w:r w:rsidR="00E963D9" w:rsidRPr="00DF613E" w:rsidDel="000A552B">
          <w:rPr>
            <w:rFonts w:ascii="Roboto" w:hAnsi="Roboto"/>
            <w:sz w:val="22"/>
            <w:szCs w:val="22"/>
            <w:lang w:val="en-US"/>
          </w:rPr>
          <w:delText>onwards. T</w:delText>
        </w:r>
        <w:r w:rsidR="00861833" w:rsidRPr="00DF613E" w:rsidDel="000A552B">
          <w:rPr>
            <w:rFonts w:ascii="Roboto" w:hAnsi="Roboto"/>
            <w:sz w:val="22"/>
            <w:szCs w:val="22"/>
            <w:lang w:val="en-US"/>
          </w:rPr>
          <w:delText xml:space="preserve">he largest relative difference in HCM-related mortality </w:delText>
        </w:r>
        <w:r w:rsidR="0082771C" w:rsidDel="000A552B">
          <w:rPr>
            <w:rFonts w:ascii="Roboto" w:hAnsi="Roboto"/>
            <w:sz w:val="22"/>
            <w:szCs w:val="22"/>
            <w:lang w:val="en-US"/>
          </w:rPr>
          <w:delText>w</w:delText>
        </w:r>
        <w:r w:rsidR="00DD0DC9" w:rsidDel="000A552B">
          <w:rPr>
            <w:rFonts w:ascii="Roboto" w:hAnsi="Roboto"/>
            <w:sz w:val="22"/>
            <w:szCs w:val="22"/>
            <w:lang w:val="en-US"/>
          </w:rPr>
          <w:delText xml:space="preserve">as </w:delText>
        </w:r>
        <w:r w:rsidR="00861833" w:rsidRPr="00DF613E" w:rsidDel="000A552B">
          <w:rPr>
            <w:rFonts w:ascii="Roboto" w:hAnsi="Roboto"/>
            <w:sz w:val="22"/>
            <w:szCs w:val="22"/>
            <w:lang w:val="en-US"/>
          </w:rPr>
          <w:delText>in patients between the age of 46 and 55</w:delText>
        </w:r>
        <w:r w:rsidR="00290C27" w:rsidDel="000A552B">
          <w:rPr>
            <w:rFonts w:ascii="Roboto" w:hAnsi="Roboto"/>
            <w:sz w:val="22"/>
            <w:szCs w:val="22"/>
            <w:lang w:val="en-US"/>
          </w:rPr>
          <w:delText xml:space="preserve"> years</w:delText>
        </w:r>
        <w:r w:rsidR="00861833" w:rsidRPr="00DF613E" w:rsidDel="000A552B">
          <w:rPr>
            <w:rFonts w:ascii="Roboto" w:hAnsi="Roboto"/>
            <w:sz w:val="22"/>
            <w:szCs w:val="22"/>
            <w:lang w:val="en-US"/>
          </w:rPr>
          <w:delText xml:space="preserve">, where </w:delText>
        </w:r>
        <w:r w:rsidR="00CC498B" w:rsidDel="000A552B">
          <w:rPr>
            <w:rFonts w:ascii="Roboto" w:hAnsi="Roboto"/>
            <w:sz w:val="22"/>
            <w:szCs w:val="22"/>
            <w:lang w:val="en-US"/>
          </w:rPr>
          <w:delText>mortality was</w:delText>
        </w:r>
        <w:r w:rsidR="00861833" w:rsidRPr="00DF613E" w:rsidDel="000A552B">
          <w:rPr>
            <w:rFonts w:ascii="Roboto" w:hAnsi="Roboto"/>
            <w:sz w:val="22"/>
            <w:szCs w:val="22"/>
            <w:lang w:val="en-US"/>
          </w:rPr>
          <w:delText xml:space="preserve"> </w:delText>
        </w:r>
        <w:r w:rsidR="00EC3708" w:rsidDel="000A552B">
          <w:rPr>
            <w:rFonts w:ascii="Roboto" w:hAnsi="Roboto"/>
            <w:sz w:val="22"/>
            <w:szCs w:val="22"/>
            <w:lang w:val="en-US"/>
          </w:rPr>
          <w:delText>almost 4</w:delText>
        </w:r>
        <w:r w:rsidR="00861833" w:rsidRPr="00DF613E" w:rsidDel="000A552B">
          <w:rPr>
            <w:rFonts w:ascii="Roboto" w:hAnsi="Roboto"/>
            <w:sz w:val="22"/>
            <w:szCs w:val="22"/>
            <w:lang w:val="en-US"/>
          </w:rPr>
          <w:delText xml:space="preserve"> times </w:delText>
        </w:r>
        <w:r w:rsidR="000F6E5D" w:rsidRPr="00DF613E" w:rsidDel="000A552B">
          <w:rPr>
            <w:rFonts w:ascii="Roboto" w:hAnsi="Roboto"/>
            <w:sz w:val="22"/>
            <w:szCs w:val="22"/>
            <w:lang w:val="en-US"/>
          </w:rPr>
          <w:delText>higher in patients with sarcomeric HCM</w:delText>
        </w:r>
      </w:del>
      <w:r w:rsidR="000F6E5D" w:rsidRPr="00DF613E">
        <w:rPr>
          <w:rFonts w:ascii="Roboto" w:hAnsi="Roboto"/>
          <w:sz w:val="22"/>
          <w:szCs w:val="22"/>
          <w:lang w:val="en-US"/>
        </w:rPr>
        <w:t>.</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ins w:id="606" w:author="Christoffer Vissing" w:date="2025-05-14T11:20:00Z" w16du:dateUtc="2025-05-14T09:20:00Z">
        <w:r w:rsidR="000A552B">
          <w:rPr>
            <w:rFonts w:ascii="Roboto" w:hAnsi="Roboto"/>
            <w:sz w:val="22"/>
            <w:szCs w:val="22"/>
            <w:lang w:val="en-US"/>
          </w:rPr>
          <w:t xml:space="preserve">, but </w:t>
        </w:r>
      </w:ins>
      <w:ins w:id="607" w:author="Christoffer Vissing" w:date="2025-05-14T12:01:00Z" w16du:dateUtc="2025-05-14T10:01:00Z">
        <w:r w:rsidR="00344AA0">
          <w:rPr>
            <w:rFonts w:ascii="Roboto" w:hAnsi="Roboto"/>
            <w:sz w:val="22"/>
            <w:szCs w:val="22"/>
            <w:lang w:val="en-US"/>
          </w:rPr>
          <w:t>neither</w:t>
        </w:r>
      </w:ins>
      <w:ins w:id="608" w:author="Christoffer Vissing" w:date="2025-05-14T11:21:00Z" w16du:dateUtc="2025-05-14T09:21:00Z">
        <w:r w:rsidR="000A552B">
          <w:rPr>
            <w:rFonts w:ascii="Roboto" w:hAnsi="Roboto"/>
            <w:sz w:val="22"/>
            <w:szCs w:val="22"/>
            <w:lang w:val="en-US"/>
          </w:rPr>
          <w:t xml:space="preserve"> </w:t>
        </w:r>
      </w:ins>
      <w:ins w:id="609" w:author="Christoffer Vissing" w:date="2025-05-14T12:00:00Z" w16du:dateUtc="2025-05-14T10:00:00Z">
        <w:r w:rsidR="00344AA0">
          <w:rPr>
            <w:rFonts w:ascii="Roboto" w:hAnsi="Roboto"/>
            <w:sz w:val="22"/>
            <w:szCs w:val="22"/>
            <w:lang w:val="en-US"/>
          </w:rPr>
          <w:t>examine</w:t>
        </w:r>
      </w:ins>
      <w:ins w:id="610" w:author="Christoffer Vissing" w:date="2025-05-14T12:01:00Z" w16du:dateUtc="2025-05-14T10:01:00Z">
        <w:r w:rsidR="00344AA0">
          <w:rPr>
            <w:rFonts w:ascii="Roboto" w:hAnsi="Roboto"/>
            <w:sz w:val="22"/>
            <w:szCs w:val="22"/>
            <w:lang w:val="en-US"/>
          </w:rPr>
          <w:t>d</w:t>
        </w:r>
      </w:ins>
      <w:ins w:id="611" w:author="Christoffer Vissing" w:date="2025-05-14T11:22:00Z" w16du:dateUtc="2025-05-14T09:22:00Z">
        <w:r w:rsidR="000A552B">
          <w:rPr>
            <w:rFonts w:ascii="Roboto" w:hAnsi="Roboto"/>
            <w:sz w:val="22"/>
            <w:szCs w:val="22"/>
            <w:lang w:val="en-US"/>
          </w:rPr>
          <w:t xml:space="preserve"> the age-specific incidence</w:t>
        </w:r>
      </w:ins>
      <w:ins w:id="612" w:author="Christoffer Vissing" w:date="2025-05-14T11:51:00Z" w16du:dateUtc="2025-05-14T09:51:00Z">
        <w:r w:rsidR="007C273C">
          <w:rPr>
            <w:rFonts w:ascii="Roboto" w:hAnsi="Roboto"/>
            <w:sz w:val="22"/>
            <w:szCs w:val="22"/>
            <w:lang w:val="en-US"/>
          </w:rPr>
          <w:t>s</w:t>
        </w:r>
      </w:ins>
      <w:ins w:id="613" w:author="Christoffer Vissing" w:date="2025-05-14T11:22:00Z" w16du:dateUtc="2025-05-14T09:22:00Z">
        <w:r w:rsidR="000A552B">
          <w:rPr>
            <w:rFonts w:ascii="Roboto" w:hAnsi="Roboto"/>
            <w:sz w:val="22"/>
            <w:szCs w:val="22"/>
            <w:lang w:val="en-US"/>
          </w:rPr>
          <w:t xml:space="preserve"> of death or causes of death</w:t>
        </w:r>
      </w:ins>
      <w:ins w:id="614" w:author="Christoffer Vissing" w:date="2025-05-14T11:51:00Z" w16du:dateUtc="2025-05-14T09:51:00Z">
        <w:r w:rsidR="007C273C">
          <w:rPr>
            <w:rFonts w:ascii="Roboto" w:hAnsi="Roboto"/>
            <w:sz w:val="22"/>
            <w:szCs w:val="22"/>
            <w:lang w:val="en-US"/>
          </w:rPr>
          <w:t xml:space="preserve"> and were vulnerable to immortal-time bias</w:t>
        </w:r>
      </w:ins>
      <w:ins w:id="615" w:author="Christoffer Vissing" w:date="2025-05-14T11:52:00Z" w16du:dateUtc="2025-05-14T09:52:00Z">
        <w:r w:rsidR="007C273C">
          <w:rPr>
            <w:rFonts w:ascii="Roboto" w:hAnsi="Roboto"/>
            <w:sz w:val="22"/>
            <w:szCs w:val="22"/>
            <w:lang w:val="en-US"/>
          </w:rPr>
          <w:t xml:space="preserve"> – </w:t>
        </w:r>
      </w:ins>
      <w:ins w:id="616" w:author="Christoffer Vissing" w:date="2025-05-14T12:01:00Z" w16du:dateUtc="2025-05-14T10:01:00Z">
        <w:r w:rsidR="00344AA0">
          <w:rPr>
            <w:rFonts w:ascii="Roboto" w:hAnsi="Roboto"/>
            <w:sz w:val="22"/>
            <w:szCs w:val="22"/>
            <w:lang w:val="en-US"/>
          </w:rPr>
          <w:t>na</w:t>
        </w:r>
      </w:ins>
      <w:ins w:id="617" w:author="Christoffer Vissing" w:date="2025-05-14T12:02:00Z" w16du:dateUtc="2025-05-14T10:02:00Z">
        <w:r w:rsidR="00344AA0">
          <w:rPr>
            <w:rFonts w:ascii="Roboto" w:hAnsi="Roboto"/>
            <w:sz w:val="22"/>
            <w:szCs w:val="22"/>
            <w:lang w:val="en-US"/>
          </w:rPr>
          <w:t>mely, counting survival time before di</w:t>
        </w:r>
      </w:ins>
      <w:ins w:id="618" w:author="Christoffer Vissing" w:date="2025-05-14T11:53:00Z" w16du:dateUtc="2025-05-14T09:53:00Z">
        <w:r w:rsidR="007C273C">
          <w:rPr>
            <w:rFonts w:ascii="Roboto" w:hAnsi="Roboto"/>
            <w:sz w:val="22"/>
            <w:szCs w:val="22"/>
            <w:lang w:val="en-US"/>
          </w:rPr>
          <w:t>agnosis of HCM</w:t>
        </w:r>
      </w:ins>
      <w:ins w:id="619" w:author="Christoffer Vissing" w:date="2025-05-14T12:02:00Z" w16du:dateUtc="2025-05-14T10:02:00Z">
        <w:r w:rsidR="00344AA0">
          <w:rPr>
            <w:rFonts w:ascii="Roboto" w:hAnsi="Roboto"/>
            <w:sz w:val="22"/>
            <w:szCs w:val="22"/>
            <w:lang w:val="en-US"/>
          </w:rPr>
          <w:t xml:space="preserve"> as exposure time</w:t>
        </w:r>
      </w:ins>
      <w:ins w:id="620" w:author="Christoffer Vissing" w:date="2025-05-14T13:55:00Z" w16du:dateUtc="2025-05-14T11:55:00Z">
        <w:r w:rsidR="007F07C1">
          <w:rPr>
            <w:rFonts w:ascii="Roboto" w:hAnsi="Roboto"/>
            <w:sz w:val="22"/>
            <w:szCs w:val="22"/>
            <w:lang w:val="en-US"/>
          </w:rPr>
          <w:t xml:space="preserve"> – leading to inflated effect estimates</w:t>
        </w:r>
      </w:ins>
      <w:r w:rsidR="00A2067F">
        <w:rPr>
          <w:rFonts w:ascii="Roboto" w:hAnsi="Roboto"/>
          <w:sz w:val="22"/>
          <w:szCs w:val="22"/>
          <w:lang w:val="en-US"/>
        </w:rPr>
        <w:t>.</w:t>
      </w:r>
      <w:r w:rsidR="005D332F">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{"citationID":"xgSEClSQ","properties":{"formattedCitation":"\\super 4,6\\nosupersub{}","plainCitation":"4,6","noteIndex":0},"citationItems":[{"id":73,"uris":["http://zotero.org/users/2403727/items/SMQZC67W"],"itemData":{"id":73,"type":"article-journal","abstract":"Background:A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0F1D08" w:rsidRPr="000F1D08">
        <w:rPr>
          <w:rFonts w:ascii="Roboto" w:hAnsi="Roboto"/>
          <w:sz w:val="22"/>
          <w:vertAlign w:val="superscript"/>
        </w:rPr>
        <w:t>4,6</w:t>
      </w:r>
      <w:r w:rsidR="005D332F">
        <w:rPr>
          <w:rFonts w:ascii="Roboto" w:hAnsi="Roboto"/>
          <w:sz w:val="22"/>
          <w:szCs w:val="22"/>
          <w:lang w:val="en-US"/>
        </w:rPr>
        <w:fldChar w:fldCharType="end"/>
      </w:r>
      <w:del w:id="621" w:author="Christoffer Vissing" w:date="2025-05-14T13:55:00Z" w16du:dateUtc="2025-05-14T11:55:00Z">
        <w:r w:rsidR="005D332F" w:rsidDel="007F07C1">
          <w:rPr>
            <w:rFonts w:ascii="Roboto" w:hAnsi="Roboto"/>
            <w:sz w:val="22"/>
            <w:szCs w:val="22"/>
            <w:lang w:val="en-US"/>
          </w:rPr>
          <w:delText xml:space="preserve"> </w:delText>
        </w:r>
      </w:del>
      <w:ins w:id="622" w:author="Christoffer Vissing" w:date="2025-05-14T11:37:00Z" w16du:dateUtc="2025-05-14T09:37:00Z">
        <w:r w:rsidR="00EB19D3">
          <w:rPr>
            <w:rFonts w:ascii="Roboto" w:hAnsi="Roboto"/>
            <w:sz w:val="22"/>
            <w:szCs w:val="22"/>
            <w:lang w:val="en-US"/>
          </w:rPr>
          <w:t xml:space="preserve">We minimized this by </w:t>
        </w:r>
      </w:ins>
      <w:ins w:id="623" w:author="Christoffer Vissing" w:date="2025-05-14T12:03:00Z" w16du:dateUtc="2025-05-14T10:03:00Z">
        <w:r w:rsidR="00344AA0">
          <w:rPr>
            <w:rFonts w:ascii="Roboto" w:hAnsi="Roboto"/>
            <w:sz w:val="22"/>
            <w:szCs w:val="22"/>
            <w:lang w:val="en-US"/>
          </w:rPr>
          <w:t xml:space="preserve">using age as time-scale and </w:t>
        </w:r>
      </w:ins>
      <w:ins w:id="624" w:author="Christoffer Vissing" w:date="2025-05-14T11:37:00Z" w16du:dateUtc="2025-05-14T09:37:00Z">
        <w:r w:rsidR="00EB19D3">
          <w:rPr>
            <w:rFonts w:ascii="Roboto" w:hAnsi="Roboto"/>
            <w:sz w:val="22"/>
            <w:szCs w:val="22"/>
            <w:lang w:val="en-US"/>
          </w:rPr>
          <w:t xml:space="preserve">performing left-truncation </w:t>
        </w:r>
      </w:ins>
      <w:ins w:id="625" w:author="Christoffer Vissing" w:date="2025-05-14T11:38:00Z" w16du:dateUtc="2025-05-14T09:38:00Z">
        <w:r w:rsidR="00EB19D3">
          <w:rPr>
            <w:rFonts w:ascii="Roboto" w:hAnsi="Roboto"/>
            <w:sz w:val="22"/>
            <w:szCs w:val="22"/>
            <w:lang w:val="en-US"/>
          </w:rPr>
          <w:t xml:space="preserve">of follow-up at the first </w:t>
        </w:r>
        <w:proofErr w:type="spellStart"/>
        <w:r w:rsidR="00EB19D3">
          <w:rPr>
            <w:rFonts w:ascii="Roboto" w:hAnsi="Roboto"/>
            <w:sz w:val="22"/>
            <w:szCs w:val="22"/>
            <w:lang w:val="en-US"/>
          </w:rPr>
          <w:t>SHaRe</w:t>
        </w:r>
        <w:proofErr w:type="spellEnd"/>
        <w:r w:rsidR="00EB19D3">
          <w:rPr>
            <w:rFonts w:ascii="Roboto" w:hAnsi="Roboto"/>
            <w:sz w:val="22"/>
            <w:szCs w:val="22"/>
            <w:lang w:val="en-US"/>
          </w:rPr>
          <w:t xml:space="preserve"> visit and analy</w:t>
        </w:r>
      </w:ins>
      <w:ins w:id="626" w:author="Christoffer Vissing" w:date="2025-05-14T14:46:00Z" w16du:dateUtc="2025-05-14T12:46:00Z">
        <w:r w:rsidR="000D3595">
          <w:rPr>
            <w:rFonts w:ascii="Roboto" w:hAnsi="Roboto"/>
            <w:sz w:val="22"/>
            <w:szCs w:val="22"/>
            <w:lang w:val="en-US"/>
          </w:rPr>
          <w:t>z</w:t>
        </w:r>
      </w:ins>
      <w:ins w:id="627" w:author="Christoffer Vissing" w:date="2025-05-14T11:38:00Z" w16du:dateUtc="2025-05-14T09:38:00Z">
        <w:r w:rsidR="00EB19D3">
          <w:rPr>
            <w:rFonts w:ascii="Roboto" w:hAnsi="Roboto"/>
            <w:sz w:val="22"/>
            <w:szCs w:val="22"/>
            <w:lang w:val="en-US"/>
          </w:rPr>
          <w:t xml:space="preserve">ing age-specific incidence, </w:t>
        </w:r>
      </w:ins>
      <w:ins w:id="628" w:author="Christoffer Vissing" w:date="2025-05-14T11:39:00Z" w16du:dateUtc="2025-05-14T09:39:00Z">
        <w:r w:rsidR="00EB19D3">
          <w:rPr>
            <w:rFonts w:ascii="Roboto" w:hAnsi="Roboto"/>
            <w:sz w:val="22"/>
            <w:szCs w:val="22"/>
            <w:lang w:val="en-US"/>
          </w:rPr>
          <w:t xml:space="preserve">allowing us to </w:t>
        </w:r>
      </w:ins>
      <w:ins w:id="629" w:author="Christoffer Vissing" w:date="2025-05-14T11:40:00Z" w16du:dateUtc="2025-05-14T09:40:00Z">
        <w:r w:rsidR="00EB19D3">
          <w:rPr>
            <w:rFonts w:ascii="Roboto" w:hAnsi="Roboto"/>
            <w:sz w:val="22"/>
            <w:szCs w:val="22"/>
            <w:lang w:val="en-US"/>
          </w:rPr>
          <w:t>isolate biologically driven excess</w:t>
        </w:r>
      </w:ins>
      <w:ins w:id="630" w:author="Christoffer Vissing" w:date="2025-05-14T11:55:00Z" w16du:dateUtc="2025-05-14T09:55:00Z">
        <w:r w:rsidR="00344AA0">
          <w:rPr>
            <w:rFonts w:ascii="Roboto" w:hAnsi="Roboto"/>
            <w:sz w:val="22"/>
            <w:szCs w:val="22"/>
            <w:lang w:val="en-US"/>
          </w:rPr>
          <w:t xml:space="preserve"> mortality</w:t>
        </w:r>
      </w:ins>
      <w:ins w:id="631" w:author="Christoffer Vissing" w:date="2025-05-14T11:40:00Z" w16du:dateUtc="2025-05-14T09:40:00Z">
        <w:r w:rsidR="00EB19D3">
          <w:rPr>
            <w:rFonts w:ascii="Roboto" w:hAnsi="Roboto"/>
            <w:sz w:val="22"/>
            <w:szCs w:val="22"/>
            <w:lang w:val="en-US"/>
          </w:rPr>
          <w:t xml:space="preserve"> risk</w:t>
        </w:r>
      </w:ins>
      <w:del w:id="632" w:author="Christoffer Vissing" w:date="2025-05-14T11:40:00Z" w16du:dateUtc="2025-05-14T09:40:00Z">
        <w:r w:rsidR="005D332F" w:rsidDel="00EB19D3">
          <w:rPr>
            <w:rFonts w:ascii="Roboto" w:hAnsi="Roboto"/>
            <w:sz w:val="22"/>
            <w:szCs w:val="22"/>
            <w:lang w:val="en-US"/>
          </w:rPr>
          <w:delText xml:space="preserve">However, prior studies </w:delText>
        </w:r>
        <w:r w:rsidR="00A2067F" w:rsidDel="00EB19D3">
          <w:rPr>
            <w:rFonts w:ascii="Roboto" w:hAnsi="Roboto"/>
            <w:sz w:val="22"/>
            <w:szCs w:val="22"/>
            <w:lang w:val="en-US"/>
          </w:rPr>
          <w:delText xml:space="preserve">did not </w:delText>
        </w:r>
      </w:del>
      <w:del w:id="633" w:author="Christoffer Vissing" w:date="2025-05-14T11:21:00Z" w16du:dateUtc="2025-05-14T09:21:00Z">
        <w:r w:rsidR="005D332F" w:rsidDel="000A552B">
          <w:rPr>
            <w:rFonts w:ascii="Roboto" w:hAnsi="Roboto"/>
            <w:sz w:val="22"/>
            <w:szCs w:val="22"/>
            <w:lang w:val="en-US"/>
          </w:rPr>
          <w:delText>investigate the difference in age-specific incidence of death</w:delText>
        </w:r>
        <w:r w:rsidR="00625F3A" w:rsidDel="000A552B">
          <w:rPr>
            <w:rFonts w:ascii="Roboto" w:hAnsi="Roboto"/>
            <w:sz w:val="22"/>
            <w:szCs w:val="22"/>
            <w:lang w:val="en-US"/>
          </w:rPr>
          <w:delText xml:space="preserve"> or</w:delText>
        </w:r>
        <w:r w:rsidR="005D332F" w:rsidDel="000A552B">
          <w:rPr>
            <w:rFonts w:ascii="Roboto" w:hAnsi="Roboto"/>
            <w:sz w:val="22"/>
            <w:szCs w:val="22"/>
            <w:lang w:val="en-US"/>
          </w:rPr>
          <w:delText xml:space="preserve"> causes of death </w:delText>
        </w:r>
      </w:del>
      <w:del w:id="634" w:author="Christoffer Vissing" w:date="2025-05-14T11:40:00Z" w16du:dateUtc="2025-05-14T09:40:00Z">
        <w:r w:rsidR="005D332F" w:rsidDel="00EB19D3">
          <w:rPr>
            <w:rFonts w:ascii="Roboto" w:hAnsi="Roboto"/>
            <w:sz w:val="22"/>
            <w:szCs w:val="22"/>
            <w:lang w:val="en-US"/>
          </w:rPr>
          <w:delText xml:space="preserve">and </w:delText>
        </w:r>
        <w:commentRangeStart w:id="635"/>
        <w:commentRangeStart w:id="636"/>
        <w:commentRangeStart w:id="637"/>
        <w:r w:rsidR="00F748ED" w:rsidDel="00EB19D3">
          <w:rPr>
            <w:rFonts w:ascii="Roboto" w:hAnsi="Roboto"/>
            <w:sz w:val="22"/>
            <w:szCs w:val="22"/>
            <w:lang w:val="en-US"/>
          </w:rPr>
          <w:delText>may have been influenced by</w:delText>
        </w:r>
        <w:r w:rsidR="005D332F" w:rsidDel="00EB19D3">
          <w:rPr>
            <w:rFonts w:ascii="Roboto" w:hAnsi="Roboto"/>
            <w:sz w:val="22"/>
            <w:szCs w:val="22"/>
            <w:lang w:val="en-US"/>
          </w:rPr>
          <w:delText xml:space="preserve"> immortal time bias</w:delText>
        </w:r>
        <w:r w:rsidR="0065030C" w:rsidDel="00EB19D3">
          <w:rPr>
            <w:rFonts w:ascii="Roboto" w:hAnsi="Roboto"/>
            <w:sz w:val="22"/>
            <w:szCs w:val="22"/>
            <w:lang w:val="en-US"/>
          </w:rPr>
          <w:delText>, leading to inflated effect estimates</w:delText>
        </w:r>
      </w:del>
      <w:r w:rsidR="0065030C">
        <w:rPr>
          <w:rFonts w:ascii="Roboto" w:hAnsi="Roboto"/>
          <w:sz w:val="22"/>
          <w:szCs w:val="22"/>
          <w:lang w:val="en-US"/>
        </w:rPr>
        <w:t>.</w:t>
      </w:r>
      <w:r w:rsidR="005D332F">
        <w:rPr>
          <w:rFonts w:ascii="Roboto" w:hAnsi="Roboto"/>
          <w:sz w:val="22"/>
          <w:szCs w:val="22"/>
          <w:lang w:val="en-US"/>
        </w:rPr>
        <w:t xml:space="preserve"> </w:t>
      </w:r>
      <w:commentRangeEnd w:id="635"/>
      <w:r w:rsidR="00D0466C">
        <w:rPr>
          <w:rStyle w:val="Kommentarhenvisning"/>
          <w:lang w:val="en-US" w:eastAsia="en-US"/>
        </w:rPr>
        <w:commentReference w:id="635"/>
      </w:r>
      <w:commentRangeEnd w:id="636"/>
      <w:r w:rsidR="009E4A4E">
        <w:rPr>
          <w:rStyle w:val="Kommentarhenvisning"/>
          <w:lang w:val="en-US" w:eastAsia="en-US"/>
        </w:rPr>
        <w:commentReference w:id="636"/>
      </w:r>
      <w:commentRangeEnd w:id="637"/>
      <w:r w:rsidR="00A42FBF">
        <w:rPr>
          <w:rStyle w:val="Kommentarhenvisning"/>
          <w:lang w:val="en-US" w:eastAsia="en-US"/>
        </w:rPr>
        <w:commentReference w:id="637"/>
      </w:r>
    </w:p>
    <w:p w14:paraId="774429CA" w14:textId="066B7821" w:rsidR="008C101B" w:rsidRPr="00DF613E" w:rsidDel="00344AA0" w:rsidRDefault="008C101B" w:rsidP="000F6E5D">
      <w:pPr>
        <w:spacing w:line="480" w:lineRule="auto"/>
        <w:rPr>
          <w:del w:id="638" w:author="Christoffer Vissing" w:date="2025-05-14T11:56:00Z" w16du:dateUtc="2025-05-14T09:56:00Z"/>
          <w:rFonts w:ascii="Roboto" w:hAnsi="Roboto"/>
          <w:sz w:val="22"/>
          <w:szCs w:val="22"/>
          <w:lang w:val="en-US"/>
        </w:rPr>
      </w:pP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007663D2"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D42B8E">
        <w:rPr>
          <w:rFonts w:ascii="Roboto" w:hAnsi="Roboto"/>
          <w:sz w:val="22"/>
          <w:szCs w:val="22"/>
          <w:lang w:val="en-US"/>
        </w:rPr>
        <w:t>a</w:t>
      </w:r>
      <w:r w:rsidR="00D42B8E" w:rsidRPr="00DF613E">
        <w:rPr>
          <w:rFonts w:ascii="Roboto" w:hAnsi="Roboto"/>
          <w:sz w:val="22"/>
          <w:szCs w:val="22"/>
          <w:lang w:val="en-US"/>
        </w:rPr>
        <w:t xml:space="preserve"> </w:t>
      </w:r>
      <w:r w:rsidR="00682C9F" w:rsidRPr="00DF613E">
        <w:rPr>
          <w:rFonts w:ascii="Roboto" w:hAnsi="Roboto"/>
          <w:sz w:val="22"/>
          <w:szCs w:val="22"/>
          <w:lang w:val="en-US"/>
        </w:rPr>
        <w:lastRenderedPageBreak/>
        <w:t>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w:t>
      </w:r>
      <w:proofErr w:type="spellStart"/>
      <w:r w:rsidR="00D42B8E">
        <w:rPr>
          <w:rFonts w:ascii="Roboto" w:hAnsi="Roboto"/>
          <w:sz w:val="22"/>
          <w:szCs w:val="22"/>
          <w:lang w:val="en-US"/>
        </w:rPr>
        <w:t>sarcomeric</w:t>
      </w:r>
      <w:proofErr w:type="spellEnd"/>
      <w:r w:rsidR="00D42B8E">
        <w:rPr>
          <w:rFonts w:ascii="Roboto" w:hAnsi="Roboto"/>
          <w:sz w:val="22"/>
          <w:szCs w:val="22"/>
          <w:lang w:val="en-US"/>
        </w:rPr>
        <w:t xml:space="preserve">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0F1D08">
        <w:rPr>
          <w:rFonts w:ascii="Roboto" w:hAnsi="Roboto"/>
          <w:sz w:val="22"/>
          <w:szCs w:val="22"/>
          <w:lang w:val="en-US"/>
        </w:rPr>
        <w:instrText xml:space="preserve"> ADDIN ZOTERO_ITEM CSL_CITATION {"citationID":"RCiglCdP","properties":{"formattedCitation":"\\super 19\\uc0\\u8211{}21\\nosupersub{}","plainCitation":"19–21","noteIndex":0},"citationItems":[{"id":151,"uris":["http://zotero.org/users/2403727/items/LJ6M6HMN"],"itemData":{"id":151,"type":"article-journal","abstract":"BACKGROUND: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0F1D08" w:rsidRPr="000F1D08">
        <w:rPr>
          <w:rFonts w:ascii="Roboto" w:hAnsi="Roboto"/>
          <w:sz w:val="22"/>
          <w:vertAlign w:val="superscript"/>
        </w:rPr>
        <w:t>19–21</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775F530A"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0F1D08">
        <w:rPr>
          <w:rFonts w:ascii="Roboto" w:hAnsi="Roboto"/>
          <w:sz w:val="22"/>
          <w:szCs w:val="22"/>
          <w:lang w:val="en-US"/>
        </w:rPr>
        <w:instrText xml:space="preserve"> ADDIN ZOTERO_ITEM CSL_CITATION {"citationID":"2fyD8ApZ","properties":{"formattedCitation":"\\super 22\\uc0\\u8211{}24\\nosupersub{}","plainCitation":"22–24","noteIndex":0},"citationItems":[{"id":391,"uris":["http://zotero.org/users/2403727/items/RLK6BVEN"],"itemData":{"id":391,"type":"article-journal","abstract":"AimsHypertrophic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0F1D08" w:rsidRPr="000F1D08">
        <w:rPr>
          <w:rFonts w:ascii="Roboto" w:hAnsi="Roboto"/>
          <w:sz w:val="22"/>
          <w:vertAlign w:val="superscript"/>
        </w:rPr>
        <w:t>22–24</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ins w:id="639" w:author="Christoffer Vissing" w:date="2025-05-13T22:08:00Z" w16du:dateUtc="2025-05-13T20:08:00Z">
        <w:r w:rsidR="000D2A8A">
          <w:rPr>
            <w:rFonts w:ascii="Roboto" w:hAnsi="Roboto"/>
            <w:sz w:val="22"/>
            <w:szCs w:val="22"/>
            <w:lang w:val="en-US"/>
          </w:rPr>
          <w:t xml:space="preserve"> </w:t>
        </w:r>
      </w:ins>
      <w:ins w:id="640" w:author="Christoffer Vissing" w:date="2025-05-13T22:09:00Z" w16du:dateUtc="2025-05-13T20:09:00Z">
        <w:r w:rsidR="000D2A8A">
          <w:rPr>
            <w:rFonts w:ascii="Roboto" w:hAnsi="Roboto"/>
            <w:sz w:val="22"/>
            <w:szCs w:val="22"/>
            <w:lang w:val="en-US"/>
          </w:rPr>
          <w:t>W</w:t>
        </w:r>
      </w:ins>
      <w:ins w:id="641" w:author="Christoffer Vissing" w:date="2025-05-13T22:08:00Z" w16du:dateUtc="2025-05-13T20:08:00Z">
        <w:r w:rsidR="000D2A8A" w:rsidRPr="000D2A8A">
          <w:rPr>
            <w:rFonts w:ascii="Roboto" w:hAnsi="Roboto"/>
            <w:sz w:val="22"/>
            <w:szCs w:val="22"/>
            <w:lang w:val="en-US"/>
          </w:rPr>
          <w:t xml:space="preserve">hile our data suggests that risk stratification might be relaxed in </w:t>
        </w:r>
      </w:ins>
      <w:ins w:id="642" w:author="Christoffer Vissing" w:date="2025-05-13T22:09:00Z" w16du:dateUtc="2025-05-13T20:09:00Z">
        <w:r w:rsidR="000D2A8A">
          <w:rPr>
            <w:rFonts w:ascii="Roboto" w:hAnsi="Roboto"/>
            <w:sz w:val="22"/>
            <w:szCs w:val="22"/>
            <w:lang w:val="en-US"/>
          </w:rPr>
          <w:t xml:space="preserve">older patients with </w:t>
        </w:r>
      </w:ins>
      <w:ins w:id="643" w:author="Christoffer Vissing" w:date="2025-05-13T22:08:00Z" w16du:dateUtc="2025-05-13T20:08:00Z">
        <w:r w:rsidR="000D2A8A" w:rsidRPr="000D2A8A">
          <w:rPr>
            <w:rFonts w:ascii="Roboto" w:hAnsi="Roboto"/>
            <w:sz w:val="22"/>
            <w:szCs w:val="22"/>
            <w:lang w:val="en-US"/>
          </w:rPr>
          <w:t>non-</w:t>
        </w:r>
        <w:proofErr w:type="spellStart"/>
        <w:r w:rsidR="000D2A8A" w:rsidRPr="000D2A8A">
          <w:rPr>
            <w:rFonts w:ascii="Roboto" w:hAnsi="Roboto"/>
            <w:sz w:val="22"/>
            <w:szCs w:val="22"/>
            <w:lang w:val="en-US"/>
          </w:rPr>
          <w:t>sarcomeric</w:t>
        </w:r>
        <w:proofErr w:type="spellEnd"/>
        <w:r w:rsidR="000D2A8A" w:rsidRPr="000D2A8A">
          <w:rPr>
            <w:rFonts w:ascii="Roboto" w:hAnsi="Roboto"/>
            <w:sz w:val="22"/>
            <w:szCs w:val="22"/>
            <w:lang w:val="en-US"/>
          </w:rPr>
          <w:t xml:space="preserve"> HCM, it also points to the heterogeneity of HCM patients overall. This underscores the need for personalized risk assessment</w:t>
        </w:r>
      </w:ins>
      <w:ins w:id="644" w:author="Christoffer Vissing" w:date="2025-05-14T15:34:00Z" w16du:dateUtc="2025-05-14T13:34:00Z">
        <w:r w:rsidR="00A4312D">
          <w:rPr>
            <w:rFonts w:ascii="Roboto" w:hAnsi="Roboto"/>
            <w:sz w:val="22"/>
            <w:szCs w:val="22"/>
            <w:lang w:val="en-US"/>
          </w:rPr>
          <w:t xml:space="preserve"> and </w:t>
        </w:r>
      </w:ins>
      <w:ins w:id="645" w:author="Christoffer Vissing" w:date="2025-05-14T15:35:00Z" w16du:dateUtc="2025-05-14T13:35:00Z">
        <w:r w:rsidR="00A4312D">
          <w:rPr>
            <w:rFonts w:ascii="Roboto" w:hAnsi="Roboto"/>
            <w:sz w:val="22"/>
            <w:szCs w:val="22"/>
            <w:lang w:val="en-US"/>
          </w:rPr>
          <w:t>highlights the importance of integrating genetic and clinical data for precision HCM management</w:t>
        </w:r>
      </w:ins>
      <w:ins w:id="646" w:author="Christoffer Vissing" w:date="2025-05-13T22:08:00Z" w16du:dateUtc="2025-05-13T20:08:00Z">
        <w:r w:rsidR="000D2A8A" w:rsidRPr="000D2A8A">
          <w:rPr>
            <w:rFonts w:ascii="Roboto" w:hAnsi="Roboto"/>
            <w:sz w:val="22"/>
            <w:szCs w:val="22"/>
            <w:lang w:val="en-US"/>
          </w:rPr>
          <w:t>. It may also suggest that some of the etiologic fraction of sudden death not explained by currently available risk stratification tools can be accounted for in polygenic or mendelian risk</w:t>
        </w:r>
      </w:ins>
      <w:ins w:id="647" w:author="Christoffer Vissing" w:date="2025-05-13T22:10:00Z" w16du:dateUtc="2025-05-13T20:10:00Z">
        <w:r w:rsidR="000D2A8A">
          <w:rPr>
            <w:rFonts w:ascii="Roboto" w:hAnsi="Roboto"/>
            <w:sz w:val="22"/>
            <w:szCs w:val="22"/>
            <w:lang w:val="en-US"/>
          </w:rPr>
          <w:t>.</w:t>
        </w:r>
      </w:ins>
      <w:del w:id="648" w:author="Christoffer Vissing" w:date="2025-05-13T22:09:00Z" w16du:dateUtc="2025-05-13T20:09:00Z">
        <w:r w:rsidR="00AE7D20" w:rsidRPr="00DF613E" w:rsidDel="000D2A8A">
          <w:rPr>
            <w:rFonts w:ascii="Roboto" w:hAnsi="Roboto"/>
            <w:sz w:val="22"/>
            <w:szCs w:val="22"/>
            <w:lang w:val="en-US"/>
          </w:rPr>
          <w:delText xml:space="preserve"> </w:delText>
        </w:r>
        <w:r w:rsidR="005664EA" w:rsidDel="000D2A8A">
          <w:rPr>
            <w:rFonts w:ascii="Roboto" w:hAnsi="Roboto"/>
            <w:sz w:val="22"/>
            <w:szCs w:val="22"/>
            <w:lang w:val="en-US"/>
          </w:rPr>
          <w:delText xml:space="preserve">Risk stratification for sudden death could potentially be relaxed in older patients with non-sarcomeric HCM, </w:delText>
        </w:r>
        <w:r w:rsidR="008E2093" w:rsidDel="000D2A8A">
          <w:rPr>
            <w:rFonts w:ascii="Roboto" w:hAnsi="Roboto"/>
            <w:sz w:val="22"/>
            <w:szCs w:val="22"/>
            <w:lang w:val="en-US"/>
          </w:rPr>
          <w:delText xml:space="preserve">whereas continuing </w:delText>
        </w:r>
        <w:r w:rsidR="005664EA" w:rsidDel="000D2A8A">
          <w:rPr>
            <w:rFonts w:ascii="Roboto" w:hAnsi="Roboto"/>
            <w:sz w:val="22"/>
            <w:szCs w:val="22"/>
            <w:lang w:val="en-US"/>
          </w:rPr>
          <w:delText>regular screening may be appropriate for patients with sarcomeric disease.</w:delText>
        </w:r>
      </w:del>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44C2529B"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lastRenderedPageBreak/>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33A384A0" w14:textId="601DF9DA" w:rsidR="00210BB7" w:rsidRPr="00DF613E" w:rsidRDefault="007C0B1A" w:rsidP="00210BB7">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w:t>
      </w:r>
      <w:del w:id="649" w:author="Christoffer Vissing" w:date="2025-05-14T15:38:00Z" w16du:dateUtc="2025-05-14T13:38:00Z">
        <w:r w:rsidR="001E4447" w:rsidDel="00A4312D">
          <w:rPr>
            <w:rFonts w:ascii="Roboto" w:hAnsi="Roboto"/>
            <w:sz w:val="22"/>
            <w:szCs w:val="22"/>
            <w:lang w:val="en-US"/>
          </w:rPr>
          <w:delText>P</w:delText>
        </w:r>
        <w:r w:rsidDel="00A4312D">
          <w:rPr>
            <w:rFonts w:ascii="Roboto" w:hAnsi="Roboto"/>
            <w:sz w:val="22"/>
            <w:szCs w:val="22"/>
            <w:lang w:val="en-US"/>
          </w:rPr>
          <w:delText>atients with s</w:delText>
        </w:r>
      </w:del>
      <w:proofErr w:type="spellStart"/>
      <w:ins w:id="650" w:author="Christoffer Vissing" w:date="2025-05-14T15:38:00Z" w16du:dateUtc="2025-05-14T13:38:00Z">
        <w:r w:rsidR="00A4312D">
          <w:rPr>
            <w:rFonts w:ascii="Roboto" w:hAnsi="Roboto"/>
            <w:sz w:val="22"/>
            <w:szCs w:val="22"/>
            <w:lang w:val="en-US"/>
          </w:rPr>
          <w:t>S</w:t>
        </w:r>
      </w:ins>
      <w:r>
        <w:rPr>
          <w:rFonts w:ascii="Roboto" w:hAnsi="Roboto"/>
          <w:sz w:val="22"/>
          <w:szCs w:val="22"/>
          <w:lang w:val="en-US"/>
        </w:rPr>
        <w:t>arcomeric</w:t>
      </w:r>
      <w:proofErr w:type="spellEnd"/>
      <w:r>
        <w:rPr>
          <w:rFonts w:ascii="Roboto" w:hAnsi="Roboto"/>
          <w:sz w:val="22"/>
          <w:szCs w:val="22"/>
          <w:lang w:val="en-US"/>
        </w:rPr>
        <w:t xml:space="preserve"> HCM </w:t>
      </w:r>
      <w:ins w:id="651" w:author="Christoffer Vissing" w:date="2025-05-14T15:38:00Z" w16du:dateUtc="2025-05-14T13:38:00Z">
        <w:r w:rsidR="00A4312D">
          <w:rPr>
            <w:rFonts w:ascii="Roboto" w:hAnsi="Roboto"/>
            <w:sz w:val="22"/>
            <w:szCs w:val="22"/>
            <w:lang w:val="en-US"/>
          </w:rPr>
          <w:t xml:space="preserve">was linked </w:t>
        </w:r>
      </w:ins>
      <w:del w:id="652" w:author="Christoffer Vissing" w:date="2025-05-14T15:38:00Z" w16du:dateUtc="2025-05-14T13:38:00Z">
        <w:r w:rsidR="00CC498B" w:rsidDel="00A4312D">
          <w:rPr>
            <w:rFonts w:ascii="Roboto" w:hAnsi="Roboto"/>
            <w:sz w:val="22"/>
            <w:szCs w:val="22"/>
            <w:lang w:val="en-US"/>
          </w:rPr>
          <w:delText>had</w:delText>
        </w:r>
        <w:r w:rsidDel="00A4312D">
          <w:rPr>
            <w:rFonts w:ascii="Roboto" w:hAnsi="Roboto"/>
            <w:sz w:val="22"/>
            <w:szCs w:val="22"/>
            <w:lang w:val="en-US"/>
          </w:rPr>
          <w:delText xml:space="preserve"> a </w:delText>
        </w:r>
      </w:del>
      <w:ins w:id="653" w:author="Christoffer Vissing" w:date="2025-05-14T15:38:00Z" w16du:dateUtc="2025-05-14T13:38:00Z">
        <w:r w:rsidR="00A4312D">
          <w:rPr>
            <w:rFonts w:ascii="Roboto" w:hAnsi="Roboto"/>
            <w:sz w:val="22"/>
            <w:szCs w:val="22"/>
            <w:lang w:val="en-US"/>
          </w:rPr>
          <w:t xml:space="preserve">to earlier disease onset, </w:t>
        </w:r>
      </w:ins>
      <w:del w:id="654" w:author="Christoffer Vissing" w:date="2025-05-14T15:38:00Z" w16du:dateUtc="2025-05-14T13:38:00Z">
        <w:r w:rsidDel="00A4312D">
          <w:rPr>
            <w:rFonts w:ascii="Roboto" w:hAnsi="Roboto"/>
            <w:sz w:val="22"/>
            <w:szCs w:val="22"/>
            <w:lang w:val="en-US"/>
          </w:rPr>
          <w:delText>significantly</w:delText>
        </w:r>
      </w:del>
      <w:ins w:id="655" w:author="Christoffer Vissing" w:date="2025-05-14T15:38:00Z" w16du:dateUtc="2025-05-14T13:38:00Z">
        <w:r w:rsidR="00A4312D">
          <w:rPr>
            <w:rFonts w:ascii="Roboto" w:hAnsi="Roboto"/>
            <w:sz w:val="22"/>
            <w:szCs w:val="22"/>
            <w:lang w:val="en-US"/>
          </w:rPr>
          <w:t>a</w:t>
        </w:r>
      </w:ins>
      <w:r>
        <w:rPr>
          <w:rFonts w:ascii="Roboto" w:hAnsi="Roboto"/>
          <w:sz w:val="22"/>
          <w:szCs w:val="22"/>
          <w:lang w:val="en-US"/>
        </w:rPr>
        <w:t xml:space="preserve">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ins w:id="656" w:author="Christoffer Vissing" w:date="2025-05-14T13:11:00Z" w16du:dateUtc="2025-05-14T11:11:00Z">
        <w:r w:rsidR="00210BB7">
          <w:rPr>
            <w:rFonts w:ascii="Roboto" w:hAnsi="Roboto"/>
            <w:sz w:val="22"/>
            <w:szCs w:val="22"/>
            <w:lang w:val="en-US"/>
          </w:rPr>
          <w:t>, persist</w:t>
        </w:r>
      </w:ins>
      <w:ins w:id="657" w:author="Christoffer Vissing" w:date="2025-05-14T15:39:00Z" w16du:dateUtc="2025-05-14T13:39:00Z">
        <w:r w:rsidR="00A4312D">
          <w:rPr>
            <w:rFonts w:ascii="Roboto" w:hAnsi="Roboto"/>
            <w:sz w:val="22"/>
            <w:szCs w:val="22"/>
            <w:lang w:val="en-US"/>
          </w:rPr>
          <w:t>ing</w:t>
        </w:r>
      </w:ins>
      <w:ins w:id="658" w:author="Christoffer Vissing" w:date="2025-05-14T13:11:00Z" w16du:dateUtc="2025-05-14T11:11:00Z">
        <w:r w:rsidR="00210BB7">
          <w:rPr>
            <w:rFonts w:ascii="Roboto" w:hAnsi="Roboto"/>
            <w:sz w:val="22"/>
            <w:szCs w:val="22"/>
            <w:lang w:val="en-US"/>
          </w:rPr>
          <w:t xml:space="preserve"> into old age</w:t>
        </w:r>
      </w:ins>
      <w:ins w:id="659" w:author="Christoffer Vissing" w:date="2025-05-14T13:14:00Z" w16du:dateUtc="2025-05-14T11:14:00Z">
        <w:r w:rsidR="00BB22CD">
          <w:rPr>
            <w:rFonts w:ascii="Roboto" w:hAnsi="Roboto"/>
            <w:sz w:val="22"/>
            <w:szCs w:val="22"/>
            <w:lang w:val="en-US"/>
          </w:rPr>
          <w:t>,</w:t>
        </w:r>
      </w:ins>
      <w:del w:id="660" w:author="Christoffer Vissing" w:date="2025-05-13T14:50:00Z" w16du:dateUtc="2025-05-13T12:50:00Z">
        <w:r w:rsidR="0062278A" w:rsidDel="00DA0C00">
          <w:rPr>
            <w:rFonts w:ascii="Roboto" w:hAnsi="Roboto"/>
            <w:sz w:val="22"/>
            <w:szCs w:val="22"/>
            <w:lang w:val="en-US"/>
          </w:rPr>
          <w:delText xml:space="preserve">, both of which </w:delText>
        </w:r>
        <w:r w:rsidR="00CC498B" w:rsidDel="00DA0C00">
          <w:rPr>
            <w:rFonts w:ascii="Roboto" w:hAnsi="Roboto"/>
            <w:sz w:val="22"/>
            <w:szCs w:val="22"/>
            <w:lang w:val="en-US"/>
          </w:rPr>
          <w:delText xml:space="preserve">were </w:delText>
        </w:r>
      </w:del>
      <w:ins w:id="661" w:author="Christoffer Vissing" w:date="2025-05-13T14:50:00Z" w16du:dateUtc="2025-05-13T12:50:00Z">
        <w:r w:rsidR="00DA0C00">
          <w:rPr>
            <w:rFonts w:ascii="Roboto" w:hAnsi="Roboto"/>
            <w:sz w:val="22"/>
            <w:szCs w:val="22"/>
            <w:lang w:val="en-US"/>
          </w:rPr>
          <w:t xml:space="preserve"> and </w:t>
        </w:r>
      </w:ins>
      <w:del w:id="662" w:author="Christoffer Vissing" w:date="2025-05-14T12:52:00Z" w16du:dateUtc="2025-05-14T10:52:00Z">
        <w:r w:rsidR="00CC498B" w:rsidDel="00A42FBF">
          <w:rPr>
            <w:rFonts w:ascii="Roboto" w:hAnsi="Roboto"/>
            <w:sz w:val="22"/>
            <w:szCs w:val="22"/>
            <w:lang w:val="en-US"/>
          </w:rPr>
          <w:delText xml:space="preserve">associated with </w:delText>
        </w:r>
      </w:del>
      <w:r w:rsidR="00D42B8E">
        <w:rPr>
          <w:rFonts w:ascii="Roboto" w:hAnsi="Roboto"/>
          <w:sz w:val="22"/>
          <w:szCs w:val="22"/>
          <w:lang w:val="en-US"/>
        </w:rPr>
        <w:t>a</w:t>
      </w:r>
      <w:del w:id="663" w:author="Christoffer Vissing" w:date="2025-05-13T14:50:00Z" w16du:dateUtc="2025-05-13T12:50:00Z">
        <w:r w:rsidR="00D42B8E" w:rsidDel="00DA0C00">
          <w:rPr>
            <w:rFonts w:ascii="Roboto" w:hAnsi="Roboto"/>
            <w:sz w:val="22"/>
            <w:szCs w:val="22"/>
            <w:lang w:val="en-US"/>
          </w:rPr>
          <w:delText xml:space="preserve"> higher burden of </w:delText>
        </w:r>
        <w:r w:rsidDel="00DA0C00">
          <w:rPr>
            <w:rFonts w:ascii="Roboto" w:hAnsi="Roboto"/>
            <w:sz w:val="22"/>
            <w:szCs w:val="22"/>
            <w:lang w:val="en-US"/>
          </w:rPr>
          <w:delText>adverse outcomes</w:delText>
        </w:r>
      </w:del>
      <w:del w:id="664" w:author="Christoffer Vissing" w:date="2025-05-13T14:49:00Z" w16du:dateUtc="2025-05-13T12:49:00Z">
        <w:r w:rsidR="0062278A" w:rsidDel="00DA0C00">
          <w:rPr>
            <w:rFonts w:ascii="Roboto" w:hAnsi="Roboto"/>
            <w:sz w:val="22"/>
            <w:szCs w:val="22"/>
            <w:lang w:val="en-US"/>
          </w:rPr>
          <w:delText>,</w:delText>
        </w:r>
      </w:del>
      <w:del w:id="665" w:author="Christoffer Vissing" w:date="2025-05-13T14:50:00Z" w16du:dateUtc="2025-05-13T12:50:00Z">
        <w:r w:rsidR="0062278A" w:rsidDel="00DA0C00">
          <w:rPr>
            <w:rFonts w:ascii="Roboto" w:hAnsi="Roboto"/>
            <w:sz w:val="22"/>
            <w:szCs w:val="22"/>
            <w:lang w:val="en-US"/>
          </w:rPr>
          <w:delText xml:space="preserve"> including death</w:delText>
        </w:r>
      </w:del>
      <w:ins w:id="666" w:author="Christoffer Vissing" w:date="2025-05-13T14:47:00Z" w16du:dateUtc="2025-05-13T12:47:00Z">
        <w:r w:rsidR="00DA0C00">
          <w:rPr>
            <w:rFonts w:ascii="Roboto" w:hAnsi="Roboto"/>
            <w:sz w:val="22"/>
            <w:szCs w:val="22"/>
            <w:lang w:val="en-US"/>
          </w:rPr>
          <w:t xml:space="preserve"> </w:t>
        </w:r>
      </w:ins>
      <w:ins w:id="667" w:author="Christoffer Vissing" w:date="2025-05-14T13:10:00Z" w16du:dateUtc="2025-05-14T11:10:00Z">
        <w:r w:rsidR="00210BB7">
          <w:rPr>
            <w:rFonts w:ascii="Roboto" w:hAnsi="Roboto"/>
            <w:sz w:val="22"/>
            <w:szCs w:val="22"/>
            <w:lang w:val="en-US"/>
          </w:rPr>
          <w:t xml:space="preserve">mean </w:t>
        </w:r>
      </w:ins>
      <w:ins w:id="668" w:author="Christoffer Vissing" w:date="2025-05-13T14:47:00Z" w16du:dateUtc="2025-05-13T12:47:00Z">
        <w:r w:rsidR="00DA0C00">
          <w:rPr>
            <w:rFonts w:ascii="Roboto" w:hAnsi="Roboto"/>
            <w:sz w:val="22"/>
            <w:szCs w:val="22"/>
            <w:lang w:val="en-US"/>
          </w:rPr>
          <w:t>lifespan</w:t>
        </w:r>
      </w:ins>
      <w:ins w:id="669" w:author="Christoffer Vissing" w:date="2025-05-13T14:48:00Z" w16du:dateUtc="2025-05-13T12:48:00Z">
        <w:r w:rsidR="00DA0C00">
          <w:rPr>
            <w:rFonts w:ascii="Roboto" w:hAnsi="Roboto"/>
            <w:sz w:val="22"/>
            <w:szCs w:val="22"/>
            <w:lang w:val="en-US"/>
          </w:rPr>
          <w:t xml:space="preserve"> that </w:t>
        </w:r>
      </w:ins>
      <w:ins w:id="670" w:author="Christoffer Vissing" w:date="2025-05-14T13:14:00Z" w16du:dateUtc="2025-05-14T11:14:00Z">
        <w:r w:rsidR="00BB22CD">
          <w:rPr>
            <w:rFonts w:ascii="Roboto" w:hAnsi="Roboto"/>
            <w:sz w:val="22"/>
            <w:szCs w:val="22"/>
            <w:lang w:val="en-US"/>
          </w:rPr>
          <w:t>was</w:t>
        </w:r>
      </w:ins>
      <w:ins w:id="671" w:author="Christoffer Vissing" w:date="2025-05-13T14:48:00Z" w16du:dateUtc="2025-05-13T12:48:00Z">
        <w:r w:rsidR="00DA0C00">
          <w:rPr>
            <w:rFonts w:ascii="Roboto" w:hAnsi="Roboto"/>
            <w:sz w:val="22"/>
            <w:szCs w:val="22"/>
            <w:lang w:val="en-US"/>
          </w:rPr>
          <w:t xml:space="preserve"> 8 years shorter</w:t>
        </w:r>
      </w:ins>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del w:id="672" w:author="Christoffer Vissing" w:date="2025-05-14T13:57:00Z" w16du:dateUtc="2025-05-14T11:57:00Z">
        <w:r w:rsidR="00966BD7" w:rsidRPr="00DF613E" w:rsidDel="007F07C1">
          <w:rPr>
            <w:rFonts w:ascii="Roboto" w:hAnsi="Roboto"/>
            <w:sz w:val="22"/>
            <w:szCs w:val="22"/>
            <w:lang w:val="en-US"/>
          </w:rPr>
          <w:delText xml:space="preserve">These findings highlight </w:delText>
        </w:r>
        <w:r w:rsidR="00444074" w:rsidRPr="00DF613E" w:rsidDel="007F07C1">
          <w:rPr>
            <w:rFonts w:ascii="Roboto" w:hAnsi="Roboto"/>
            <w:sz w:val="22"/>
            <w:szCs w:val="22"/>
            <w:lang w:val="en-US"/>
          </w:rPr>
          <w:delText>the importance of g</w:delText>
        </w:r>
      </w:del>
      <w:ins w:id="673" w:author="Christoffer Vissing" w:date="2025-05-14T13:57:00Z" w16du:dateUtc="2025-05-14T11:57:00Z">
        <w:r w:rsidR="007F07C1">
          <w:rPr>
            <w:rFonts w:ascii="Roboto" w:hAnsi="Roboto"/>
            <w:sz w:val="22"/>
            <w:szCs w:val="22"/>
            <w:lang w:val="en-US"/>
          </w:rPr>
          <w:t>G</w:t>
        </w:r>
      </w:ins>
      <w:r w:rsidR="00444074" w:rsidRPr="00DF613E">
        <w:rPr>
          <w:rFonts w:ascii="Roboto" w:hAnsi="Roboto"/>
          <w:sz w:val="22"/>
          <w:szCs w:val="22"/>
          <w:lang w:val="en-US"/>
        </w:rPr>
        <w:t>enetic characterization</w:t>
      </w:r>
      <w:ins w:id="674" w:author="Christoffer Vissing" w:date="2025-05-14T13:57:00Z" w16du:dateUtc="2025-05-14T11:57:00Z">
        <w:r w:rsidR="007F07C1">
          <w:rPr>
            <w:rFonts w:ascii="Roboto" w:hAnsi="Roboto"/>
            <w:sz w:val="22"/>
            <w:szCs w:val="22"/>
            <w:lang w:val="en-US"/>
          </w:rPr>
          <w:t xml:space="preserve"> can thus </w:t>
        </w:r>
      </w:ins>
      <w:del w:id="675" w:author="Christoffer Vissing" w:date="2025-05-14T13:57:00Z" w16du:dateUtc="2025-05-14T11:57:00Z">
        <w:r w:rsidR="00444074" w:rsidRPr="00DF613E" w:rsidDel="007F07C1">
          <w:rPr>
            <w:rFonts w:ascii="Roboto" w:hAnsi="Roboto"/>
            <w:sz w:val="22"/>
            <w:szCs w:val="22"/>
            <w:lang w:val="en-US"/>
          </w:rPr>
          <w:delText xml:space="preserve"> in </w:delText>
        </w:r>
      </w:del>
      <w:r w:rsidR="00444074" w:rsidRPr="00DF613E">
        <w:rPr>
          <w:rFonts w:ascii="Roboto" w:hAnsi="Roboto"/>
          <w:sz w:val="22"/>
          <w:szCs w:val="22"/>
          <w:lang w:val="en-US"/>
        </w:rPr>
        <w:t>guid</w:t>
      </w:r>
      <w:ins w:id="676" w:author="Christoffer Vissing" w:date="2025-05-14T13:57:00Z" w16du:dateUtc="2025-05-14T11:57:00Z">
        <w:r w:rsidR="007F07C1">
          <w:rPr>
            <w:rFonts w:ascii="Roboto" w:hAnsi="Roboto"/>
            <w:sz w:val="22"/>
            <w:szCs w:val="22"/>
            <w:lang w:val="en-US"/>
          </w:rPr>
          <w:t>e therapy in HCM</w:t>
        </w:r>
      </w:ins>
      <w:del w:id="677" w:author="Christoffer Vissing" w:date="2025-05-14T13:57:00Z" w16du:dateUtc="2025-05-14T11:57:00Z">
        <w:r w:rsidR="00444074" w:rsidRPr="00DF613E" w:rsidDel="007F07C1">
          <w:rPr>
            <w:rFonts w:ascii="Roboto" w:hAnsi="Roboto"/>
            <w:sz w:val="22"/>
            <w:szCs w:val="22"/>
            <w:lang w:val="en-US"/>
          </w:rPr>
          <w:delText>ing risk stratification, surveillance, and management strategies</w:delText>
        </w:r>
      </w:del>
      <w:ins w:id="678" w:author="Christoffer Vissing" w:date="2025-05-14T13:12:00Z" w16du:dateUtc="2025-05-14T11:12:00Z">
        <w:r w:rsidR="00210BB7">
          <w:rPr>
            <w:rFonts w:ascii="Roboto" w:hAnsi="Roboto"/>
            <w:sz w:val="22"/>
            <w:szCs w:val="22"/>
            <w:lang w:val="en-US"/>
          </w:rPr>
          <w:t xml:space="preserve">, with vigilant longitudinal surveillance for </w:t>
        </w:r>
      </w:ins>
      <w:del w:id="679" w:author="Christoffer Vissing" w:date="2025-05-14T13:12:00Z" w16du:dateUtc="2025-05-14T11:12:00Z">
        <w:r w:rsidR="00444074" w:rsidRPr="00DF613E" w:rsidDel="00210BB7">
          <w:rPr>
            <w:rFonts w:ascii="Roboto" w:hAnsi="Roboto"/>
            <w:sz w:val="22"/>
            <w:szCs w:val="22"/>
            <w:lang w:val="en-US"/>
          </w:rPr>
          <w:delText xml:space="preserve">. </w:delText>
        </w:r>
      </w:del>
      <w:del w:id="680" w:author="Christoffer Vissing" w:date="2025-05-12T15:15:00Z" w16du:dateUtc="2025-05-12T13:15:00Z">
        <w:r w:rsidR="00444074" w:rsidRPr="00DF613E" w:rsidDel="00C22745">
          <w:rPr>
            <w:rFonts w:ascii="Roboto" w:hAnsi="Roboto"/>
            <w:sz w:val="22"/>
            <w:szCs w:val="22"/>
            <w:lang w:val="en-US"/>
          </w:rPr>
          <w:delText xml:space="preserve">Continued research in this field will further refine our understanding of HCM pathophysiology and pave the way for </w:delText>
        </w:r>
        <w:r w:rsidR="00CC498B" w:rsidDel="00C22745">
          <w:rPr>
            <w:rFonts w:ascii="Roboto" w:hAnsi="Roboto"/>
            <w:sz w:val="22"/>
            <w:szCs w:val="22"/>
            <w:lang w:val="en-US"/>
          </w:rPr>
          <w:delText xml:space="preserve">more </w:delText>
        </w:r>
        <w:r w:rsidR="00444074" w:rsidRPr="00DF613E" w:rsidDel="00C22745">
          <w:rPr>
            <w:rFonts w:ascii="Roboto" w:hAnsi="Roboto"/>
            <w:sz w:val="22"/>
            <w:szCs w:val="22"/>
            <w:lang w:val="en-US"/>
          </w:rPr>
          <w:delText xml:space="preserve">personalized approaches to </w:delText>
        </w:r>
        <w:r w:rsidR="00CF1786" w:rsidDel="00C22745">
          <w:rPr>
            <w:rFonts w:ascii="Roboto" w:hAnsi="Roboto"/>
            <w:sz w:val="22"/>
            <w:szCs w:val="22"/>
            <w:lang w:val="en-US"/>
          </w:rPr>
          <w:delText>the management of patients and families</w:delText>
        </w:r>
        <w:r w:rsidR="00444074" w:rsidRPr="00DF613E" w:rsidDel="00C22745">
          <w:rPr>
            <w:rFonts w:ascii="Roboto" w:hAnsi="Roboto"/>
            <w:sz w:val="22"/>
            <w:szCs w:val="22"/>
            <w:lang w:val="en-US"/>
          </w:rPr>
          <w:delText>.</w:delText>
        </w:r>
        <w:r w:rsidR="005559AF" w:rsidRPr="00DF613E" w:rsidDel="00C22745">
          <w:rPr>
            <w:rFonts w:ascii="Roboto" w:hAnsi="Roboto"/>
            <w:sz w:val="22"/>
            <w:szCs w:val="22"/>
            <w:lang w:val="en-US"/>
          </w:rPr>
          <w:delText xml:space="preserve"> </w:delText>
        </w:r>
        <w:r w:rsidR="005559AF" w:rsidRPr="00DF613E" w:rsidDel="00C22745">
          <w:rPr>
            <w:rFonts w:ascii="Roboto" w:hAnsi="Roboto"/>
            <w:b/>
            <w:bCs/>
            <w:sz w:val="22"/>
            <w:szCs w:val="22"/>
            <w:lang w:val="en-US"/>
          </w:rPr>
          <w:br w:type="page"/>
        </w:r>
      </w:del>
      <w:ins w:id="681" w:author="Christoffer Vissing" w:date="2025-05-14T13:11:00Z" w16du:dateUtc="2025-05-14T11:11:00Z">
        <w:r w:rsidR="00210BB7" w:rsidRPr="005727AC">
          <w:rPr>
            <w:rFonts w:ascii="Roboto" w:hAnsi="Roboto"/>
            <w:sz w:val="22"/>
            <w:szCs w:val="22"/>
            <w:lang w:val="en-US"/>
          </w:rPr>
          <w:t>arrhythmias and systolic dysfunction</w:t>
        </w:r>
      </w:ins>
      <w:ins w:id="682" w:author="Christoffer Vissing" w:date="2025-05-14T13:12:00Z" w16du:dateUtc="2025-05-14T11:12:00Z">
        <w:r w:rsidR="00210BB7">
          <w:rPr>
            <w:rFonts w:ascii="Roboto" w:hAnsi="Roboto"/>
            <w:sz w:val="22"/>
            <w:szCs w:val="22"/>
            <w:lang w:val="en-US"/>
          </w:rPr>
          <w:t xml:space="preserve"> in </w:t>
        </w:r>
        <w:proofErr w:type="spellStart"/>
        <w:r w:rsidR="00210BB7">
          <w:rPr>
            <w:rFonts w:ascii="Roboto" w:hAnsi="Roboto"/>
            <w:sz w:val="22"/>
            <w:szCs w:val="22"/>
            <w:lang w:val="en-US"/>
          </w:rPr>
          <w:t>sarcomeric</w:t>
        </w:r>
        <w:proofErr w:type="spellEnd"/>
        <w:r w:rsidR="00210BB7">
          <w:rPr>
            <w:rFonts w:ascii="Roboto" w:hAnsi="Roboto"/>
            <w:sz w:val="22"/>
            <w:szCs w:val="22"/>
            <w:lang w:val="en-US"/>
          </w:rPr>
          <w:t xml:space="preserve"> HCM and </w:t>
        </w:r>
      </w:ins>
      <w:ins w:id="683" w:author="Christoffer Vissing" w:date="2025-05-14T13:13:00Z" w16du:dateUtc="2025-05-14T11:13:00Z">
        <w:r w:rsidR="00BB22CD">
          <w:rPr>
            <w:rFonts w:ascii="Roboto" w:hAnsi="Roboto"/>
            <w:sz w:val="22"/>
            <w:szCs w:val="22"/>
            <w:lang w:val="en-US"/>
          </w:rPr>
          <w:t xml:space="preserve">a focus of </w:t>
        </w:r>
      </w:ins>
      <w:ins w:id="684" w:author="Christoffer Vissing" w:date="2025-05-14T13:12:00Z" w16du:dateUtc="2025-05-14T11:12:00Z">
        <w:r w:rsidR="00210BB7">
          <w:rPr>
            <w:rFonts w:ascii="Roboto" w:hAnsi="Roboto"/>
            <w:sz w:val="22"/>
            <w:szCs w:val="22"/>
            <w:lang w:val="en-US"/>
          </w:rPr>
          <w:t>aggressive managem</w:t>
        </w:r>
      </w:ins>
      <w:ins w:id="685" w:author="Christoffer Vissing" w:date="2025-05-14T13:13:00Z" w16du:dateUtc="2025-05-14T11:13:00Z">
        <w:r w:rsidR="00210BB7">
          <w:rPr>
            <w:rFonts w:ascii="Roboto" w:hAnsi="Roboto"/>
            <w:sz w:val="22"/>
            <w:szCs w:val="22"/>
            <w:lang w:val="en-US"/>
          </w:rPr>
          <w:t xml:space="preserve">ent of </w:t>
        </w:r>
        <w:r w:rsidR="00BB22CD">
          <w:rPr>
            <w:rFonts w:ascii="Roboto" w:hAnsi="Roboto"/>
            <w:sz w:val="22"/>
            <w:szCs w:val="22"/>
            <w:lang w:val="en-US"/>
          </w:rPr>
          <w:t>modifiable risk factors in non-</w:t>
        </w:r>
        <w:proofErr w:type="spellStart"/>
        <w:r w:rsidR="00BB22CD">
          <w:rPr>
            <w:rFonts w:ascii="Roboto" w:hAnsi="Roboto"/>
            <w:sz w:val="22"/>
            <w:szCs w:val="22"/>
            <w:lang w:val="en-US"/>
          </w:rPr>
          <w:t>sarcomeric</w:t>
        </w:r>
        <w:proofErr w:type="spellEnd"/>
        <w:r w:rsidR="00BB22CD">
          <w:rPr>
            <w:rFonts w:ascii="Roboto" w:hAnsi="Roboto"/>
            <w:sz w:val="22"/>
            <w:szCs w:val="22"/>
            <w:lang w:val="en-US"/>
          </w:rPr>
          <w:t xml:space="preserve"> HCM</w:t>
        </w:r>
      </w:ins>
      <w:ins w:id="686" w:author="Christoffer Vissing" w:date="2025-05-14T13:11:00Z" w16du:dateUtc="2025-05-14T11:11:00Z">
        <w:r w:rsidR="00210BB7">
          <w:rPr>
            <w:rFonts w:ascii="Roboto" w:hAnsi="Roboto"/>
            <w:sz w:val="22"/>
            <w:szCs w:val="22"/>
            <w:lang w:val="en-US"/>
          </w:rPr>
          <w:t>.</w:t>
        </w:r>
      </w:ins>
    </w:p>
    <w:p w14:paraId="23FC7FD6" w14:textId="77777777" w:rsidR="007F07C1" w:rsidRDefault="007F07C1">
      <w:pPr>
        <w:rPr>
          <w:ins w:id="687" w:author="Christoffer Vissing" w:date="2025-05-14T13:58:00Z" w16du:dateUtc="2025-05-14T11:58:00Z"/>
        </w:rPr>
      </w:pPr>
      <w:ins w:id="688" w:author="Christoffer Vissing" w:date="2025-05-14T13:58:00Z" w16du:dateUtc="2025-05-14T11:58:00Z">
        <w:r>
          <w:br w:type="page"/>
        </w:r>
      </w:ins>
    </w:p>
    <w:p w14:paraId="39B3D391" w14:textId="4DFAA799"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0B5DA3">
        <w:rPr>
          <w:rFonts w:ascii="Roboto" w:hAnsi="Roboto"/>
          <w:bCs/>
          <w:sz w:val="22"/>
          <w:szCs w:val="22"/>
          <w:lang w:val="en-US"/>
          <w:rPrChange w:id="689" w:author="Christoffer Vissing" w:date="2025-04-08T15:37:00Z" w16du:dateUtc="2025-04-08T13:37:00Z">
            <w:rPr>
              <w:rFonts w:ascii="Roboto" w:hAnsi="Roboto"/>
              <w:b/>
              <w:sz w:val="22"/>
              <w:szCs w:val="22"/>
              <w:lang w:val="en-US"/>
            </w:rPr>
          </w:rPrChange>
        </w:rPr>
        <w:t>BG is the recipient of a Heart Foundation Future Leader Fellowship (#107244)</w:t>
      </w: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proofErr w:type="spellEnd"/>
      <w:r w:rsidR="00803FC0">
        <w:rPr>
          <w:rFonts w:ascii="Roboto" w:hAnsi="Roboto" w:cs="Times New Roman"/>
        </w:rPr>
        <w:t xml:space="preserve"> and Sanofi</w:t>
      </w:r>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r w:rsidR="00746DF7" w:rsidRPr="000B5DA3">
        <w:rPr>
          <w:rFonts w:ascii="Roboto" w:hAnsi="Roboto"/>
          <w:rPrChange w:id="690" w:author="Christoffer Vissing" w:date="2025-04-08T15:38:00Z" w16du:dateUtc="2025-04-08T13:38:00Z">
            <w:rPr>
              <w:rFonts w:ascii="Roboto" w:hAnsi="Roboto"/>
              <w:sz w:val="24"/>
            </w:rPr>
          </w:rPrChange>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6F6220E" w14:textId="77777777" w:rsidR="000F1D08" w:rsidRPr="000F1D08" w:rsidRDefault="00DB6D77" w:rsidP="000F1D08">
      <w:pPr>
        <w:widowControl w:val="0"/>
        <w:autoSpaceDE w:val="0"/>
        <w:autoSpaceDN w:val="0"/>
        <w:adjustRightInd w:val="0"/>
        <w:rPr>
          <w:rFonts w:ascii="Roboto" w:hAnsi="Roboto"/>
          <w:sz w:val="20"/>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0F1D08" w:rsidRPr="000F1D08">
        <w:rPr>
          <w:rFonts w:ascii="Roboto" w:hAnsi="Roboto"/>
          <w:sz w:val="20"/>
        </w:rPr>
        <w:t xml:space="preserve">1. </w:t>
      </w:r>
      <w:r w:rsidR="000F1D08" w:rsidRPr="000F1D08">
        <w:rPr>
          <w:rFonts w:ascii="Roboto" w:hAnsi="Roboto"/>
          <w:sz w:val="20"/>
        </w:rPr>
        <w:tab/>
        <w:t xml:space="preserve">Ho CY, Charron P, Richard P, Girolami F, Van Spaendonck-Zwarts KY, Pinto Y. Genetic advances in sarcomeric cardiomyopathies: state of the art. </w:t>
      </w:r>
      <w:r w:rsidR="000F1D08" w:rsidRPr="000F1D08">
        <w:rPr>
          <w:rFonts w:ascii="Roboto" w:hAnsi="Roboto"/>
          <w:i/>
          <w:iCs/>
          <w:sz w:val="20"/>
        </w:rPr>
        <w:t>Cardiovasc. Res.</w:t>
      </w:r>
      <w:r w:rsidR="000F1D08" w:rsidRPr="000F1D08">
        <w:rPr>
          <w:rFonts w:ascii="Roboto" w:hAnsi="Roboto"/>
          <w:sz w:val="20"/>
        </w:rPr>
        <w:t xml:space="preserve"> 2015;105:397–408. </w:t>
      </w:r>
    </w:p>
    <w:p w14:paraId="7B8532EC"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 </w:t>
      </w:r>
      <w:r w:rsidRPr="000F1D08">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0F1D08">
        <w:rPr>
          <w:rFonts w:ascii="Roboto" w:hAnsi="Roboto"/>
          <w:i/>
          <w:iCs/>
          <w:sz w:val="20"/>
        </w:rPr>
        <w:t>JAMA Cardiol.</w:t>
      </w:r>
      <w:r w:rsidRPr="000F1D08">
        <w:rPr>
          <w:rFonts w:ascii="Roboto" w:hAnsi="Roboto"/>
          <w:sz w:val="20"/>
        </w:rPr>
        <w:t xml:space="preserve"> 2022;7:715–722. </w:t>
      </w:r>
    </w:p>
    <w:p w14:paraId="3FFF7EA5"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3. </w:t>
      </w:r>
      <w:r w:rsidRPr="000F1D08">
        <w:rPr>
          <w:rFonts w:ascii="Roboto" w:hAnsi="Roboto"/>
          <w:sz w:val="20"/>
        </w:rPr>
        <w:tab/>
        <w:t xml:space="preserve">Silajdzija E, Rasmus Vissing C, Basse Christensen E, Lamiokor Mills H, Olivia Kock T, Andersen LJ, Snoer M, Thune JJ, Daniel Bartels E, Axelsson Raja A, et al. Family Screening in Hypertrophic Cardiomyopathy: Identification of Relatives With Low Yield From Systematic Follow-Up. </w:t>
      </w:r>
      <w:r w:rsidRPr="000F1D08">
        <w:rPr>
          <w:rFonts w:ascii="Roboto" w:hAnsi="Roboto"/>
          <w:i/>
          <w:iCs/>
          <w:sz w:val="20"/>
        </w:rPr>
        <w:t>J. Am. Coll. Cardiol.</w:t>
      </w:r>
      <w:r w:rsidRPr="000F1D08">
        <w:rPr>
          <w:rFonts w:ascii="Roboto" w:hAnsi="Roboto"/>
          <w:sz w:val="20"/>
        </w:rPr>
        <w:t xml:space="preserve"> 2024;84:1854–1865. </w:t>
      </w:r>
    </w:p>
    <w:p w14:paraId="47AA63F8"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4. </w:t>
      </w:r>
      <w:r w:rsidRPr="000F1D08">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0F1D08">
        <w:rPr>
          <w:rFonts w:ascii="Roboto" w:hAnsi="Roboto"/>
          <w:i/>
          <w:iCs/>
          <w:sz w:val="20"/>
        </w:rPr>
        <w:t>Circulation</w:t>
      </w:r>
      <w:r w:rsidRPr="000F1D08">
        <w:rPr>
          <w:rFonts w:ascii="Roboto" w:hAnsi="Roboto"/>
          <w:sz w:val="20"/>
        </w:rPr>
        <w:t xml:space="preserve">. 2018;138:1387–1398. </w:t>
      </w:r>
    </w:p>
    <w:p w14:paraId="6ECA0DBD"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5. </w:t>
      </w:r>
      <w:r w:rsidRPr="000F1D08">
        <w:rPr>
          <w:rFonts w:ascii="Roboto" w:hAnsi="Roboto"/>
          <w:sz w:val="20"/>
        </w:rPr>
        <w:tab/>
        <w:t xml:space="preserve">Li Q, Gruner C, Chan RH, Care M, Siminovitch K, Williams L, Woo A, Rakowski H. Genotype-positive status in patients with hypertrophic cardiomyopathy is associated with higher rates of heart failure events. </w:t>
      </w:r>
      <w:r w:rsidRPr="000F1D08">
        <w:rPr>
          <w:rFonts w:ascii="Roboto" w:hAnsi="Roboto"/>
          <w:i/>
          <w:iCs/>
          <w:sz w:val="20"/>
        </w:rPr>
        <w:t>Circ. Cardiovasc. Genet.</w:t>
      </w:r>
      <w:r w:rsidRPr="000F1D08">
        <w:rPr>
          <w:rFonts w:ascii="Roboto" w:hAnsi="Roboto"/>
          <w:sz w:val="20"/>
        </w:rPr>
        <w:t xml:space="preserve"> 2014;7:416–422. </w:t>
      </w:r>
    </w:p>
    <w:p w14:paraId="587DF409"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6. </w:t>
      </w:r>
      <w:r w:rsidRPr="000F1D08">
        <w:rPr>
          <w:rFonts w:ascii="Roboto" w:hAnsi="Roboto"/>
          <w:sz w:val="20"/>
        </w:rPr>
        <w:tab/>
        <w:t xml:space="preserve">Curran L, de Marvao A, Inglese P, McGurk KA, Schiratti P-R, Clement A, Zheng SL, Li S, Pua CJ, Shah M, et al. Genotype-Phenotype Taxonomy of Hypertrophic Cardiomyopathy. </w:t>
      </w:r>
      <w:r w:rsidRPr="000F1D08">
        <w:rPr>
          <w:rFonts w:ascii="Roboto" w:hAnsi="Roboto"/>
          <w:i/>
          <w:iCs/>
          <w:sz w:val="20"/>
        </w:rPr>
        <w:t>Circ. Genomic Precis. Med.</w:t>
      </w:r>
      <w:r w:rsidRPr="000F1D08">
        <w:rPr>
          <w:rFonts w:ascii="Roboto" w:hAnsi="Roboto"/>
          <w:sz w:val="20"/>
        </w:rPr>
        <w:t xml:space="preserve"> 0:e004200. </w:t>
      </w:r>
    </w:p>
    <w:p w14:paraId="7307D828"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7. </w:t>
      </w:r>
      <w:r w:rsidRPr="000F1D08">
        <w:rPr>
          <w:rFonts w:ascii="Roboto" w:hAnsi="Roboto"/>
          <w:sz w:val="20"/>
        </w:rPr>
        <w:tab/>
        <w:t xml:space="preserve">Ko C, Arscott P, Concannon M, Saberi S, Day SM, Yashar BM, Helms AS. Genetic testing impacts the utility of prospective familial screening in hypertrophic cardiomyopathy through identification of a nonfamilial subgroup. </w:t>
      </w:r>
      <w:r w:rsidRPr="000F1D08">
        <w:rPr>
          <w:rFonts w:ascii="Roboto" w:hAnsi="Roboto"/>
          <w:i/>
          <w:iCs/>
          <w:sz w:val="20"/>
        </w:rPr>
        <w:t>Genet. Med. Off. J. Am. Coll. Med. Genet.</w:t>
      </w:r>
      <w:r w:rsidRPr="000F1D08">
        <w:rPr>
          <w:rFonts w:ascii="Roboto" w:hAnsi="Roboto"/>
          <w:sz w:val="20"/>
        </w:rPr>
        <w:t xml:space="preserve"> 2018;20:69–75. </w:t>
      </w:r>
    </w:p>
    <w:p w14:paraId="0EFC5D09"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8. </w:t>
      </w:r>
      <w:r w:rsidRPr="000F1D08">
        <w:rPr>
          <w:rFonts w:ascii="Roboto" w:hAnsi="Roboto"/>
          <w:sz w:val="20"/>
        </w:rPr>
        <w:tab/>
        <w:t xml:space="preserve">Ingles J, Burns C, Bagnall RD, Lam L, Yeates L, Sarina T, Puranik R, Briffa T, Atherton JJ, Driscoll T, et al. Nonfamilial Hypertrophic Cardiomyopathy: Prevalence, Natural History, and Clinical Implications. </w:t>
      </w:r>
      <w:r w:rsidRPr="000F1D08">
        <w:rPr>
          <w:rFonts w:ascii="Roboto" w:hAnsi="Roboto"/>
          <w:i/>
          <w:iCs/>
          <w:sz w:val="20"/>
        </w:rPr>
        <w:t>Circ. Cardiovasc. Genet.</w:t>
      </w:r>
      <w:r w:rsidRPr="000F1D08">
        <w:rPr>
          <w:rFonts w:ascii="Roboto" w:hAnsi="Roboto"/>
          <w:sz w:val="20"/>
        </w:rPr>
        <w:t xml:space="preserve"> 2017;10:e001620. </w:t>
      </w:r>
    </w:p>
    <w:p w14:paraId="0289E855"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9. </w:t>
      </w:r>
      <w:r w:rsidRPr="000F1D08">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0F1D08">
        <w:rPr>
          <w:rFonts w:ascii="Roboto" w:hAnsi="Roboto"/>
          <w:i/>
          <w:iCs/>
          <w:sz w:val="20"/>
        </w:rPr>
        <w:t>Genet. Med.</w:t>
      </w:r>
      <w:r w:rsidRPr="000F1D08">
        <w:rPr>
          <w:rFonts w:ascii="Roboto" w:hAnsi="Roboto"/>
          <w:sz w:val="20"/>
        </w:rPr>
        <w:t xml:space="preserve"> 2015;17:405–423. </w:t>
      </w:r>
    </w:p>
    <w:p w14:paraId="7FA2B1FB"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10. </w:t>
      </w:r>
      <w:r w:rsidRPr="000F1D08">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0F1D08">
        <w:rPr>
          <w:rFonts w:ascii="Roboto" w:hAnsi="Roboto"/>
          <w:i/>
          <w:iCs/>
          <w:sz w:val="20"/>
        </w:rPr>
        <w:t>Genet. Med.</w:t>
      </w:r>
      <w:r w:rsidRPr="000F1D08">
        <w:rPr>
          <w:rFonts w:ascii="Roboto" w:hAnsi="Roboto"/>
          <w:sz w:val="20"/>
        </w:rPr>
        <w:t xml:space="preserve"> 2018;20:899–909. </w:t>
      </w:r>
    </w:p>
    <w:p w14:paraId="1F92F7BA"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11. </w:t>
      </w:r>
      <w:r w:rsidRPr="000F1D08">
        <w:rPr>
          <w:rFonts w:ascii="Roboto" w:hAnsi="Roboto"/>
          <w:sz w:val="20"/>
        </w:rPr>
        <w:tab/>
        <w:t>Vissing CR. Comparing Clinical Course of Hypertrophic Cardiomyopathy in Sarcomere Variant Carriers and Non-Carriers [Internet]. 2023;Available from: https://github.com/christoffervi/sarc_nonsarc</w:t>
      </w:r>
    </w:p>
    <w:p w14:paraId="6436699E"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12. </w:t>
      </w:r>
      <w:r w:rsidRPr="000F1D08">
        <w:rPr>
          <w:rFonts w:ascii="Roboto" w:hAnsi="Roboto"/>
          <w:sz w:val="20"/>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0F1D08">
        <w:rPr>
          <w:rFonts w:ascii="Roboto" w:hAnsi="Roboto"/>
          <w:i/>
          <w:iCs/>
          <w:sz w:val="20"/>
        </w:rPr>
        <w:t>Heart Br. Card. Soc.</w:t>
      </w:r>
      <w:r w:rsidRPr="000F1D08">
        <w:rPr>
          <w:rFonts w:ascii="Roboto" w:hAnsi="Roboto"/>
          <w:sz w:val="20"/>
        </w:rPr>
        <w:t xml:space="preserve"> 2015;101:294–301. </w:t>
      </w:r>
    </w:p>
    <w:p w14:paraId="167EC471"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13. </w:t>
      </w:r>
      <w:r w:rsidRPr="000F1D08">
        <w:rPr>
          <w:rFonts w:ascii="Roboto" w:hAnsi="Roboto"/>
          <w:sz w:val="20"/>
        </w:rPr>
        <w:tab/>
        <w:t xml:space="preserve">Lopes LR, Rahman MS, Elliott PM. A systematic review and meta-analysis of genotype-phenotype associations in patients with hypertrophic cardiomyopathy caused by sarcomeric protein mutations. </w:t>
      </w:r>
      <w:r w:rsidRPr="000F1D08">
        <w:rPr>
          <w:rFonts w:ascii="Roboto" w:hAnsi="Roboto"/>
          <w:i/>
          <w:iCs/>
          <w:sz w:val="20"/>
        </w:rPr>
        <w:t>Heart Br. Card. Soc.</w:t>
      </w:r>
      <w:r w:rsidRPr="000F1D08">
        <w:rPr>
          <w:rFonts w:ascii="Roboto" w:hAnsi="Roboto"/>
          <w:sz w:val="20"/>
        </w:rPr>
        <w:t xml:space="preserve"> 2013;99:1800–1811. </w:t>
      </w:r>
    </w:p>
    <w:p w14:paraId="1842E810"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14. </w:t>
      </w:r>
      <w:r w:rsidRPr="000F1D08">
        <w:rPr>
          <w:rFonts w:ascii="Roboto" w:hAnsi="Roboto"/>
          <w:sz w:val="20"/>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59CD6C74"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15. </w:t>
      </w:r>
      <w:r w:rsidRPr="000F1D08">
        <w:rPr>
          <w:rFonts w:ascii="Roboto" w:hAnsi="Roboto"/>
          <w:sz w:val="20"/>
        </w:rPr>
        <w:tab/>
        <w:t xml:space="preserve">Fumagalli C, Maurizi N, Day SM, Ashley EA, Michels M, Colan SD, Jacoby D, Marchionni N, Vincent-Tompkins J, Ho CY, et al. Association of Obesity With Adverse Long-term Outcomes in Hypertrophic Cardiomyopathy. </w:t>
      </w:r>
      <w:r w:rsidRPr="000F1D08">
        <w:rPr>
          <w:rFonts w:ascii="Roboto" w:hAnsi="Roboto"/>
          <w:i/>
          <w:iCs/>
          <w:sz w:val="20"/>
        </w:rPr>
        <w:t>JAMA Cardiol.</w:t>
      </w:r>
      <w:r w:rsidRPr="000F1D08">
        <w:rPr>
          <w:rFonts w:ascii="Roboto" w:hAnsi="Roboto"/>
          <w:sz w:val="20"/>
        </w:rPr>
        <w:t xml:space="preserve"> 2020;5:65–72. </w:t>
      </w:r>
    </w:p>
    <w:p w14:paraId="38C67249"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16. </w:t>
      </w:r>
      <w:r w:rsidRPr="000F1D08">
        <w:rPr>
          <w:rFonts w:ascii="Roboto" w:hAnsi="Roboto"/>
          <w:sz w:val="20"/>
        </w:rPr>
        <w:tab/>
        <w:t xml:space="preserve">Maron MS, Olivotto I, Betocchi S, Casey SA, Lesser JR, Losi MA, Cecchi F, Maron BJ. Effect of Left Ventricular Outflow Tract Obstruction on Clinical Outcome in Hypertrophic Cardiomyopathy. </w:t>
      </w:r>
      <w:r w:rsidRPr="000F1D08">
        <w:rPr>
          <w:rFonts w:ascii="Roboto" w:hAnsi="Roboto"/>
          <w:i/>
          <w:iCs/>
          <w:sz w:val="20"/>
        </w:rPr>
        <w:t>N. Engl. J. Med.</w:t>
      </w:r>
      <w:r w:rsidRPr="000F1D08">
        <w:rPr>
          <w:rFonts w:ascii="Roboto" w:hAnsi="Roboto"/>
          <w:sz w:val="20"/>
        </w:rPr>
        <w:t xml:space="preserve"> 2003;348:295–303. </w:t>
      </w:r>
    </w:p>
    <w:p w14:paraId="301B33AF"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17. </w:t>
      </w:r>
      <w:r w:rsidRPr="000F1D08">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0F1D08">
        <w:rPr>
          <w:rFonts w:ascii="Roboto" w:hAnsi="Roboto"/>
          <w:i/>
          <w:iCs/>
          <w:sz w:val="20"/>
        </w:rPr>
        <w:t>Nat. Genet.</w:t>
      </w:r>
      <w:r w:rsidRPr="000F1D08">
        <w:rPr>
          <w:rFonts w:ascii="Roboto" w:hAnsi="Roboto"/>
          <w:sz w:val="20"/>
        </w:rPr>
        <w:t xml:space="preserve"> 2021;53:135–142. </w:t>
      </w:r>
    </w:p>
    <w:p w14:paraId="1E9AA043"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18. </w:t>
      </w:r>
      <w:r w:rsidRPr="000F1D08">
        <w:rPr>
          <w:rFonts w:ascii="Roboto" w:hAnsi="Roboto"/>
          <w:sz w:val="20"/>
        </w:rPr>
        <w:tab/>
        <w:t xml:space="preserve">de Marvao A, Dawes TJW, Shi W, Durighel G, Rueckert D, Cook SA, O’Regan DP. Precursors of </w:t>
      </w:r>
      <w:r w:rsidRPr="000F1D08">
        <w:rPr>
          <w:rFonts w:ascii="Roboto" w:hAnsi="Roboto"/>
          <w:sz w:val="20"/>
        </w:rPr>
        <w:lastRenderedPageBreak/>
        <w:t xml:space="preserve">Hypertensive Heart Phenotype Develop in Healthy Adults: A High-Resolution 3D MRI Study. </w:t>
      </w:r>
      <w:r w:rsidRPr="000F1D08">
        <w:rPr>
          <w:rFonts w:ascii="Roboto" w:hAnsi="Roboto"/>
          <w:i/>
          <w:iCs/>
          <w:sz w:val="20"/>
        </w:rPr>
        <w:t>JACC Cardiovasc. Imaging</w:t>
      </w:r>
      <w:r w:rsidRPr="000F1D08">
        <w:rPr>
          <w:rFonts w:ascii="Roboto" w:hAnsi="Roboto"/>
          <w:sz w:val="20"/>
        </w:rPr>
        <w:t xml:space="preserve">. 2015;8:1260–1269. </w:t>
      </w:r>
    </w:p>
    <w:p w14:paraId="2D02DC18"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19. </w:t>
      </w:r>
      <w:r w:rsidRPr="000F1D08">
        <w:rPr>
          <w:rFonts w:ascii="Roboto" w:hAnsi="Roboto"/>
          <w:sz w:val="20"/>
        </w:rPr>
        <w:tab/>
        <w:t xml:space="preserve">Marstrand P, Han L, Day SM, Olivotto I, Ashley EA, Michels M, Pereira AC, Wittekind SG, Helms A, Saberi S, et al. Hypertrophic Cardiomyopathy With Left Ventricular Systolic Dysfunction: Insights From the SHaRe Registry. </w:t>
      </w:r>
      <w:r w:rsidRPr="000F1D08">
        <w:rPr>
          <w:rFonts w:ascii="Roboto" w:hAnsi="Roboto"/>
          <w:i/>
          <w:iCs/>
          <w:sz w:val="20"/>
        </w:rPr>
        <w:t>Circulation</w:t>
      </w:r>
      <w:r w:rsidRPr="000F1D08">
        <w:rPr>
          <w:rFonts w:ascii="Roboto" w:hAnsi="Roboto"/>
          <w:sz w:val="20"/>
        </w:rPr>
        <w:t xml:space="preserve">. 2020;141:1371–1383. </w:t>
      </w:r>
    </w:p>
    <w:p w14:paraId="61C24F92"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20. </w:t>
      </w:r>
      <w:r w:rsidRPr="000F1D08">
        <w:rPr>
          <w:rFonts w:ascii="Roboto" w:hAnsi="Roboto"/>
          <w:sz w:val="20"/>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0F1D08">
        <w:rPr>
          <w:rFonts w:ascii="Roboto" w:hAnsi="Roboto"/>
          <w:i/>
          <w:iCs/>
          <w:sz w:val="20"/>
        </w:rPr>
        <w:t>Circulation</w:t>
      </w:r>
      <w:r w:rsidRPr="000F1D08">
        <w:rPr>
          <w:rFonts w:ascii="Roboto" w:hAnsi="Roboto"/>
          <w:sz w:val="20"/>
        </w:rPr>
        <w:t>. 2023;</w:t>
      </w:r>
    </w:p>
    <w:p w14:paraId="76737F7C"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21. </w:t>
      </w:r>
      <w:r w:rsidRPr="000F1D08">
        <w:rPr>
          <w:rFonts w:ascii="Roboto" w:hAnsi="Roboto"/>
          <w:sz w:val="20"/>
        </w:rPr>
        <w:tab/>
        <w:t xml:space="preserve">Siontis KC, Geske JB, Ong K, Nishimura RA, Ommen SR, Gersh BJ. Atrial fibrillation in hypertrophic cardiomyopathy: prevalence, clinical correlations, and mortality in a large high-risk population. </w:t>
      </w:r>
      <w:r w:rsidRPr="000F1D08">
        <w:rPr>
          <w:rFonts w:ascii="Roboto" w:hAnsi="Roboto"/>
          <w:i/>
          <w:iCs/>
          <w:sz w:val="20"/>
        </w:rPr>
        <w:t>J. Am. Heart Assoc.</w:t>
      </w:r>
      <w:r w:rsidRPr="000F1D08">
        <w:rPr>
          <w:rFonts w:ascii="Roboto" w:hAnsi="Roboto"/>
          <w:sz w:val="20"/>
        </w:rPr>
        <w:t xml:space="preserve"> 2014;3:e001002. </w:t>
      </w:r>
    </w:p>
    <w:p w14:paraId="47EEA405"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22. </w:t>
      </w:r>
      <w:r w:rsidRPr="000F1D08">
        <w:rPr>
          <w:rFonts w:ascii="Roboto" w:hAnsi="Roboto"/>
          <w:sz w:val="20"/>
        </w:rPr>
        <w:tab/>
        <w:t xml:space="preserve">O’Mahony C, Jichi F, Pavlou M, Monserrat L, Anastasakis A, Rapezzi C, Biagini E, Gimeno JR, Limongelli G, McKenna WJ, et al. A novel clinical risk prediction model for sudden cardiac death in hypertrophic cardiomyopathy (HCM Risk-SCD). </w:t>
      </w:r>
      <w:r w:rsidRPr="000F1D08">
        <w:rPr>
          <w:rFonts w:ascii="Roboto" w:hAnsi="Roboto"/>
          <w:i/>
          <w:iCs/>
          <w:sz w:val="20"/>
        </w:rPr>
        <w:t>Eur. Heart J.</w:t>
      </w:r>
      <w:r w:rsidRPr="000F1D08">
        <w:rPr>
          <w:rFonts w:ascii="Roboto" w:hAnsi="Roboto"/>
          <w:sz w:val="20"/>
        </w:rPr>
        <w:t xml:space="preserve"> 2014;35:2010–2020. </w:t>
      </w:r>
    </w:p>
    <w:p w14:paraId="291723EB"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23. </w:t>
      </w:r>
      <w:r w:rsidRPr="000F1D08">
        <w:rPr>
          <w:rFonts w:ascii="Roboto" w:hAnsi="Roboto"/>
          <w:sz w:val="20"/>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0F1D08">
        <w:rPr>
          <w:rFonts w:ascii="Roboto" w:hAnsi="Roboto"/>
          <w:i/>
          <w:iCs/>
          <w:sz w:val="20"/>
        </w:rPr>
        <w:t>Heart Br. Card. Soc.</w:t>
      </w:r>
      <w:r w:rsidRPr="000F1D08">
        <w:rPr>
          <w:rFonts w:ascii="Roboto" w:hAnsi="Roboto"/>
          <w:sz w:val="20"/>
        </w:rPr>
        <w:t xml:space="preserve"> 2019;105:623–631. </w:t>
      </w:r>
    </w:p>
    <w:p w14:paraId="77C9A883" w14:textId="77777777" w:rsidR="000F1D08" w:rsidRPr="000F1D08" w:rsidRDefault="000F1D08" w:rsidP="000F1D08">
      <w:pPr>
        <w:widowControl w:val="0"/>
        <w:autoSpaceDE w:val="0"/>
        <w:autoSpaceDN w:val="0"/>
        <w:adjustRightInd w:val="0"/>
        <w:rPr>
          <w:rFonts w:ascii="Roboto" w:hAnsi="Roboto"/>
          <w:sz w:val="20"/>
        </w:rPr>
      </w:pPr>
      <w:r w:rsidRPr="000F1D08">
        <w:rPr>
          <w:rFonts w:ascii="Roboto" w:hAnsi="Roboto"/>
          <w:sz w:val="20"/>
        </w:rPr>
        <w:t xml:space="preserve">24. </w:t>
      </w:r>
      <w:r w:rsidRPr="000F1D08">
        <w:rPr>
          <w:rFonts w:ascii="Roboto" w:hAnsi="Roboto"/>
          <w:sz w:val="20"/>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0F1D08">
        <w:rPr>
          <w:rFonts w:ascii="Roboto" w:hAnsi="Roboto"/>
          <w:i/>
          <w:iCs/>
          <w:sz w:val="20"/>
        </w:rPr>
        <w:t>Circulation</w:t>
      </w:r>
      <w:r w:rsidRPr="000F1D08">
        <w:rPr>
          <w:rFonts w:ascii="Roboto" w:hAnsi="Roboto"/>
          <w:sz w:val="20"/>
        </w:rPr>
        <w:t xml:space="preserve">. 2017;CIRCULATIONAHA.117.030437. </w:t>
      </w:r>
    </w:p>
    <w:p w14:paraId="355283DB" w14:textId="2032FDBD"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691"/>
            <w:commentRangeStart w:id="692"/>
            <w:r w:rsidRPr="007C4859">
              <w:rPr>
                <w:rFonts w:ascii="Roboto" w:hAnsi="Roboto" w:cs="Segoe UI"/>
                <w:color w:val="333333"/>
                <w:lang w:val="en-US"/>
              </w:rPr>
              <w:t>specific</w:t>
            </w:r>
            <w:commentRangeEnd w:id="691"/>
            <w:r w:rsidR="00535359">
              <w:rPr>
                <w:rStyle w:val="Kommentarhenvisning"/>
                <w:lang w:val="en-US" w:eastAsia="en-US"/>
              </w:rPr>
              <w:commentReference w:id="691"/>
            </w:r>
            <w:commentRangeEnd w:id="692"/>
            <w:r w:rsidR="00A42FBF">
              <w:rPr>
                <w:rStyle w:val="Kommentarhenvisning"/>
                <w:lang w:val="en-US" w:eastAsia="en-US"/>
              </w:rPr>
              <w:commentReference w:id="692"/>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00DC643A">
              <w:rPr>
                <w:rFonts w:ascii="Roboto" w:hAnsi="Roboto" w:cs="Segoe UI"/>
                <w:i/>
                <w:iCs/>
                <w:color w:val="333333"/>
                <w:sz w:val="22"/>
                <w:szCs w:val="22"/>
              </w:rPr>
              <w:t>Other</w:t>
            </w:r>
            <w:proofErr w:type="spellEnd"/>
            <w:r w:rsidR="00DC643A">
              <w:rPr>
                <w:rFonts w:ascii="Roboto" w:hAnsi="Roboto" w:cs="Segoe UI"/>
                <w:i/>
                <w:iCs/>
                <w:color w:val="333333"/>
                <w:sz w:val="22"/>
                <w:szCs w:val="22"/>
              </w:rPr>
              <w:t xml:space="preserve"> n</w:t>
            </w:r>
            <w:r w:rsidRPr="007C4859">
              <w:rPr>
                <w:rFonts w:ascii="Roboto" w:hAnsi="Roboto" w:cs="Segoe UI"/>
                <w:i/>
                <w:iCs/>
                <w:color w:val="333333"/>
                <w:sz w:val="22"/>
                <w:szCs w:val="22"/>
              </w:rPr>
              <w:t>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00083068">
              <w:rPr>
                <w:rFonts w:ascii="Roboto" w:hAnsi="Roboto" w:cs="Segoe UI"/>
                <w:i/>
                <w:iCs/>
                <w:color w:val="333333"/>
                <w:sz w:val="22"/>
                <w:szCs w:val="22"/>
              </w:rPr>
              <w:t>Unknown</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w:t>
      </w:r>
      <w:proofErr w:type="gramStart"/>
      <w:r w:rsidR="000F6E5D" w:rsidRPr="007C4859">
        <w:rPr>
          <w:rFonts w:ascii="Roboto" w:hAnsi="Roboto"/>
          <w:sz w:val="22"/>
          <w:szCs w:val="22"/>
          <w:lang w:val="en-US"/>
        </w:rPr>
        <w:t>x-axis</w:t>
      </w:r>
      <w:proofErr w:type="gramEnd"/>
      <w:r w:rsidR="000F6E5D" w:rsidRPr="007C4859">
        <w:rPr>
          <w:rFonts w:ascii="Roboto" w:hAnsi="Roboto"/>
          <w:sz w:val="22"/>
          <w:szCs w:val="22"/>
          <w:lang w:val="en-US"/>
        </w:rPr>
        <w:t xml:space="preserve">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8C48E4D" w:rsidR="00CE073C" w:rsidRPr="0084459B" w:rsidRDefault="00D5141C" w:rsidP="00CE073C">
      <w:pPr>
        <w:suppressLineNumbers/>
        <w:spacing w:after="160" w:line="259" w:lineRule="auto"/>
        <w:rPr>
          <w:rFonts w:ascii="Roboto" w:hAnsi="Roboto"/>
          <w:b/>
          <w:bCs/>
        </w:rPr>
      </w:pPr>
      <w:proofErr w:type="spellStart"/>
      <w:r w:rsidRPr="0084459B">
        <w:rPr>
          <w:rFonts w:ascii="Roboto" w:hAnsi="Roboto"/>
          <w:b/>
          <w:bCs/>
        </w:rPr>
        <w:lastRenderedPageBreak/>
        <w:t>Figure</w:t>
      </w:r>
      <w:proofErr w:type="spellEnd"/>
      <w:r w:rsidRPr="0084459B">
        <w:rPr>
          <w:rFonts w:ascii="Roboto" w:hAnsi="Roboto"/>
          <w:b/>
          <w:bCs/>
        </w:rPr>
        <w:t xml:space="preserve"> </w:t>
      </w:r>
      <w:r w:rsidR="004754E7" w:rsidRPr="0084459B">
        <w:rPr>
          <w:rFonts w:ascii="Roboto" w:hAnsi="Roboto"/>
          <w:b/>
          <w:bCs/>
        </w:rPr>
        <w:t>2</w:t>
      </w:r>
      <w:r w:rsidRPr="0084459B">
        <w:rPr>
          <w:rFonts w:ascii="Roboto" w:hAnsi="Roboto"/>
        </w:rPr>
        <w:t xml:space="preserve"> </w:t>
      </w:r>
      <w:del w:id="693" w:author="Christoffer Vissing" w:date="2025-05-14T15:02:00Z" w16du:dateUtc="2025-05-14T13:02:00Z">
        <w:r w:rsidR="00CE073C" w:rsidDel="00303CA2">
          <w:rPr>
            <w:rFonts w:ascii="Roboto" w:hAnsi="Roboto"/>
            <w:b/>
            <w:bCs/>
            <w:noProof/>
            <w14:ligatures w14:val="standardContextual"/>
          </w:rPr>
          <w:drawing>
            <wp:inline distT="0" distB="0" distL="0" distR="0" wp14:anchorId="5C6446F9" wp14:editId="1CD2AEFF">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del>
      <w:ins w:id="694" w:author="Christoffer Vissing" w:date="2025-05-14T15:02:00Z" w16du:dateUtc="2025-05-14T13:02:00Z">
        <w:r w:rsidR="00303CA2">
          <w:rPr>
            <w:rFonts w:ascii="Roboto" w:hAnsi="Roboto"/>
            <w:noProof/>
            <w14:ligatures w14:val="standardContextual"/>
          </w:rPr>
          <w:drawing>
            <wp:inline distT="0" distB="0" distL="0" distR="0" wp14:anchorId="2794286B" wp14:editId="2873D708">
              <wp:extent cx="6058535" cy="4440555"/>
              <wp:effectExtent l="0" t="0" r="0" b="4445"/>
              <wp:docPr id="1557472526"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72526" name="Billede 1" descr="Et billede, der indeholder tekst, skærmbillede, diagram, Kurve&#10;&#10;Indhold genereret af kunstig intelligens kan være forker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ins>
      <w:ins w:id="695" w:author="Christoffer Vissing" w:date="2025-05-14T14:49:00Z" w16du:dateUtc="2025-05-14T12:49:00Z">
        <w:r w:rsidR="000D3595">
          <w:rPr>
            <w:rFonts w:ascii="Roboto" w:hAnsi="Roboto"/>
          </w:rPr>
          <w:tab/>
        </w:r>
      </w:ins>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696"/>
      <w:r w:rsidRPr="001529A1">
        <w:rPr>
          <w:rFonts w:ascii="Roboto" w:hAnsi="Roboto"/>
          <w:sz w:val="22"/>
          <w:szCs w:val="22"/>
          <w:lang w:val="en-US"/>
        </w:rPr>
        <w:t>Overall, the largest difference in incidence of this outcome occurs in the group of patients older than 65 years</w:t>
      </w:r>
      <w:commentRangeEnd w:id="696"/>
      <w:r w:rsidR="008F22DF">
        <w:rPr>
          <w:rStyle w:val="Kommentarhenvisning"/>
          <w:lang w:val="en-US" w:eastAsia="en-US"/>
        </w:rPr>
        <w:commentReference w:id="696"/>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proofErr w:type="spellStart"/>
      <w:r w:rsidRPr="008346CE">
        <w:rPr>
          <w:rFonts w:ascii="Roboto" w:hAnsi="Roboto"/>
          <w:b/>
          <w:bCs/>
        </w:rPr>
        <w:lastRenderedPageBreak/>
        <w:t>Figure</w:t>
      </w:r>
      <w:proofErr w:type="spellEnd"/>
      <w:r w:rsidRPr="008346CE">
        <w:rPr>
          <w:rFonts w:ascii="Roboto" w:hAnsi="Roboto"/>
          <w:b/>
          <w:bCs/>
        </w:rPr>
        <w:t xml:space="preserv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20"/>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21"/>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2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2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2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2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2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2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7" w:author="Christoffer Vissing" w:date="2025-05-14T15:22:00Z" w:initials="CRV">
    <w:p w14:paraId="322B9C16" w14:textId="77777777" w:rsidR="00F10996" w:rsidRDefault="00F10996" w:rsidP="00F10996">
      <w:r>
        <w:rPr>
          <w:rStyle w:val="Kommentarhenvisning"/>
        </w:rPr>
        <w:annotationRef/>
      </w:r>
      <w:r>
        <w:rPr>
          <w:sz w:val="20"/>
          <w:szCs w:val="20"/>
          <w:lang w:val="en-US" w:eastAsia="en-US"/>
        </w:rPr>
        <w:t>What do you think of this title Carolyn?</w:t>
      </w:r>
    </w:p>
  </w:comment>
  <w:comment w:id="48" w:author="Belinda Gray" w:date="2025-04-06T12:32:00Z" w:initials="BD">
    <w:p w14:paraId="018300A7" w14:textId="4B080326"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76"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98"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99"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100"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101" w:author="Christoffer Vissing" w:date="2025-04-12T07:59:00Z" w:initials="CRV">
    <w:p w14:paraId="15FC81D7" w14:textId="77777777" w:rsidR="009E4A4E" w:rsidRDefault="009E4A4E" w:rsidP="009E4A4E">
      <w:r>
        <w:rPr>
          <w:rStyle w:val="Kommentarhenvisning"/>
        </w:rPr>
        <w:annotationRef/>
      </w:r>
      <w:r>
        <w:rPr>
          <w:sz w:val="20"/>
          <w:szCs w:val="20"/>
          <w:lang w:val="en-US" w:eastAsia="en-US"/>
        </w:rPr>
        <w:t>VP</w:t>
      </w:r>
    </w:p>
    <w:p w14:paraId="293C3FAC" w14:textId="77777777" w:rsidR="009E4A4E" w:rsidRDefault="009E4A4E" w:rsidP="009E4A4E">
      <w:r>
        <w:rPr>
          <w:sz w:val="20"/>
          <w:szCs w:val="20"/>
          <w:lang w:val="en-US" w:eastAsia="en-US"/>
        </w:rPr>
        <w:t>I would vote for delete. This is known and it’s why you’re doing the study.</w:t>
      </w:r>
    </w:p>
  </w:comment>
  <w:comment w:id="102" w:author="Christoffer Vissing" w:date="2025-04-12T08:00:00Z" w:initials="CRV">
    <w:p w14:paraId="42C6E181" w14:textId="77777777" w:rsidR="009E4A4E" w:rsidRDefault="009E4A4E" w:rsidP="009E4A4E">
      <w:r>
        <w:rPr>
          <w:rStyle w:val="Kommentarhenvisning"/>
        </w:rPr>
        <w:annotationRef/>
      </w:r>
      <w:r>
        <w:rPr>
          <w:sz w:val="20"/>
          <w:szCs w:val="20"/>
          <w:lang w:val="en-US" w:eastAsia="en-US"/>
        </w:rPr>
        <w:t>VP 2</w:t>
      </w:r>
    </w:p>
    <w:p w14:paraId="41A079A7" w14:textId="77777777" w:rsidR="009E4A4E" w:rsidRDefault="009E4A4E" w:rsidP="009E4A4E">
      <w:r>
        <w:rPr>
          <w:sz w:val="20"/>
          <w:szCs w:val="20"/>
          <w:lang w:val="en-US" w:eastAsia="en-US"/>
        </w:rPr>
        <w:t>instead would name these known comorbidities as the specific ones you tested BECAUSE of SHaRe’s prior work in the intro/methods</w:t>
      </w:r>
    </w:p>
  </w:comment>
  <w:comment w:id="94" w:author="Anna Axelsson Raja" w:date="2025-03-29T07:37:00Z" w:initials="AAX">
    <w:p w14:paraId="75A01FF6" w14:textId="5B32C99E"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162"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99" w:author="iacopo olivotto" w:date="2025-04-02T21:39:00Z" w:initials="io">
    <w:p w14:paraId="2AD0603F" w14:textId="7CFC16E6" w:rsidR="004929D2" w:rsidRDefault="004929D2" w:rsidP="004929D2">
      <w:pPr>
        <w:pStyle w:val="Kommentartekst"/>
      </w:pPr>
      <w:r>
        <w:rPr>
          <w:rStyle w:val="Kommentarhenvisning"/>
        </w:rPr>
        <w:annotationRef/>
      </w:r>
      <w:r>
        <w:t>Enhances novelty</w:t>
      </w:r>
    </w:p>
  </w:comment>
  <w:comment w:id="200"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201" w:author="Christoffer Vissing" w:date="2025-05-14T10:05:00Z" w:initials="CRV">
    <w:p w14:paraId="6ADD8F2B" w14:textId="77777777" w:rsidR="00CF33D9" w:rsidRDefault="00CF33D9" w:rsidP="00CF33D9">
      <w:r>
        <w:rPr>
          <w:rStyle w:val="Kommentarhenvisning"/>
        </w:rPr>
        <w:annotationRef/>
      </w:r>
      <w:r>
        <w:rPr>
          <w:sz w:val="20"/>
          <w:szCs w:val="20"/>
          <w:lang w:val="en-US" w:eastAsia="en-US"/>
        </w:rPr>
        <w:t>@Carolyn, do you have any opinion on this?</w:t>
      </w:r>
    </w:p>
  </w:comment>
  <w:comment w:id="434"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435" w:author="Christoffer Vissing" w:date="2025-04-22T15:40:00Z" w:initials="CRV">
    <w:p w14:paraId="54727A5C" w14:textId="77777777" w:rsidR="009520DB" w:rsidRDefault="009520DB" w:rsidP="009520DB">
      <w:r>
        <w:rPr>
          <w:rStyle w:val="Kommentarhenvisning"/>
        </w:rPr>
        <w:annotationRef/>
      </w:r>
      <w:r>
        <w:rPr>
          <w:sz w:val="20"/>
          <w:szCs w:val="20"/>
          <w:lang w:val="en-US" w:eastAsia="en-US"/>
        </w:rPr>
        <w:t>JS</w:t>
      </w:r>
    </w:p>
    <w:p w14:paraId="697BE2E3" w14:textId="77777777" w:rsidR="009520DB" w:rsidRDefault="009520DB" w:rsidP="009520DB">
      <w:r>
        <w:rPr>
          <w:sz w:val="20"/>
          <w:szCs w:val="20"/>
          <w:lang w:val="en-US" w:eastAsia="en-US"/>
        </w:rPr>
        <w:t>Agree, although an important aspect of characterization and clinical treatment. I assume we only require one measurement &gt; 30 mmHg to be classified as obstructive.  Obviously, meds and many other factors can modify this.</w:t>
      </w:r>
    </w:p>
  </w:comment>
  <w:comment w:id="452"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461"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462" w:author="Christoffer Vissing" w:date="2025-04-22T15:41:00Z" w:initials="CRV">
    <w:p w14:paraId="403A2964" w14:textId="77777777" w:rsidR="009520DB" w:rsidRDefault="009520DB" w:rsidP="009520DB">
      <w:r>
        <w:rPr>
          <w:rStyle w:val="Kommentarhenvisning"/>
        </w:rPr>
        <w:annotationRef/>
      </w:r>
      <w:r>
        <w:rPr>
          <w:sz w:val="20"/>
          <w:szCs w:val="20"/>
          <w:lang w:val="en-US" w:eastAsia="en-US"/>
        </w:rPr>
        <w:t>JS</w:t>
      </w:r>
    </w:p>
    <w:p w14:paraId="3D79DEDA" w14:textId="77777777" w:rsidR="009520DB" w:rsidRDefault="009520DB" w:rsidP="009520DB">
      <w:r>
        <w:rPr>
          <w:sz w:val="20"/>
          <w:szCs w:val="20"/>
          <w:lang w:val="en-US" w:eastAsia="en-US"/>
        </w:rPr>
        <w:t>Agree-- need to consider further. LVSD seems like more of an outcome, too, but could see it both ways.</w:t>
      </w:r>
    </w:p>
  </w:comment>
  <w:comment w:id="463" w:author="Christoffer Vissing" w:date="2025-05-13T22:10:00Z" w:initials="CRV">
    <w:p w14:paraId="0CC9AEF1" w14:textId="77777777" w:rsidR="000D2A8A" w:rsidRDefault="000D2A8A" w:rsidP="000D2A8A">
      <w:r>
        <w:rPr>
          <w:rStyle w:val="Kommentarhenvisning"/>
        </w:rPr>
        <w:annotationRef/>
      </w:r>
      <w:r>
        <w:rPr>
          <w:sz w:val="20"/>
          <w:szCs w:val="20"/>
          <w:lang w:val="en-US" w:eastAsia="en-US"/>
        </w:rPr>
        <w:t>@Carolyn, in my mind our approach makes perfect sense and I’m not really inclined to change any of this… What do you think?</w:t>
      </w:r>
    </w:p>
  </w:comment>
  <w:comment w:id="465" w:author="Christoffer Vissing" w:date="2025-04-22T15:41:00Z" w:initials="CRV">
    <w:p w14:paraId="668D77C7" w14:textId="77777777" w:rsidR="009520DB" w:rsidRDefault="009520DB" w:rsidP="009520DB">
      <w:r>
        <w:rPr>
          <w:rStyle w:val="Kommentarhenvisning"/>
        </w:rPr>
        <w:annotationRef/>
      </w:r>
      <w:r>
        <w:rPr>
          <w:sz w:val="20"/>
          <w:szCs w:val="20"/>
          <w:lang w:val="en-US" w:eastAsia="en-US"/>
        </w:rPr>
        <w:t>JS</w:t>
      </w:r>
    </w:p>
    <w:p w14:paraId="41E2453D" w14:textId="77777777" w:rsidR="009520DB" w:rsidRDefault="009520DB" w:rsidP="009520DB">
      <w:r>
        <w:rPr>
          <w:sz w:val="20"/>
          <w:szCs w:val="20"/>
          <w:lang w:val="en-US" w:eastAsia="en-US"/>
        </w:rPr>
        <w:t>Better to just discuss in terms of prevalence-?  As before, there are challenges to characterizing it in terms of an event.</w:t>
      </w:r>
    </w:p>
  </w:comment>
  <w:comment w:id="478" w:author="Christoffer Vissing" w:date="2025-04-08T15:46:00Z" w:initials="CRV">
    <w:p w14:paraId="7B9AA19F" w14:textId="0E27739B"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479" w:author="Christoffer Vissing" w:date="2025-05-14T12:50:00Z" w:initials="CRV">
    <w:p w14:paraId="7DB048CE" w14:textId="77777777" w:rsidR="00A42FBF" w:rsidRDefault="00A42FBF" w:rsidP="00A42FBF">
      <w:r>
        <w:rPr>
          <w:rStyle w:val="Kommentarhenvisning"/>
        </w:rPr>
        <w:annotationRef/>
      </w:r>
      <w:r>
        <w:rPr>
          <w:sz w:val="20"/>
          <w:szCs w:val="20"/>
          <w:lang w:val="en-US" w:eastAsia="en-US"/>
        </w:rPr>
        <w:t>Updated here! Please let me know what you think Carolyn :)</w:t>
      </w:r>
    </w:p>
  </w:comment>
  <w:comment w:id="540" w:author="Lampert, Rachel" w:date="2025-04-03T09:30:00Z" w:initials="RL">
    <w:p w14:paraId="10BAF42C" w14:textId="5717B663" w:rsidR="00D0466C" w:rsidRDefault="00D0466C" w:rsidP="00D0466C">
      <w:pPr>
        <w:pStyle w:val="Kommentartekst"/>
      </w:pPr>
      <w:r>
        <w:rPr>
          <w:rStyle w:val="Kommentarhenvisning"/>
        </w:rPr>
        <w:annotationRef/>
      </w:r>
      <w:r>
        <w:t>This is the analysis we are presenting at HRS, paper in progress</w:t>
      </w:r>
    </w:p>
  </w:comment>
  <w:comment w:id="541" w:author="Christoffer Vissing" w:date="2025-04-22T15:43:00Z" w:initials="CRV">
    <w:p w14:paraId="4F41EFB0" w14:textId="77777777" w:rsidR="00D42B8E" w:rsidRDefault="009520DB" w:rsidP="00D42B8E">
      <w:r>
        <w:rPr>
          <w:rStyle w:val="Kommentarhenvisning"/>
        </w:rPr>
        <w:annotationRef/>
      </w:r>
      <w:r w:rsidR="00D42B8E">
        <w:rPr>
          <w:sz w:val="20"/>
          <w:szCs w:val="20"/>
          <w:lang w:val="en-US" w:eastAsia="en-US"/>
        </w:rPr>
        <w:t>SD</w:t>
      </w:r>
      <w:r w:rsidR="00D42B8E">
        <w:rPr>
          <w:sz w:val="20"/>
          <w:szCs w:val="20"/>
          <w:lang w:val="en-US" w:eastAsia="en-US"/>
        </w:rPr>
        <w:cr/>
        <w:t>Would this wording be better and not take away the novelty from the study that Sara is doing?</w:t>
      </w:r>
    </w:p>
    <w:p w14:paraId="2F9506C9" w14:textId="77777777" w:rsidR="00D42B8E" w:rsidRDefault="00D42B8E" w:rsidP="00D42B8E"/>
    <w:p w14:paraId="03320A51" w14:textId="77777777" w:rsidR="00D42B8E" w:rsidRDefault="00D42B8E" w:rsidP="00D42B8E">
      <w:r>
        <w:rPr>
          <w:sz w:val="20"/>
          <w:szCs w:val="20"/>
          <w:lang w:val="en-US" w:eastAsia="en-US"/>
        </w:rPr>
        <w:t>Og så har hun omskrevet til</w:t>
      </w:r>
    </w:p>
    <w:p w14:paraId="31C268DE" w14:textId="77777777" w:rsidR="00D42B8E" w:rsidRDefault="00D42B8E" w:rsidP="00D42B8E">
      <w:r>
        <w:rPr>
          <w:color w:val="000000"/>
          <w:sz w:val="20"/>
          <w:szCs w:val="20"/>
          <w:lang w:val="en-US" w:eastAsia="en-US"/>
        </w:rPr>
        <w:t>For ventricular arrhythmias, the increased relative risk in patients with sarcomeric compared to non-sarcomeric HCM</w:t>
      </w:r>
      <w:r>
        <w:rPr>
          <w:color w:val="0000ED"/>
          <w:sz w:val="20"/>
          <w:szCs w:val="20"/>
          <w:u w:val="single"/>
          <w:lang w:val="en-US" w:eastAsia="en-US"/>
        </w:rPr>
        <w:t>[io1]</w:t>
      </w:r>
      <w:r>
        <w:rPr>
          <w:color w:val="000000"/>
          <w:sz w:val="20"/>
          <w:szCs w:val="20"/>
          <w:lang w:val="en-US" w:eastAsia="en-US"/>
        </w:rPr>
        <w:t>  was accentuated at older ages</w:t>
      </w:r>
    </w:p>
    <w:p w14:paraId="0A3DE346" w14:textId="77777777" w:rsidR="00D42B8E" w:rsidRDefault="00D42B8E" w:rsidP="00D42B8E"/>
    <w:p w14:paraId="034497A6" w14:textId="77777777" w:rsidR="00D42B8E" w:rsidRDefault="00D42B8E" w:rsidP="00D42B8E">
      <w:r>
        <w:rPr>
          <w:color w:val="000000"/>
          <w:sz w:val="20"/>
          <w:szCs w:val="20"/>
          <w:lang w:val="en-US" w:eastAsia="en-US"/>
        </w:rPr>
        <w:t> </w:t>
      </w:r>
      <w:r>
        <w:rPr>
          <w:color w:val="0000ED"/>
          <w:sz w:val="20"/>
          <w:szCs w:val="20"/>
          <w:u w:val="single"/>
          <w:lang w:val="en-US" w:eastAsia="en-US"/>
        </w:rPr>
        <w:t>[io1]</w:t>
      </w:r>
      <w:r>
        <w:rPr>
          <w:color w:val="000000"/>
          <w:sz w:val="20"/>
          <w:szCs w:val="20"/>
          <w:lang w:val="en-US" w:eastAsia="en-US"/>
        </w:rPr>
        <w:t>Interesting</w:t>
      </w:r>
    </w:p>
    <w:p w14:paraId="760A717F" w14:textId="77777777" w:rsidR="00D42B8E" w:rsidRDefault="00D42B8E" w:rsidP="00D42B8E"/>
  </w:comment>
  <w:comment w:id="542" w:author="Christoffer Vissing" w:date="2025-05-14T12:51:00Z" w:initials="CRV">
    <w:p w14:paraId="07E68664" w14:textId="77777777" w:rsidR="00A42FBF" w:rsidRDefault="00A42FBF" w:rsidP="00A42FBF">
      <w:r>
        <w:rPr>
          <w:rStyle w:val="Kommentarhenvisning"/>
        </w:rPr>
        <w:annotationRef/>
      </w:r>
      <w:r>
        <w:rPr>
          <w:sz w:val="20"/>
          <w:szCs w:val="20"/>
          <w:lang w:val="en-US" w:eastAsia="en-US"/>
        </w:rPr>
        <w:t xml:space="preserve">Hi Carolyn, </w:t>
      </w:r>
    </w:p>
    <w:p w14:paraId="381E62D8" w14:textId="77777777" w:rsidR="00A42FBF" w:rsidRDefault="00A42FBF" w:rsidP="00A42FBF">
      <w:r>
        <w:rPr>
          <w:sz w:val="20"/>
          <w:szCs w:val="20"/>
          <w:lang w:val="en-US" w:eastAsia="en-US"/>
        </w:rPr>
        <w:t>I’ve left for now! Think it would be weird to leave out?</w:t>
      </w:r>
    </w:p>
  </w:comment>
  <w:comment w:id="635" w:author="Lampert, Rachel" w:date="2025-04-03T09:32:00Z" w:initials="RL">
    <w:p w14:paraId="74EDCE0A" w14:textId="6D16510B"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636"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637" w:author="Christoffer Vissing" w:date="2025-05-14T12:52:00Z" w:initials="CRV">
    <w:p w14:paraId="562FB1BE" w14:textId="77777777" w:rsidR="00A42FBF" w:rsidRDefault="00A42FBF" w:rsidP="00A42FBF">
      <w:r>
        <w:rPr>
          <w:rStyle w:val="Kommentarhenvisning"/>
        </w:rPr>
        <w:annotationRef/>
      </w:r>
      <w:r>
        <w:rPr>
          <w:sz w:val="20"/>
          <w:szCs w:val="20"/>
          <w:lang w:val="en-US" w:eastAsia="en-US"/>
        </w:rPr>
        <w:t>I’ve tried my best to to incoorporate. Please feel free to give feedback</w:t>
      </w:r>
    </w:p>
  </w:comment>
  <w:comment w:id="691" w:author="iacopo olivotto" w:date="2025-04-02T22:00:00Z" w:initials="io">
    <w:p w14:paraId="7A29D09C" w14:textId="342277F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692" w:author="Christoffer Vissing" w:date="2025-05-14T12:53:00Z" w:initials="CRV">
    <w:p w14:paraId="2687B375" w14:textId="77777777" w:rsidR="00A42FBF" w:rsidRDefault="00A42FBF" w:rsidP="00A42FBF">
      <w:r>
        <w:rPr>
          <w:rStyle w:val="Kommentarhenvisning"/>
        </w:rPr>
        <w:annotationRef/>
      </w:r>
      <w:r>
        <w:rPr>
          <w:sz w:val="20"/>
          <w:szCs w:val="20"/>
          <w:lang w:val="en-US" w:eastAsia="en-US"/>
        </w:rPr>
        <w:t>I think OK? What do you think Carolyn?</w:t>
      </w:r>
    </w:p>
  </w:comment>
  <w:comment w:id="696" w:author="Belinda Gray" w:date="2025-04-06T13:23:00Z" w:initials="BD">
    <w:p w14:paraId="3B014873" w14:textId="746110A5"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322B9C16" w15:paraIdParent="6D27A446" w15:done="0"/>
  <w15:commentEx w15:paraId="018300A7" w15:done="0"/>
  <w15:commentEx w15:paraId="3A783F63" w15:done="0"/>
  <w15:commentEx w15:paraId="6BA51AA3" w15:done="0"/>
  <w15:commentEx w15:paraId="699C5B79" w15:paraIdParent="6BA51AA3" w15:done="0"/>
  <w15:commentEx w15:paraId="3B84B4F4" w15:paraIdParent="6BA51AA3" w15:done="0"/>
  <w15:commentEx w15:paraId="293C3FAC" w15:paraIdParent="6BA51AA3" w15:done="0"/>
  <w15:commentEx w15:paraId="41A079A7" w15:paraIdParent="6BA51AA3" w15:done="0"/>
  <w15:commentEx w15:paraId="75A01FF6" w15:done="0"/>
  <w15:commentEx w15:paraId="5DFE2DE0" w15:done="0"/>
  <w15:commentEx w15:paraId="2AD0603F" w15:done="0"/>
  <w15:commentEx w15:paraId="5A78DD1A" w15:paraIdParent="2AD0603F" w15:done="0"/>
  <w15:commentEx w15:paraId="6ADD8F2B" w15:paraIdParent="2AD0603F" w15:done="0"/>
  <w15:commentEx w15:paraId="35AAD2BA" w15:done="0"/>
  <w15:commentEx w15:paraId="697BE2E3" w15:paraIdParent="35AAD2BA" w15:done="0"/>
  <w15:commentEx w15:paraId="7A9D02E3" w15:done="0"/>
  <w15:commentEx w15:paraId="19E887B4" w15:done="0"/>
  <w15:commentEx w15:paraId="3D79DEDA" w15:paraIdParent="19E887B4" w15:done="0"/>
  <w15:commentEx w15:paraId="0CC9AEF1" w15:paraIdParent="19E887B4" w15:done="0"/>
  <w15:commentEx w15:paraId="41E2453D" w15:done="0"/>
  <w15:commentEx w15:paraId="7B9AA19F" w15:done="0"/>
  <w15:commentEx w15:paraId="7DB048CE" w15:paraIdParent="7B9AA19F" w15:done="0"/>
  <w15:commentEx w15:paraId="10BAF42C" w15:done="0"/>
  <w15:commentEx w15:paraId="760A717F" w15:paraIdParent="10BAF42C" w15:done="0"/>
  <w15:commentEx w15:paraId="381E62D8" w15:paraIdParent="10BAF42C" w15:done="0"/>
  <w15:commentEx w15:paraId="74EDCE0A" w15:done="0"/>
  <w15:commentEx w15:paraId="3D4C90F9" w15:paraIdParent="74EDCE0A" w15:done="0"/>
  <w15:commentEx w15:paraId="562FB1BE" w15:paraIdParent="74EDCE0A" w15:done="0"/>
  <w15:commentEx w15:paraId="7A29D09C" w15:done="0"/>
  <w15:commentEx w15:paraId="2687B375" w15:paraIdParent="7A29D09C"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7498E02B" w16cex:dateUtc="2025-05-14T13:22:00Z"/>
  <w16cex:commentExtensible w16cex:durableId="2FDB474C" w16cex:dateUtc="2025-04-06T08:32:00Z"/>
  <w16cex:commentExtensible w16cex:durableId="73744C20" w16cex:dateUtc="2025-04-08T13:43:00Z"/>
  <w16cex:commentExtensible w16cex:durableId="2B5357BA" w16cex:dateUtc="2025-02-09T21:35:00Z"/>
  <w16cex:commentExtensible w16cex:durableId="30F0F75C" w16cex:dateUtc="2025-03-13T14:42:00Z"/>
  <w16cex:commentExtensible w16cex:durableId="06F07DF2" w16cex:dateUtc="2025-04-03T12:54:00Z"/>
  <w16cex:commentExtensible w16cex:durableId="7B27D7DC" w16cex:dateUtc="2025-04-12T05:59:00Z"/>
  <w16cex:commentExtensible w16cex:durableId="1E8C67BC" w16cex:dateUtc="2025-04-12T06:00:00Z"/>
  <w16cex:commentExtensible w16cex:durableId="61F81323" w16cex:dateUtc="2025-03-29T06:37:00Z"/>
  <w16cex:commentExtensible w16cex:durableId="088A4E06" w16cex:dateUtc="2025-04-08T13:43:00Z"/>
  <w16cex:commentExtensible w16cex:durableId="2B982D0B" w16cex:dateUtc="2025-04-02T19:39:00Z"/>
  <w16cex:commentExtensible w16cex:durableId="2307086C" w16cex:dateUtc="2025-04-03T13:06:00Z"/>
  <w16cex:commentExtensible w16cex:durableId="07AB235B" w16cex:dateUtc="2025-05-14T08:05:00Z"/>
  <w16cex:commentExtensible w16cex:durableId="2B982F59" w16cex:dateUtc="2025-04-02T19:49:00Z"/>
  <w16cex:commentExtensible w16cex:durableId="20E2F5A4" w16cex:dateUtc="2025-04-22T13:40:00Z"/>
  <w16cex:commentExtensible w16cex:durableId="2B9832B3" w16cex:dateUtc="2025-04-02T20:03:00Z"/>
  <w16cex:commentExtensible w16cex:durableId="2B98332C" w16cex:dateUtc="2025-04-02T20:05:00Z"/>
  <w16cex:commentExtensible w16cex:durableId="2F60EC0D" w16cex:dateUtc="2025-04-22T13:41:00Z"/>
  <w16cex:commentExtensible w16cex:durableId="402A34DA" w16cex:dateUtc="2025-05-13T20:10:00Z"/>
  <w16cex:commentExtensible w16cex:durableId="28543DE8" w16cex:dateUtc="2025-04-22T13:41:00Z"/>
  <w16cex:commentExtensible w16cex:durableId="226DBAF7" w16cex:dateUtc="2025-04-08T13:46:00Z"/>
  <w16cex:commentExtensible w16cex:durableId="563CA017" w16cex:dateUtc="2025-05-14T10:50:00Z"/>
  <w16cex:commentExtensible w16cex:durableId="2125A33C" w16cex:dateUtc="2025-04-03T13:30:00Z"/>
  <w16cex:commentExtensible w16cex:durableId="7E5A779A" w16cex:dateUtc="2025-04-22T13:43:00Z"/>
  <w16cex:commentExtensible w16cex:durableId="0E1BBFAD" w16cex:dateUtc="2025-05-14T10:51:00Z"/>
  <w16cex:commentExtensible w16cex:durableId="5DB8530B" w16cex:dateUtc="2025-04-03T13:32:00Z"/>
  <w16cex:commentExtensible w16cex:durableId="60574AE1" w16cex:dateUtc="2025-04-12T05:56:00Z"/>
  <w16cex:commentExtensible w16cex:durableId="628714D9" w16cex:dateUtc="2025-05-14T10:52:00Z"/>
  <w16cex:commentExtensible w16cex:durableId="2B9831F0" w16cex:dateUtc="2025-04-02T20:00:00Z"/>
  <w16cex:commentExtensible w16cex:durableId="5B7C35EC" w16cex:dateUtc="2025-05-14T10:53: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322B9C16" w16cid:durableId="7498E02B"/>
  <w16cid:commentId w16cid:paraId="018300A7" w16cid:durableId="2FDB474C"/>
  <w16cid:commentId w16cid:paraId="3A783F63" w16cid:durableId="73744C20"/>
  <w16cid:commentId w16cid:paraId="6BA51AA3" w16cid:durableId="2B5357BA"/>
  <w16cid:commentId w16cid:paraId="699C5B79" w16cid:durableId="30F0F75C"/>
  <w16cid:commentId w16cid:paraId="3B84B4F4" w16cid:durableId="06F07DF2"/>
  <w16cid:commentId w16cid:paraId="293C3FAC" w16cid:durableId="7B27D7DC"/>
  <w16cid:commentId w16cid:paraId="41A079A7" w16cid:durableId="1E8C67BC"/>
  <w16cid:commentId w16cid:paraId="75A01FF6" w16cid:durableId="61F81323"/>
  <w16cid:commentId w16cid:paraId="5DFE2DE0" w16cid:durableId="088A4E06"/>
  <w16cid:commentId w16cid:paraId="2AD0603F" w16cid:durableId="2B982D0B"/>
  <w16cid:commentId w16cid:paraId="5A78DD1A" w16cid:durableId="2307086C"/>
  <w16cid:commentId w16cid:paraId="6ADD8F2B" w16cid:durableId="07AB235B"/>
  <w16cid:commentId w16cid:paraId="35AAD2BA" w16cid:durableId="2B982F59"/>
  <w16cid:commentId w16cid:paraId="697BE2E3" w16cid:durableId="20E2F5A4"/>
  <w16cid:commentId w16cid:paraId="7A9D02E3" w16cid:durableId="2B9832B3"/>
  <w16cid:commentId w16cid:paraId="19E887B4" w16cid:durableId="2B98332C"/>
  <w16cid:commentId w16cid:paraId="3D79DEDA" w16cid:durableId="2F60EC0D"/>
  <w16cid:commentId w16cid:paraId="0CC9AEF1" w16cid:durableId="402A34DA"/>
  <w16cid:commentId w16cid:paraId="41E2453D" w16cid:durableId="28543DE8"/>
  <w16cid:commentId w16cid:paraId="7B9AA19F" w16cid:durableId="226DBAF7"/>
  <w16cid:commentId w16cid:paraId="7DB048CE" w16cid:durableId="563CA017"/>
  <w16cid:commentId w16cid:paraId="10BAF42C" w16cid:durableId="2125A33C"/>
  <w16cid:commentId w16cid:paraId="760A717F" w16cid:durableId="7E5A779A"/>
  <w16cid:commentId w16cid:paraId="381E62D8" w16cid:durableId="0E1BBFAD"/>
  <w16cid:commentId w16cid:paraId="74EDCE0A" w16cid:durableId="5DB8530B"/>
  <w16cid:commentId w16cid:paraId="3D4C90F9" w16cid:durableId="60574AE1"/>
  <w16cid:commentId w16cid:paraId="562FB1BE" w16cid:durableId="628714D9"/>
  <w16cid:commentId w16cid:paraId="7A29D09C" w16cid:durableId="2B9831F0"/>
  <w16cid:commentId w16cid:paraId="2687B375" w16cid:durableId="5B7C35EC"/>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96E2C5" w14:textId="77777777" w:rsidR="00E04BCE" w:rsidRDefault="00E04BCE">
      <w:r>
        <w:separator/>
      </w:r>
    </w:p>
  </w:endnote>
  <w:endnote w:type="continuationSeparator" w:id="0">
    <w:p w14:paraId="1122CE7D" w14:textId="77777777" w:rsidR="00E04BCE" w:rsidRDefault="00E04B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61EDBF" w14:textId="77777777" w:rsidR="00E04BCE" w:rsidRDefault="00E04BCE">
      <w:r>
        <w:separator/>
      </w:r>
    </w:p>
  </w:footnote>
  <w:footnote w:type="continuationSeparator" w:id="0">
    <w:p w14:paraId="722E7C3E" w14:textId="77777777" w:rsidR="00E04BCE" w:rsidRDefault="00E04B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E50F4"/>
    <w:multiLevelType w:val="multilevel"/>
    <w:tmpl w:val="AA38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8"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5"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0B63B10"/>
    <w:multiLevelType w:val="multilevel"/>
    <w:tmpl w:val="4E58E8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9504390">
    <w:abstractNumId w:val="9"/>
  </w:num>
  <w:num w:numId="2" w16cid:durableId="1063411885">
    <w:abstractNumId w:val="18"/>
  </w:num>
  <w:num w:numId="3" w16cid:durableId="1773160572">
    <w:abstractNumId w:val="5"/>
  </w:num>
  <w:num w:numId="4" w16cid:durableId="243490909">
    <w:abstractNumId w:val="12"/>
  </w:num>
  <w:num w:numId="5" w16cid:durableId="2042242835">
    <w:abstractNumId w:val="21"/>
  </w:num>
  <w:num w:numId="6" w16cid:durableId="1421835524">
    <w:abstractNumId w:val="23"/>
  </w:num>
  <w:num w:numId="7" w16cid:durableId="1588541301">
    <w:abstractNumId w:val="22"/>
  </w:num>
  <w:num w:numId="8" w16cid:durableId="1884049637">
    <w:abstractNumId w:val="11"/>
  </w:num>
  <w:num w:numId="9" w16cid:durableId="986932088">
    <w:abstractNumId w:val="15"/>
  </w:num>
  <w:num w:numId="10" w16cid:durableId="542862076">
    <w:abstractNumId w:val="17"/>
  </w:num>
  <w:num w:numId="11" w16cid:durableId="787898309">
    <w:abstractNumId w:val="16"/>
  </w:num>
  <w:num w:numId="12" w16cid:durableId="1638561538">
    <w:abstractNumId w:val="1"/>
  </w:num>
  <w:num w:numId="13" w16cid:durableId="577441233">
    <w:abstractNumId w:val="10"/>
  </w:num>
  <w:num w:numId="14" w16cid:durableId="1657302281">
    <w:abstractNumId w:val="19"/>
  </w:num>
  <w:num w:numId="15" w16cid:durableId="836766509">
    <w:abstractNumId w:val="25"/>
  </w:num>
  <w:num w:numId="16" w16cid:durableId="836120177">
    <w:abstractNumId w:val="24"/>
  </w:num>
  <w:num w:numId="17" w16cid:durableId="1847401987">
    <w:abstractNumId w:val="20"/>
  </w:num>
  <w:num w:numId="18" w16cid:durableId="14962518">
    <w:abstractNumId w:val="4"/>
  </w:num>
  <w:num w:numId="19" w16cid:durableId="772436879">
    <w:abstractNumId w:val="2"/>
  </w:num>
  <w:num w:numId="20" w16cid:durableId="1731073719">
    <w:abstractNumId w:val="3"/>
  </w:num>
  <w:num w:numId="21" w16cid:durableId="1930380730">
    <w:abstractNumId w:val="14"/>
  </w:num>
  <w:num w:numId="22" w16cid:durableId="1854764420">
    <w:abstractNumId w:val="13"/>
  </w:num>
  <w:num w:numId="23" w16cid:durableId="342511304">
    <w:abstractNumId w:val="8"/>
  </w:num>
  <w:num w:numId="24" w16cid:durableId="1028216759">
    <w:abstractNumId w:val="0"/>
  </w:num>
  <w:num w:numId="25" w16cid:durableId="105125814">
    <w:abstractNumId w:val="7"/>
  </w:num>
  <w:num w:numId="26" w16cid:durableId="1062753184">
    <w:abstractNumId w:val="6"/>
  </w:num>
  <w:num w:numId="27" w16cid:durableId="1152521386">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06F6B"/>
    <w:rsid w:val="000101FA"/>
    <w:rsid w:val="00010520"/>
    <w:rsid w:val="000115F1"/>
    <w:rsid w:val="00011CEB"/>
    <w:rsid w:val="0001732F"/>
    <w:rsid w:val="00021714"/>
    <w:rsid w:val="00021CE6"/>
    <w:rsid w:val="00025604"/>
    <w:rsid w:val="000261EC"/>
    <w:rsid w:val="0002713B"/>
    <w:rsid w:val="0003136F"/>
    <w:rsid w:val="000315ED"/>
    <w:rsid w:val="00031C83"/>
    <w:rsid w:val="0003374F"/>
    <w:rsid w:val="00036093"/>
    <w:rsid w:val="00036BA5"/>
    <w:rsid w:val="00037938"/>
    <w:rsid w:val="00037B48"/>
    <w:rsid w:val="00040F1C"/>
    <w:rsid w:val="0004148E"/>
    <w:rsid w:val="0004277A"/>
    <w:rsid w:val="00044362"/>
    <w:rsid w:val="0004497C"/>
    <w:rsid w:val="00045C43"/>
    <w:rsid w:val="00045FF8"/>
    <w:rsid w:val="000472A7"/>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01EC"/>
    <w:rsid w:val="000A2466"/>
    <w:rsid w:val="000A45A1"/>
    <w:rsid w:val="000A552B"/>
    <w:rsid w:val="000B140C"/>
    <w:rsid w:val="000B5DA3"/>
    <w:rsid w:val="000B753D"/>
    <w:rsid w:val="000B76C9"/>
    <w:rsid w:val="000C157F"/>
    <w:rsid w:val="000C2FA6"/>
    <w:rsid w:val="000C5E36"/>
    <w:rsid w:val="000C5F50"/>
    <w:rsid w:val="000C6486"/>
    <w:rsid w:val="000C64C0"/>
    <w:rsid w:val="000D0076"/>
    <w:rsid w:val="000D2A8A"/>
    <w:rsid w:val="000D3354"/>
    <w:rsid w:val="000D3595"/>
    <w:rsid w:val="000D4738"/>
    <w:rsid w:val="000E24D6"/>
    <w:rsid w:val="000E33AA"/>
    <w:rsid w:val="000E3A07"/>
    <w:rsid w:val="000E754A"/>
    <w:rsid w:val="000F1D08"/>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07ADC"/>
    <w:rsid w:val="00111D48"/>
    <w:rsid w:val="00112385"/>
    <w:rsid w:val="00122A66"/>
    <w:rsid w:val="0012307E"/>
    <w:rsid w:val="0013085D"/>
    <w:rsid w:val="00131A10"/>
    <w:rsid w:val="0013266C"/>
    <w:rsid w:val="00132B28"/>
    <w:rsid w:val="001340F8"/>
    <w:rsid w:val="00136696"/>
    <w:rsid w:val="00141163"/>
    <w:rsid w:val="00141347"/>
    <w:rsid w:val="00143B0F"/>
    <w:rsid w:val="00147EC8"/>
    <w:rsid w:val="00152E8D"/>
    <w:rsid w:val="00153C85"/>
    <w:rsid w:val="00154659"/>
    <w:rsid w:val="0016021D"/>
    <w:rsid w:val="00164A03"/>
    <w:rsid w:val="0016572F"/>
    <w:rsid w:val="00167E21"/>
    <w:rsid w:val="00171B3C"/>
    <w:rsid w:val="001741B2"/>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0BB7"/>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03CA2"/>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4AA0"/>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3DB4"/>
    <w:rsid w:val="003D4478"/>
    <w:rsid w:val="003D5112"/>
    <w:rsid w:val="003D54E2"/>
    <w:rsid w:val="003D5C14"/>
    <w:rsid w:val="003D6095"/>
    <w:rsid w:val="003D647E"/>
    <w:rsid w:val="003E2EB5"/>
    <w:rsid w:val="003E33A6"/>
    <w:rsid w:val="003E58A3"/>
    <w:rsid w:val="003E5F73"/>
    <w:rsid w:val="003E6385"/>
    <w:rsid w:val="003E79BB"/>
    <w:rsid w:val="003E7F02"/>
    <w:rsid w:val="003F0B99"/>
    <w:rsid w:val="003F641C"/>
    <w:rsid w:val="00400129"/>
    <w:rsid w:val="00403684"/>
    <w:rsid w:val="00406508"/>
    <w:rsid w:val="00406573"/>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4A4"/>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E4251"/>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782"/>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57FA0"/>
    <w:rsid w:val="005664EA"/>
    <w:rsid w:val="00567A14"/>
    <w:rsid w:val="00570290"/>
    <w:rsid w:val="005727AC"/>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C4E8A"/>
    <w:rsid w:val="005D1D14"/>
    <w:rsid w:val="005D332F"/>
    <w:rsid w:val="005D389F"/>
    <w:rsid w:val="005D6489"/>
    <w:rsid w:val="005E2ED0"/>
    <w:rsid w:val="005E3EFD"/>
    <w:rsid w:val="005E42C7"/>
    <w:rsid w:val="005E755E"/>
    <w:rsid w:val="005F2993"/>
    <w:rsid w:val="005F3FDD"/>
    <w:rsid w:val="005F5AC0"/>
    <w:rsid w:val="00602B0C"/>
    <w:rsid w:val="0060437B"/>
    <w:rsid w:val="006071EB"/>
    <w:rsid w:val="00615203"/>
    <w:rsid w:val="006174CC"/>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5B1A"/>
    <w:rsid w:val="00727D41"/>
    <w:rsid w:val="0073040E"/>
    <w:rsid w:val="0073692A"/>
    <w:rsid w:val="007401B1"/>
    <w:rsid w:val="00746DF7"/>
    <w:rsid w:val="0074716C"/>
    <w:rsid w:val="00753492"/>
    <w:rsid w:val="007544D9"/>
    <w:rsid w:val="00754B2F"/>
    <w:rsid w:val="00755D3B"/>
    <w:rsid w:val="00757421"/>
    <w:rsid w:val="0075772F"/>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73C"/>
    <w:rsid w:val="007C2A95"/>
    <w:rsid w:val="007C2DBF"/>
    <w:rsid w:val="007C4859"/>
    <w:rsid w:val="007C6E46"/>
    <w:rsid w:val="007C7784"/>
    <w:rsid w:val="007D0157"/>
    <w:rsid w:val="007D0E1C"/>
    <w:rsid w:val="007D28C4"/>
    <w:rsid w:val="007D6E9F"/>
    <w:rsid w:val="007D6F28"/>
    <w:rsid w:val="007E2C25"/>
    <w:rsid w:val="007E5235"/>
    <w:rsid w:val="007F0426"/>
    <w:rsid w:val="007F07C1"/>
    <w:rsid w:val="007F100A"/>
    <w:rsid w:val="007F1BAE"/>
    <w:rsid w:val="007F51E8"/>
    <w:rsid w:val="007F62AC"/>
    <w:rsid w:val="007F67CF"/>
    <w:rsid w:val="0080039F"/>
    <w:rsid w:val="00800A37"/>
    <w:rsid w:val="00801D10"/>
    <w:rsid w:val="00802A2D"/>
    <w:rsid w:val="00803FC0"/>
    <w:rsid w:val="00805030"/>
    <w:rsid w:val="00805553"/>
    <w:rsid w:val="00805EB6"/>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459B"/>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B7F71"/>
    <w:rsid w:val="008C0952"/>
    <w:rsid w:val="008C0E95"/>
    <w:rsid w:val="008C101B"/>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2895"/>
    <w:rsid w:val="00923EF4"/>
    <w:rsid w:val="00924D34"/>
    <w:rsid w:val="009266D2"/>
    <w:rsid w:val="00934456"/>
    <w:rsid w:val="00934540"/>
    <w:rsid w:val="00935B32"/>
    <w:rsid w:val="0093697B"/>
    <w:rsid w:val="00941C96"/>
    <w:rsid w:val="0094269B"/>
    <w:rsid w:val="009426C3"/>
    <w:rsid w:val="00942716"/>
    <w:rsid w:val="00945228"/>
    <w:rsid w:val="0094582D"/>
    <w:rsid w:val="00945B98"/>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2FBF"/>
    <w:rsid w:val="00A4312D"/>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2CD"/>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33D9"/>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26BC"/>
    <w:rsid w:val="00D7731C"/>
    <w:rsid w:val="00D803C7"/>
    <w:rsid w:val="00D80E46"/>
    <w:rsid w:val="00D81999"/>
    <w:rsid w:val="00D81F8A"/>
    <w:rsid w:val="00D83727"/>
    <w:rsid w:val="00D84162"/>
    <w:rsid w:val="00D8498A"/>
    <w:rsid w:val="00D8701C"/>
    <w:rsid w:val="00D875F7"/>
    <w:rsid w:val="00D87B3B"/>
    <w:rsid w:val="00D9650E"/>
    <w:rsid w:val="00DA0C00"/>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059"/>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04BCE"/>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0B7D"/>
    <w:rsid w:val="00E71D9E"/>
    <w:rsid w:val="00E7231C"/>
    <w:rsid w:val="00E74355"/>
    <w:rsid w:val="00E8033B"/>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19D3"/>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589F"/>
    <w:rsid w:val="00F06DAE"/>
    <w:rsid w:val="00F07211"/>
    <w:rsid w:val="00F10996"/>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Overskrift3">
    <w:name w:val="heading 3"/>
    <w:basedOn w:val="Normal"/>
    <w:next w:val="Normal"/>
    <w:link w:val="Overskrift3Tegn"/>
    <w:uiPriority w:val="9"/>
    <w:semiHidden/>
    <w:unhideWhenUsed/>
    <w:qFormat/>
    <w:rsid w:val="0075772F"/>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 w:type="character" w:customStyle="1" w:styleId="Overskrift3Tegn">
    <w:name w:val="Overskrift 3 Tegn"/>
    <w:basedOn w:val="Standardskrifttypeiafsnit"/>
    <w:link w:val="Overskrift3"/>
    <w:uiPriority w:val="9"/>
    <w:semiHidden/>
    <w:rsid w:val="0075772F"/>
    <w:rPr>
      <w:rFonts w:asciiTheme="majorHAnsi" w:eastAsiaTheme="majorEastAsia" w:hAnsiTheme="majorHAnsi" w:cstheme="majorBidi"/>
      <w:color w:val="1F3763" w:themeColor="accent1" w:themeShade="7F"/>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33732034">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828280412">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mailto:christoffer.rasmus.vissing.01@regionh" TargetMode="External"/><Relationship Id="rId18" Type="http://schemas.openxmlformats.org/officeDocument/2006/relationships/image" Target="media/image3.tif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2.tiff"/><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2.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header" Target="header1.xml"/><Relationship Id="rId27" Type="http://schemas.openxmlformats.org/officeDocument/2006/relationships/footer" Target="footer5.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28</Pages>
  <Words>19990</Words>
  <Characters>121942</Characters>
  <Application>Microsoft Office Word</Application>
  <DocSecurity>0</DocSecurity>
  <Lines>1016</Lines>
  <Paragraphs>283</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141649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8</cp:revision>
  <dcterms:created xsi:type="dcterms:W3CDTF">2025-05-14T12:29:00Z</dcterms:created>
  <dcterms:modified xsi:type="dcterms:W3CDTF">2025-05-14T13:43:00Z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id="hmqySaYv"/&gt;&lt;style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