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16309CAA" w:rsidR="001E4447" w:rsidRDefault="00434D6F" w:rsidP="00F35D8B">
      <w:pPr>
        <w:jc w:val="center"/>
        <w:rPr>
          <w:rFonts w:ascii="Roboto" w:hAnsi="Roboto"/>
          <w:b/>
          <w:bCs/>
          <w:lang w:val="en-US"/>
        </w:rPr>
      </w:pPr>
      <w:bookmarkStart w:id="0" w:name="_Hlk113459061"/>
      <w:r>
        <w:rPr>
          <w:rFonts w:ascii="Roboto" w:hAnsi="Roboto"/>
          <w:b/>
          <w:bCs/>
          <w:lang w:val="en-US"/>
        </w:rPr>
        <w:tab/>
      </w:r>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w:t>
      </w:r>
      <w:proofErr w:type="spellStart"/>
      <w:r w:rsidRPr="002C3C6B">
        <w:rPr>
          <w:rFonts w:cstheme="minorHAnsi"/>
          <w:b/>
          <w:bCs/>
          <w:lang w:val="en-GB"/>
        </w:rPr>
        <w:t>Sarcomeric</w:t>
      </w:r>
      <w:proofErr w:type="spellEnd"/>
      <w:r w:rsidRPr="002C3C6B">
        <w:rPr>
          <w:rFonts w:cstheme="minorHAnsi"/>
          <w:b/>
          <w:bCs/>
          <w:lang w:val="en-GB"/>
        </w:rPr>
        <w:t xml:space="preserve"> and Non-</w:t>
      </w:r>
      <w:proofErr w:type="spellStart"/>
      <w:r w:rsidRPr="002C3C6B">
        <w:rPr>
          <w:rFonts w:cstheme="minorHAnsi"/>
          <w:b/>
          <w:bCs/>
          <w:lang w:val="en-GB"/>
        </w:rPr>
        <w:t>Sarcomeric</w:t>
      </w:r>
      <w:proofErr w:type="spellEnd"/>
      <w:r w:rsidRPr="002C3C6B">
        <w:rPr>
          <w:rFonts w:cstheme="minorHAnsi"/>
          <w:b/>
          <w:bCs/>
          <w:lang w:val="en-GB"/>
        </w:rPr>
        <w:t xml:space="preserve">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w:t>
      </w:r>
      <w:r w:rsidR="002C3C6B">
        <w:rPr>
          <w:rFonts w:ascii="Roboto" w:hAnsi="Roboto" w:cs="Times New Roman"/>
          <w:sz w:val="18"/>
          <w:szCs w:val="18"/>
        </w:rPr>
        <w:t>N</w:t>
      </w:r>
      <w:r w:rsidR="005559AF">
        <w:rPr>
          <w:rFonts w:ascii="Roboto" w:hAnsi="Roboto" w:cs="Times New Roman"/>
          <w:sz w:val="18"/>
          <w:szCs w:val="18"/>
        </w:rPr>
        <w:t>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B7409A" w:rsidRDefault="001D711A" w:rsidP="001D711A">
      <w:pPr>
        <w:pStyle w:val="Ingenafstand"/>
        <w:rPr>
          <w:rFonts w:ascii="Roboto" w:hAnsi="Roboto" w:cs="Times New Roman"/>
          <w:sz w:val="18"/>
          <w:szCs w:val="18"/>
        </w:rPr>
      </w:pPr>
      <w:proofErr w:type="gramStart"/>
      <w:r w:rsidRPr="00B7409A">
        <w:rPr>
          <w:rFonts w:ascii="Roboto" w:hAnsi="Roboto" w:cs="Times New Roman"/>
          <w:sz w:val="18"/>
          <w:szCs w:val="18"/>
        </w:rPr>
        <w:t>Fax</w:t>
      </w:r>
      <w:r w:rsidR="004C6F6D" w:rsidRPr="00B7409A">
        <w:rPr>
          <w:rFonts w:ascii="Roboto" w:hAnsi="Roboto" w:cs="Times New Roman"/>
          <w:sz w:val="18"/>
          <w:szCs w:val="18"/>
        </w:rPr>
        <w:t> </w:t>
      </w:r>
      <w:r w:rsidRPr="00B7409A">
        <w:rPr>
          <w:rFonts w:ascii="Roboto" w:hAnsi="Roboto" w:cs="Times New Roman"/>
          <w:sz w:val="18"/>
          <w:szCs w:val="18"/>
        </w:rPr>
        <w:t>:</w:t>
      </w:r>
      <w:proofErr w:type="gramEnd"/>
      <w:r w:rsidRPr="00B7409A">
        <w:rPr>
          <w:rFonts w:ascii="Roboto" w:hAnsi="Roboto" w:cs="Times New Roman"/>
          <w:sz w:val="18"/>
          <w:szCs w:val="18"/>
        </w:rPr>
        <w:t xml:space="preserve"> 617-264-5265</w:t>
      </w:r>
    </w:p>
    <w:p w14:paraId="58BE50EE" w14:textId="77777777" w:rsidR="001D711A" w:rsidRPr="00B7409A" w:rsidRDefault="001D711A" w:rsidP="001D711A">
      <w:pPr>
        <w:spacing w:line="480" w:lineRule="auto"/>
        <w:rPr>
          <w:rFonts w:ascii="Roboto" w:hAnsi="Roboto"/>
          <w:b/>
          <w:bCs/>
          <w:sz w:val="18"/>
          <w:szCs w:val="18"/>
          <w:lang w:val="en-US"/>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2E8D2DD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w:t>
      </w:r>
      <w:r w:rsidR="000841AD">
        <w:rPr>
          <w:rFonts w:ascii="Roboto" w:hAnsi="Roboto"/>
          <w:sz w:val="18"/>
          <w:szCs w:val="18"/>
          <w:lang w:val="en-US"/>
        </w:rPr>
        <w:t>8</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39EF3B1C"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0841AD">
        <w:rPr>
          <w:rFonts w:ascii="Roboto" w:hAnsi="Roboto"/>
          <w:sz w:val="18"/>
          <w:szCs w:val="18"/>
          <w:lang w:val="en-US"/>
        </w:rPr>
        <w:t>587</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698655D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55147E">
        <w:rPr>
          <w:rFonts w:ascii="Roboto" w:hAnsi="Roboto"/>
          <w:sz w:val="22"/>
          <w:szCs w:val="22"/>
          <w:lang w:val="en-US"/>
        </w:rPr>
        <w:t>S</w:t>
      </w:r>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397A53">
        <w:rPr>
          <w:rFonts w:ascii="Roboto" w:hAnsi="Roboto"/>
          <w:sz w:val="22"/>
          <w:szCs w:val="22"/>
          <w:lang w:val="en-US"/>
        </w:rPr>
        <w:t xml:space="preserve">influence </w:t>
      </w:r>
      <w:r w:rsidR="009204E4">
        <w:rPr>
          <w:rFonts w:ascii="Roboto" w:hAnsi="Roboto"/>
          <w:sz w:val="22"/>
          <w:szCs w:val="22"/>
          <w:lang w:val="en-US"/>
        </w:rPr>
        <w:t>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397A53">
        <w:rPr>
          <w:rFonts w:ascii="Roboto" w:hAnsi="Roboto"/>
          <w:sz w:val="22"/>
          <w:szCs w:val="22"/>
          <w:lang w:val="en-US"/>
        </w:rPr>
        <w:t>on</w:t>
      </w:r>
      <w:r w:rsidR="009204E4">
        <w:rPr>
          <w:rFonts w:ascii="Roboto" w:hAnsi="Roboto"/>
          <w:sz w:val="22"/>
          <w:szCs w:val="22"/>
          <w:lang w:val="en-US"/>
        </w:rPr>
        <w:t xml:space="preserve"> clinical</w:t>
      </w:r>
      <w:r w:rsidR="00E8033B" w:rsidRPr="00E8033B">
        <w:rPr>
          <w:rFonts w:ascii="Roboto" w:hAnsi="Roboto"/>
          <w:sz w:val="22"/>
          <w:szCs w:val="22"/>
          <w:lang w:val="en-US"/>
        </w:rPr>
        <w:t xml:space="preserve"> trajectories</w:t>
      </w:r>
      <w:r w:rsidR="007D1B47">
        <w:rPr>
          <w:rFonts w:ascii="Roboto" w:hAnsi="Roboto"/>
          <w:sz w:val="22"/>
          <w:szCs w:val="22"/>
          <w:lang w:val="en-US"/>
        </w:rPr>
        <w:t xml:space="preserve">, </w:t>
      </w:r>
      <w:r w:rsidR="00E8033B" w:rsidRPr="00E8033B">
        <w:rPr>
          <w:rFonts w:ascii="Roboto" w:hAnsi="Roboto"/>
          <w:sz w:val="22"/>
          <w:szCs w:val="22"/>
          <w:lang w:val="en-US"/>
        </w:rPr>
        <w:t>the timing of clinical events</w:t>
      </w:r>
      <w:r w:rsidR="007D1B47">
        <w:rPr>
          <w:rFonts w:ascii="Roboto" w:hAnsi="Roboto"/>
          <w:sz w:val="22"/>
          <w:szCs w:val="22"/>
          <w:lang w:val="en-US"/>
        </w:rPr>
        <w:t>, and causes of death</w:t>
      </w:r>
      <w:r w:rsidR="001609EF">
        <w:rPr>
          <w:rFonts w:ascii="Roboto" w:hAnsi="Roboto"/>
          <w:sz w:val="22"/>
          <w:szCs w:val="22"/>
          <w:lang w:val="en-US"/>
        </w:rPr>
        <w:t xml:space="preserve"> differ </w:t>
      </w:r>
      <w:r w:rsidR="00397A53">
        <w:rPr>
          <w:rFonts w:ascii="Roboto" w:hAnsi="Roboto"/>
          <w:sz w:val="22"/>
          <w:szCs w:val="22"/>
          <w:lang w:val="en-US"/>
        </w:rPr>
        <w:t xml:space="preserve">between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w:t>
      </w:r>
      <w:r w:rsidR="00397A53">
        <w:rPr>
          <w:rFonts w:ascii="Roboto" w:hAnsi="Roboto"/>
          <w:sz w:val="22"/>
          <w:szCs w:val="22"/>
          <w:lang w:val="en-US"/>
        </w:rPr>
        <w:t xml:space="preserve">and </w:t>
      </w:r>
      <w:r w:rsidR="001609EF">
        <w:rPr>
          <w:rFonts w:ascii="Roboto" w:hAnsi="Roboto"/>
          <w:sz w:val="22"/>
          <w:szCs w:val="22"/>
          <w:lang w:val="en-US"/>
        </w:rPr>
        <w:t>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AFF7858"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C814A19"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xml:space="preserve">, </w:t>
      </w:r>
      <w:r w:rsidR="00397A53">
        <w:rPr>
          <w:rFonts w:ascii="Roboto" w:hAnsi="Roboto"/>
          <w:sz w:val="22"/>
          <w:szCs w:val="22"/>
          <w:lang w:val="en-US"/>
        </w:rPr>
        <w:t xml:space="preserve">followed </w:t>
      </w:r>
      <w:r w:rsidR="00003735">
        <w:rPr>
          <w:rFonts w:ascii="Roboto" w:hAnsi="Roboto"/>
          <w:sz w:val="22"/>
          <w:szCs w:val="22"/>
          <w:lang w:val="en-US"/>
        </w:rPr>
        <w:t>a median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7FF3172C"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r w:rsidR="0055147E">
        <w:rPr>
          <w:rFonts w:ascii="Roboto" w:hAnsi="Roboto"/>
          <w:sz w:val="22"/>
          <w:szCs w:val="22"/>
          <w:lang w:val="en-US"/>
        </w:rPr>
        <w:t>-</w:t>
      </w:r>
      <w:r w:rsidR="003D3D16" w:rsidRPr="00B14D85">
        <w:rPr>
          <w:rFonts w:ascii="Roboto" w:hAnsi="Roboto"/>
          <w:sz w:val="22"/>
          <w:szCs w:val="22"/>
          <w:lang w:val="en-US"/>
        </w:rPr>
        <w:t>7.8 years</w:t>
      </w:r>
      <w:r w:rsidR="00036093">
        <w:rPr>
          <w:rFonts w:ascii="Roboto" w:hAnsi="Roboto"/>
          <w:sz w:val="22"/>
          <w:szCs w:val="22"/>
          <w:lang w:val="en-US"/>
        </w:rPr>
        <w:t>, p&lt;0.001</w:t>
      </w:r>
      <w:r w:rsidR="003D3D16" w:rsidRPr="00B14D85">
        <w:rPr>
          <w:rFonts w:ascii="Roboto" w:hAnsi="Roboto"/>
          <w:sz w:val="22"/>
          <w:szCs w:val="22"/>
          <w:lang w:val="en-US"/>
        </w:rPr>
        <w:t>)</w:t>
      </w:r>
      <w:r w:rsidR="0055147E">
        <w:rPr>
          <w:rFonts w:ascii="Roboto" w:hAnsi="Roboto"/>
          <w:sz w:val="22"/>
          <w:szCs w:val="22"/>
          <w:lang w:val="en-US"/>
        </w:rPr>
        <w:t>, with</w:t>
      </w:r>
      <w:r w:rsidR="009C675F">
        <w:rPr>
          <w:rFonts w:ascii="Roboto" w:hAnsi="Roboto"/>
          <w:sz w:val="22"/>
          <w:szCs w:val="22"/>
          <w:lang w:val="en-US"/>
        </w:rPr>
        <w:t xml:space="preserve"> model-based survival-analysis </w:t>
      </w:r>
      <w:r w:rsidR="0055147E">
        <w:rPr>
          <w:rFonts w:ascii="Roboto" w:hAnsi="Roboto"/>
          <w:sz w:val="22"/>
          <w:szCs w:val="22"/>
          <w:lang w:val="en-US"/>
        </w:rPr>
        <w:t>estimat</w:t>
      </w:r>
      <w:r w:rsidR="009C675F">
        <w:rPr>
          <w:rFonts w:ascii="Roboto" w:hAnsi="Roboto"/>
          <w:sz w:val="22"/>
          <w:szCs w:val="22"/>
          <w:lang w:val="en-US"/>
        </w:rPr>
        <w:t>ing an average of</w:t>
      </w:r>
      <w:r w:rsidR="0055147E">
        <w:rPr>
          <w:rFonts w:ascii="Roboto" w:hAnsi="Roboto"/>
          <w:sz w:val="22"/>
          <w:szCs w:val="22"/>
          <w:lang w:val="en-US"/>
        </w:rPr>
        <w:t xml:space="preserve"> 3.5 life-years lost between </w:t>
      </w:r>
      <w:r w:rsidR="009C675F">
        <w:rPr>
          <w:rFonts w:ascii="Roboto" w:hAnsi="Roboto"/>
          <w:sz w:val="22"/>
          <w:szCs w:val="22"/>
          <w:lang w:val="en-US"/>
        </w:rPr>
        <w:t xml:space="preserve">ages </w:t>
      </w:r>
      <w:r w:rsidR="0055147E">
        <w:rPr>
          <w:rFonts w:ascii="Roboto" w:hAnsi="Roboto"/>
          <w:sz w:val="22"/>
          <w:szCs w:val="22"/>
          <w:lang w:val="en-US"/>
        </w:rPr>
        <w:t>44-85</w:t>
      </w:r>
      <w:r w:rsidR="009C675F">
        <w:rPr>
          <w:rFonts w:ascii="Roboto" w:hAnsi="Roboto"/>
          <w:sz w:val="22"/>
          <w:szCs w:val="22"/>
          <w:lang w:val="en-US"/>
        </w:rPr>
        <w:t xml:space="preserve">. </w:t>
      </w:r>
      <w:proofErr w:type="spellStart"/>
      <w:r w:rsidR="009C675F">
        <w:rPr>
          <w:rFonts w:ascii="Roboto" w:hAnsi="Roboto"/>
          <w:sz w:val="22"/>
          <w:szCs w:val="22"/>
          <w:lang w:val="en-US"/>
        </w:rPr>
        <w:t>Sarcomerc</w:t>
      </w:r>
      <w:proofErr w:type="spellEnd"/>
      <w:r w:rsidR="009C675F">
        <w:rPr>
          <w:rFonts w:ascii="Roboto" w:hAnsi="Roboto"/>
          <w:sz w:val="22"/>
          <w:szCs w:val="22"/>
          <w:lang w:val="en-US"/>
        </w:rPr>
        <w:t xml:space="preserve"> HCM was also associated with</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0B47EB7C"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r w:rsidR="0055147E">
        <w:rPr>
          <w:rFonts w:ascii="Roboto" w:hAnsi="Roboto"/>
          <w:sz w:val="22"/>
          <w:szCs w:val="22"/>
          <w:lang w:val="en-US"/>
        </w:rPr>
        <w:t>disease-</w:t>
      </w:r>
      <w:proofErr w:type="gramStart"/>
      <w:r w:rsidRPr="00B14D85">
        <w:rPr>
          <w:rFonts w:ascii="Roboto" w:hAnsi="Roboto"/>
          <w:sz w:val="22"/>
          <w:szCs w:val="22"/>
          <w:lang w:val="en-US"/>
        </w:rPr>
        <w:t xml:space="preserve">modifier,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w:t>
      </w:r>
      <w:r w:rsidR="007D1B47">
        <w:rPr>
          <w:rFonts w:ascii="Roboto" w:hAnsi="Roboto"/>
          <w:sz w:val="22"/>
          <w:szCs w:val="22"/>
          <w:lang w:val="en-US"/>
        </w:rPr>
        <w:t xml:space="preserve">on adverse outcomes in </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versus non-</w:t>
      </w:r>
      <w:proofErr w:type="spellStart"/>
      <w:r w:rsidR="007D1B47">
        <w:rPr>
          <w:rFonts w:ascii="Roboto" w:hAnsi="Roboto"/>
          <w:sz w:val="22"/>
          <w:szCs w:val="22"/>
          <w:lang w:val="en-US"/>
        </w:rPr>
        <w:t>sarcomeric</w:t>
      </w:r>
      <w:proofErr w:type="spellEnd"/>
      <w:r w:rsidR="007D1B47">
        <w:rPr>
          <w:rFonts w:ascii="Roboto" w:hAnsi="Roboto"/>
          <w:sz w:val="22"/>
          <w:szCs w:val="22"/>
          <w:lang w:val="en-US"/>
        </w:rPr>
        <w:t xml:space="preserve"> HCM</w:t>
      </w:r>
      <w:r w:rsidRPr="00B14D85">
        <w:rPr>
          <w:rFonts w:ascii="Roboto" w:hAnsi="Roboto"/>
          <w:sz w:val="22"/>
          <w:szCs w:val="22"/>
          <w:lang w:val="en-US"/>
        </w:rPr>
        <w:t>,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556DB385"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bookmarkStart w:id="2" w:name="_Hlk177378457"/>
      <w:bookmarkEnd w:id="1"/>
      <w:r w:rsidR="002A68AF">
        <w:rPr>
          <w:rFonts w:ascii="Roboto" w:hAnsi="Roboto"/>
          <w:sz w:val="22"/>
          <w:szCs w:val="22"/>
          <w:lang w:val="en-US"/>
        </w:rPr>
        <w:t>C</w:t>
      </w:r>
      <w:r w:rsidR="0003374F">
        <w:rPr>
          <w:rFonts w:ascii="Roboto" w:hAnsi="Roboto"/>
          <w:sz w:val="22"/>
          <w:szCs w:val="22"/>
          <w:lang w:val="en-US"/>
        </w:rPr>
        <w:t>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A68AF">
        <w:rPr>
          <w:rFonts w:ascii="Roboto" w:hAnsi="Roboto"/>
          <w:sz w:val="22"/>
          <w:szCs w:val="22"/>
          <w:lang w:val="en-US"/>
        </w:rPr>
        <w:t xml:space="preserve">may be </w:t>
      </w:r>
      <w:r w:rsidR="0003374F">
        <w:rPr>
          <w:rFonts w:ascii="Roboto" w:hAnsi="Roboto"/>
          <w:sz w:val="22"/>
          <w:szCs w:val="22"/>
          <w:lang w:val="en-US"/>
        </w:rPr>
        <w:t>modifiable risk factors</w:t>
      </w:r>
      <w:bookmarkEnd w:id="2"/>
      <w:r w:rsidR="002A68AF">
        <w:rPr>
          <w:rFonts w:ascii="Roboto" w:hAnsi="Roboto"/>
          <w:sz w:val="22"/>
          <w:szCs w:val="22"/>
          <w:lang w:val="en-US"/>
        </w:rPr>
        <w:t xml:space="preserve"> for patients with non-</w:t>
      </w:r>
      <w:proofErr w:type="spellStart"/>
      <w:r w:rsidR="002A68AF">
        <w:rPr>
          <w:rFonts w:ascii="Roboto" w:hAnsi="Roboto"/>
          <w:sz w:val="22"/>
          <w:szCs w:val="22"/>
          <w:lang w:val="en-US"/>
        </w:rPr>
        <w:t>sarcomeric</w:t>
      </w:r>
      <w:proofErr w:type="spellEnd"/>
      <w:r w:rsidR="002A68AF">
        <w:rPr>
          <w:rFonts w:ascii="Roboto" w:hAnsi="Roboto"/>
          <w:sz w:val="22"/>
          <w:szCs w:val="22"/>
          <w:lang w:val="en-US"/>
        </w:rPr>
        <w:t xml:space="preserve"> HCM</w:t>
      </w:r>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Non-</w:t>
      </w:r>
      <w:proofErr w:type="spellStart"/>
      <w:r>
        <w:rPr>
          <w:rFonts w:ascii="Roboto" w:hAnsi="Roboto"/>
          <w:sz w:val="22"/>
          <w:szCs w:val="22"/>
        </w:rPr>
        <w:t>sarcomeric</w:t>
      </w:r>
      <w:proofErr w:type="spellEnd"/>
      <w:r>
        <w:rPr>
          <w:rFonts w:ascii="Roboto" w:hAnsi="Roboto"/>
          <w:sz w:val="22"/>
          <w:szCs w:val="22"/>
        </w:rPr>
        <w:t xml:space="preserve">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06F5CC45"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 xml:space="preserve">emphasizing the </w:t>
      </w:r>
      <w:r w:rsidR="002A68AF">
        <w:rPr>
          <w:rFonts w:ascii="Roboto" w:hAnsi="Roboto"/>
          <w:sz w:val="22"/>
          <w:szCs w:val="22"/>
        </w:rPr>
        <w:t>importance of</w:t>
      </w:r>
      <w:r w:rsidR="001852DF">
        <w:rPr>
          <w:rFonts w:ascii="Roboto" w:hAnsi="Roboto"/>
          <w:sz w:val="22"/>
          <w:szCs w:val="22"/>
        </w:rPr>
        <w:t xml:space="preserve">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1–3</w:t>
      </w:r>
      <w:r w:rsidRPr="00DB6D77">
        <w:rPr>
          <w:rFonts w:ascii="Roboto" w:hAnsi="Roboto"/>
          <w:sz w:val="22"/>
          <w:szCs w:val="22"/>
        </w:rPr>
        <w:fldChar w:fldCharType="end"/>
      </w:r>
      <w:r w:rsidR="00822DD1" w:rsidRPr="00B7409A">
        <w:rPr>
          <w:rFonts w:ascii="Roboto" w:hAnsi="Roboto"/>
          <w:sz w:val="22"/>
          <w:szCs w:val="22"/>
          <w:lang w:val="en-US"/>
        </w:rPr>
        <w:t xml:space="preserve">, but </w:t>
      </w:r>
      <w:r w:rsidR="00567B0F" w:rsidRPr="00B7409A">
        <w:rPr>
          <w:rFonts w:ascii="Roboto" w:hAnsi="Roboto"/>
          <w:sz w:val="22"/>
          <w:szCs w:val="22"/>
          <w:lang w:val="en-US"/>
        </w:rPr>
        <w:t>at least</w:t>
      </w:r>
      <w:r w:rsidR="00E70B7D" w:rsidRPr="00B7409A">
        <w:rPr>
          <w:rFonts w:ascii="Roboto" w:hAnsi="Roboto"/>
          <w:sz w:val="22"/>
          <w:szCs w:val="22"/>
          <w:lang w:val="en-US"/>
        </w:rPr>
        <w:t xml:space="preserve"> half </w:t>
      </w:r>
      <w:r w:rsidR="00822DD1" w:rsidRPr="00B7409A">
        <w:rPr>
          <w:rFonts w:ascii="Roboto" w:hAnsi="Roboto"/>
          <w:sz w:val="22"/>
          <w:szCs w:val="22"/>
          <w:lang w:val="en-US"/>
        </w:rPr>
        <w:t>of HCM patients do not</w:t>
      </w:r>
      <w:r w:rsidR="00464E82" w:rsidRPr="00B7409A">
        <w:rPr>
          <w:rFonts w:ascii="Roboto" w:hAnsi="Roboto"/>
          <w:sz w:val="22"/>
          <w:szCs w:val="22"/>
          <w:lang w:val="en-US"/>
        </w:rPr>
        <w:t xml:space="preserve"> have</w:t>
      </w:r>
      <w:r w:rsidR="00822DD1" w:rsidRPr="00B7409A">
        <w:rPr>
          <w:rFonts w:ascii="Roboto" w:hAnsi="Roboto"/>
          <w:sz w:val="22"/>
          <w:szCs w:val="22"/>
          <w:lang w:val="en-US"/>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B7409A">
        <w:rPr>
          <w:rFonts w:ascii="Roboto" w:hAnsi="Roboto"/>
          <w:sz w:val="22"/>
          <w:vertAlign w:val="superscript"/>
          <w:lang w:val="en-US"/>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rFonts w:ascii="Roboto" w:hAnsi="Roboto"/>
          <w:sz w:val="22"/>
          <w:szCs w:val="22"/>
          <w:lang w:val="en-GB"/>
        </w:rPr>
      </w:pPr>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p>
    <w:p w14:paraId="6FBE2C6F" w14:textId="3046C3A1"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for sex</w:t>
      </w:r>
      <w:ins w:id="4" w:author="Christoffer Vissing" w:date="2025-09-11T15:11:00Z" w16du:dateUtc="2025-09-11T13:11:00Z">
        <w:r w:rsidR="00D7315D">
          <w:rPr>
            <w:rFonts w:ascii="Roboto" w:hAnsi="Roboto"/>
            <w:sz w:val="22"/>
            <w:szCs w:val="22"/>
            <w:lang w:val="en-US"/>
          </w:rPr>
          <w:t>,</w:t>
        </w:r>
      </w:ins>
      <w:r w:rsidRPr="00040F1C">
        <w:rPr>
          <w:rFonts w:ascii="Roboto" w:hAnsi="Roboto"/>
          <w:sz w:val="22"/>
          <w:szCs w:val="22"/>
          <w:lang w:val="en-US"/>
        </w:rPr>
        <w:t xml:space="preserve"> </w:t>
      </w:r>
      <w:del w:id="5" w:author="Christoffer Vissing" w:date="2025-09-11T15:11:00Z" w16du:dateUtc="2025-09-11T13:11:00Z">
        <w:r w:rsidRPr="00040F1C" w:rsidDel="00D7315D">
          <w:rPr>
            <w:rFonts w:ascii="Roboto" w:hAnsi="Roboto"/>
            <w:sz w:val="22"/>
            <w:szCs w:val="22"/>
            <w:lang w:val="en-US"/>
          </w:rPr>
          <w:delText xml:space="preserve">and </w:delText>
        </w:r>
      </w:del>
      <w:r w:rsidRPr="00040F1C">
        <w:rPr>
          <w:rFonts w:ascii="Roboto" w:hAnsi="Roboto"/>
          <w:sz w:val="22"/>
          <w:szCs w:val="22"/>
          <w:lang w:val="en-US"/>
        </w:rPr>
        <w:t xml:space="preserve">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ins w:id="6" w:author="Christoffer Vissing" w:date="2025-09-11T15:10:00Z" w16du:dateUtc="2025-09-11T13:10:00Z">
        <w:r w:rsidR="00D7315D">
          <w:rPr>
            <w:rFonts w:ascii="Roboto" w:hAnsi="Roboto"/>
            <w:sz w:val="22"/>
            <w:szCs w:val="22"/>
            <w:lang w:val="en-US"/>
          </w:rPr>
          <w:t xml:space="preserve">, and </w:t>
        </w:r>
      </w:ins>
      <w:ins w:id="7" w:author="Christoffer Vissing" w:date="2025-09-11T15:12:00Z" w16du:dateUtc="2025-09-11T13:12:00Z">
        <w:r w:rsidR="00D7315D">
          <w:rPr>
            <w:rFonts w:ascii="Roboto" w:hAnsi="Roboto"/>
            <w:sz w:val="22"/>
            <w:szCs w:val="22"/>
            <w:lang w:val="en-US"/>
          </w:rPr>
          <w:t xml:space="preserve">whether </w:t>
        </w:r>
      </w:ins>
      <w:ins w:id="8" w:author="Christoffer Vissing" w:date="2025-09-11T15:11:00Z" w16du:dateUtc="2025-09-11T13:11:00Z">
        <w:r w:rsidR="00D7315D">
          <w:rPr>
            <w:rFonts w:ascii="Roboto" w:hAnsi="Roboto"/>
            <w:sz w:val="22"/>
            <w:szCs w:val="22"/>
            <w:lang w:val="en-US"/>
          </w:rPr>
          <w:t>septal reduction therapy</w:t>
        </w:r>
      </w:ins>
      <w:ins w:id="9" w:author="Christoffer Vissing" w:date="2025-09-11T15:12:00Z" w16du:dateUtc="2025-09-11T13:12:00Z">
        <w:r w:rsidR="00D7315D">
          <w:rPr>
            <w:rFonts w:ascii="Roboto" w:hAnsi="Roboto"/>
            <w:sz w:val="22"/>
            <w:szCs w:val="22"/>
            <w:lang w:val="en-US"/>
          </w:rPr>
          <w:t xml:space="preserve"> had been performed</w:t>
        </w:r>
      </w:ins>
      <w:ins w:id="10" w:author="Christoffer Vissing" w:date="2025-09-11T15:11:00Z" w16du:dateUtc="2025-09-11T13:11:00Z">
        <w:r w:rsidR="00D7315D">
          <w:rPr>
            <w:rFonts w:ascii="Roboto" w:hAnsi="Roboto"/>
            <w:sz w:val="22"/>
            <w:szCs w:val="22"/>
            <w:lang w:val="en-US"/>
          </w:rPr>
          <w:t xml:space="preserve"> (as a time-varying covariate)</w:t>
        </w:r>
      </w:ins>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B7409A">
        <w:rPr>
          <w:rFonts w:ascii="Roboto" w:hAnsi="Roboto"/>
          <w:sz w:val="22"/>
          <w:vertAlign w:val="superscript"/>
          <w:lang w:val="en-US"/>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0DDE1879" w:rsidR="00695C33"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ins w:id="11" w:author="Christoffer Vissing" w:date="2025-09-03T11:48:00Z" w16du:dateUtc="2025-09-03T09:48:00Z">
        <w:r w:rsidR="00B1195F">
          <w:rPr>
            <w:rFonts w:ascii="Roboto" w:hAnsi="Roboto"/>
            <w:sz w:val="22"/>
            <w:szCs w:val="22"/>
            <w:lang w:val="en-US"/>
          </w:rPr>
          <w:t xml:space="preserve"> </w:t>
        </w:r>
      </w:ins>
      <w:r w:rsidR="00006F6B">
        <w:rPr>
          <w:rFonts w:ascii="Roboto" w:hAnsi="Roboto"/>
          <w:sz w:val="22"/>
          <w:szCs w:val="22"/>
          <w:lang w:val="en-US"/>
        </w:rPr>
        <w:t xml:space="preserve"> </w:t>
      </w:r>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1.10 per 10 years [CI, 1.07-1.47]) and being a proband (OR 2.18 [CI, 1.85-2.58]), all with p&lt;0.001. In </w:t>
      </w:r>
      <w:r w:rsidR="00695C33">
        <w:rPr>
          <w:rFonts w:ascii="Roboto" w:hAnsi="Roboto"/>
          <w:sz w:val="22"/>
          <w:szCs w:val="22"/>
          <w:lang w:val="en-US"/>
        </w:rPr>
        <w:lastRenderedPageBreak/>
        <w:t xml:space="preserve">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ins w:id="12" w:author="Christoffer Vissing" w:date="2025-09-03T11:26:00Z" w16du:dateUtc="2025-09-03T09:26:00Z">
        <w:r w:rsidR="00C51A7F">
          <w:rPr>
            <w:rFonts w:ascii="Roboto" w:hAnsi="Roboto"/>
            <w:sz w:val="22"/>
            <w:szCs w:val="22"/>
            <w:lang w:val="en-US"/>
          </w:rPr>
          <w:t xml:space="preserve"> </w:t>
        </w:r>
      </w:ins>
    </w:p>
    <w:p w14:paraId="29A86704" w14:textId="77777777" w:rsidR="0044678B" w:rsidRDefault="00CF58BC" w:rsidP="0044678B">
      <w:pPr>
        <w:spacing w:line="480" w:lineRule="auto"/>
        <w:rPr>
          <w:ins w:id="13" w:author="Christoffer Vissing" w:date="2025-09-11T09:59:00Z" w16du:dateUtc="2025-09-11T07:59:00Z"/>
          <w:rFonts w:ascii="Roboto" w:hAnsi="Roboto"/>
          <w:sz w:val="22"/>
          <w:szCs w:val="22"/>
          <w:lang w:val="en-US"/>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r w:rsidR="00D141A6">
        <w:rPr>
          <w:rFonts w:ascii="Roboto" w:hAnsi="Roboto"/>
          <w:sz w:val="22"/>
          <w:szCs w:val="22"/>
          <w:lang w:val="en-US"/>
        </w:rPr>
        <w:t>44</w:t>
      </w:r>
      <w:r w:rsidR="00EF6167">
        <w:rPr>
          <w:rFonts w:ascii="Roboto" w:hAnsi="Roboto"/>
          <w:sz w:val="22"/>
          <w:szCs w:val="22"/>
          <w:lang w:val="en-US"/>
        </w:rPr>
        <w:t xml:space="preserve"> [CI </w:t>
      </w:r>
      <w:r w:rsidR="00D141A6">
        <w:rPr>
          <w:rFonts w:ascii="Roboto" w:hAnsi="Roboto"/>
          <w:sz w:val="22"/>
          <w:szCs w:val="22"/>
          <w:lang w:val="en-US"/>
        </w:rPr>
        <w:t>1</w:t>
      </w:r>
      <w:r w:rsidR="00AC2A89">
        <w:rPr>
          <w:rFonts w:ascii="Roboto" w:hAnsi="Roboto"/>
          <w:sz w:val="22"/>
          <w:szCs w:val="22"/>
          <w:lang w:val="en-US"/>
        </w:rPr>
        <w:t>.</w:t>
      </w:r>
      <w:r w:rsidR="00D141A6">
        <w:rPr>
          <w:rFonts w:ascii="Roboto" w:hAnsi="Roboto"/>
          <w:sz w:val="22"/>
          <w:szCs w:val="22"/>
          <w:lang w:val="en-US"/>
        </w:rPr>
        <w:t>81</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2</w:t>
      </w:r>
      <w:r w:rsidR="00D141A6">
        <w:rPr>
          <w:rFonts w:ascii="Roboto" w:hAnsi="Roboto"/>
          <w:sz w:val="22"/>
          <w:szCs w:val="22"/>
          <w:lang w:val="en-US"/>
        </w:rPr>
        <w:t>9</w:t>
      </w:r>
      <w:r w:rsidR="00EF6167">
        <w:rPr>
          <w:rFonts w:ascii="Roboto" w:hAnsi="Roboto"/>
          <w:sz w:val="22"/>
          <w:szCs w:val="22"/>
          <w:lang w:val="en-US"/>
        </w:rPr>
        <w:t>])</w:t>
      </w:r>
      <w:ins w:id="14" w:author="Christoffer Vissing" w:date="2025-09-11T09:55:00Z" w16du:dateUtc="2025-09-11T07:55:00Z">
        <w:r w:rsidR="0044678B">
          <w:rPr>
            <w:rFonts w:ascii="Roboto" w:hAnsi="Roboto"/>
            <w:sz w:val="22"/>
            <w:szCs w:val="22"/>
            <w:lang w:val="en-US"/>
          </w:rPr>
          <w:t>.</w:t>
        </w:r>
      </w:ins>
      <w:ins w:id="15" w:author="Christoffer Vissing" w:date="2025-09-11T09:56:00Z" w16du:dateUtc="2025-09-11T07:56:00Z">
        <w:r w:rsidR="0044678B">
          <w:rPr>
            <w:rFonts w:ascii="Roboto" w:hAnsi="Roboto"/>
            <w:sz w:val="22"/>
            <w:szCs w:val="22"/>
            <w:lang w:val="en-US"/>
          </w:rPr>
          <w:t xml:space="preserve"> </w:t>
        </w:r>
      </w:ins>
      <w:ins w:id="16" w:author="Christoffer Vissing" w:date="2025-09-11T09:55:00Z" w16du:dateUtc="2025-09-11T07:55:00Z">
        <w:r w:rsidR="0044678B">
          <w:rPr>
            <w:rFonts w:ascii="Roboto" w:hAnsi="Roboto"/>
            <w:sz w:val="22"/>
            <w:szCs w:val="22"/>
            <w:lang w:val="en-US"/>
          </w:rPr>
          <w:t>Differences in the risk of cardiovascular co-morbidities and adverse events</w:t>
        </w:r>
        <w:r w:rsidR="0044678B">
          <w:rPr>
            <w:rFonts w:ascii="Roboto" w:hAnsi="Roboto"/>
            <w:sz w:val="22"/>
            <w:szCs w:val="22"/>
            <w:lang w:val="en-US"/>
          </w:rPr>
          <w:t xml:space="preserve"> remained significant after </w:t>
        </w:r>
        <w:proofErr w:type="spellStart"/>
        <w:r w:rsidR="0044678B">
          <w:rPr>
            <w:rFonts w:ascii="Roboto" w:hAnsi="Roboto"/>
            <w:sz w:val="22"/>
            <w:szCs w:val="22"/>
            <w:lang w:val="en-US"/>
          </w:rPr>
          <w:t>adjustement</w:t>
        </w:r>
        <w:proofErr w:type="spellEnd"/>
        <w:r w:rsidR="0044678B">
          <w:rPr>
            <w:rFonts w:ascii="Roboto" w:hAnsi="Roboto"/>
            <w:sz w:val="22"/>
            <w:szCs w:val="22"/>
            <w:lang w:val="en-US"/>
          </w:rPr>
          <w:t xml:space="preserve"> for age and sex in multiple logistic regression (</w:t>
        </w:r>
        <w:r w:rsidR="0044678B" w:rsidRPr="007C7C00">
          <w:rPr>
            <w:rFonts w:ascii="Roboto" w:hAnsi="Roboto"/>
            <w:b/>
            <w:bCs/>
            <w:sz w:val="22"/>
            <w:szCs w:val="22"/>
            <w:lang w:val="en-US"/>
          </w:rPr>
          <w:t>Supplementary Figure S1</w:t>
        </w:r>
      </w:ins>
      <w:ins w:id="17" w:author="Christoffer Vissing" w:date="2025-09-11T09:58:00Z" w16du:dateUtc="2025-09-11T07:58:00Z">
        <w:r w:rsidR="0044678B">
          <w:rPr>
            <w:rFonts w:ascii="Roboto" w:hAnsi="Roboto"/>
            <w:b/>
            <w:bCs/>
            <w:sz w:val="22"/>
            <w:szCs w:val="22"/>
            <w:lang w:val="en-US"/>
          </w:rPr>
          <w:t>a</w:t>
        </w:r>
      </w:ins>
      <w:ins w:id="18" w:author="Christoffer Vissing" w:date="2025-09-11T09:55:00Z" w16du:dateUtc="2025-09-11T07:55:00Z">
        <w:r w:rsidR="0044678B">
          <w:rPr>
            <w:rFonts w:ascii="Roboto" w:hAnsi="Roboto"/>
            <w:sz w:val="22"/>
            <w:szCs w:val="22"/>
            <w:lang w:val="en-US"/>
          </w:rPr>
          <w:t>)</w:t>
        </w:r>
      </w:ins>
      <w:ins w:id="19" w:author="Christoffer Vissing" w:date="2025-09-11T09:58:00Z" w16du:dateUtc="2025-09-11T07:58:00Z">
        <w:r w:rsidR="0044678B">
          <w:rPr>
            <w:rFonts w:ascii="Roboto" w:hAnsi="Roboto"/>
            <w:sz w:val="22"/>
            <w:szCs w:val="22"/>
            <w:lang w:val="en-US"/>
          </w:rPr>
          <w:t xml:space="preserve"> and in sensitivity analysis excluding patients diagnosed through family screening (</w:t>
        </w:r>
      </w:ins>
      <w:ins w:id="20" w:author="Christoffer Vissing" w:date="2025-09-11T09:59:00Z" w16du:dateUtc="2025-09-11T07:59:00Z">
        <w:r w:rsidR="0044678B" w:rsidRPr="007C7C00">
          <w:rPr>
            <w:rFonts w:ascii="Roboto" w:hAnsi="Roboto"/>
            <w:b/>
            <w:bCs/>
            <w:sz w:val="22"/>
            <w:szCs w:val="22"/>
            <w:lang w:val="en-US"/>
          </w:rPr>
          <w:t>Supplementary Figure S1</w:t>
        </w:r>
        <w:r w:rsidR="0044678B">
          <w:rPr>
            <w:rFonts w:ascii="Roboto" w:hAnsi="Roboto"/>
            <w:b/>
            <w:bCs/>
            <w:sz w:val="22"/>
            <w:szCs w:val="22"/>
            <w:lang w:val="en-US"/>
          </w:rPr>
          <w:t>b</w:t>
        </w:r>
        <w:r w:rsidR="0044678B">
          <w:rPr>
            <w:rFonts w:ascii="Roboto" w:hAnsi="Roboto"/>
            <w:sz w:val="22"/>
            <w:szCs w:val="22"/>
            <w:lang w:val="en-US"/>
          </w:rPr>
          <w:t>)</w:t>
        </w:r>
      </w:ins>
      <w:ins w:id="21" w:author="Christoffer Vissing" w:date="2025-09-11T09:55:00Z" w16du:dateUtc="2025-09-11T07:55:00Z">
        <w:r w:rsidR="0044678B">
          <w:rPr>
            <w:rFonts w:ascii="Roboto" w:hAnsi="Roboto"/>
            <w:sz w:val="22"/>
            <w:szCs w:val="22"/>
            <w:lang w:val="en-US"/>
          </w:rPr>
          <w:t>.</w:t>
        </w:r>
      </w:ins>
    </w:p>
    <w:p w14:paraId="0C29C005" w14:textId="0E4C8C20" w:rsidR="00C51A7F" w:rsidRPr="00B7409A" w:rsidDel="003D069E" w:rsidRDefault="0044678B" w:rsidP="0044678B">
      <w:pPr>
        <w:spacing w:line="480" w:lineRule="auto"/>
        <w:rPr>
          <w:del w:id="22" w:author="Christoffer Vissing" w:date="2025-09-11T09:42:00Z" w16du:dateUtc="2025-09-11T07:42:00Z"/>
          <w:rFonts w:ascii="Roboto" w:hAnsi="Roboto"/>
          <w:b/>
          <w:bCs/>
          <w:sz w:val="22"/>
          <w:szCs w:val="22"/>
          <w:lang w:val="en-US"/>
        </w:rPr>
        <w:pPrChange w:id="23" w:author="Christoffer Vissing" w:date="2025-09-11T09:59:00Z" w16du:dateUtc="2025-09-11T07:59:00Z">
          <w:pPr>
            <w:spacing w:line="480" w:lineRule="auto"/>
          </w:pPr>
        </w:pPrChange>
      </w:pPr>
      <w:ins w:id="24" w:author="Christoffer Vissing" w:date="2025-09-11T09:55:00Z" w16du:dateUtc="2025-09-11T07:55:00Z">
        <w:r>
          <w:rPr>
            <w:rFonts w:ascii="Roboto" w:hAnsi="Roboto"/>
            <w:sz w:val="22"/>
            <w:szCs w:val="22"/>
            <w:lang w:val="en-US"/>
          </w:rPr>
          <w:t xml:space="preserve"> </w:t>
        </w:r>
      </w:ins>
      <w:del w:id="25" w:author="Christoffer Vissing" w:date="2025-09-11T09:59:00Z" w16du:dateUtc="2025-09-11T07:59:00Z">
        <w:r w:rsidR="004C619B" w:rsidRPr="00391E8B" w:rsidDel="0044678B">
          <w:rPr>
            <w:rFonts w:ascii="Roboto" w:hAnsi="Roboto"/>
            <w:sz w:val="22"/>
            <w:szCs w:val="22"/>
            <w:lang w:val="en-US"/>
          </w:rPr>
          <w:delText xml:space="preserve">. </w:delText>
        </w:r>
      </w:del>
    </w:p>
    <w:p w14:paraId="3377D77A" w14:textId="77777777" w:rsidR="00A8104F" w:rsidRDefault="00A8104F" w:rsidP="0044678B">
      <w:pPr>
        <w:spacing w:line="480" w:lineRule="auto"/>
        <w:rPr>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41DA4209" w14:textId="40387100" w:rsidR="00A968B8"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ins w:id="26" w:author="Christoffer Vissing" w:date="2025-09-11T14:41:00Z" w16du:dateUtc="2025-09-11T12:41:00Z">
        <w:r w:rsidR="00A968B8">
          <w:rPr>
            <w:rFonts w:ascii="Roboto" w:hAnsi="Roboto"/>
            <w:sz w:val="22"/>
            <w:szCs w:val="22"/>
            <w:lang w:val="en-US"/>
          </w:rPr>
          <w:t xml:space="preserve">In sensitivity analysis excluding patients </w:t>
        </w:r>
      </w:ins>
      <w:ins w:id="27" w:author="Christoffer Vissing" w:date="2025-09-11T14:42:00Z" w16du:dateUtc="2025-09-11T12:42:00Z">
        <w:r w:rsidR="00A968B8">
          <w:rPr>
            <w:rFonts w:ascii="Roboto" w:hAnsi="Roboto"/>
            <w:sz w:val="22"/>
            <w:szCs w:val="22"/>
            <w:lang w:val="en-US"/>
          </w:rPr>
          <w:t>diagnosed through family screening</w:t>
        </w:r>
        <w:r w:rsidR="00A968B8">
          <w:rPr>
            <w:rFonts w:ascii="Roboto" w:hAnsi="Roboto"/>
            <w:sz w:val="22"/>
            <w:szCs w:val="22"/>
            <w:lang w:val="en-US"/>
          </w:rPr>
          <w:t xml:space="preserve"> </w:t>
        </w:r>
      </w:ins>
      <w:ins w:id="28" w:author="Christoffer Vissing" w:date="2025-09-11T14:43:00Z" w16du:dateUtc="2025-09-11T12:43:00Z">
        <w:r w:rsidR="00A968B8">
          <w:rPr>
            <w:rFonts w:ascii="Roboto" w:hAnsi="Roboto"/>
            <w:sz w:val="22"/>
            <w:szCs w:val="22"/>
            <w:lang w:val="en-US"/>
          </w:rPr>
          <w:t xml:space="preserve">the ASI ratio of atrial fibrillation was </w:t>
        </w:r>
        <w:r w:rsidR="00794902">
          <w:rPr>
            <w:rFonts w:ascii="Roboto" w:hAnsi="Roboto"/>
            <w:sz w:val="22"/>
            <w:szCs w:val="22"/>
            <w:lang w:val="en-US"/>
          </w:rPr>
          <w:t xml:space="preserve">1.43 (CI: 1.29 to 1.59) and for ventricular </w:t>
        </w:r>
        <w:proofErr w:type="spellStart"/>
        <w:r w:rsidR="00794902">
          <w:rPr>
            <w:rFonts w:ascii="Roboto" w:hAnsi="Roboto"/>
            <w:sz w:val="22"/>
            <w:szCs w:val="22"/>
            <w:lang w:val="en-US"/>
          </w:rPr>
          <w:t>arrhytmias</w:t>
        </w:r>
        <w:proofErr w:type="spellEnd"/>
        <w:r w:rsidR="00794902">
          <w:rPr>
            <w:rFonts w:ascii="Roboto" w:hAnsi="Roboto"/>
            <w:sz w:val="22"/>
            <w:szCs w:val="22"/>
            <w:lang w:val="en-US"/>
          </w:rPr>
          <w:t xml:space="preserve"> 1.50 (CI: 1.26 to </w:t>
        </w:r>
      </w:ins>
      <w:ins w:id="29" w:author="Christoffer Vissing" w:date="2025-09-11T14:44:00Z" w16du:dateUtc="2025-09-11T12:44:00Z">
        <w:r w:rsidR="00794902">
          <w:rPr>
            <w:rFonts w:ascii="Roboto" w:hAnsi="Roboto"/>
            <w:sz w:val="22"/>
            <w:szCs w:val="22"/>
            <w:lang w:val="en-US"/>
          </w:rPr>
          <w:t>1.77)</w:t>
        </w:r>
      </w:ins>
      <w:ins w:id="30" w:author="Christoffer Vissing" w:date="2025-09-11T14:51:00Z" w16du:dateUtc="2025-09-11T12:51:00Z">
        <w:r w:rsidR="00794902">
          <w:rPr>
            <w:rFonts w:ascii="Roboto" w:hAnsi="Roboto"/>
            <w:sz w:val="22"/>
            <w:szCs w:val="22"/>
            <w:lang w:val="en-US"/>
          </w:rPr>
          <w:t>.</w:t>
        </w:r>
      </w:ins>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20602EBC" w14:textId="3E050CFF" w:rsidR="00F13D6E" w:rsidRDefault="00D35FAB" w:rsidP="00D35FAB">
      <w:pPr>
        <w:spacing w:line="480" w:lineRule="auto"/>
        <w:rPr>
          <w:rFonts w:ascii="Roboto" w:hAnsi="Roboto"/>
          <w:sz w:val="22"/>
          <w:szCs w:val="22"/>
          <w:lang w:val="en-US"/>
        </w:rPr>
      </w:pPr>
      <w:r w:rsidRPr="00431AEB">
        <w:rPr>
          <w:rFonts w:ascii="Roboto" w:hAnsi="Roboto"/>
          <w:sz w:val="22"/>
          <w:szCs w:val="22"/>
          <w:lang w:val="en-US"/>
        </w:rPr>
        <w:lastRenderedPageBreak/>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w:t>
      </w:r>
      <w:r w:rsidR="002A68AF">
        <w:rPr>
          <w:rFonts w:ascii="Roboto" w:hAnsi="Roboto"/>
          <w:sz w:val="22"/>
          <w:szCs w:val="22"/>
          <w:lang w:val="en-US"/>
        </w:rPr>
        <w:t>, but</w:t>
      </w:r>
      <w:r w:rsidR="00055B09">
        <w:rPr>
          <w:rFonts w:ascii="Roboto" w:hAnsi="Roboto"/>
          <w:sz w:val="22"/>
          <w:szCs w:val="22"/>
          <w:lang w:val="en-US"/>
        </w:rPr>
        <w:t xml:space="preserve"> </w:t>
      </w:r>
      <w:r w:rsidR="002A68AF">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w:t>
      </w:r>
      <w:r w:rsidR="00525F75">
        <w:rPr>
          <w:rFonts w:ascii="Roboto" w:hAnsi="Roboto"/>
          <w:sz w:val="22"/>
          <w:szCs w:val="22"/>
          <w:lang w:val="en-US"/>
        </w:rPr>
        <w:t>differed between groups</w:t>
      </w:r>
      <w:r w:rsidR="00273F2D">
        <w:rPr>
          <w:rFonts w:ascii="Roboto" w:hAnsi="Roboto"/>
          <w:sz w:val="22"/>
          <w:szCs w:val="22"/>
          <w:lang w:val="en-US"/>
        </w:rPr>
        <w:t xml:space="preserve"> </w:t>
      </w:r>
      <w:r w:rsidR="00525F75">
        <w:rPr>
          <w:rFonts w:ascii="Roboto" w:hAnsi="Roboto"/>
          <w:sz w:val="22"/>
          <w:szCs w:val="22"/>
          <w:lang w:val="en-US"/>
        </w:rPr>
        <w:t>(</w:t>
      </w:r>
      <w:r w:rsidR="00273F2D">
        <w:rPr>
          <w:rFonts w:ascii="Roboto" w:hAnsi="Roboto"/>
          <w:b/>
          <w:bCs/>
          <w:sz w:val="22"/>
          <w:szCs w:val="22"/>
          <w:lang w:val="en-US"/>
        </w:rPr>
        <w:t>Table 2</w:t>
      </w:r>
      <w:r w:rsidR="00525F75">
        <w:rPr>
          <w:rFonts w:ascii="Roboto" w:hAnsi="Roboto"/>
          <w:sz w:val="22"/>
          <w:szCs w:val="22"/>
          <w:lang w:val="en-US"/>
        </w:rPr>
        <w:t>)</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was significantly higher in </w:t>
      </w:r>
      <w:proofErr w:type="spellStart"/>
      <w:proofErr w:type="gramStart"/>
      <w:r w:rsidR="00DE0059">
        <w:rPr>
          <w:rFonts w:ascii="Roboto" w:hAnsi="Roboto"/>
          <w:sz w:val="22"/>
          <w:szCs w:val="22"/>
          <w:lang w:val="en-US"/>
        </w:rPr>
        <w:t>sarcomeric</w:t>
      </w:r>
      <w:proofErr w:type="spellEnd"/>
      <w:r w:rsidR="00DE0059">
        <w:rPr>
          <w:rFonts w:ascii="Roboto" w:hAnsi="Roboto"/>
          <w:sz w:val="22"/>
          <w:szCs w:val="22"/>
          <w:lang w:val="en-US"/>
        </w:rPr>
        <w:t xml:space="preserve"> </w:t>
      </w:r>
      <w:r w:rsidR="002A706E">
        <w:rPr>
          <w:rFonts w:ascii="Roboto" w:hAnsi="Roboto"/>
          <w:sz w:val="22"/>
          <w:szCs w:val="22"/>
          <w:lang w:val="en-US"/>
        </w:rPr>
        <w:t>,</w:t>
      </w:r>
      <w:proofErr w:type="gramEnd"/>
      <w:r w:rsidR="002A706E">
        <w:rPr>
          <w:rFonts w:ascii="Roboto" w:hAnsi="Roboto"/>
          <w:sz w:val="22"/>
          <w:szCs w:val="22"/>
          <w:lang w:val="en-US"/>
        </w:rPr>
        <w:t xml:space="preserve"> </w:t>
      </w:r>
      <w:r w:rsidR="00DA0C00">
        <w:rPr>
          <w:rFonts w:ascii="Roboto" w:hAnsi="Roboto"/>
          <w:sz w:val="22"/>
          <w:szCs w:val="22"/>
          <w:lang w:val="en-US"/>
        </w:rPr>
        <w:t xml:space="preserve">with cardiovascular mortality accounting for 51% </w:t>
      </w:r>
      <w:r w:rsidR="002A706E">
        <w:rPr>
          <w:rFonts w:ascii="Roboto" w:hAnsi="Roboto"/>
          <w:sz w:val="22"/>
          <w:szCs w:val="22"/>
          <w:lang w:val="en-US"/>
        </w:rPr>
        <w:t>(n=162 of 320 deaths)</w:t>
      </w:r>
      <w:r w:rsidR="00F13D6E">
        <w:rPr>
          <w:rFonts w:ascii="Roboto" w:hAnsi="Roboto"/>
          <w:sz w:val="22"/>
          <w:szCs w:val="22"/>
          <w:lang w:val="en-US"/>
        </w:rPr>
        <w:t xml:space="preserve"> of deaths in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 compared with</w:t>
      </w:r>
      <w:r w:rsidR="00DA0C00">
        <w:rPr>
          <w:rFonts w:ascii="Roboto" w:hAnsi="Roboto"/>
          <w:sz w:val="22"/>
          <w:szCs w:val="22"/>
          <w:lang w:val="en-US"/>
        </w:rPr>
        <w:t xml:space="preserve"> 2</w:t>
      </w:r>
      <w:r w:rsidR="00CC0733">
        <w:rPr>
          <w:rFonts w:ascii="Roboto" w:hAnsi="Roboto"/>
          <w:sz w:val="22"/>
          <w:szCs w:val="22"/>
          <w:lang w:val="en-US"/>
        </w:rPr>
        <w:t>4</w:t>
      </w:r>
      <w:r w:rsidR="00DA0C00">
        <w:rPr>
          <w:rFonts w:ascii="Roboto" w:hAnsi="Roboto"/>
          <w:sz w:val="22"/>
          <w:szCs w:val="22"/>
          <w:lang w:val="en-US"/>
        </w:rPr>
        <w:t>%</w:t>
      </w:r>
      <w:r w:rsidR="002A706E">
        <w:rPr>
          <w:rFonts w:ascii="Roboto" w:hAnsi="Roboto"/>
          <w:sz w:val="22"/>
          <w:szCs w:val="22"/>
          <w:lang w:val="en-US"/>
        </w:rPr>
        <w:t xml:space="preserve"> (n=67 of</w:t>
      </w:r>
      <w:r w:rsidR="00CC0733">
        <w:rPr>
          <w:rFonts w:ascii="Roboto" w:hAnsi="Roboto"/>
          <w:sz w:val="22"/>
          <w:szCs w:val="22"/>
          <w:lang w:val="en-US"/>
        </w:rPr>
        <w:t xml:space="preserve"> </w:t>
      </w:r>
      <w:r w:rsidR="002A706E">
        <w:rPr>
          <w:rFonts w:ascii="Roboto" w:hAnsi="Roboto"/>
          <w:sz w:val="22"/>
          <w:szCs w:val="22"/>
          <w:lang w:val="en-US"/>
        </w:rPr>
        <w:t>285 deaths)</w:t>
      </w:r>
      <w:r w:rsidR="00DA0C00">
        <w:rPr>
          <w:rFonts w:ascii="Roboto" w:hAnsi="Roboto"/>
          <w:sz w:val="22"/>
          <w:szCs w:val="22"/>
          <w:lang w:val="en-US"/>
        </w:rPr>
        <w:t xml:space="preserve"> in </w:t>
      </w:r>
      <w:r w:rsidR="00F13D6E">
        <w:rPr>
          <w:rFonts w:ascii="Roboto" w:hAnsi="Roboto"/>
          <w:sz w:val="22"/>
          <w:szCs w:val="22"/>
          <w:lang w:val="en-US"/>
        </w:rPr>
        <w:t>non-</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DA0C00">
        <w:rPr>
          <w:rFonts w:ascii="Roboto" w:hAnsi="Roboto"/>
          <w:sz w:val="22"/>
          <w:szCs w:val="22"/>
          <w:lang w:val="en-US"/>
        </w:rPr>
        <w:t>.</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r w:rsidR="00F13D6E">
        <w:rPr>
          <w:rFonts w:ascii="Roboto" w:hAnsi="Roboto"/>
          <w:sz w:val="22"/>
          <w:szCs w:val="22"/>
          <w:lang w:val="en-US"/>
        </w:rPr>
        <w:t xml:space="preserve">the </w:t>
      </w:r>
      <w:r w:rsidR="00C0357B">
        <w:rPr>
          <w:rFonts w:ascii="Roboto" w:hAnsi="Roboto"/>
          <w:sz w:val="22"/>
          <w:szCs w:val="22"/>
          <w:lang w:val="en-US"/>
        </w:rPr>
        <w:t>odds</w:t>
      </w:r>
      <w:r w:rsidR="00F13D6E">
        <w:rPr>
          <w:rFonts w:ascii="Roboto" w:hAnsi="Roboto"/>
          <w:sz w:val="22"/>
          <w:szCs w:val="22"/>
          <w:lang w:val="en-US"/>
        </w:rPr>
        <w:t xml:space="preserve"> </w:t>
      </w:r>
      <w:r w:rsidRPr="00DF613E">
        <w:rPr>
          <w:rFonts w:ascii="Roboto" w:hAnsi="Roboto"/>
          <w:sz w:val="22"/>
          <w:szCs w:val="22"/>
          <w:lang w:val="en-US"/>
        </w:rPr>
        <w:t>of dying of either heart failure</w:t>
      </w:r>
      <w:r w:rsidR="0046574A">
        <w:rPr>
          <w:rFonts w:ascii="Roboto" w:hAnsi="Roboto"/>
          <w:sz w:val="22"/>
          <w:szCs w:val="22"/>
          <w:lang w:val="en-US"/>
        </w:rPr>
        <w:t>,</w:t>
      </w:r>
      <w:r w:rsidRPr="00DF613E">
        <w:rPr>
          <w:rFonts w:ascii="Roboto" w:hAnsi="Roboto"/>
          <w:sz w:val="22"/>
          <w:szCs w:val="22"/>
          <w:lang w:val="en-US"/>
        </w:rPr>
        <w:t xml:space="preserve"> sudden cardiac death</w:t>
      </w:r>
      <w:r w:rsidR="0046574A">
        <w:rPr>
          <w:rFonts w:ascii="Roboto" w:hAnsi="Roboto"/>
          <w:sz w:val="22"/>
          <w:szCs w:val="22"/>
          <w:lang w:val="en-US"/>
        </w:rPr>
        <w:t xml:space="preserve"> or stroke</w:t>
      </w:r>
      <w:r w:rsidR="00F13D6E">
        <w:rPr>
          <w:rFonts w:ascii="Roboto" w:hAnsi="Roboto"/>
          <w:sz w:val="22"/>
          <w:szCs w:val="22"/>
          <w:lang w:val="en-US"/>
        </w:rPr>
        <w:t xml:space="preserve"> was </w:t>
      </w:r>
      <w:r w:rsidR="00F13D6E" w:rsidRPr="0046574A">
        <w:rPr>
          <w:rFonts w:ascii="Roboto" w:hAnsi="Roboto"/>
          <w:sz w:val="22"/>
          <w:szCs w:val="22"/>
          <w:lang w:val="en-US"/>
        </w:rPr>
        <w:t>2</w:t>
      </w:r>
      <w:r w:rsidR="00F13D6E" w:rsidRPr="00B7409A">
        <w:rPr>
          <w:rFonts w:ascii="Roboto" w:hAnsi="Roboto"/>
          <w:sz w:val="22"/>
          <w:szCs w:val="22"/>
          <w:lang w:val="en-US"/>
        </w:rPr>
        <w:t>.</w:t>
      </w:r>
      <w:r w:rsidR="00F13D6E" w:rsidRPr="0046574A">
        <w:rPr>
          <w:rFonts w:ascii="Roboto" w:hAnsi="Roboto"/>
          <w:sz w:val="22"/>
          <w:szCs w:val="22"/>
          <w:lang w:val="en-US"/>
        </w:rPr>
        <w:t>51</w:t>
      </w:r>
      <w:r w:rsidR="00C0357B">
        <w:rPr>
          <w:rFonts w:ascii="Roboto" w:hAnsi="Roboto"/>
          <w:sz w:val="22"/>
          <w:szCs w:val="22"/>
          <w:lang w:val="en-US"/>
        </w:rPr>
        <w:t xml:space="preserve"> times higher</w:t>
      </w:r>
      <w:r w:rsidR="00F13D6E">
        <w:rPr>
          <w:rFonts w:ascii="Roboto" w:hAnsi="Roboto"/>
          <w:sz w:val="22"/>
          <w:szCs w:val="22"/>
          <w:lang w:val="en-US"/>
        </w:rPr>
        <w:t xml:space="preserve"> </w:t>
      </w:r>
      <w:r w:rsidR="00F13D6E" w:rsidRPr="0046574A">
        <w:rPr>
          <w:rFonts w:ascii="Roboto" w:hAnsi="Roboto"/>
          <w:sz w:val="22"/>
          <w:szCs w:val="22"/>
          <w:lang w:val="en-US"/>
        </w:rPr>
        <w:t>(CI</w:t>
      </w:r>
      <w:r w:rsidR="00F13D6E" w:rsidRPr="00DF613E">
        <w:rPr>
          <w:rFonts w:ascii="Roboto" w:hAnsi="Roboto"/>
          <w:sz w:val="22"/>
          <w:szCs w:val="22"/>
          <w:lang w:val="en-US"/>
        </w:rPr>
        <w:t xml:space="preserve">: </w:t>
      </w:r>
      <w:r w:rsidR="00F13D6E">
        <w:rPr>
          <w:rFonts w:ascii="Roboto" w:hAnsi="Roboto"/>
          <w:sz w:val="22"/>
          <w:szCs w:val="22"/>
          <w:lang w:val="en-US"/>
        </w:rPr>
        <w:t>1</w:t>
      </w:r>
      <w:r w:rsidR="00F13D6E" w:rsidRPr="00DF613E">
        <w:rPr>
          <w:rFonts w:ascii="Roboto" w:hAnsi="Roboto"/>
          <w:sz w:val="22"/>
          <w:szCs w:val="22"/>
          <w:lang w:val="en-US"/>
        </w:rPr>
        <w:t>.</w:t>
      </w:r>
      <w:r w:rsidR="00F13D6E">
        <w:rPr>
          <w:rFonts w:ascii="Roboto" w:hAnsi="Roboto"/>
          <w:sz w:val="22"/>
          <w:szCs w:val="22"/>
          <w:lang w:val="en-US"/>
        </w:rPr>
        <w:t>86</w:t>
      </w:r>
      <w:r w:rsidR="00F13D6E" w:rsidRPr="00DF613E">
        <w:rPr>
          <w:rFonts w:ascii="Roboto" w:hAnsi="Roboto"/>
          <w:sz w:val="22"/>
          <w:szCs w:val="22"/>
          <w:lang w:val="en-US"/>
        </w:rPr>
        <w:t xml:space="preserve"> to </w:t>
      </w:r>
      <w:r w:rsidR="00F13D6E">
        <w:rPr>
          <w:rFonts w:ascii="Roboto" w:hAnsi="Roboto"/>
          <w:sz w:val="22"/>
          <w:szCs w:val="22"/>
          <w:lang w:val="en-US"/>
        </w:rPr>
        <w:t>3</w:t>
      </w:r>
      <w:r w:rsidR="00F13D6E" w:rsidRPr="00DF613E">
        <w:rPr>
          <w:rFonts w:ascii="Roboto" w:hAnsi="Roboto"/>
          <w:sz w:val="22"/>
          <w:szCs w:val="22"/>
          <w:lang w:val="en-US"/>
        </w:rPr>
        <w:t>.</w:t>
      </w:r>
      <w:r w:rsidR="00F13D6E">
        <w:rPr>
          <w:rFonts w:ascii="Roboto" w:hAnsi="Roboto"/>
          <w:sz w:val="22"/>
          <w:szCs w:val="22"/>
          <w:lang w:val="en-US"/>
        </w:rPr>
        <w:t>44</w:t>
      </w:r>
      <w:r w:rsidR="00F13D6E" w:rsidRPr="00DF613E">
        <w:rPr>
          <w:rFonts w:ascii="Roboto" w:hAnsi="Roboto"/>
          <w:sz w:val="22"/>
          <w:szCs w:val="22"/>
          <w:lang w:val="en-US"/>
        </w:rPr>
        <w:t>, p&lt;0.001)</w:t>
      </w:r>
      <w:r w:rsidR="00F13D6E">
        <w:rPr>
          <w:rFonts w:ascii="Roboto" w:hAnsi="Roboto"/>
          <w:sz w:val="22"/>
          <w:szCs w:val="22"/>
          <w:lang w:val="en-US"/>
        </w:rPr>
        <w:t xml:space="preserve"> </w:t>
      </w:r>
      <w:r w:rsidR="00C0357B">
        <w:rPr>
          <w:rFonts w:ascii="Roboto" w:hAnsi="Roboto"/>
          <w:sz w:val="22"/>
          <w:szCs w:val="22"/>
          <w:lang w:val="en-US"/>
        </w:rPr>
        <w:t>in</w:t>
      </w:r>
      <w:r w:rsidR="00F13D6E">
        <w:rPr>
          <w:rFonts w:ascii="Roboto" w:hAnsi="Roboto"/>
          <w:sz w:val="22"/>
          <w:szCs w:val="22"/>
          <w:lang w:val="en-US"/>
        </w:rPr>
        <w:t xml:space="preserve">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r w:rsidR="001F1694">
        <w:rPr>
          <w:rFonts w:ascii="Roboto" w:hAnsi="Roboto"/>
          <w:sz w:val="22"/>
          <w:szCs w:val="22"/>
          <w:lang w:val="en-US"/>
        </w:rPr>
        <w:t>, compared with non-</w:t>
      </w:r>
      <w:proofErr w:type="spellStart"/>
      <w:r w:rsidR="001F1694">
        <w:rPr>
          <w:rFonts w:ascii="Roboto" w:hAnsi="Roboto"/>
          <w:sz w:val="22"/>
          <w:szCs w:val="22"/>
          <w:lang w:val="en-US"/>
        </w:rPr>
        <w:t>sarcomeric</w:t>
      </w:r>
      <w:proofErr w:type="spellEnd"/>
      <w:r w:rsidR="001F1694">
        <w:rPr>
          <w:rFonts w:ascii="Roboto" w:hAnsi="Roboto"/>
          <w:sz w:val="22"/>
          <w:szCs w:val="22"/>
          <w:lang w:val="en-US"/>
        </w:rPr>
        <w:t xml:space="preserve"> HCM</w:t>
      </w:r>
      <w:r w:rsidRPr="00DF613E">
        <w:rPr>
          <w:rFonts w:ascii="Roboto" w:hAnsi="Roboto"/>
          <w:sz w:val="22"/>
          <w:szCs w:val="22"/>
          <w:lang w:val="en-US"/>
        </w:rPr>
        <w:t xml:space="preserve">. </w:t>
      </w:r>
    </w:p>
    <w:p w14:paraId="2F98EF6F" w14:textId="3F142D15" w:rsidR="00E0371F" w:rsidRDefault="00D35FAB" w:rsidP="00D35FAB">
      <w:pPr>
        <w:spacing w:line="480" w:lineRule="auto"/>
        <w:rPr>
          <w:rFonts w:ascii="Roboto" w:hAnsi="Roboto"/>
          <w:sz w:val="22"/>
          <w:szCs w:val="22"/>
          <w:lang w:val="en-US"/>
        </w:rPr>
      </w:pPr>
      <w:r w:rsidRPr="00DF613E">
        <w:rPr>
          <w:rFonts w:ascii="Roboto" w:hAnsi="Roboto"/>
          <w:sz w:val="22"/>
          <w:szCs w:val="22"/>
          <w:lang w:val="en-US"/>
        </w:rPr>
        <w:t>The cumulative incidence</w:t>
      </w:r>
      <w:r w:rsidR="00F13D6E">
        <w:rPr>
          <w:rFonts w:ascii="Roboto" w:hAnsi="Roboto"/>
          <w:sz w:val="22"/>
          <w:szCs w:val="22"/>
          <w:lang w:val="en-US"/>
        </w:rPr>
        <w:t xml:space="preserve"> and age-specific incidence</w:t>
      </w:r>
      <w:r w:rsidRPr="00DF613E">
        <w:rPr>
          <w:rFonts w:ascii="Roboto" w:hAnsi="Roboto"/>
          <w:sz w:val="22"/>
          <w:szCs w:val="22"/>
          <w:lang w:val="en-US"/>
        </w:rPr>
        <w:t xml:space="preserve"> of HCM-related death (heart failure, stroke or SCD)</w:t>
      </w:r>
      <w:r w:rsidR="00F13D6E">
        <w:rPr>
          <w:rFonts w:ascii="Roboto" w:hAnsi="Roboto"/>
          <w:sz w:val="22"/>
          <w:szCs w:val="22"/>
          <w:lang w:val="en-US"/>
        </w:rPr>
        <w:t xml:space="preserve"> </w:t>
      </w:r>
      <w:r w:rsidR="002A68AF">
        <w:rPr>
          <w:rFonts w:ascii="Roboto" w:hAnsi="Roboto"/>
          <w:sz w:val="22"/>
          <w:szCs w:val="22"/>
          <w:lang w:val="en-US"/>
        </w:rPr>
        <w:t>were</w:t>
      </w:r>
      <w:r w:rsidR="00F13D6E">
        <w:rPr>
          <w:rFonts w:ascii="Roboto" w:hAnsi="Roboto"/>
          <w:sz w:val="22"/>
          <w:szCs w:val="22"/>
          <w:lang w:val="en-US"/>
        </w:rPr>
        <w:t xml:space="preserve"> </w:t>
      </w:r>
      <w:r w:rsidRPr="00DF613E">
        <w:rPr>
          <w:rFonts w:ascii="Roboto" w:hAnsi="Roboto"/>
          <w:sz w:val="22"/>
          <w:szCs w:val="22"/>
          <w:lang w:val="en-US"/>
        </w:rPr>
        <w:t xml:space="preserve">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w:t>
      </w:r>
      <w:r w:rsidR="00F13D6E">
        <w:rPr>
          <w:rFonts w:ascii="Roboto" w:hAnsi="Roboto"/>
          <w:sz w:val="22"/>
          <w:szCs w:val="22"/>
          <w:lang w:val="en-US"/>
        </w:rPr>
        <w:t xml:space="preserve">incidence rates diverged </w:t>
      </w:r>
      <w:r w:rsidRPr="00DF613E">
        <w:rPr>
          <w:rFonts w:ascii="Roboto" w:hAnsi="Roboto"/>
          <w:sz w:val="22"/>
          <w:szCs w:val="22"/>
          <w:lang w:val="en-US"/>
        </w:rPr>
        <w:t xml:space="preserve">significantly </w:t>
      </w:r>
      <w:r w:rsidR="00CA0970">
        <w:rPr>
          <w:rFonts w:ascii="Roboto" w:hAnsi="Roboto"/>
          <w:sz w:val="22"/>
          <w:szCs w:val="22"/>
          <w:lang w:val="en-US"/>
        </w:rPr>
        <w:t>after</w:t>
      </w:r>
      <w:r w:rsidRPr="00DF613E">
        <w:rPr>
          <w:rFonts w:ascii="Roboto" w:hAnsi="Roboto"/>
          <w:sz w:val="22"/>
          <w:szCs w:val="22"/>
          <w:lang w:val="en-US"/>
        </w:rPr>
        <w:t xml:space="preserve"> 45 years of age</w:t>
      </w:r>
      <w:r w:rsidR="00F13D6E">
        <w:rPr>
          <w:rFonts w:ascii="Roboto" w:hAnsi="Roboto"/>
          <w:sz w:val="22"/>
          <w:szCs w:val="22"/>
          <w:lang w:val="en-US"/>
        </w:rPr>
        <w:t xml:space="preserve">. </w:t>
      </w:r>
      <w:r w:rsidR="00F13D6E" w:rsidRPr="00525F75">
        <w:rPr>
          <w:rFonts w:ascii="Roboto" w:hAnsi="Roboto"/>
          <w:sz w:val="22"/>
          <w:szCs w:val="22"/>
          <w:lang w:val="en-US"/>
        </w:rPr>
        <w:t xml:space="preserve">Between ages 46–55, the rate of HCM-related death was </w:t>
      </w:r>
      <w:r w:rsidR="00441797">
        <w:rPr>
          <w:rFonts w:ascii="Roboto" w:hAnsi="Roboto"/>
          <w:sz w:val="22"/>
          <w:szCs w:val="22"/>
          <w:lang w:val="en-US"/>
        </w:rPr>
        <w:t>more than</w:t>
      </w:r>
      <w:r w:rsidR="00F13D6E" w:rsidRPr="00525F75">
        <w:rPr>
          <w:rFonts w:ascii="Roboto" w:hAnsi="Roboto"/>
          <w:sz w:val="22"/>
          <w:szCs w:val="22"/>
          <w:lang w:val="en-US"/>
        </w:rPr>
        <w:t xml:space="preserve"> </w:t>
      </w:r>
      <w:r w:rsidR="00441797">
        <w:rPr>
          <w:rFonts w:ascii="Roboto" w:hAnsi="Roboto"/>
          <w:sz w:val="22"/>
          <w:szCs w:val="22"/>
          <w:lang w:val="en-US"/>
        </w:rPr>
        <w:t>three</w:t>
      </w:r>
      <w:r w:rsidR="00F13D6E" w:rsidRPr="00525F75">
        <w:rPr>
          <w:rFonts w:ascii="Roboto" w:hAnsi="Roboto"/>
          <w:sz w:val="22"/>
          <w:szCs w:val="22"/>
          <w:lang w:val="en-US"/>
        </w:rPr>
        <w:t xml:space="preserve">-fold higher in </w:t>
      </w:r>
      <w:proofErr w:type="spellStart"/>
      <w:r w:rsidR="00F13D6E" w:rsidRPr="00525F75">
        <w:rPr>
          <w:rFonts w:ascii="Roboto" w:hAnsi="Roboto"/>
          <w:sz w:val="22"/>
          <w:szCs w:val="22"/>
          <w:lang w:val="en-US"/>
        </w:rPr>
        <w:t>sarcomeric</w:t>
      </w:r>
      <w:proofErr w:type="spellEnd"/>
      <w:r w:rsidR="00F13D6E" w:rsidRPr="00525F75">
        <w:rPr>
          <w:rFonts w:ascii="Roboto" w:hAnsi="Roboto"/>
          <w:sz w:val="22"/>
          <w:szCs w:val="22"/>
          <w:lang w:val="en-US"/>
        </w:rPr>
        <w:t xml:space="preserve"> HCM</w:t>
      </w:r>
      <w:r w:rsidR="00F13D6E">
        <w:rPr>
          <w:rFonts w:ascii="Roboto" w:hAnsi="Roboto"/>
          <w:sz w:val="22"/>
          <w:szCs w:val="22"/>
          <w:lang w:val="en-US"/>
        </w:rPr>
        <w:t>, and the</w:t>
      </w:r>
      <w:r w:rsidRPr="00DF613E">
        <w:rPr>
          <w:rFonts w:ascii="Roboto" w:hAnsi="Roboto"/>
          <w:sz w:val="22"/>
          <w:szCs w:val="22"/>
          <w:lang w:val="en-US"/>
        </w:rPr>
        <w:t xml:space="preserve"> overall standardized incidence ratio </w:t>
      </w:r>
      <w:r w:rsidR="00F13D6E">
        <w:rPr>
          <w:rFonts w:ascii="Roboto" w:hAnsi="Roboto"/>
          <w:sz w:val="22"/>
          <w:szCs w:val="22"/>
          <w:lang w:val="en-US"/>
        </w:rPr>
        <w:t>was</w:t>
      </w:r>
      <w:r w:rsidR="00F13D6E" w:rsidRPr="00DF613E">
        <w:rPr>
          <w:rFonts w:ascii="Roboto" w:hAnsi="Roboto"/>
          <w:sz w:val="22"/>
          <w:szCs w:val="22"/>
          <w:lang w:val="en-US"/>
        </w:rPr>
        <w:t xml:space="preserve"> </w:t>
      </w:r>
      <w:r w:rsidRPr="00DF613E">
        <w:rPr>
          <w:rFonts w:ascii="Roboto" w:hAnsi="Roboto"/>
          <w:sz w:val="22"/>
          <w:szCs w:val="22"/>
          <w:lang w:val="en-US"/>
        </w:rPr>
        <w:t>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w:t>
      </w:r>
    </w:p>
    <w:p w14:paraId="2B694B8A" w14:textId="2407468C" w:rsidR="0047050F" w:rsidRDefault="00331F5C" w:rsidP="0047050F">
      <w:pPr>
        <w:spacing w:line="480" w:lineRule="auto"/>
        <w:rPr>
          <w:rFonts w:ascii="Roboto" w:hAnsi="Roboto"/>
          <w:sz w:val="22"/>
          <w:szCs w:val="22"/>
          <w:lang w:val="en-US"/>
        </w:rPr>
      </w:pPr>
      <w:r>
        <w:rPr>
          <w:rFonts w:ascii="Roboto" w:hAnsi="Roboto"/>
          <w:sz w:val="22"/>
          <w:szCs w:val="22"/>
          <w:lang w:val="en-US"/>
        </w:rPr>
        <w:t>While all-cause morta</w:t>
      </w:r>
      <w:r w:rsidR="00C0357B">
        <w:rPr>
          <w:rFonts w:ascii="Roboto" w:hAnsi="Roboto"/>
          <w:sz w:val="22"/>
          <w:szCs w:val="22"/>
          <w:lang w:val="en-US"/>
        </w:rPr>
        <w:t>li</w:t>
      </w:r>
      <w:r>
        <w:rPr>
          <w:rFonts w:ascii="Roboto" w:hAnsi="Roboto"/>
          <w:sz w:val="22"/>
          <w:szCs w:val="22"/>
          <w:lang w:val="en-US"/>
        </w:rPr>
        <w:t xml:space="preserve">ty was similar in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3A41F5">
        <w:rPr>
          <w:rFonts w:ascii="Roboto" w:hAnsi="Roboto"/>
          <w:sz w:val="22"/>
          <w:szCs w:val="22"/>
          <w:lang w:val="en-US"/>
        </w:rPr>
        <w:t>,</w:t>
      </w:r>
      <w:r w:rsidR="00C0357B">
        <w:rPr>
          <w:rFonts w:ascii="Roboto" w:hAnsi="Roboto"/>
          <w:sz w:val="22"/>
          <w:szCs w:val="22"/>
          <w:lang w:val="en-US"/>
        </w:rPr>
        <w:t xml:space="preserve">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died at a significantly younger age</w:t>
      </w:r>
      <w:r w:rsidR="00C0357B">
        <w:rPr>
          <w:rFonts w:ascii="Roboto" w:hAnsi="Roboto"/>
          <w:sz w:val="22"/>
          <w:szCs w:val="22"/>
          <w:lang w:val="en-US"/>
        </w:rPr>
        <w:t xml:space="preserve">. Among those who died, </w:t>
      </w:r>
      <w:proofErr w:type="gramStart"/>
      <w:r w:rsidR="00C0357B">
        <w:rPr>
          <w:rFonts w:ascii="Roboto" w:hAnsi="Roboto"/>
          <w:sz w:val="22"/>
          <w:szCs w:val="22"/>
          <w:lang w:val="en-US"/>
        </w:rPr>
        <w:t xml:space="preserve">the </w:t>
      </w:r>
      <w:r w:rsidRPr="003A41F5">
        <w:rPr>
          <w:rFonts w:ascii="Roboto" w:hAnsi="Roboto"/>
          <w:sz w:val="22"/>
          <w:szCs w:val="22"/>
          <w:lang w:val="en-US"/>
        </w:rPr>
        <w:t xml:space="preserve"> mean</w:t>
      </w:r>
      <w:proofErr w:type="gramEnd"/>
      <w:r w:rsidRPr="003A41F5">
        <w:rPr>
          <w:rFonts w:ascii="Roboto" w:hAnsi="Roboto"/>
          <w:sz w:val="22"/>
          <w:szCs w:val="22"/>
          <w:lang w:val="en-US"/>
        </w:rPr>
        <w:t xml:space="preserve"> age at death was</w:t>
      </w:r>
      <w:r>
        <w:rPr>
          <w:rFonts w:ascii="Roboto" w:hAnsi="Roboto"/>
          <w:sz w:val="22"/>
          <w:szCs w:val="22"/>
          <w:lang w:val="en-US"/>
        </w:rPr>
        <w:t xml:space="preserve"> 7.8 years</w:t>
      </w:r>
      <w:r w:rsidRPr="00431AEB">
        <w:rPr>
          <w:rFonts w:ascii="Roboto" w:hAnsi="Roboto"/>
          <w:sz w:val="22"/>
          <w:szCs w:val="22"/>
          <w:lang w:val="en-US"/>
        </w:rPr>
        <w:t xml:space="preserve"> </w:t>
      </w:r>
      <w:r>
        <w:rPr>
          <w:rFonts w:ascii="Roboto" w:hAnsi="Roboto"/>
          <w:sz w:val="22"/>
          <w:szCs w:val="22"/>
          <w:lang w:val="en-US"/>
        </w:rPr>
        <w:t>younger</w:t>
      </w:r>
      <w:r w:rsidRPr="00431AEB">
        <w:rPr>
          <w:rFonts w:ascii="Roboto" w:hAnsi="Roboto"/>
          <w:sz w:val="22"/>
          <w:szCs w:val="22"/>
          <w:lang w:val="en-US"/>
        </w:rPr>
        <w:t xml:space="preserve"> (</w:t>
      </w:r>
      <w:r>
        <w:rPr>
          <w:rFonts w:ascii="Roboto" w:hAnsi="Roboto"/>
          <w:sz w:val="22"/>
          <w:szCs w:val="22"/>
          <w:lang w:val="en-US"/>
        </w:rPr>
        <w:t>CI: 5.4 to 10.2</w:t>
      </w:r>
      <w:r w:rsidRPr="00431AEB">
        <w:rPr>
          <w:rFonts w:ascii="Roboto" w:hAnsi="Roboto"/>
          <w:sz w:val="22"/>
          <w:szCs w:val="22"/>
          <w:lang w:val="en-US"/>
        </w:rPr>
        <w:t>, p &lt;0.001)</w:t>
      </w:r>
      <w:r w:rsidR="00525F75">
        <w:rPr>
          <w:rFonts w:ascii="Roboto" w:hAnsi="Roboto"/>
          <w:sz w:val="22"/>
          <w:szCs w:val="22"/>
          <w:lang w:val="en-US"/>
        </w:rPr>
        <w:t xml:space="preserve"> in </w:t>
      </w:r>
      <w:proofErr w:type="spellStart"/>
      <w:r w:rsidR="00525F75">
        <w:rPr>
          <w:rFonts w:ascii="Roboto" w:hAnsi="Roboto"/>
          <w:sz w:val="22"/>
          <w:szCs w:val="22"/>
          <w:lang w:val="en-US"/>
        </w:rPr>
        <w:t>sarcomeric</w:t>
      </w:r>
      <w:proofErr w:type="spellEnd"/>
      <w:r w:rsidR="00525F75">
        <w:rPr>
          <w:rFonts w:ascii="Roboto" w:hAnsi="Roboto"/>
          <w:sz w:val="22"/>
          <w:szCs w:val="22"/>
          <w:lang w:val="en-US"/>
        </w:rPr>
        <w:t xml:space="preserve"> HCM. To account for censoring and delayed study entry, </w:t>
      </w:r>
      <w:r w:rsidR="00525F75" w:rsidRPr="003B5B90">
        <w:rPr>
          <w:rFonts w:ascii="Roboto" w:hAnsi="Roboto"/>
          <w:sz w:val="22"/>
          <w:szCs w:val="22"/>
          <w:lang w:val="en-US"/>
        </w:rPr>
        <w:t xml:space="preserve">we </w:t>
      </w:r>
      <w:r w:rsidR="00C0357B">
        <w:rPr>
          <w:rFonts w:ascii="Roboto" w:hAnsi="Roboto"/>
          <w:sz w:val="22"/>
          <w:szCs w:val="22"/>
          <w:lang w:val="en-US"/>
        </w:rPr>
        <w:t>estimated</w:t>
      </w:r>
      <w:r w:rsidR="00525F75" w:rsidRPr="003B5B90">
        <w:rPr>
          <w:rFonts w:ascii="Roboto" w:hAnsi="Roboto"/>
          <w:sz w:val="22"/>
          <w:szCs w:val="22"/>
          <w:lang w:val="en-US"/>
        </w:rPr>
        <w:t xml:space="preserve"> the restricted mean survival time (RMST) from </w:t>
      </w:r>
      <w:r w:rsidR="00525F75">
        <w:rPr>
          <w:rFonts w:ascii="Roboto" w:hAnsi="Roboto"/>
          <w:sz w:val="22"/>
          <w:szCs w:val="22"/>
          <w:lang w:val="en-US"/>
        </w:rPr>
        <w:t xml:space="preserve">44 years of age (mean age at HCM diagnosis) to 85 years of age (oldest age at which at least 100 persons remained under observation).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w:t>
      </w:r>
      <w:proofErr w:type="gramStart"/>
      <w:r w:rsidR="00C0357B" w:rsidRPr="00525F75">
        <w:rPr>
          <w:rFonts w:ascii="Roboto" w:hAnsi="Roboto"/>
          <w:sz w:val="22"/>
          <w:szCs w:val="22"/>
          <w:lang w:val="en-US"/>
        </w:rPr>
        <w:t>lived</w:t>
      </w:r>
      <w:r w:rsidR="00C0357B">
        <w:rPr>
          <w:rFonts w:ascii="Roboto" w:hAnsi="Roboto"/>
          <w:sz w:val="22"/>
          <w:szCs w:val="22"/>
          <w:lang w:val="en-US"/>
        </w:rPr>
        <w:t>,</w:t>
      </w:r>
      <w:proofErr w:type="gramEnd"/>
      <w:r w:rsidR="00C0357B" w:rsidRPr="00525F75">
        <w:rPr>
          <w:rFonts w:ascii="Roboto" w:hAnsi="Roboto"/>
          <w:sz w:val="22"/>
          <w:szCs w:val="22"/>
          <w:lang w:val="en-US"/>
        </w:rPr>
        <w:t xml:space="preserve"> on average</w:t>
      </w:r>
      <w:r w:rsidR="00C0357B">
        <w:rPr>
          <w:rFonts w:ascii="Roboto" w:hAnsi="Roboto"/>
          <w:sz w:val="22"/>
          <w:szCs w:val="22"/>
          <w:lang w:val="en-US"/>
        </w:rPr>
        <w:t>,</w:t>
      </w:r>
      <w:r w:rsidR="00C0357B" w:rsidRPr="00525F75">
        <w:rPr>
          <w:rFonts w:ascii="Roboto" w:hAnsi="Roboto"/>
          <w:sz w:val="22"/>
          <w:szCs w:val="22"/>
          <w:lang w:val="en-US"/>
        </w:rPr>
        <w:t xml:space="preserve"> 3.5 fewer years over this interval compared </w:t>
      </w:r>
      <w:r w:rsidR="00016EDC">
        <w:rPr>
          <w:rFonts w:ascii="Roboto" w:hAnsi="Roboto"/>
          <w:sz w:val="22"/>
          <w:szCs w:val="22"/>
          <w:lang w:val="en-US"/>
        </w:rPr>
        <w:t>with</w:t>
      </w:r>
      <w:r w:rsidR="00C0357B" w:rsidRPr="00525F75">
        <w:rPr>
          <w:rFonts w:ascii="Roboto" w:hAnsi="Roboto"/>
          <w:sz w:val="22"/>
          <w:szCs w:val="22"/>
          <w:lang w:val="en-US"/>
        </w:rPr>
        <w:t xml:space="preserve"> those with non-</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(RMST: 28.8 vs. 32.4 years; difference: 3.5</w:t>
      </w:r>
      <w:del w:id="31" w:author="Christoffer Vissing" w:date="2025-09-11T10:04:00Z" w16du:dateUtc="2025-09-11T08:04:00Z">
        <w:r w:rsidR="00C0357B" w:rsidRPr="00525F75" w:rsidDel="0047050F">
          <w:rPr>
            <w:rFonts w:ascii="Roboto" w:hAnsi="Roboto"/>
            <w:sz w:val="22"/>
            <w:szCs w:val="22"/>
            <w:lang w:val="en-US"/>
          </w:rPr>
          <w:delText>1</w:delText>
        </w:r>
      </w:del>
      <w:r w:rsidR="00C0357B" w:rsidRPr="00525F75">
        <w:rPr>
          <w:rFonts w:ascii="Roboto" w:hAnsi="Roboto"/>
          <w:sz w:val="22"/>
          <w:szCs w:val="22"/>
          <w:lang w:val="en-US"/>
        </w:rPr>
        <w:t xml:space="preserve"> years; 95% CI: 1.7</w:t>
      </w:r>
      <w:del w:id="32" w:author="Christoffer Vissing" w:date="2025-09-11T10:04:00Z" w16du:dateUtc="2025-09-11T08:04:00Z">
        <w:r w:rsidR="00C0357B" w:rsidRPr="00525F75" w:rsidDel="0047050F">
          <w:rPr>
            <w:rFonts w:ascii="Roboto" w:hAnsi="Roboto"/>
            <w:sz w:val="22"/>
            <w:szCs w:val="22"/>
            <w:lang w:val="en-US"/>
          </w:rPr>
          <w:delText>4</w:delText>
        </w:r>
      </w:del>
      <w:r w:rsidR="00C0357B" w:rsidRPr="00525F75">
        <w:rPr>
          <w:rFonts w:ascii="Roboto" w:hAnsi="Roboto"/>
          <w:sz w:val="22"/>
          <w:szCs w:val="22"/>
          <w:lang w:val="en-US"/>
        </w:rPr>
        <w:t xml:space="preserve"> to 4.8</w:t>
      </w:r>
      <w:del w:id="33" w:author="Christoffer Vissing" w:date="2025-09-11T10:04:00Z" w16du:dateUtc="2025-09-11T08:04:00Z">
        <w:r w:rsidR="00C0357B" w:rsidRPr="00525F75" w:rsidDel="0047050F">
          <w:rPr>
            <w:rFonts w:ascii="Roboto" w:hAnsi="Roboto"/>
            <w:sz w:val="22"/>
            <w:szCs w:val="22"/>
            <w:lang w:val="en-US"/>
          </w:rPr>
          <w:delText>4</w:delText>
        </w:r>
      </w:del>
      <w:r w:rsidR="00525F75" w:rsidRPr="003B5B90">
        <w:rPr>
          <w:rFonts w:ascii="Roboto" w:hAnsi="Roboto"/>
          <w:sz w:val="22"/>
          <w:szCs w:val="22"/>
          <w:lang w:val="en-US"/>
        </w:rPr>
        <w:t>)</w:t>
      </w:r>
      <w:r w:rsidR="00525F75">
        <w:rPr>
          <w:rFonts w:ascii="Roboto" w:hAnsi="Roboto"/>
          <w:sz w:val="22"/>
          <w:szCs w:val="22"/>
          <w:lang w:val="en-US"/>
        </w:rPr>
        <w:t xml:space="preserve"> (</w:t>
      </w:r>
      <w:r w:rsidR="00525F75">
        <w:rPr>
          <w:rFonts w:ascii="Roboto" w:hAnsi="Roboto"/>
          <w:b/>
          <w:bCs/>
          <w:sz w:val="22"/>
          <w:szCs w:val="22"/>
          <w:lang w:val="en-US"/>
        </w:rPr>
        <w:t>Figure 4</w:t>
      </w:r>
      <w:r w:rsidR="00525F75">
        <w:rPr>
          <w:rFonts w:ascii="Roboto" w:hAnsi="Roboto"/>
          <w:sz w:val="22"/>
          <w:szCs w:val="22"/>
          <w:lang w:val="en-US"/>
        </w:rPr>
        <w:t xml:space="preserve">). </w:t>
      </w:r>
      <w:ins w:id="34" w:author="Christoffer Vissing" w:date="2025-09-11T10:01:00Z" w16du:dateUtc="2025-09-11T08:01:00Z">
        <w:r w:rsidR="0047050F">
          <w:rPr>
            <w:rFonts w:ascii="Roboto" w:hAnsi="Roboto"/>
            <w:sz w:val="22"/>
            <w:szCs w:val="22"/>
            <w:lang w:val="en-US"/>
          </w:rPr>
          <w:t xml:space="preserve">In sensitivity analysis excluding patients diagnosed through family screening the </w:t>
        </w:r>
      </w:ins>
      <w:ins w:id="35" w:author="Christoffer Vissing" w:date="2025-09-11T10:04:00Z" w16du:dateUtc="2025-09-11T08:04:00Z">
        <w:r w:rsidR="0047050F">
          <w:rPr>
            <w:rFonts w:ascii="Roboto" w:hAnsi="Roboto"/>
            <w:sz w:val="22"/>
            <w:szCs w:val="22"/>
            <w:lang w:val="en-US"/>
          </w:rPr>
          <w:t>difference in RMST was 4.0 years (CI: 2.4 to 5.6, p&lt;0.001)</w:t>
        </w:r>
      </w:ins>
      <w:ins w:id="36" w:author="Christoffer Vissing" w:date="2025-09-11T10:05:00Z" w16du:dateUtc="2025-09-11T08:05:00Z">
        <w:r w:rsidR="0047050F">
          <w:rPr>
            <w:rFonts w:ascii="Roboto" w:hAnsi="Roboto"/>
            <w:sz w:val="22"/>
            <w:szCs w:val="22"/>
            <w:lang w:val="en-US"/>
          </w:rPr>
          <w:t>.</w:t>
        </w:r>
      </w:ins>
    </w:p>
    <w:p w14:paraId="48BFD0A1" w14:textId="3CAA47F7" w:rsidR="00F13D6E" w:rsidRDefault="00C0357B" w:rsidP="00F13D6E">
      <w:pPr>
        <w:spacing w:line="480" w:lineRule="auto"/>
        <w:rPr>
          <w:rFonts w:ascii="Roboto" w:hAnsi="Roboto"/>
          <w:sz w:val="22"/>
          <w:szCs w:val="22"/>
          <w:lang w:val="en-US"/>
        </w:rPr>
      </w:pPr>
      <w:r>
        <w:rPr>
          <w:rFonts w:ascii="Roboto" w:hAnsi="Roboto"/>
          <w:sz w:val="22"/>
          <w:szCs w:val="22"/>
          <w:lang w:val="en-US"/>
        </w:rPr>
        <w:lastRenderedPageBreak/>
        <w:t xml:space="preserve">Consistent with these findings, the </w:t>
      </w:r>
      <w:r w:rsidR="00331F5C">
        <w:rPr>
          <w:rFonts w:ascii="Roboto" w:hAnsi="Roboto"/>
          <w:sz w:val="22"/>
          <w:szCs w:val="22"/>
          <w:lang w:val="en-US"/>
        </w:rPr>
        <w:t xml:space="preserve">age-adjusted </w:t>
      </w:r>
      <w:r w:rsidR="00331F5C" w:rsidRPr="00431AEB">
        <w:rPr>
          <w:rFonts w:ascii="Roboto" w:hAnsi="Roboto"/>
          <w:sz w:val="22"/>
          <w:szCs w:val="22"/>
          <w:lang w:val="en-US"/>
        </w:rPr>
        <w:t>standardized incidence ratio</w:t>
      </w:r>
      <w:r>
        <w:rPr>
          <w:rFonts w:ascii="Roboto" w:hAnsi="Roboto"/>
          <w:sz w:val="22"/>
          <w:szCs w:val="22"/>
          <w:lang w:val="en-US"/>
        </w:rPr>
        <w:t xml:space="preserve"> for all-cause mortality was</w:t>
      </w:r>
      <w:r w:rsidR="00331F5C" w:rsidRPr="00431AEB">
        <w:rPr>
          <w:rFonts w:ascii="Roboto" w:hAnsi="Roboto"/>
          <w:sz w:val="22"/>
          <w:szCs w:val="22"/>
          <w:lang w:val="en-US"/>
        </w:rPr>
        <w:t xml:space="preserve"> 1.</w:t>
      </w:r>
      <w:r w:rsidR="00331F5C">
        <w:rPr>
          <w:rFonts w:ascii="Roboto" w:hAnsi="Roboto"/>
          <w:sz w:val="22"/>
          <w:szCs w:val="22"/>
          <w:lang w:val="en-US"/>
        </w:rPr>
        <w:t>35</w:t>
      </w:r>
      <w:r w:rsidR="00331F5C" w:rsidRPr="00431AEB">
        <w:rPr>
          <w:rFonts w:ascii="Roboto" w:hAnsi="Roboto"/>
          <w:sz w:val="22"/>
          <w:szCs w:val="22"/>
          <w:lang w:val="en-US"/>
        </w:rPr>
        <w:t xml:space="preserve"> [CI: 1.</w:t>
      </w:r>
      <w:r w:rsidR="00331F5C">
        <w:rPr>
          <w:rFonts w:ascii="Roboto" w:hAnsi="Roboto"/>
          <w:sz w:val="22"/>
          <w:szCs w:val="22"/>
          <w:lang w:val="en-US"/>
        </w:rPr>
        <w:t>2</w:t>
      </w:r>
      <w:r w:rsidR="00331F5C" w:rsidRPr="00431AEB">
        <w:rPr>
          <w:rFonts w:ascii="Roboto" w:hAnsi="Roboto"/>
          <w:sz w:val="22"/>
          <w:szCs w:val="22"/>
          <w:lang w:val="en-US"/>
        </w:rPr>
        <w:t>1 to 1.</w:t>
      </w:r>
      <w:r w:rsidR="00331F5C">
        <w:rPr>
          <w:rFonts w:ascii="Roboto" w:hAnsi="Roboto"/>
          <w:sz w:val="22"/>
          <w:szCs w:val="22"/>
          <w:lang w:val="en-US"/>
        </w:rPr>
        <w:t>51</w:t>
      </w:r>
      <w:r w:rsidR="00331F5C" w:rsidRPr="00431AEB">
        <w:rPr>
          <w:rFonts w:ascii="Roboto" w:hAnsi="Roboto"/>
          <w:sz w:val="22"/>
          <w:szCs w:val="22"/>
          <w:lang w:val="en-US"/>
        </w:rPr>
        <w:t>])</w:t>
      </w:r>
      <w:r>
        <w:rPr>
          <w:rFonts w:ascii="Roboto" w:hAnsi="Roboto"/>
          <w:sz w:val="22"/>
          <w:szCs w:val="22"/>
          <w:lang w:val="en-US"/>
        </w:rPr>
        <w:t>, and t</w:t>
      </w:r>
      <w:r w:rsidR="00331F5C">
        <w:rPr>
          <w:rFonts w:ascii="Roboto" w:hAnsi="Roboto"/>
          <w:sz w:val="22"/>
          <w:szCs w:val="22"/>
          <w:lang w:val="en-US"/>
        </w:rPr>
        <w:t xml:space="preserve">he corresponding hazard ratio using age as the timescale </w:t>
      </w:r>
      <w:r>
        <w:rPr>
          <w:rFonts w:ascii="Roboto" w:hAnsi="Roboto"/>
          <w:sz w:val="22"/>
          <w:szCs w:val="22"/>
          <w:lang w:val="en-US"/>
        </w:rPr>
        <w:t>(</w:t>
      </w:r>
      <w:r w:rsidR="00331F5C">
        <w:rPr>
          <w:rFonts w:ascii="Roboto" w:hAnsi="Roboto"/>
          <w:sz w:val="22"/>
          <w:szCs w:val="22"/>
          <w:lang w:val="en-US"/>
        </w:rPr>
        <w:t xml:space="preserve">left-truncated at first </w:t>
      </w:r>
      <w:proofErr w:type="spellStart"/>
      <w:r w:rsidR="00331F5C">
        <w:rPr>
          <w:rFonts w:ascii="Roboto" w:hAnsi="Roboto"/>
          <w:sz w:val="22"/>
          <w:szCs w:val="22"/>
          <w:lang w:val="en-US"/>
        </w:rPr>
        <w:t>SHaRe</w:t>
      </w:r>
      <w:proofErr w:type="spellEnd"/>
      <w:r w:rsidR="00331F5C">
        <w:rPr>
          <w:rFonts w:ascii="Roboto" w:hAnsi="Roboto"/>
          <w:sz w:val="22"/>
          <w:szCs w:val="22"/>
          <w:lang w:val="en-US"/>
        </w:rPr>
        <w:t xml:space="preserve"> visit</w:t>
      </w:r>
      <w:r>
        <w:rPr>
          <w:rFonts w:ascii="Roboto" w:hAnsi="Roboto"/>
          <w:sz w:val="22"/>
          <w:szCs w:val="22"/>
          <w:lang w:val="en-US"/>
        </w:rPr>
        <w:t xml:space="preserve"> was 1.52 (CI: 1.29 to 1.80, p &lt;0.001)</w:t>
      </w:r>
      <w:r w:rsidR="00331F5C" w:rsidRPr="003A41F5">
        <w:rPr>
          <w:rFonts w:ascii="Roboto" w:hAnsi="Roboto"/>
          <w:sz w:val="22"/>
          <w:szCs w:val="22"/>
          <w:lang w:val="en-US"/>
        </w:rPr>
        <w:t>.</w:t>
      </w:r>
      <w:r w:rsidR="00E0371F" w:rsidRPr="003B5B90">
        <w:rPr>
          <w:rFonts w:ascii="Roboto" w:hAnsi="Roboto"/>
          <w:sz w:val="22"/>
          <w:szCs w:val="22"/>
          <w:lang w:val="en-US"/>
        </w:rPr>
        <w:t xml:space="preserve"> </w:t>
      </w:r>
      <w:r w:rsidR="00210BB7">
        <w:rPr>
          <w:rFonts w:ascii="Roboto" w:hAnsi="Roboto"/>
          <w:sz w:val="22"/>
          <w:szCs w:val="22"/>
          <w:lang w:val="en-US"/>
        </w:rPr>
        <w:t xml:space="preserve">Results remained consistent in sensitivity analysis including sex as a covariate. </w:t>
      </w:r>
    </w:p>
    <w:p w14:paraId="3C8EB9EF" w14:textId="77777777" w:rsidR="00D35FAB" w:rsidRPr="00040F1C" w:rsidRDefault="00D35FAB" w:rsidP="00F13D6E">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F2556E4" w:rsidR="00D52FCA" w:rsidRPr="00946EE4" w:rsidRDefault="00CC2439" w:rsidP="00B13D40">
      <w:pPr>
        <w:spacing w:line="480" w:lineRule="auto"/>
        <w:rPr>
          <w:rFonts w:ascii="Roboto" w:hAnsi="Roboto"/>
          <w:sz w:val="22"/>
          <w:szCs w:val="22"/>
          <w:lang w:val="en-US"/>
        </w:rPr>
      </w:pPr>
      <w:r>
        <w:rPr>
          <w:rFonts w:ascii="Roboto" w:hAnsi="Roboto"/>
          <w:sz w:val="22"/>
          <w:szCs w:val="22"/>
          <w:lang w:val="en-US"/>
        </w:rPr>
        <w:t>We</w:t>
      </w:r>
      <w:r w:rsidR="00E169B6">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sidR="00E169B6">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sidR="00E169B6">
        <w:rPr>
          <w:rFonts w:ascii="Roboto" w:hAnsi="Roboto"/>
          <w:sz w:val="22"/>
          <w:szCs w:val="22"/>
          <w:lang w:val="en-US"/>
        </w:rPr>
        <w:t xml:space="preserve"> and LV systolic </w:t>
      </w:r>
      <w:r w:rsidR="00ED3873">
        <w:rPr>
          <w:rFonts w:ascii="Roboto" w:hAnsi="Roboto"/>
          <w:sz w:val="22"/>
          <w:szCs w:val="22"/>
          <w:lang w:val="en-US"/>
        </w:rPr>
        <w:t>dysfunction</w:t>
      </w:r>
      <w:r w:rsidR="00E169B6">
        <w:rPr>
          <w:rFonts w:ascii="Roboto" w:hAnsi="Roboto"/>
          <w:sz w:val="22"/>
          <w:szCs w:val="22"/>
          <w:lang w:val="en-US"/>
        </w:rPr>
        <w:t xml:space="preserve">) on the rate of subsequent </w:t>
      </w:r>
      <w:r w:rsidR="00D52FCA" w:rsidRPr="00431AEB">
        <w:rPr>
          <w:rFonts w:ascii="Roboto" w:hAnsi="Roboto"/>
          <w:sz w:val="22"/>
          <w:szCs w:val="22"/>
          <w:lang w:val="en-US"/>
        </w:rPr>
        <w:t>outcome</w:t>
      </w:r>
      <w:r w:rsidR="00E169B6">
        <w:rPr>
          <w:rFonts w:ascii="Roboto" w:hAnsi="Roboto"/>
          <w:sz w:val="22"/>
          <w:szCs w:val="22"/>
          <w:lang w:val="en-US"/>
        </w:rPr>
        <w:t>s, to identify exposure</w:t>
      </w:r>
      <w:r w:rsidR="00ED3873">
        <w:rPr>
          <w:rFonts w:ascii="Roboto" w:hAnsi="Roboto"/>
          <w:sz w:val="22"/>
          <w:szCs w:val="22"/>
          <w:lang w:val="en-US"/>
        </w:rPr>
        <w:t>-</w:t>
      </w:r>
      <w:r w:rsidR="00E169B6">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E0371F">
        <w:rPr>
          <w:rFonts w:ascii="Roboto" w:hAnsi="Roboto"/>
          <w:b/>
          <w:bCs/>
          <w:sz w:val="22"/>
          <w:szCs w:val="22"/>
          <w:lang w:val="en-US"/>
        </w:rPr>
        <w:t>5</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ins w:id="37" w:author="Christoffer Vissing" w:date="2025-09-11T10:07:00Z" w16du:dateUtc="2025-09-11T08:07:00Z">
        <w:r w:rsidR="0047050F">
          <w:rPr>
            <w:rFonts w:ascii="Roboto" w:hAnsi="Roboto"/>
            <w:sz w:val="22"/>
            <w:szCs w:val="22"/>
            <w:lang w:val="en-US"/>
          </w:rPr>
          <w:t xml:space="preserve"> (</w:t>
        </w:r>
      </w:ins>
      <w:ins w:id="38" w:author="Christoffer Vissing" w:date="2025-09-11T10:14:00Z" w16du:dateUtc="2025-09-11T08:14:00Z">
        <w:r w:rsidR="00326352">
          <w:rPr>
            <w:rFonts w:ascii="Roboto" w:hAnsi="Roboto"/>
            <w:sz w:val="22"/>
            <w:szCs w:val="22"/>
            <w:lang w:val="en-US"/>
          </w:rPr>
          <w:t>including</w:t>
        </w:r>
      </w:ins>
      <w:ins w:id="39" w:author="Christoffer Vissing" w:date="2025-09-11T10:13:00Z" w16du:dateUtc="2025-09-11T08:13:00Z">
        <w:r w:rsidR="00326352">
          <w:rPr>
            <w:rFonts w:ascii="Roboto" w:hAnsi="Roboto"/>
            <w:sz w:val="22"/>
            <w:szCs w:val="22"/>
            <w:lang w:val="en-US"/>
          </w:rPr>
          <w:t xml:space="preserve"> septal reduction therapy as a time-varying covariate </w:t>
        </w:r>
      </w:ins>
      <w:ins w:id="40" w:author="Christoffer Vissing" w:date="2025-09-11T10:14:00Z" w16du:dateUtc="2025-09-11T08:14:00Z">
        <w:r w:rsidR="00326352">
          <w:rPr>
            <w:rFonts w:ascii="Roboto" w:hAnsi="Roboto"/>
            <w:sz w:val="22"/>
            <w:szCs w:val="22"/>
            <w:lang w:val="en-US"/>
          </w:rPr>
          <w:t xml:space="preserve">due to potential </w:t>
        </w:r>
      </w:ins>
      <w:ins w:id="41" w:author="Christoffer Vissing" w:date="2025-09-11T10:15:00Z" w16du:dateUtc="2025-09-11T08:15:00Z">
        <w:r w:rsidR="00326352">
          <w:rPr>
            <w:rFonts w:ascii="Roboto" w:hAnsi="Roboto"/>
            <w:sz w:val="22"/>
            <w:szCs w:val="22"/>
            <w:lang w:val="en-US"/>
          </w:rPr>
          <w:t>disease modification</w:t>
        </w:r>
      </w:ins>
      <w:ins w:id="42" w:author="Christoffer Vissing" w:date="2025-09-11T10:08:00Z" w16du:dateUtc="2025-09-11T08:08:00Z">
        <w:r w:rsidR="0047050F">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del w:id="43" w:author="Christoffer Vissing" w:date="2025-09-11T10:09:00Z" w16du:dateUtc="2025-09-11T08:09:00Z">
        <w:r w:rsidR="008229ED" w:rsidDel="0047050F">
          <w:rPr>
            <w:rFonts w:ascii="Roboto" w:hAnsi="Roboto"/>
            <w:sz w:val="22"/>
            <w:szCs w:val="22"/>
            <w:lang w:val="en-US"/>
          </w:rPr>
          <w:delText>66</w:delText>
        </w:r>
      </w:del>
      <w:ins w:id="44" w:author="Christoffer Vissing" w:date="2025-09-11T10:09:00Z" w16du:dateUtc="2025-09-11T08:09:00Z">
        <w:r w:rsidR="0047050F">
          <w:rPr>
            <w:rFonts w:ascii="Roboto" w:hAnsi="Roboto"/>
            <w:sz w:val="22"/>
            <w:szCs w:val="22"/>
            <w:lang w:val="en-US"/>
          </w:rPr>
          <w:t>59</w:t>
        </w:r>
      </w:ins>
      <w:r w:rsidR="0087104C" w:rsidRPr="003A41F5">
        <w:rPr>
          <w:rFonts w:ascii="Roboto" w:hAnsi="Roboto"/>
          <w:sz w:val="22"/>
          <w:szCs w:val="22"/>
          <w:lang w:val="en-US"/>
        </w:rPr>
        <w:t xml:space="preserve"> [CI 1.</w:t>
      </w:r>
      <w:del w:id="45" w:author="Christoffer Vissing" w:date="2025-09-11T10:09:00Z" w16du:dateUtc="2025-09-11T08:09:00Z">
        <w:r w:rsidR="008229ED" w:rsidDel="0047050F">
          <w:rPr>
            <w:rFonts w:ascii="Roboto" w:hAnsi="Roboto"/>
            <w:sz w:val="22"/>
            <w:szCs w:val="22"/>
            <w:lang w:val="en-US"/>
          </w:rPr>
          <w:delText>43</w:delText>
        </w:r>
      </w:del>
      <w:ins w:id="46" w:author="Christoffer Vissing" w:date="2025-09-11T10:09:00Z" w16du:dateUtc="2025-09-11T08:09:00Z">
        <w:r w:rsidR="0047050F">
          <w:rPr>
            <w:rFonts w:ascii="Roboto" w:hAnsi="Roboto"/>
            <w:sz w:val="22"/>
            <w:szCs w:val="22"/>
            <w:lang w:val="en-US"/>
          </w:rPr>
          <w:t>37</w:t>
        </w:r>
      </w:ins>
      <w:r w:rsidR="0087104C" w:rsidRPr="00431AEB">
        <w:rPr>
          <w:rFonts w:ascii="Roboto" w:hAnsi="Roboto"/>
          <w:sz w:val="22"/>
          <w:szCs w:val="22"/>
          <w:lang w:val="en-US"/>
        </w:rPr>
        <w:t>-1.</w:t>
      </w:r>
      <w:del w:id="47" w:author="Christoffer Vissing" w:date="2025-09-11T10:09:00Z" w16du:dateUtc="2025-09-11T08:09:00Z">
        <w:r w:rsidR="008229ED" w:rsidDel="0047050F">
          <w:rPr>
            <w:rFonts w:ascii="Roboto" w:hAnsi="Roboto"/>
            <w:sz w:val="22"/>
            <w:szCs w:val="22"/>
            <w:lang w:val="en-US"/>
          </w:rPr>
          <w:delText>9</w:delText>
        </w:r>
      </w:del>
      <w:ins w:id="48" w:author="Christoffer Vissing" w:date="2025-09-11T10:09:00Z" w16du:dateUtc="2025-09-11T08:09:00Z">
        <w:r w:rsidR="0047050F">
          <w:rPr>
            <w:rFonts w:ascii="Roboto" w:hAnsi="Roboto"/>
            <w:sz w:val="22"/>
            <w:szCs w:val="22"/>
            <w:lang w:val="en-US"/>
          </w:rPr>
          <w:t>84</w:t>
        </w:r>
      </w:ins>
      <w:del w:id="49" w:author="Christoffer Vissing" w:date="2025-09-11T10:09:00Z" w16du:dateUtc="2025-09-11T08:09:00Z">
        <w:r w:rsidR="008229ED" w:rsidDel="0047050F">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w:t>
      </w:r>
      <w:del w:id="50" w:author="Christoffer Vissing" w:date="2025-09-11T10:10:00Z" w16du:dateUtc="2025-09-11T08:10:00Z">
        <w:r w:rsidR="008229ED" w:rsidDel="0047050F">
          <w:rPr>
            <w:rFonts w:ascii="Roboto" w:hAnsi="Roboto"/>
            <w:sz w:val="22"/>
            <w:szCs w:val="22"/>
            <w:lang w:val="en-US"/>
          </w:rPr>
          <w:delText>3</w:delText>
        </w:r>
      </w:del>
      <w:ins w:id="51" w:author="Christoffer Vissing" w:date="2025-09-11T10:10:00Z" w16du:dateUtc="2025-09-11T08:10:00Z">
        <w:r w:rsidR="0047050F">
          <w:rPr>
            <w:rFonts w:ascii="Roboto" w:hAnsi="Roboto"/>
            <w:sz w:val="22"/>
            <w:szCs w:val="22"/>
            <w:lang w:val="en-US"/>
          </w:rPr>
          <w:t>2</w:t>
        </w:r>
      </w:ins>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52" w:author="Christoffer Vissing" w:date="2025-09-11T10:10:00Z" w16du:dateUtc="2025-09-11T08:10:00Z">
        <w:r w:rsidR="0047050F">
          <w:rPr>
            <w:rFonts w:ascii="Roboto" w:hAnsi="Roboto"/>
            <w:sz w:val="22"/>
            <w:szCs w:val="22"/>
            <w:lang w:val="en-US"/>
          </w:rPr>
          <w:t>53</w:t>
        </w:r>
      </w:ins>
      <w:del w:id="53" w:author="Christoffer Vissing" w:date="2025-09-11T10:10:00Z" w16du:dateUtc="2025-09-11T08:10:00Z">
        <w:r w:rsidR="008229ED" w:rsidDel="0047050F">
          <w:rPr>
            <w:rFonts w:ascii="Roboto" w:hAnsi="Roboto"/>
            <w:sz w:val="22"/>
            <w:szCs w:val="22"/>
            <w:lang w:val="en-US"/>
          </w:rPr>
          <w:delText>75</w:delText>
        </w:r>
      </w:del>
      <w:r w:rsidR="0087104C" w:rsidRPr="003A41F5">
        <w:rPr>
          <w:rFonts w:ascii="Roboto" w:hAnsi="Roboto"/>
          <w:sz w:val="22"/>
          <w:szCs w:val="22"/>
          <w:lang w:val="en-US"/>
        </w:rPr>
        <w:t xml:space="preserve"> [CI 1.</w:t>
      </w:r>
      <w:ins w:id="54" w:author="Christoffer Vissing" w:date="2025-09-11T10:10:00Z" w16du:dateUtc="2025-09-11T08:10:00Z">
        <w:r w:rsidR="0047050F">
          <w:rPr>
            <w:rFonts w:ascii="Roboto" w:hAnsi="Roboto"/>
            <w:sz w:val="22"/>
            <w:szCs w:val="22"/>
            <w:lang w:val="en-US"/>
          </w:rPr>
          <w:t>31</w:t>
        </w:r>
      </w:ins>
      <w:del w:id="55" w:author="Christoffer Vissing" w:date="2025-09-11T10:10:00Z" w16du:dateUtc="2025-09-11T08:10:00Z">
        <w:r w:rsidR="008229ED" w:rsidDel="0047050F">
          <w:rPr>
            <w:rFonts w:ascii="Roboto" w:hAnsi="Roboto"/>
            <w:sz w:val="22"/>
            <w:szCs w:val="22"/>
            <w:lang w:val="en-US"/>
          </w:rPr>
          <w:delText>51</w:delText>
        </w:r>
      </w:del>
      <w:r w:rsidR="0087104C" w:rsidRPr="003A41F5">
        <w:rPr>
          <w:rFonts w:ascii="Roboto" w:hAnsi="Roboto"/>
          <w:sz w:val="22"/>
          <w:szCs w:val="22"/>
          <w:lang w:val="en-US"/>
        </w:rPr>
        <w:t>-</w:t>
      </w:r>
      <w:del w:id="56" w:author="Christoffer Vissing" w:date="2025-09-11T10:10:00Z" w16du:dateUtc="2025-09-11T08:10:00Z">
        <w:r w:rsidR="0087104C" w:rsidRPr="003A41F5" w:rsidDel="0047050F">
          <w:rPr>
            <w:rFonts w:ascii="Roboto" w:hAnsi="Roboto"/>
            <w:sz w:val="22"/>
            <w:szCs w:val="22"/>
            <w:lang w:val="en-US"/>
          </w:rPr>
          <w:delText>2</w:delText>
        </w:r>
      </w:del>
      <w:ins w:id="57" w:author="Christoffer Vissing" w:date="2025-09-11T10:10:00Z" w16du:dateUtc="2025-09-11T08:10:00Z">
        <w:r w:rsidR="0047050F">
          <w:rPr>
            <w:rFonts w:ascii="Roboto" w:hAnsi="Roboto"/>
            <w:sz w:val="22"/>
            <w:szCs w:val="22"/>
            <w:lang w:val="en-US"/>
          </w:rPr>
          <w:t>1</w:t>
        </w:r>
      </w:ins>
      <w:r w:rsidR="0087104C" w:rsidRPr="003A41F5">
        <w:rPr>
          <w:rFonts w:ascii="Roboto" w:hAnsi="Roboto"/>
          <w:sz w:val="22"/>
          <w:szCs w:val="22"/>
          <w:lang w:val="en-US"/>
        </w:rPr>
        <w:t>.</w:t>
      </w:r>
      <w:del w:id="58" w:author="Christoffer Vissing" w:date="2025-09-11T10:10:00Z" w16du:dateUtc="2025-09-11T08:10:00Z">
        <w:r w:rsidR="008229ED" w:rsidDel="0047050F">
          <w:rPr>
            <w:rFonts w:ascii="Roboto" w:hAnsi="Roboto"/>
            <w:sz w:val="22"/>
            <w:szCs w:val="22"/>
            <w:lang w:val="en-US"/>
          </w:rPr>
          <w:delText>0</w:delText>
        </w:r>
      </w:del>
      <w:ins w:id="59" w:author="Christoffer Vissing" w:date="2025-09-11T10:10:00Z" w16du:dateUtc="2025-09-11T08:10:00Z">
        <w:r w:rsidR="0047050F">
          <w:rPr>
            <w:rFonts w:ascii="Roboto" w:hAnsi="Roboto"/>
            <w:sz w:val="22"/>
            <w:szCs w:val="22"/>
            <w:lang w:val="en-US"/>
          </w:rPr>
          <w:t>80</w:t>
        </w:r>
      </w:ins>
      <w:del w:id="60" w:author="Christoffer Vissing" w:date="2025-09-11T10:10:00Z" w16du:dateUtc="2025-09-11T08:10:00Z">
        <w:r w:rsidR="008229ED" w:rsidDel="0047050F">
          <w:rPr>
            <w:rFonts w:ascii="Roboto" w:hAnsi="Roboto"/>
            <w:sz w:val="22"/>
            <w:szCs w:val="22"/>
            <w:lang w:val="en-US"/>
          </w:rPr>
          <w:delText>3</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61" w:author="Christoffer Vissing" w:date="2025-09-11T10:10:00Z" w16du:dateUtc="2025-09-11T08:10:00Z">
        <w:r w:rsidR="0047050F">
          <w:rPr>
            <w:rFonts w:ascii="Roboto" w:hAnsi="Roboto"/>
            <w:sz w:val="22"/>
            <w:szCs w:val="22"/>
            <w:lang w:val="en-US"/>
          </w:rPr>
          <w:t>25</w:t>
        </w:r>
      </w:ins>
      <w:del w:id="62" w:author="Christoffer Vissing" w:date="2025-09-11T10:10:00Z" w16du:dateUtc="2025-09-11T08:10:00Z">
        <w:r w:rsidR="008229ED" w:rsidDel="0047050F">
          <w:rPr>
            <w:rFonts w:ascii="Roboto" w:hAnsi="Roboto"/>
            <w:sz w:val="22"/>
            <w:szCs w:val="22"/>
            <w:lang w:val="en-US"/>
          </w:rPr>
          <w:delText>16</w:delText>
        </w:r>
      </w:del>
      <w:r w:rsidR="0087104C" w:rsidRPr="003A41F5">
        <w:rPr>
          <w:rFonts w:ascii="Roboto" w:hAnsi="Roboto"/>
          <w:sz w:val="22"/>
          <w:szCs w:val="22"/>
          <w:lang w:val="en-US"/>
        </w:rPr>
        <w:t xml:space="preserve"> [CI 1.</w:t>
      </w:r>
      <w:del w:id="63" w:author="Christoffer Vissing" w:date="2025-09-11T10:10:00Z" w16du:dateUtc="2025-09-11T08:10:00Z">
        <w:r w:rsidR="008229ED" w:rsidDel="0047050F">
          <w:rPr>
            <w:rFonts w:ascii="Roboto" w:hAnsi="Roboto"/>
            <w:sz w:val="22"/>
            <w:szCs w:val="22"/>
            <w:lang w:val="en-US"/>
          </w:rPr>
          <w:delText>85</w:delText>
        </w:r>
      </w:del>
      <w:ins w:id="64" w:author="Christoffer Vissing" w:date="2025-09-11T10:10:00Z" w16du:dateUtc="2025-09-11T08:10:00Z">
        <w:r w:rsidR="0047050F">
          <w:rPr>
            <w:rFonts w:ascii="Roboto" w:hAnsi="Roboto"/>
            <w:sz w:val="22"/>
            <w:szCs w:val="22"/>
            <w:lang w:val="en-US"/>
          </w:rPr>
          <w:t>91</w:t>
        </w:r>
      </w:ins>
      <w:r w:rsidR="0087104C" w:rsidRPr="003A41F5">
        <w:rPr>
          <w:rFonts w:ascii="Roboto" w:hAnsi="Roboto"/>
          <w:sz w:val="22"/>
          <w:szCs w:val="22"/>
          <w:lang w:val="en-US"/>
        </w:rPr>
        <w:t>-2.</w:t>
      </w:r>
      <w:ins w:id="65" w:author="Christoffer Vissing" w:date="2025-09-11T10:10:00Z" w16du:dateUtc="2025-09-11T08:10:00Z">
        <w:r w:rsidR="0047050F">
          <w:rPr>
            <w:rFonts w:ascii="Roboto" w:hAnsi="Roboto"/>
            <w:sz w:val="22"/>
            <w:szCs w:val="22"/>
            <w:lang w:val="en-US"/>
          </w:rPr>
          <w:t>6</w:t>
        </w:r>
      </w:ins>
      <w:r w:rsidR="008229ED">
        <w:rPr>
          <w:rFonts w:ascii="Roboto" w:hAnsi="Roboto"/>
          <w:sz w:val="22"/>
          <w:szCs w:val="22"/>
          <w:lang w:val="en-US"/>
        </w:rPr>
        <w:t>5</w:t>
      </w:r>
      <w:del w:id="66" w:author="Christoffer Vissing" w:date="2025-09-11T10:10:00Z" w16du:dateUtc="2025-09-11T08:10:00Z">
        <w:r w:rsidR="008229ED" w:rsidDel="0047050F">
          <w:rPr>
            <w:rFonts w:ascii="Roboto" w:hAnsi="Roboto"/>
            <w:sz w:val="22"/>
            <w:szCs w:val="22"/>
            <w:lang w:val="en-US"/>
          </w:rPr>
          <w:delText>3</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ins w:id="67" w:author="Christoffer Vissing" w:date="2025-09-11T10:11:00Z" w16du:dateUtc="2025-09-11T08:11:00Z">
        <w:r w:rsidR="00326352">
          <w:rPr>
            <w:rFonts w:ascii="Roboto" w:hAnsi="Roboto"/>
            <w:sz w:val="22"/>
            <w:szCs w:val="22"/>
            <w:lang w:val="en-US"/>
          </w:rPr>
          <w:t>54</w:t>
        </w:r>
      </w:ins>
      <w:del w:id="68" w:author="Christoffer Vissing" w:date="2025-09-11T10:11:00Z" w16du:dateUtc="2025-09-11T08:11:00Z">
        <w:r w:rsidR="008229ED" w:rsidDel="00326352">
          <w:rPr>
            <w:rFonts w:ascii="Roboto" w:hAnsi="Roboto"/>
            <w:sz w:val="22"/>
            <w:szCs w:val="22"/>
            <w:lang w:val="en-US"/>
          </w:rPr>
          <w:delText>89</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ins w:id="69" w:author="Christoffer Vissing" w:date="2025-09-11T10:11:00Z" w16du:dateUtc="2025-09-11T08:11:00Z">
        <w:r w:rsidR="00326352">
          <w:rPr>
            <w:rFonts w:ascii="Roboto" w:hAnsi="Roboto"/>
            <w:sz w:val="22"/>
            <w:szCs w:val="22"/>
            <w:lang w:val="en-US"/>
          </w:rPr>
          <w:t>6</w:t>
        </w:r>
      </w:ins>
      <w:del w:id="70" w:author="Christoffer Vissing" w:date="2025-09-11T10:11:00Z" w16du:dateUtc="2025-09-11T08:11:00Z">
        <w:r w:rsidR="008229ED" w:rsidDel="00326352">
          <w:rPr>
            <w:rFonts w:ascii="Roboto" w:hAnsi="Roboto"/>
            <w:sz w:val="22"/>
            <w:szCs w:val="22"/>
            <w:lang w:val="en-US"/>
          </w:rPr>
          <w:delText>4</w:delText>
        </w:r>
      </w:del>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w:t>
      </w:r>
      <w:del w:id="71" w:author="Christoffer Vissing" w:date="2025-09-11T10:11:00Z" w16du:dateUtc="2025-09-11T08:11:00Z">
        <w:r w:rsidR="008229ED" w:rsidDel="00326352">
          <w:rPr>
            <w:rFonts w:ascii="Roboto" w:hAnsi="Roboto"/>
            <w:sz w:val="22"/>
            <w:szCs w:val="22"/>
            <w:lang w:val="en-US"/>
          </w:rPr>
          <w:delText>7</w:delText>
        </w:r>
      </w:del>
      <w:ins w:id="72" w:author="Christoffer Vissing" w:date="2025-09-11T10:11:00Z" w16du:dateUtc="2025-09-11T08:11:00Z">
        <w:r w:rsidR="00326352">
          <w:rPr>
            <w:rFonts w:ascii="Roboto" w:hAnsi="Roboto"/>
            <w:sz w:val="22"/>
            <w:szCs w:val="22"/>
            <w:lang w:val="en-US"/>
          </w:rPr>
          <w:t>3</w:t>
        </w:r>
      </w:ins>
      <w:r w:rsidR="00461927" w:rsidRPr="003A41F5">
        <w:rPr>
          <w:rFonts w:ascii="Roboto" w:hAnsi="Roboto"/>
          <w:sz w:val="22"/>
          <w:szCs w:val="22"/>
          <w:lang w:val="en-US"/>
        </w:rPr>
        <w:t xml:space="preserve"> [CI: 2.</w:t>
      </w:r>
      <w:ins w:id="73" w:author="Christoffer Vissing" w:date="2025-09-11T10:11:00Z" w16du:dateUtc="2025-09-11T08:11:00Z">
        <w:r w:rsidR="00326352">
          <w:rPr>
            <w:rFonts w:ascii="Roboto" w:hAnsi="Roboto"/>
            <w:sz w:val="22"/>
            <w:szCs w:val="22"/>
            <w:lang w:val="en-US"/>
          </w:rPr>
          <w:t>36</w:t>
        </w:r>
      </w:ins>
      <w:del w:id="74" w:author="Christoffer Vissing" w:date="2025-09-11T10:11:00Z" w16du:dateUtc="2025-09-11T08:11:00Z">
        <w:r w:rsidR="00E44A75" w:rsidDel="00326352">
          <w:rPr>
            <w:rFonts w:ascii="Roboto" w:hAnsi="Roboto"/>
            <w:sz w:val="22"/>
            <w:szCs w:val="22"/>
            <w:lang w:val="en-US"/>
          </w:rPr>
          <w:delText>4</w:delText>
        </w:r>
        <w:r w:rsidR="008229ED" w:rsidDel="00326352">
          <w:rPr>
            <w:rFonts w:ascii="Roboto" w:hAnsi="Roboto"/>
            <w:sz w:val="22"/>
            <w:szCs w:val="22"/>
            <w:lang w:val="en-US"/>
          </w:rPr>
          <w:delText>0</w:delText>
        </w:r>
      </w:del>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ins w:id="75" w:author="Christoffer Vissing" w:date="2025-09-11T10:11:00Z" w16du:dateUtc="2025-09-11T08:11:00Z">
        <w:r w:rsidR="00326352">
          <w:rPr>
            <w:rFonts w:ascii="Roboto" w:hAnsi="Roboto"/>
            <w:sz w:val="22"/>
            <w:szCs w:val="22"/>
            <w:lang w:val="en-US"/>
          </w:rPr>
          <w:t>87</w:t>
        </w:r>
      </w:ins>
      <w:del w:id="76" w:author="Christoffer Vissing" w:date="2025-09-11T10:11:00Z" w16du:dateUtc="2025-09-11T08:11:00Z">
        <w:r w:rsidR="008229ED" w:rsidDel="00326352">
          <w:rPr>
            <w:rFonts w:ascii="Roboto" w:hAnsi="Roboto"/>
            <w:sz w:val="22"/>
            <w:szCs w:val="22"/>
            <w:lang w:val="en-US"/>
          </w:rPr>
          <w:delText>94</w:delText>
        </w:r>
      </w:del>
      <w:r w:rsidR="00461927" w:rsidRPr="003A41F5">
        <w:rPr>
          <w:rFonts w:ascii="Roboto" w:hAnsi="Roboto"/>
          <w:sz w:val="22"/>
          <w:szCs w:val="22"/>
          <w:lang w:val="en-US"/>
        </w:rPr>
        <w:t xml:space="preserve"> [CI: 1.</w:t>
      </w:r>
      <w:ins w:id="77" w:author="Christoffer Vissing" w:date="2025-09-11T10:11:00Z" w16du:dateUtc="2025-09-11T08:11:00Z">
        <w:r w:rsidR="00326352">
          <w:rPr>
            <w:rFonts w:ascii="Roboto" w:hAnsi="Roboto"/>
            <w:sz w:val="22"/>
            <w:szCs w:val="22"/>
            <w:lang w:val="en-US"/>
          </w:rPr>
          <w:t>36</w:t>
        </w:r>
      </w:ins>
      <w:del w:id="78" w:author="Christoffer Vissing" w:date="2025-09-11T10:11:00Z" w16du:dateUtc="2025-09-11T08:11:00Z">
        <w:r w:rsidR="008229ED" w:rsidDel="00326352">
          <w:rPr>
            <w:rFonts w:ascii="Roboto" w:hAnsi="Roboto"/>
            <w:sz w:val="22"/>
            <w:szCs w:val="22"/>
            <w:lang w:val="en-US"/>
          </w:rPr>
          <w:delText>42</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79" w:author="Christoffer Vissing" w:date="2025-09-11T10:12:00Z" w16du:dateUtc="2025-09-11T08:12:00Z">
        <w:r w:rsidR="00326352">
          <w:rPr>
            <w:rFonts w:ascii="Roboto" w:hAnsi="Roboto"/>
            <w:sz w:val="22"/>
            <w:szCs w:val="22"/>
            <w:lang w:val="en-US"/>
          </w:rPr>
          <w:t>5</w:t>
        </w:r>
      </w:ins>
      <w:del w:id="80" w:author="Christoffer Vissing" w:date="2025-09-11T10:12:00Z" w16du:dateUtc="2025-09-11T08:12:00Z">
        <w:r w:rsidR="008229ED" w:rsidDel="00326352">
          <w:rPr>
            <w:rFonts w:ascii="Roboto" w:hAnsi="Roboto"/>
            <w:sz w:val="22"/>
            <w:szCs w:val="22"/>
            <w:lang w:val="en-US"/>
          </w:rPr>
          <w:delText>6</w:delText>
        </w:r>
      </w:del>
      <w:r w:rsidR="008229ED">
        <w:rPr>
          <w:rFonts w:ascii="Roboto" w:hAnsi="Roboto"/>
          <w:sz w:val="22"/>
          <w:szCs w:val="22"/>
          <w:lang w:val="en-US"/>
        </w:rPr>
        <w:t>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del w:id="81" w:author="Christoffer Vissing" w:date="2025-09-11T10:12:00Z" w16du:dateUtc="2025-09-11T08:12:00Z">
        <w:r w:rsidR="008229ED" w:rsidDel="00326352">
          <w:rPr>
            <w:rFonts w:ascii="Roboto" w:hAnsi="Roboto"/>
            <w:sz w:val="22"/>
            <w:szCs w:val="22"/>
            <w:lang w:val="en-US"/>
          </w:rPr>
          <w:delText>2</w:delText>
        </w:r>
      </w:del>
      <w:ins w:id="82" w:author="Christoffer Vissing" w:date="2025-09-11T10:12:00Z" w16du:dateUtc="2025-09-11T08:12:00Z">
        <w:r w:rsidR="00326352">
          <w:rPr>
            <w:rFonts w:ascii="Roboto" w:hAnsi="Roboto"/>
            <w:sz w:val="22"/>
            <w:szCs w:val="22"/>
            <w:lang w:val="en-US"/>
          </w:rPr>
          <w:t>1</w:t>
        </w:r>
      </w:ins>
      <w:r w:rsidR="00461927" w:rsidRPr="00431AEB">
        <w:rPr>
          <w:rFonts w:ascii="Roboto" w:hAnsi="Roboto"/>
          <w:sz w:val="22"/>
          <w:szCs w:val="22"/>
          <w:lang w:val="en-US"/>
        </w:rPr>
        <w:t>.</w:t>
      </w:r>
      <w:ins w:id="83" w:author="Christoffer Vissing" w:date="2025-09-11T10:12:00Z" w16du:dateUtc="2025-09-11T08:12:00Z">
        <w:r w:rsidR="00326352">
          <w:rPr>
            <w:rFonts w:ascii="Roboto" w:hAnsi="Roboto"/>
            <w:sz w:val="22"/>
            <w:szCs w:val="22"/>
            <w:lang w:val="en-US"/>
          </w:rPr>
          <w:t>94</w:t>
        </w:r>
      </w:ins>
      <w:del w:id="84" w:author="Christoffer Vissing" w:date="2025-09-11T10:12:00Z" w16du:dateUtc="2025-09-11T08:12:00Z">
        <w:r w:rsidR="008229ED" w:rsidDel="00326352">
          <w:rPr>
            <w:rFonts w:ascii="Roboto" w:hAnsi="Roboto"/>
            <w:sz w:val="22"/>
            <w:szCs w:val="22"/>
            <w:lang w:val="en-US"/>
          </w:rPr>
          <w:delText>03</w:delText>
        </w:r>
      </w:del>
      <w:r w:rsidR="00461927" w:rsidRPr="003A41F5">
        <w:rPr>
          <w:rFonts w:ascii="Roboto" w:hAnsi="Roboto"/>
          <w:sz w:val="22"/>
          <w:szCs w:val="22"/>
          <w:lang w:val="en-US"/>
        </w:rPr>
        <w:t xml:space="preserve"> [CI: 1.</w:t>
      </w:r>
      <w:ins w:id="85" w:author="Christoffer Vissing" w:date="2025-09-11T10:12:00Z" w16du:dateUtc="2025-09-11T08:12:00Z">
        <w:r w:rsidR="00326352">
          <w:rPr>
            <w:rFonts w:ascii="Roboto" w:hAnsi="Roboto"/>
            <w:sz w:val="22"/>
            <w:szCs w:val="22"/>
            <w:lang w:val="en-US"/>
          </w:rPr>
          <w:t>64</w:t>
        </w:r>
      </w:ins>
      <w:del w:id="86" w:author="Christoffer Vissing" w:date="2025-09-11T10:12:00Z" w16du:dateUtc="2025-09-11T08:12:00Z">
        <w:r w:rsidR="008229ED" w:rsidDel="00326352">
          <w:rPr>
            <w:rFonts w:ascii="Roboto" w:hAnsi="Roboto"/>
            <w:sz w:val="22"/>
            <w:szCs w:val="22"/>
            <w:lang w:val="en-US"/>
          </w:rPr>
          <w:delText>72</w:delText>
        </w:r>
      </w:del>
      <w:r w:rsidR="00461927" w:rsidRPr="003A41F5">
        <w:rPr>
          <w:rFonts w:ascii="Roboto" w:hAnsi="Roboto"/>
          <w:sz w:val="22"/>
          <w:szCs w:val="22"/>
          <w:lang w:val="en-US"/>
        </w:rPr>
        <w:t>-2.</w:t>
      </w:r>
      <w:del w:id="87" w:author="Christoffer Vissing" w:date="2025-09-11T10:12:00Z" w16du:dateUtc="2025-09-11T08:12:00Z">
        <w:r w:rsidR="008229ED" w:rsidDel="00326352">
          <w:rPr>
            <w:rFonts w:ascii="Roboto" w:hAnsi="Roboto"/>
            <w:sz w:val="22"/>
            <w:szCs w:val="22"/>
            <w:lang w:val="en-US"/>
          </w:rPr>
          <w:delText>4</w:delText>
        </w:r>
      </w:del>
      <w:ins w:id="88" w:author="Christoffer Vissing" w:date="2025-09-11T10:12:00Z" w16du:dateUtc="2025-09-11T08:12:00Z">
        <w:r w:rsidR="00326352">
          <w:rPr>
            <w:rFonts w:ascii="Roboto" w:hAnsi="Roboto"/>
            <w:sz w:val="22"/>
            <w:szCs w:val="22"/>
            <w:lang w:val="en-US"/>
          </w:rPr>
          <w:t>3</w:t>
        </w:r>
      </w:ins>
      <w:r w:rsidR="008229ED">
        <w:rPr>
          <w:rFonts w:ascii="Roboto" w:hAnsi="Roboto"/>
          <w:sz w:val="22"/>
          <w:szCs w:val="22"/>
          <w:lang w:val="en-US"/>
        </w:rPr>
        <w:t>1</w:t>
      </w:r>
      <w:r w:rsidR="00461927" w:rsidRPr="00431AEB">
        <w:rPr>
          <w:rFonts w:ascii="Roboto" w:hAnsi="Roboto"/>
          <w:sz w:val="22"/>
          <w:szCs w:val="22"/>
          <w:lang w:val="en-US"/>
        </w:rPr>
        <w:t xml:space="preserve">]). </w:t>
      </w:r>
      <w:r w:rsidR="00E169B6">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del w:id="89" w:author="Christoffer Vissing" w:date="2025-09-11T10:12:00Z" w16du:dateUtc="2025-09-11T08:12:00Z">
        <w:r w:rsidR="00E44A75" w:rsidDel="00326352">
          <w:rPr>
            <w:rFonts w:ascii="Roboto" w:hAnsi="Roboto"/>
            <w:sz w:val="22"/>
            <w:szCs w:val="22"/>
            <w:lang w:val="en-US"/>
          </w:rPr>
          <w:delText>4</w:delText>
        </w:r>
      </w:del>
      <w:ins w:id="90" w:author="Christoffer Vissing" w:date="2025-09-11T10:12:00Z" w16du:dateUtc="2025-09-11T08:12:00Z">
        <w:r w:rsidR="00326352">
          <w:rPr>
            <w:rFonts w:ascii="Roboto" w:hAnsi="Roboto"/>
            <w:sz w:val="22"/>
            <w:szCs w:val="22"/>
            <w:lang w:val="en-US"/>
          </w:rPr>
          <w:t>3</w:t>
        </w:r>
      </w:ins>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w:t>
      </w:r>
      <w:del w:id="91" w:author="Christoffer Vissing" w:date="2025-09-11T10:12:00Z" w16du:dateUtc="2025-09-11T08:12:00Z">
        <w:r w:rsidR="008229ED" w:rsidDel="00326352">
          <w:rPr>
            <w:rFonts w:ascii="Roboto" w:hAnsi="Roboto"/>
            <w:sz w:val="22"/>
            <w:szCs w:val="22"/>
            <w:lang w:val="en-US"/>
          </w:rPr>
          <w:delText>3</w:delText>
        </w:r>
      </w:del>
      <w:ins w:id="92" w:author="Christoffer Vissing" w:date="2025-09-11T10:12:00Z" w16du:dateUtc="2025-09-11T08:12:00Z">
        <w:r w:rsidR="00326352">
          <w:rPr>
            <w:rFonts w:ascii="Roboto" w:hAnsi="Roboto"/>
            <w:sz w:val="22"/>
            <w:szCs w:val="22"/>
            <w:lang w:val="en-US"/>
          </w:rPr>
          <w:t>4</w:t>
        </w:r>
      </w:ins>
      <w:r w:rsidR="00E27B32" w:rsidRPr="00431AEB">
        <w:rPr>
          <w:rFonts w:ascii="Roboto" w:hAnsi="Roboto"/>
          <w:sz w:val="22"/>
          <w:szCs w:val="22"/>
          <w:lang w:val="en-US"/>
        </w:rPr>
        <w:t>-5.</w:t>
      </w:r>
      <w:del w:id="93" w:author="Christoffer Vissing" w:date="2025-09-11T10:12:00Z" w16du:dateUtc="2025-09-11T08:12:00Z">
        <w:r w:rsidR="008229ED" w:rsidDel="00326352">
          <w:rPr>
            <w:rFonts w:ascii="Roboto" w:hAnsi="Roboto"/>
            <w:sz w:val="22"/>
            <w:szCs w:val="22"/>
            <w:lang w:val="en-US"/>
          </w:rPr>
          <w:delText>6</w:delText>
        </w:r>
      </w:del>
      <w:ins w:id="94" w:author="Christoffer Vissing" w:date="2025-09-11T10:12:00Z" w16du:dateUtc="2025-09-11T08:12:00Z">
        <w:r w:rsidR="00326352">
          <w:rPr>
            <w:rFonts w:ascii="Roboto" w:hAnsi="Roboto"/>
            <w:sz w:val="22"/>
            <w:szCs w:val="22"/>
            <w:lang w:val="en-US"/>
          </w:rPr>
          <w:t>7</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95" w:author="Christoffer Vissing" w:date="2025-09-11T10:13:00Z" w16du:dateUtc="2025-09-11T08:13:00Z">
        <w:r w:rsidR="00326352">
          <w:rPr>
            <w:rFonts w:ascii="Roboto" w:hAnsi="Roboto"/>
            <w:sz w:val="22"/>
            <w:szCs w:val="22"/>
            <w:lang w:val="en-US"/>
          </w:rPr>
          <w:t>7</w:t>
        </w:r>
      </w:ins>
      <w:del w:id="96" w:author="Christoffer Vissing" w:date="2025-09-11T10:13:00Z" w16du:dateUtc="2025-09-11T08:13:00Z">
        <w:r w:rsidR="008229ED" w:rsidDel="00326352">
          <w:rPr>
            <w:rFonts w:ascii="Roboto" w:hAnsi="Roboto"/>
            <w:sz w:val="22"/>
            <w:szCs w:val="22"/>
            <w:lang w:val="en-US"/>
          </w:rPr>
          <w:delText>4</w:delText>
        </w:r>
      </w:del>
      <w:r w:rsidR="00E27B32" w:rsidRPr="00431AEB">
        <w:rPr>
          <w:rFonts w:ascii="Roboto" w:hAnsi="Roboto"/>
          <w:sz w:val="22"/>
          <w:szCs w:val="22"/>
          <w:lang w:val="en-US"/>
        </w:rPr>
        <w:t xml:space="preserve"> [CI: 2</w:t>
      </w:r>
      <w:ins w:id="97" w:author="Christoffer Vissing" w:date="2025-09-11T10:13:00Z" w16du:dateUtc="2025-09-11T08:13:00Z">
        <w:r w:rsidR="00326352">
          <w:rPr>
            <w:rFonts w:ascii="Roboto" w:hAnsi="Roboto"/>
            <w:sz w:val="22"/>
            <w:szCs w:val="22"/>
            <w:lang w:val="en-US"/>
          </w:rPr>
          <w:t>5</w:t>
        </w:r>
      </w:ins>
      <w:del w:id="98" w:author="Christoffer Vissing" w:date="2025-09-11T10:13:00Z" w16du:dateUtc="2025-09-11T08:13:00Z">
        <w:r w:rsidR="008229ED" w:rsidDel="00326352">
          <w:rPr>
            <w:rFonts w:ascii="Roboto" w:hAnsi="Roboto"/>
            <w:sz w:val="22"/>
            <w:szCs w:val="22"/>
            <w:lang w:val="en-US"/>
          </w:rPr>
          <w:delText>3</w:delText>
        </w:r>
      </w:del>
      <w:r w:rsidR="00E27B32" w:rsidRPr="00431AEB">
        <w:rPr>
          <w:rFonts w:ascii="Roboto" w:hAnsi="Roboto"/>
          <w:sz w:val="22"/>
          <w:szCs w:val="22"/>
          <w:lang w:val="en-US"/>
        </w:rPr>
        <w:t>-5</w:t>
      </w:r>
      <w:del w:id="99" w:author="Christoffer Vissing" w:date="2025-09-11T10:13:00Z" w16du:dateUtc="2025-09-11T08:13:00Z">
        <w:r w:rsidR="008229ED" w:rsidDel="00326352">
          <w:rPr>
            <w:rFonts w:ascii="Roboto" w:hAnsi="Roboto"/>
            <w:sz w:val="22"/>
            <w:szCs w:val="22"/>
            <w:lang w:val="en-US"/>
          </w:rPr>
          <w:delText>2</w:delText>
        </w:r>
      </w:del>
      <w:ins w:id="100" w:author="Christoffer Vissing" w:date="2025-09-11T10:13:00Z" w16du:dateUtc="2025-09-11T08:13:00Z">
        <w:r w:rsidR="00326352">
          <w:rPr>
            <w:rFonts w:ascii="Roboto" w:hAnsi="Roboto"/>
            <w:sz w:val="22"/>
            <w:szCs w:val="22"/>
            <w:lang w:val="en-US"/>
          </w:rPr>
          <w:t>7</w:t>
        </w:r>
      </w:ins>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del w:id="101" w:author="Christoffer Vissing" w:date="2025-09-11T10:13:00Z" w16du:dateUtc="2025-09-11T08:13:00Z">
        <w:r w:rsidR="008229ED" w:rsidDel="00326352">
          <w:rPr>
            <w:rFonts w:ascii="Roboto" w:hAnsi="Roboto"/>
            <w:sz w:val="22"/>
            <w:szCs w:val="22"/>
            <w:lang w:val="en-US"/>
          </w:rPr>
          <w:delText>97</w:delText>
        </w:r>
      </w:del>
      <w:ins w:id="102" w:author="Christoffer Vissing" w:date="2025-09-11T10:13:00Z" w16du:dateUtc="2025-09-11T08:13:00Z">
        <w:r w:rsidR="00326352">
          <w:rPr>
            <w:rFonts w:ascii="Roboto" w:hAnsi="Roboto"/>
            <w:sz w:val="22"/>
            <w:szCs w:val="22"/>
            <w:lang w:val="en-US"/>
          </w:rPr>
          <w:t>80</w:t>
        </w:r>
      </w:ins>
      <w:r w:rsidR="00E27B32" w:rsidRPr="00431AEB">
        <w:rPr>
          <w:rFonts w:ascii="Roboto" w:hAnsi="Roboto"/>
          <w:sz w:val="22"/>
          <w:szCs w:val="22"/>
          <w:lang w:val="en-US"/>
        </w:rPr>
        <w:t xml:space="preserve"> [CI 3.</w:t>
      </w:r>
      <w:ins w:id="103" w:author="Christoffer Vissing" w:date="2025-09-11T10:13:00Z" w16du:dateUtc="2025-09-11T08:13:00Z">
        <w:r w:rsidR="00326352">
          <w:rPr>
            <w:rFonts w:ascii="Roboto" w:hAnsi="Roboto"/>
            <w:sz w:val="22"/>
            <w:szCs w:val="22"/>
            <w:lang w:val="en-US"/>
          </w:rPr>
          <w:t>11</w:t>
        </w:r>
      </w:ins>
      <w:del w:id="104" w:author="Christoffer Vissing" w:date="2025-09-11T10:13:00Z" w16du:dateUtc="2025-09-11T08:13:00Z">
        <w:r w:rsidR="008229ED" w:rsidDel="00326352">
          <w:rPr>
            <w:rFonts w:ascii="Roboto" w:hAnsi="Roboto"/>
            <w:sz w:val="22"/>
            <w:szCs w:val="22"/>
            <w:lang w:val="en-US"/>
          </w:rPr>
          <w:delText>2</w:delText>
        </w:r>
        <w:r w:rsidR="00E44A75" w:rsidDel="00326352">
          <w:rPr>
            <w:rFonts w:ascii="Roboto" w:hAnsi="Roboto"/>
            <w:sz w:val="22"/>
            <w:szCs w:val="22"/>
            <w:lang w:val="en-US"/>
          </w:rPr>
          <w:delText>6</w:delText>
        </w:r>
      </w:del>
      <w:r w:rsidR="00E27B32" w:rsidRPr="003A41F5">
        <w:rPr>
          <w:rFonts w:ascii="Roboto" w:hAnsi="Roboto"/>
          <w:sz w:val="22"/>
          <w:szCs w:val="22"/>
          <w:lang w:val="en-US"/>
        </w:rPr>
        <w:t>-4.</w:t>
      </w:r>
      <w:del w:id="105" w:author="Christoffer Vissing" w:date="2025-09-11T10:13:00Z" w16du:dateUtc="2025-09-11T08:13:00Z">
        <w:r w:rsidR="008229ED" w:rsidDel="00326352">
          <w:rPr>
            <w:rFonts w:ascii="Roboto" w:hAnsi="Roboto"/>
            <w:sz w:val="22"/>
            <w:szCs w:val="22"/>
            <w:lang w:val="en-US"/>
          </w:rPr>
          <w:delText>8</w:delText>
        </w:r>
      </w:del>
      <w:ins w:id="106" w:author="Christoffer Vissing" w:date="2025-09-11T10:13:00Z" w16du:dateUtc="2025-09-11T08:13:00Z">
        <w:r w:rsidR="00326352">
          <w:rPr>
            <w:rFonts w:ascii="Roboto" w:hAnsi="Roboto"/>
            <w:sz w:val="22"/>
            <w:szCs w:val="22"/>
            <w:lang w:val="en-US"/>
          </w:rPr>
          <w:t>6</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ins w:id="107" w:author="Christoffer Vissing" w:date="2025-09-03T12:28:00Z" w16du:dateUtc="2025-09-03T10:28:00Z">
        <w:r w:rsidR="00946EE4">
          <w:rPr>
            <w:rFonts w:ascii="Roboto" w:hAnsi="Roboto"/>
            <w:sz w:val="22"/>
            <w:szCs w:val="22"/>
            <w:lang w:val="en-US"/>
          </w:rPr>
          <w:t xml:space="preserve"> </w:t>
        </w:r>
      </w:ins>
    </w:p>
    <w:p w14:paraId="3B41CC17" w14:textId="4FF29D56"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E0371F">
        <w:rPr>
          <w:rFonts w:ascii="Roboto" w:hAnsi="Roboto"/>
          <w:b/>
          <w:bCs/>
          <w:sz w:val="22"/>
          <w:szCs w:val="22"/>
          <w:lang w:val="en-US"/>
        </w:rPr>
        <w:t>6</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ins w:id="108" w:author="Christoffer Vissing" w:date="2025-09-11T14:25:00Z" w16du:dateUtc="2025-09-11T12:25:00Z">
        <w:r w:rsidR="00D13ACD">
          <w:rPr>
            <w:rFonts w:ascii="Roboto" w:hAnsi="Roboto"/>
            <w:sz w:val="22"/>
            <w:szCs w:val="22"/>
            <w:lang w:val="en-US"/>
          </w:rPr>
          <w:t>. T</w:t>
        </w:r>
      </w:ins>
      <w:ins w:id="109" w:author="Christoffer Vissing" w:date="2025-09-11T14:20:00Z" w16du:dateUtc="2025-09-11T12:20:00Z">
        <w:r w:rsidR="00243FCC">
          <w:rPr>
            <w:rFonts w:ascii="Roboto" w:hAnsi="Roboto"/>
            <w:sz w:val="22"/>
            <w:szCs w:val="22"/>
            <w:lang w:val="en-US"/>
          </w:rPr>
          <w:t xml:space="preserve">ested interaction terms with </w:t>
        </w:r>
      </w:ins>
      <w:ins w:id="110" w:author="Christoffer Vissing" w:date="2025-09-11T14:21:00Z" w16du:dateUtc="2025-09-11T12:21:00Z">
        <w:r w:rsidR="00243FCC">
          <w:rPr>
            <w:rFonts w:ascii="Roboto" w:hAnsi="Roboto"/>
            <w:sz w:val="22"/>
            <w:szCs w:val="22"/>
            <w:lang w:val="en-US"/>
          </w:rPr>
          <w:t xml:space="preserve">non-significant results are shown in </w:t>
        </w:r>
        <w:r w:rsidR="00243FCC" w:rsidRPr="00243FCC">
          <w:rPr>
            <w:rFonts w:ascii="Roboto" w:hAnsi="Roboto"/>
            <w:b/>
            <w:bCs/>
            <w:sz w:val="22"/>
            <w:szCs w:val="22"/>
            <w:lang w:val="en-US"/>
            <w:rPrChange w:id="111" w:author="Christoffer Vissing" w:date="2025-09-11T14:21:00Z" w16du:dateUtc="2025-09-11T12:21:00Z">
              <w:rPr>
                <w:rFonts w:ascii="Roboto" w:hAnsi="Roboto"/>
                <w:sz w:val="22"/>
                <w:szCs w:val="22"/>
                <w:lang w:val="en-US"/>
              </w:rPr>
            </w:rPrChange>
          </w:rPr>
          <w:t>Supplementary table S1</w:t>
        </w:r>
      </w:ins>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w:t>
      </w:r>
      <w:r w:rsidR="003C33E1" w:rsidRPr="003C33E1">
        <w:rPr>
          <w:rFonts w:ascii="Roboto" w:hAnsi="Roboto"/>
          <w:sz w:val="22"/>
          <w:szCs w:val="22"/>
          <w:lang w:val="en-US"/>
        </w:rPr>
        <w:lastRenderedPageBreak/>
        <w:t xml:space="preserve">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r w:rsidR="003B3617">
        <w:rPr>
          <w:rFonts w:ascii="Roboto" w:hAnsi="Roboto"/>
          <w:sz w:val="22"/>
          <w:szCs w:val="22"/>
          <w:lang w:val="en-US"/>
        </w:rPr>
        <w:t>versus</w:t>
      </w:r>
      <w:r w:rsidR="003C33E1" w:rsidRPr="003C33E1">
        <w:rPr>
          <w:rFonts w:ascii="Roboto" w:hAnsi="Roboto"/>
          <w:sz w:val="22"/>
          <w:szCs w:val="22"/>
          <w:lang w:val="en-US"/>
        </w:rPr>
        <w:t xml:space="preserve"> non-</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4A1863">
        <w:rPr>
          <w:rFonts w:ascii="Roboto" w:hAnsi="Roboto"/>
          <w:sz w:val="22"/>
          <w:szCs w:val="22"/>
          <w:lang w:val="en-US"/>
        </w:rPr>
        <w:t xml:space="preserve"> compared with non-</w:t>
      </w:r>
      <w:proofErr w:type="spellStart"/>
      <w:r w:rsidR="004A1863">
        <w:rPr>
          <w:rFonts w:ascii="Roboto" w:hAnsi="Roboto"/>
          <w:sz w:val="22"/>
          <w:szCs w:val="22"/>
          <w:lang w:val="en-US"/>
        </w:rPr>
        <w:t>sarcomeric</w:t>
      </w:r>
      <w:proofErr w:type="spellEnd"/>
      <w:r w:rsidR="004A1863">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rFonts w:ascii="Roboto" w:hAnsi="Roboto"/>
          <w:b/>
          <w:bCs/>
          <w:sz w:val="22"/>
          <w:szCs w:val="22"/>
          <w:lang w:val="en-US"/>
        </w:rPr>
      </w:pPr>
    </w:p>
    <w:p w14:paraId="3C3CD81C" w14:textId="77777777" w:rsidR="0046574A" w:rsidRDefault="0046574A" w:rsidP="001D711A">
      <w:pPr>
        <w:spacing w:line="480" w:lineRule="auto"/>
        <w:rPr>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B7409A">
        <w:rPr>
          <w:rFonts w:ascii="Roboto" w:hAnsi="Roboto"/>
          <w:sz w:val="22"/>
          <w:vertAlign w:val="superscript"/>
          <w:lang w:val="en-US"/>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B7409A">
        <w:rPr>
          <w:rFonts w:ascii="Roboto" w:hAnsi="Roboto"/>
          <w:sz w:val="22"/>
          <w:vertAlign w:val="superscript"/>
          <w:lang w:val="en-US"/>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w:t>
      </w:r>
      <w:r w:rsidR="00602B0C">
        <w:rPr>
          <w:rFonts w:ascii="Roboto" w:hAnsi="Roboto"/>
          <w:sz w:val="22"/>
          <w:szCs w:val="22"/>
          <w:lang w:val="en-US"/>
        </w:rPr>
        <w:lastRenderedPageBreak/>
        <w:t>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B7409A">
        <w:rPr>
          <w:rFonts w:ascii="Roboto" w:hAnsi="Roboto"/>
          <w:sz w:val="22"/>
          <w:vertAlign w:val="superscript"/>
          <w:lang w:val="en-US"/>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B7409A">
        <w:rPr>
          <w:rFonts w:ascii="Roboto" w:hAnsi="Roboto"/>
          <w:sz w:val="22"/>
          <w:vertAlign w:val="superscript"/>
          <w:lang w:val="en-US"/>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w:t>
      </w:r>
      <w:proofErr w:type="spellStart"/>
      <w:r w:rsidR="004532AC">
        <w:rPr>
          <w:rFonts w:ascii="Roboto" w:hAnsi="Roboto"/>
          <w:sz w:val="22"/>
          <w:szCs w:val="22"/>
          <w:lang w:val="en-US"/>
        </w:rPr>
        <w:t>sarcomeric</w:t>
      </w:r>
      <w:proofErr w:type="spellEnd"/>
      <w:r w:rsidR="004532AC">
        <w:rPr>
          <w:rFonts w:ascii="Roboto" w:hAnsi="Roboto"/>
          <w:sz w:val="22"/>
          <w:szCs w:val="22"/>
          <w:lang w:val="en-US"/>
        </w:rPr>
        <w:t xml:space="preserve">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p>
    <w:p w14:paraId="44922617" w14:textId="7243CE73" w:rsidR="0055147E" w:rsidRPr="000A552B" w:rsidRDefault="00A2067F" w:rsidP="0055147E">
      <w:pPr>
        <w:spacing w:line="480" w:lineRule="auto"/>
        <w:rPr>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w:t>
      </w:r>
      <w:proofErr w:type="spellStart"/>
      <w:r w:rsidR="00805EB6">
        <w:rPr>
          <w:rFonts w:ascii="Roboto" w:hAnsi="Roboto"/>
          <w:sz w:val="22"/>
          <w:szCs w:val="22"/>
          <w:lang w:val="en-US"/>
        </w:rPr>
        <w:t>sarcomeric</w:t>
      </w:r>
      <w:proofErr w:type="spellEnd"/>
      <w:r w:rsidR="00805EB6">
        <w:rPr>
          <w:rFonts w:ascii="Roboto" w:hAnsi="Roboto"/>
          <w:sz w:val="22"/>
          <w:szCs w:val="22"/>
          <w:lang w:val="en-US"/>
        </w:rPr>
        <w:t xml:space="preserve">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BDD9EEF" w14:textId="1173E10B" w:rsidR="0055147E" w:rsidRDefault="005C4292" w:rsidP="0055147E">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A552B">
        <w:rPr>
          <w:rFonts w:ascii="Roboto" w:hAnsi="Roboto"/>
          <w:sz w:val="22"/>
          <w:szCs w:val="22"/>
          <w:lang w:val="en-US"/>
        </w:rPr>
        <w:t xml:space="preserve">. HCM-related mortality </w:t>
      </w:r>
      <w:r w:rsidR="000A552B" w:rsidRPr="00B7409A">
        <w:rPr>
          <w:rFonts w:ascii="Roboto" w:hAnsi="Roboto"/>
          <w:sz w:val="22"/>
          <w:szCs w:val="22"/>
          <w:lang w:val="en-US"/>
        </w:rPr>
        <w:t>diverged from age 45</w:t>
      </w:r>
      <w:r w:rsidR="00344AA0" w:rsidRPr="00B7409A">
        <w:rPr>
          <w:rFonts w:ascii="Roboto" w:hAnsi="Roboto"/>
          <w:sz w:val="22"/>
          <w:szCs w:val="22"/>
          <w:lang w:val="en-US"/>
        </w:rPr>
        <w:t xml:space="preserve"> onward</w:t>
      </w:r>
      <w:r w:rsidR="000A552B" w:rsidRPr="00B7409A">
        <w:rPr>
          <w:rFonts w:ascii="Roboto" w:hAnsi="Roboto"/>
          <w:sz w:val="22"/>
          <w:szCs w:val="22"/>
          <w:lang w:val="en-US"/>
        </w:rPr>
        <w:t>, and a</w:t>
      </w:r>
      <w:r w:rsidR="00441797">
        <w:rPr>
          <w:rFonts w:ascii="Roboto" w:hAnsi="Roboto"/>
          <w:sz w:val="22"/>
          <w:szCs w:val="22"/>
          <w:lang w:val="en-US"/>
        </w:rPr>
        <w:t xml:space="preserve"> three-</w:t>
      </w:r>
      <w:r w:rsidR="000A552B" w:rsidRPr="00B7409A">
        <w:rPr>
          <w:rFonts w:ascii="Roboto" w:hAnsi="Roboto"/>
          <w:sz w:val="22"/>
          <w:szCs w:val="22"/>
          <w:lang w:val="en-US"/>
        </w:rPr>
        <w:t>fold excess mortality was found between ages 46–55</w:t>
      </w:r>
      <w:r w:rsidR="000F6E5D" w:rsidRPr="00DF613E">
        <w:rPr>
          <w:rFonts w:ascii="Roboto" w:hAnsi="Roboto"/>
          <w:sz w:val="22"/>
          <w:szCs w:val="22"/>
          <w:lang w:val="en-US"/>
        </w:rPr>
        <w:t>.</w:t>
      </w:r>
      <w:r w:rsidR="0055147E" w:rsidRPr="0055147E">
        <w:t xml:space="preserve"> </w:t>
      </w:r>
      <w:r w:rsidR="0055147E">
        <w:t>T</w:t>
      </w:r>
      <w:r w:rsidR="0055147E" w:rsidRPr="0055147E">
        <w:rPr>
          <w:rFonts w:ascii="Roboto" w:hAnsi="Roboto"/>
          <w:sz w:val="22"/>
          <w:szCs w:val="22"/>
          <w:lang w:val="en-US"/>
        </w:rPr>
        <w:t>he crude difference in mean lifespan</w:t>
      </w:r>
      <w:r w:rsidR="00441797">
        <w:rPr>
          <w:rFonts w:ascii="Roboto" w:hAnsi="Roboto"/>
          <w:sz w:val="22"/>
          <w:szCs w:val="22"/>
          <w:lang w:val="en-US"/>
        </w:rPr>
        <w:t xml:space="preserve"> of decedents</w:t>
      </w:r>
      <w:r w:rsidR="0055147E" w:rsidRPr="0055147E">
        <w:rPr>
          <w:rFonts w:ascii="Roboto" w:hAnsi="Roboto"/>
          <w:sz w:val="22"/>
          <w:szCs w:val="22"/>
          <w:lang w:val="en-US"/>
        </w:rPr>
        <w:t xml:space="preserve"> between the groups was 7.8 years. In </w:t>
      </w:r>
      <w:r w:rsidR="00441797">
        <w:rPr>
          <w:rFonts w:ascii="Roboto" w:hAnsi="Roboto"/>
          <w:sz w:val="22"/>
          <w:szCs w:val="22"/>
          <w:lang w:val="en-US"/>
        </w:rPr>
        <w:t xml:space="preserve">model-based </w:t>
      </w:r>
      <w:r w:rsidR="0055147E" w:rsidRPr="0055147E">
        <w:rPr>
          <w:rFonts w:ascii="Roboto" w:hAnsi="Roboto"/>
          <w:sz w:val="22"/>
          <w:szCs w:val="22"/>
          <w:lang w:val="en-US"/>
        </w:rPr>
        <w:t xml:space="preserve">age-specific survival analysis </w:t>
      </w:r>
      <w:r w:rsidR="00B7409A">
        <w:rPr>
          <w:rFonts w:ascii="Roboto" w:hAnsi="Roboto"/>
          <w:sz w:val="22"/>
          <w:szCs w:val="22"/>
          <w:lang w:val="en-US"/>
        </w:rPr>
        <w:t xml:space="preserve">accounting for censoring, delayed </w:t>
      </w:r>
      <w:r w:rsidR="00B7409A">
        <w:rPr>
          <w:rFonts w:ascii="Roboto" w:hAnsi="Roboto"/>
          <w:sz w:val="22"/>
          <w:szCs w:val="22"/>
          <w:lang w:val="en-US"/>
        </w:rPr>
        <w:lastRenderedPageBreak/>
        <w:t>study entry and correcting for survivor effects</w:t>
      </w:r>
      <w:r w:rsidR="0055147E" w:rsidRPr="0055147E">
        <w:rPr>
          <w:rFonts w:ascii="Roboto" w:hAnsi="Roboto"/>
          <w:sz w:val="22"/>
          <w:szCs w:val="22"/>
          <w:lang w:val="en-US"/>
        </w:rPr>
        <w:t xml:space="preserv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w:t>
      </w:r>
      <w:r w:rsidR="00441797">
        <w:rPr>
          <w:rFonts w:ascii="Roboto" w:hAnsi="Roboto"/>
          <w:sz w:val="22"/>
          <w:szCs w:val="22"/>
          <w:lang w:val="en-US"/>
        </w:rPr>
        <w:t xml:space="preserve">average number </w:t>
      </w:r>
      <w:r w:rsidR="0055147E" w:rsidRPr="0055147E">
        <w:rPr>
          <w:rFonts w:ascii="Roboto" w:hAnsi="Roboto"/>
          <w:sz w:val="22"/>
          <w:szCs w:val="22"/>
          <w:lang w:val="en-US"/>
        </w:rPr>
        <w:t>of life-years</w:t>
      </w:r>
      <w:r w:rsidR="00441797">
        <w:rPr>
          <w:rFonts w:ascii="Roboto" w:hAnsi="Roboto"/>
          <w:sz w:val="22"/>
          <w:szCs w:val="22"/>
          <w:lang w:val="en-US"/>
        </w:rPr>
        <w:t xml:space="preserve"> lost</w:t>
      </w:r>
      <w:r w:rsidR="0055147E" w:rsidRPr="0055147E">
        <w:rPr>
          <w:rFonts w:ascii="Roboto" w:hAnsi="Roboto"/>
          <w:sz w:val="22"/>
          <w:szCs w:val="22"/>
          <w:lang w:val="en-US"/>
        </w:rPr>
        <w:t xml:space="preserve">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w:t>
      </w:r>
      <w:r w:rsidR="006D62AB">
        <w:rPr>
          <w:rFonts w:ascii="Roboto" w:hAnsi="Roboto"/>
          <w:sz w:val="22"/>
          <w:szCs w:val="22"/>
          <w:lang w:val="en-US"/>
        </w:rPr>
        <w:t xml:space="preserve"> </w:t>
      </w:r>
    </w:p>
    <w:p w14:paraId="3537E5F9" w14:textId="78A62755"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1A1E98">
        <w:rPr>
          <w:rFonts w:ascii="Roboto" w:hAnsi="Roboto"/>
          <w:sz w:val="22"/>
          <w:vertAlign w:val="superscript"/>
          <w:lang w:val="en-US"/>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w:t>
      </w:r>
      <w:proofErr w:type="spellStart"/>
      <w:r w:rsidR="00746483">
        <w:rPr>
          <w:rFonts w:ascii="Roboto" w:hAnsi="Roboto"/>
          <w:sz w:val="22"/>
          <w:szCs w:val="22"/>
          <w:lang w:val="en-US"/>
        </w:rPr>
        <w:t>sarcomeric</w:t>
      </w:r>
      <w:proofErr w:type="spellEnd"/>
      <w:r w:rsidR="00746483">
        <w:rPr>
          <w:rFonts w:ascii="Roboto" w:hAnsi="Roboto"/>
          <w:sz w:val="22"/>
          <w:szCs w:val="22"/>
          <w:lang w:val="en-US"/>
        </w:rPr>
        <w:t xml:space="preserve">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w:t>
      </w:r>
      <w:proofErr w:type="spellStart"/>
      <w:r w:rsidR="00D42B8E">
        <w:rPr>
          <w:rFonts w:ascii="Roboto" w:hAnsi="Roboto"/>
          <w:sz w:val="22"/>
          <w:szCs w:val="22"/>
          <w:lang w:val="en-US"/>
        </w:rPr>
        <w:t>sarcomeric</w:t>
      </w:r>
      <w:proofErr w:type="spellEnd"/>
      <w:r w:rsidR="00D42B8E">
        <w:rPr>
          <w:rFonts w:ascii="Roboto" w:hAnsi="Roboto"/>
          <w:sz w:val="22"/>
          <w:szCs w:val="22"/>
          <w:lang w:val="en-US"/>
        </w:rPr>
        <w:t xml:space="preserve">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lastRenderedPageBreak/>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1A1E98">
        <w:rPr>
          <w:rFonts w:ascii="Roboto" w:hAnsi="Roboto"/>
          <w:sz w:val="22"/>
          <w:vertAlign w:val="superscript"/>
          <w:lang w:val="en-US"/>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1A1E98">
        <w:rPr>
          <w:rFonts w:ascii="Roboto" w:hAnsi="Roboto"/>
          <w:sz w:val="22"/>
          <w:vertAlign w:val="superscript"/>
          <w:lang w:val="en-US"/>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43CFE1F2"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w:t>
      </w:r>
      <w:r w:rsidR="00210BB7">
        <w:rPr>
          <w:rFonts w:ascii="Roboto" w:hAnsi="Roboto"/>
          <w:sz w:val="22"/>
          <w:szCs w:val="22"/>
          <w:lang w:val="en-US"/>
        </w:rPr>
        <w:lastRenderedPageBreak/>
        <w:t>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w:t>
      </w:r>
      <w:proofErr w:type="spellStart"/>
      <w:r w:rsidR="00210BB7">
        <w:rPr>
          <w:rFonts w:ascii="Roboto" w:hAnsi="Roboto"/>
          <w:sz w:val="22"/>
          <w:szCs w:val="22"/>
          <w:lang w:val="en-US"/>
        </w:rPr>
        <w:t>sarcomeric</w:t>
      </w:r>
      <w:proofErr w:type="spellEnd"/>
      <w:r w:rsidR="00210BB7">
        <w:rPr>
          <w:rFonts w:ascii="Roboto" w:hAnsi="Roboto"/>
          <w:sz w:val="22"/>
          <w:szCs w:val="22"/>
          <w:lang w:val="en-US"/>
        </w:rPr>
        <w:t xml:space="preserve">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w:t>
      </w:r>
      <w:proofErr w:type="spellStart"/>
      <w:r w:rsidR="00BB22CD">
        <w:rPr>
          <w:rFonts w:ascii="Roboto" w:hAnsi="Roboto"/>
          <w:sz w:val="22"/>
          <w:szCs w:val="22"/>
          <w:lang w:val="en-US"/>
        </w:rPr>
        <w:t>sarcomeric</w:t>
      </w:r>
      <w:proofErr w:type="spellEnd"/>
      <w:r w:rsidR="00BB22CD">
        <w:rPr>
          <w:rFonts w:ascii="Roboto" w:hAnsi="Roboto"/>
          <w:sz w:val="22"/>
          <w:szCs w:val="22"/>
          <w:lang w:val="en-US"/>
        </w:rPr>
        <w:t xml:space="preserve"> HCM</w:t>
      </w:r>
      <w:r w:rsidR="00210BB7">
        <w:rPr>
          <w:rFonts w:ascii="Roboto" w:hAnsi="Roboto"/>
          <w:sz w:val="22"/>
          <w:szCs w:val="22"/>
          <w:lang w:val="en-US"/>
        </w:rPr>
        <w:t>.</w:t>
      </w:r>
    </w:p>
    <w:p w14:paraId="23FC7FD6" w14:textId="77777777" w:rsidR="007F07C1" w:rsidRPr="001A1E98" w:rsidRDefault="007F07C1">
      <w:pPr>
        <w:rPr>
          <w:lang w:val="en-US"/>
        </w:rPr>
      </w:pPr>
      <w:r w:rsidRPr="001A1E98">
        <w:rPr>
          <w:lang w:val="en-US"/>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1A1E98" w:rsidRDefault="00DB6D77" w:rsidP="000F1D08">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1A1E98">
        <w:rPr>
          <w:rFonts w:ascii="Roboto" w:hAnsi="Roboto"/>
          <w:sz w:val="20"/>
          <w:lang w:val="en-US"/>
        </w:rPr>
        <w:t xml:space="preserve">1. </w:t>
      </w:r>
      <w:r w:rsidR="000F1D08" w:rsidRPr="001A1E98">
        <w:rPr>
          <w:rFonts w:ascii="Roboto" w:hAnsi="Roboto"/>
          <w:sz w:val="20"/>
          <w:lang w:val="en-US"/>
        </w:rPr>
        <w:tab/>
        <w:t>Ho CY, Charron P, Richard P, Girolami F, Van Spaendonck-</w:t>
      </w:r>
      <w:proofErr w:type="spellStart"/>
      <w:r w:rsidR="000F1D08" w:rsidRPr="001A1E98">
        <w:rPr>
          <w:rFonts w:ascii="Roboto" w:hAnsi="Roboto"/>
          <w:sz w:val="20"/>
          <w:lang w:val="en-US"/>
        </w:rPr>
        <w:t>Zwarts</w:t>
      </w:r>
      <w:proofErr w:type="spellEnd"/>
      <w:r w:rsidR="000F1D08" w:rsidRPr="001A1E98">
        <w:rPr>
          <w:rFonts w:ascii="Roboto" w:hAnsi="Roboto"/>
          <w:sz w:val="20"/>
          <w:lang w:val="en-US"/>
        </w:rPr>
        <w:t xml:space="preserve"> KY, Pinto Y. Genetic advances in </w:t>
      </w:r>
      <w:proofErr w:type="spellStart"/>
      <w:r w:rsidR="000F1D08" w:rsidRPr="001A1E98">
        <w:rPr>
          <w:rFonts w:ascii="Roboto" w:hAnsi="Roboto"/>
          <w:sz w:val="20"/>
          <w:lang w:val="en-US"/>
        </w:rPr>
        <w:t>sarcomeric</w:t>
      </w:r>
      <w:proofErr w:type="spellEnd"/>
      <w:r w:rsidR="000F1D08" w:rsidRPr="001A1E98">
        <w:rPr>
          <w:rFonts w:ascii="Roboto" w:hAnsi="Roboto"/>
          <w:sz w:val="20"/>
          <w:lang w:val="en-US"/>
        </w:rPr>
        <w:t xml:space="preserve"> cardiomyopathies: state of the art. </w:t>
      </w:r>
      <w:r w:rsidR="000F1D08" w:rsidRPr="001A1E98">
        <w:rPr>
          <w:rFonts w:ascii="Roboto" w:hAnsi="Roboto"/>
          <w:i/>
          <w:iCs/>
          <w:sz w:val="20"/>
          <w:lang w:val="en-US"/>
        </w:rPr>
        <w:t>Cardiovasc. Res.</w:t>
      </w:r>
      <w:r w:rsidR="000F1D08" w:rsidRPr="001A1E98">
        <w:rPr>
          <w:rFonts w:ascii="Roboto" w:hAnsi="Roboto"/>
          <w:sz w:val="20"/>
          <w:lang w:val="en-US"/>
        </w:rPr>
        <w:t xml:space="preserve"> </w:t>
      </w:r>
      <w:proofErr w:type="gramStart"/>
      <w:r w:rsidR="000F1D08" w:rsidRPr="001A1E98">
        <w:rPr>
          <w:rFonts w:ascii="Roboto" w:hAnsi="Roboto"/>
          <w:sz w:val="20"/>
          <w:lang w:val="en-US"/>
        </w:rPr>
        <w:t>2015;105:397</w:t>
      </w:r>
      <w:proofErr w:type="gramEnd"/>
      <w:r w:rsidR="000F1D08" w:rsidRPr="001A1E98">
        <w:rPr>
          <w:rFonts w:ascii="Roboto" w:hAnsi="Roboto"/>
          <w:sz w:val="20"/>
          <w:lang w:val="en-US"/>
        </w:rPr>
        <w:t xml:space="preserve">–408. </w:t>
      </w:r>
    </w:p>
    <w:p w14:paraId="7B8532E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 </w:t>
      </w:r>
      <w:r w:rsidRPr="001A1E98">
        <w:rPr>
          <w:rFonts w:ascii="Roboto" w:hAnsi="Roboto"/>
          <w:sz w:val="20"/>
          <w:lang w:val="en-US"/>
        </w:rPr>
        <w:tab/>
        <w:t xml:space="preserve">Biddinger KJ, Jurgens SJ, </w:t>
      </w:r>
      <w:proofErr w:type="spellStart"/>
      <w:r w:rsidRPr="001A1E98">
        <w:rPr>
          <w:rFonts w:ascii="Roboto" w:hAnsi="Roboto"/>
          <w:sz w:val="20"/>
          <w:lang w:val="en-US"/>
        </w:rPr>
        <w:t>Maamari</w:t>
      </w:r>
      <w:proofErr w:type="spellEnd"/>
      <w:r w:rsidRPr="001A1E98">
        <w:rPr>
          <w:rFonts w:ascii="Roboto" w:hAnsi="Roboto"/>
          <w:sz w:val="20"/>
          <w:lang w:val="en-US"/>
        </w:rPr>
        <w:t xml:space="preserve"> D, Gaziano L, Choi SH, Morrill VN, Halford JL, Khera AV, Lubitz SA, Ellinor PT, et al. Rare and Common Genetic Variation Underlying the Risk of Hypertrophic Cardiomyopathy in a National Biobank. </w:t>
      </w:r>
      <w:r w:rsidRPr="001A1E98">
        <w:rPr>
          <w:rFonts w:ascii="Roboto" w:hAnsi="Roboto"/>
          <w:i/>
          <w:iCs/>
          <w:sz w:val="20"/>
          <w:lang w:val="en-US"/>
        </w:rPr>
        <w:t xml:space="preserve">JAMA </w:t>
      </w:r>
      <w:proofErr w:type="spellStart"/>
      <w:r w:rsidRPr="001A1E98">
        <w:rPr>
          <w:rFonts w:ascii="Roboto" w:hAnsi="Roboto"/>
          <w:i/>
          <w:iCs/>
          <w:sz w:val="20"/>
          <w:lang w:val="en-US"/>
        </w:rPr>
        <w:t>Cardiol</w:t>
      </w:r>
      <w:proofErr w:type="spellEnd"/>
      <w:r w:rsidRPr="001A1E98">
        <w:rPr>
          <w:rFonts w:ascii="Roboto" w:hAnsi="Roboto"/>
          <w:i/>
          <w:iCs/>
          <w:sz w:val="20"/>
          <w:lang w:val="en-US"/>
        </w:rPr>
        <w:t>.</w:t>
      </w:r>
      <w:r w:rsidRPr="001A1E98">
        <w:rPr>
          <w:rFonts w:ascii="Roboto" w:hAnsi="Roboto"/>
          <w:sz w:val="20"/>
          <w:lang w:val="en-US"/>
        </w:rPr>
        <w:t xml:space="preserve"> </w:t>
      </w:r>
      <w:proofErr w:type="gramStart"/>
      <w:r w:rsidRPr="001A1E98">
        <w:rPr>
          <w:rFonts w:ascii="Roboto" w:hAnsi="Roboto"/>
          <w:sz w:val="20"/>
          <w:lang w:val="en-US"/>
        </w:rPr>
        <w:t>2022;7:715</w:t>
      </w:r>
      <w:proofErr w:type="gramEnd"/>
      <w:r w:rsidRPr="001A1E98">
        <w:rPr>
          <w:rFonts w:ascii="Roboto" w:hAnsi="Roboto"/>
          <w:sz w:val="20"/>
          <w:lang w:val="en-US"/>
        </w:rPr>
        <w:t xml:space="preserve">–722. </w:t>
      </w:r>
    </w:p>
    <w:p w14:paraId="3FFF7EA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3. </w:t>
      </w:r>
      <w:r w:rsidRPr="001A1E98">
        <w:rPr>
          <w:rFonts w:ascii="Roboto" w:hAnsi="Roboto"/>
          <w:sz w:val="20"/>
          <w:lang w:val="en-US"/>
        </w:rPr>
        <w:tab/>
      </w:r>
      <w:proofErr w:type="spellStart"/>
      <w:r w:rsidRPr="001A1E98">
        <w:rPr>
          <w:rFonts w:ascii="Roboto" w:hAnsi="Roboto"/>
          <w:sz w:val="20"/>
          <w:lang w:val="en-US"/>
        </w:rPr>
        <w:t>Silajdzija</w:t>
      </w:r>
      <w:proofErr w:type="spellEnd"/>
      <w:r w:rsidRPr="001A1E98">
        <w:rPr>
          <w:rFonts w:ascii="Roboto" w:hAnsi="Roboto"/>
          <w:sz w:val="20"/>
          <w:lang w:val="en-US"/>
        </w:rPr>
        <w:t xml:space="preserve"> E, Rasmus Vissing C, Basse Christensen E, </w:t>
      </w:r>
      <w:proofErr w:type="spellStart"/>
      <w:r w:rsidRPr="001A1E98">
        <w:rPr>
          <w:rFonts w:ascii="Roboto" w:hAnsi="Roboto"/>
          <w:sz w:val="20"/>
          <w:lang w:val="en-US"/>
        </w:rPr>
        <w:t>Lamiokor</w:t>
      </w:r>
      <w:proofErr w:type="spellEnd"/>
      <w:r w:rsidRPr="001A1E98">
        <w:rPr>
          <w:rFonts w:ascii="Roboto" w:hAnsi="Roboto"/>
          <w:sz w:val="20"/>
          <w:lang w:val="en-US"/>
        </w:rPr>
        <w:t xml:space="preserve"> Mills H, Olivia Kock T, Andersen LJ, Snoer M, Thune JJ, Daniel Bartels E, Axelsson Raja A, et al. Family Screening in Hypertrophic Cardiomyopathy: Identification of Relatives </w:t>
      </w:r>
      <w:proofErr w:type="gramStart"/>
      <w:r w:rsidRPr="001A1E98">
        <w:rPr>
          <w:rFonts w:ascii="Roboto" w:hAnsi="Roboto"/>
          <w:sz w:val="20"/>
          <w:lang w:val="en-US"/>
        </w:rPr>
        <w:t>With</w:t>
      </w:r>
      <w:proofErr w:type="gramEnd"/>
      <w:r w:rsidRPr="001A1E98">
        <w:rPr>
          <w:rFonts w:ascii="Roboto" w:hAnsi="Roboto"/>
          <w:sz w:val="20"/>
          <w:lang w:val="en-US"/>
        </w:rPr>
        <w:t xml:space="preserve"> Low Yield </w:t>
      </w:r>
      <w:proofErr w:type="gramStart"/>
      <w:r w:rsidRPr="001A1E98">
        <w:rPr>
          <w:rFonts w:ascii="Roboto" w:hAnsi="Roboto"/>
          <w:sz w:val="20"/>
          <w:lang w:val="en-US"/>
        </w:rPr>
        <w:t>From</w:t>
      </w:r>
      <w:proofErr w:type="gramEnd"/>
      <w:r w:rsidRPr="001A1E98">
        <w:rPr>
          <w:rFonts w:ascii="Roboto" w:hAnsi="Roboto"/>
          <w:sz w:val="20"/>
          <w:lang w:val="en-US"/>
        </w:rPr>
        <w:t xml:space="preserve"> Systematic Follow-Up. </w:t>
      </w:r>
      <w:r w:rsidRPr="001A1E98">
        <w:rPr>
          <w:rFonts w:ascii="Roboto" w:hAnsi="Roboto"/>
          <w:i/>
          <w:iCs/>
          <w:sz w:val="20"/>
          <w:lang w:val="en-US"/>
        </w:rPr>
        <w:t xml:space="preserve">J. Am. Coll. </w:t>
      </w:r>
      <w:proofErr w:type="spellStart"/>
      <w:r w:rsidRPr="001A1E98">
        <w:rPr>
          <w:rFonts w:ascii="Roboto" w:hAnsi="Roboto"/>
          <w:i/>
          <w:iCs/>
          <w:sz w:val="20"/>
          <w:lang w:val="en-US"/>
        </w:rPr>
        <w:t>Cardiol</w:t>
      </w:r>
      <w:proofErr w:type="spellEnd"/>
      <w:r w:rsidRPr="001A1E98">
        <w:rPr>
          <w:rFonts w:ascii="Roboto" w:hAnsi="Roboto"/>
          <w:i/>
          <w:iCs/>
          <w:sz w:val="20"/>
          <w:lang w:val="en-US"/>
        </w:rPr>
        <w:t>.</w:t>
      </w:r>
      <w:r w:rsidRPr="001A1E98">
        <w:rPr>
          <w:rFonts w:ascii="Roboto" w:hAnsi="Roboto"/>
          <w:sz w:val="20"/>
          <w:lang w:val="en-US"/>
        </w:rPr>
        <w:t xml:space="preserve"> </w:t>
      </w:r>
      <w:proofErr w:type="gramStart"/>
      <w:r w:rsidRPr="001A1E98">
        <w:rPr>
          <w:rFonts w:ascii="Roboto" w:hAnsi="Roboto"/>
          <w:sz w:val="20"/>
          <w:lang w:val="en-US"/>
        </w:rPr>
        <w:t>2024;84:1854</w:t>
      </w:r>
      <w:proofErr w:type="gramEnd"/>
      <w:r w:rsidRPr="001A1E98">
        <w:rPr>
          <w:rFonts w:ascii="Roboto" w:hAnsi="Roboto"/>
          <w:sz w:val="20"/>
          <w:lang w:val="en-US"/>
        </w:rPr>
        <w:t xml:space="preserve">–1865. </w:t>
      </w:r>
    </w:p>
    <w:p w14:paraId="47AA63F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4. </w:t>
      </w:r>
      <w:r w:rsidRPr="001A1E98">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1A1E98">
        <w:rPr>
          <w:rFonts w:ascii="Roboto" w:hAnsi="Roboto"/>
          <w:i/>
          <w:iCs/>
          <w:sz w:val="20"/>
          <w:lang w:val="en-US"/>
        </w:rPr>
        <w:t>Circulation</w:t>
      </w:r>
      <w:r w:rsidRPr="001A1E98">
        <w:rPr>
          <w:rFonts w:ascii="Roboto" w:hAnsi="Roboto"/>
          <w:sz w:val="20"/>
          <w:lang w:val="en-US"/>
        </w:rPr>
        <w:t xml:space="preserve">. </w:t>
      </w:r>
      <w:proofErr w:type="gramStart"/>
      <w:r w:rsidRPr="001A1E98">
        <w:rPr>
          <w:rFonts w:ascii="Roboto" w:hAnsi="Roboto"/>
          <w:sz w:val="20"/>
          <w:lang w:val="en-US"/>
        </w:rPr>
        <w:t>2018;138:1387</w:t>
      </w:r>
      <w:proofErr w:type="gramEnd"/>
      <w:r w:rsidRPr="001A1E98">
        <w:rPr>
          <w:rFonts w:ascii="Roboto" w:hAnsi="Roboto"/>
          <w:sz w:val="20"/>
          <w:lang w:val="en-US"/>
        </w:rPr>
        <w:t xml:space="preserve">–1398. </w:t>
      </w:r>
    </w:p>
    <w:p w14:paraId="6ECA0DBD"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5. </w:t>
      </w:r>
      <w:r w:rsidRPr="001A1E98">
        <w:rPr>
          <w:rFonts w:ascii="Roboto" w:hAnsi="Roboto"/>
          <w:sz w:val="20"/>
          <w:lang w:val="en-US"/>
        </w:rPr>
        <w:tab/>
        <w:t xml:space="preserve">Li Q, Gruner C, Chan RH, Care M, </w:t>
      </w:r>
      <w:proofErr w:type="spellStart"/>
      <w:r w:rsidRPr="001A1E98">
        <w:rPr>
          <w:rFonts w:ascii="Roboto" w:hAnsi="Roboto"/>
          <w:sz w:val="20"/>
          <w:lang w:val="en-US"/>
        </w:rPr>
        <w:t>Siminovitch</w:t>
      </w:r>
      <w:proofErr w:type="spellEnd"/>
      <w:r w:rsidRPr="001A1E98">
        <w:rPr>
          <w:rFonts w:ascii="Roboto" w:hAnsi="Roboto"/>
          <w:sz w:val="20"/>
          <w:lang w:val="en-US"/>
        </w:rPr>
        <w:t xml:space="preserve"> K, Williams L, Woo A, Rakowski H. Genotype-positive status in patients with hypertrophic cardiomyopathy is associated with higher rates of heart failure events. </w:t>
      </w:r>
      <w:r w:rsidRPr="001A1E98">
        <w:rPr>
          <w:rFonts w:ascii="Roboto" w:hAnsi="Roboto"/>
          <w:i/>
          <w:iCs/>
          <w:sz w:val="20"/>
          <w:lang w:val="en-US"/>
        </w:rPr>
        <w:t>Circ. Cardiovasc. Genet.</w:t>
      </w:r>
      <w:r w:rsidRPr="001A1E98">
        <w:rPr>
          <w:rFonts w:ascii="Roboto" w:hAnsi="Roboto"/>
          <w:sz w:val="20"/>
          <w:lang w:val="en-US"/>
        </w:rPr>
        <w:t xml:space="preserve"> </w:t>
      </w:r>
      <w:proofErr w:type="gramStart"/>
      <w:r w:rsidRPr="001A1E98">
        <w:rPr>
          <w:rFonts w:ascii="Roboto" w:hAnsi="Roboto"/>
          <w:sz w:val="20"/>
          <w:lang w:val="en-US"/>
        </w:rPr>
        <w:t>2014;7:416</w:t>
      </w:r>
      <w:proofErr w:type="gramEnd"/>
      <w:r w:rsidRPr="001A1E98">
        <w:rPr>
          <w:rFonts w:ascii="Roboto" w:hAnsi="Roboto"/>
          <w:sz w:val="20"/>
          <w:lang w:val="en-US"/>
        </w:rPr>
        <w:t xml:space="preserve">–422. </w:t>
      </w:r>
    </w:p>
    <w:p w14:paraId="587DF4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6. </w:t>
      </w:r>
      <w:r w:rsidRPr="001A1E98">
        <w:rPr>
          <w:rFonts w:ascii="Roboto" w:hAnsi="Roboto"/>
          <w:sz w:val="20"/>
          <w:lang w:val="en-US"/>
        </w:rPr>
        <w:tab/>
        <w:t xml:space="preserve">Curran L, de </w:t>
      </w:r>
      <w:proofErr w:type="spellStart"/>
      <w:r w:rsidRPr="001A1E98">
        <w:rPr>
          <w:rFonts w:ascii="Roboto" w:hAnsi="Roboto"/>
          <w:sz w:val="20"/>
          <w:lang w:val="en-US"/>
        </w:rPr>
        <w:t>Marvao</w:t>
      </w:r>
      <w:proofErr w:type="spellEnd"/>
      <w:r w:rsidRPr="001A1E98">
        <w:rPr>
          <w:rFonts w:ascii="Roboto" w:hAnsi="Roboto"/>
          <w:sz w:val="20"/>
          <w:lang w:val="en-US"/>
        </w:rPr>
        <w:t xml:space="preserve"> A, Inglese P, McGurk KA, </w:t>
      </w:r>
      <w:proofErr w:type="spellStart"/>
      <w:r w:rsidRPr="001A1E98">
        <w:rPr>
          <w:rFonts w:ascii="Roboto" w:hAnsi="Roboto"/>
          <w:sz w:val="20"/>
          <w:lang w:val="en-US"/>
        </w:rPr>
        <w:t>Schiratti</w:t>
      </w:r>
      <w:proofErr w:type="spellEnd"/>
      <w:r w:rsidRPr="001A1E98">
        <w:rPr>
          <w:rFonts w:ascii="Roboto" w:hAnsi="Roboto"/>
          <w:sz w:val="20"/>
          <w:lang w:val="en-US"/>
        </w:rPr>
        <w:t xml:space="preserve"> P-R, Clement A, Zheng SL, Li S, Pua CJ, Shah M, et al. Genotype-Phenotype Taxonomy of Hypertrophic Cardiomyopathy. </w:t>
      </w:r>
      <w:r w:rsidRPr="001A1E98">
        <w:rPr>
          <w:rFonts w:ascii="Roboto" w:hAnsi="Roboto"/>
          <w:i/>
          <w:iCs/>
          <w:sz w:val="20"/>
          <w:lang w:val="en-US"/>
        </w:rPr>
        <w:t>Circ. Genomic Precis. Med.</w:t>
      </w:r>
      <w:r w:rsidRPr="001A1E98">
        <w:rPr>
          <w:rFonts w:ascii="Roboto" w:hAnsi="Roboto"/>
          <w:sz w:val="20"/>
          <w:lang w:val="en-US"/>
        </w:rPr>
        <w:t xml:space="preserve"> </w:t>
      </w:r>
      <w:proofErr w:type="gramStart"/>
      <w:r w:rsidRPr="001A1E98">
        <w:rPr>
          <w:rFonts w:ascii="Roboto" w:hAnsi="Roboto"/>
          <w:sz w:val="20"/>
          <w:lang w:val="en-US"/>
        </w:rPr>
        <w:t>0:e</w:t>
      </w:r>
      <w:proofErr w:type="gramEnd"/>
      <w:r w:rsidRPr="001A1E98">
        <w:rPr>
          <w:rFonts w:ascii="Roboto" w:hAnsi="Roboto"/>
          <w:sz w:val="20"/>
          <w:lang w:val="en-US"/>
        </w:rPr>
        <w:t xml:space="preserve">004200. </w:t>
      </w:r>
    </w:p>
    <w:p w14:paraId="7307D82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7. </w:t>
      </w:r>
      <w:r w:rsidRPr="001A1E98">
        <w:rPr>
          <w:rFonts w:ascii="Roboto" w:hAnsi="Roboto"/>
          <w:sz w:val="20"/>
          <w:lang w:val="en-US"/>
        </w:rPr>
        <w:tab/>
        <w:t xml:space="preserve">Ko C, Arscott P, Concannon M, Saberi S, Day SM, Yashar BM, Helms AS. Genetic testing impacts the utility of prospective familial screening in hypertrophic cardiomyopathy through identification of a nonfamilial subgroup. </w:t>
      </w:r>
      <w:r w:rsidRPr="001A1E98">
        <w:rPr>
          <w:rFonts w:ascii="Roboto" w:hAnsi="Roboto"/>
          <w:i/>
          <w:iCs/>
          <w:sz w:val="20"/>
          <w:lang w:val="en-US"/>
        </w:rPr>
        <w:t>Genet. Med. Off. J. Am. Coll. Med. Genet.</w:t>
      </w:r>
      <w:r w:rsidRPr="001A1E98">
        <w:rPr>
          <w:rFonts w:ascii="Roboto" w:hAnsi="Roboto"/>
          <w:sz w:val="20"/>
          <w:lang w:val="en-US"/>
        </w:rPr>
        <w:t xml:space="preserve"> </w:t>
      </w:r>
      <w:proofErr w:type="gramStart"/>
      <w:r w:rsidRPr="001A1E98">
        <w:rPr>
          <w:rFonts w:ascii="Roboto" w:hAnsi="Roboto"/>
          <w:sz w:val="20"/>
          <w:lang w:val="en-US"/>
        </w:rPr>
        <w:t>2018;20:69</w:t>
      </w:r>
      <w:proofErr w:type="gramEnd"/>
      <w:r w:rsidRPr="001A1E98">
        <w:rPr>
          <w:rFonts w:ascii="Roboto" w:hAnsi="Roboto"/>
          <w:sz w:val="20"/>
          <w:lang w:val="en-US"/>
        </w:rPr>
        <w:t xml:space="preserve">–75. </w:t>
      </w:r>
    </w:p>
    <w:p w14:paraId="0EFC5D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8. </w:t>
      </w:r>
      <w:r w:rsidRPr="001A1E98">
        <w:rPr>
          <w:rFonts w:ascii="Roboto" w:hAnsi="Roboto"/>
          <w:sz w:val="20"/>
          <w:lang w:val="en-US"/>
        </w:rPr>
        <w:tab/>
        <w:t xml:space="preserve">Ingles J, Burns C, Bagnall RD, Lam L, Yeates L, Sarina T, Puranik R, Briffa T, Atherton JJ, Driscoll T, et al. Nonfamilial Hypertrophic Cardiomyopathy: Prevalence, Natural History, and Clinical Implications. </w:t>
      </w:r>
      <w:r w:rsidRPr="001A1E98">
        <w:rPr>
          <w:rFonts w:ascii="Roboto" w:hAnsi="Roboto"/>
          <w:i/>
          <w:iCs/>
          <w:sz w:val="20"/>
          <w:lang w:val="en-US"/>
        </w:rPr>
        <w:t>Circ. Cardiovasc. Genet.</w:t>
      </w:r>
      <w:r w:rsidRPr="001A1E98">
        <w:rPr>
          <w:rFonts w:ascii="Roboto" w:hAnsi="Roboto"/>
          <w:sz w:val="20"/>
          <w:lang w:val="en-US"/>
        </w:rPr>
        <w:t xml:space="preserve"> 2017;</w:t>
      </w:r>
      <w:proofErr w:type="gramStart"/>
      <w:r w:rsidRPr="001A1E98">
        <w:rPr>
          <w:rFonts w:ascii="Roboto" w:hAnsi="Roboto"/>
          <w:sz w:val="20"/>
          <w:lang w:val="en-US"/>
        </w:rPr>
        <w:t>10:e</w:t>
      </w:r>
      <w:proofErr w:type="gramEnd"/>
      <w:r w:rsidRPr="001A1E98">
        <w:rPr>
          <w:rFonts w:ascii="Roboto" w:hAnsi="Roboto"/>
          <w:sz w:val="20"/>
          <w:lang w:val="en-US"/>
        </w:rPr>
        <w:t xml:space="preserve">001620. </w:t>
      </w:r>
    </w:p>
    <w:p w14:paraId="0289E85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9. </w:t>
      </w:r>
      <w:r w:rsidRPr="001A1E98">
        <w:rPr>
          <w:rFonts w:ascii="Roboto" w:hAnsi="Roboto"/>
          <w:sz w:val="20"/>
          <w:lang w:val="en-US"/>
        </w:rPr>
        <w:tab/>
        <w:t xml:space="preserve">Richards S, Aziz N, Bale S, Bick D, Das S, </w:t>
      </w:r>
      <w:proofErr w:type="spellStart"/>
      <w:r w:rsidRPr="001A1E98">
        <w:rPr>
          <w:rFonts w:ascii="Roboto" w:hAnsi="Roboto"/>
          <w:sz w:val="20"/>
          <w:lang w:val="en-US"/>
        </w:rPr>
        <w:t>Gastier</w:t>
      </w:r>
      <w:proofErr w:type="spellEnd"/>
      <w:r w:rsidRPr="001A1E98">
        <w:rPr>
          <w:rFonts w:ascii="Roboto" w:hAnsi="Roboto"/>
          <w:sz w:val="20"/>
          <w:lang w:val="en-US"/>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1A1E98">
        <w:rPr>
          <w:rFonts w:ascii="Roboto" w:hAnsi="Roboto"/>
          <w:i/>
          <w:iCs/>
          <w:sz w:val="20"/>
          <w:lang w:val="en-US"/>
        </w:rPr>
        <w:t>Genet. Med.</w:t>
      </w:r>
      <w:r w:rsidRPr="001A1E98">
        <w:rPr>
          <w:rFonts w:ascii="Roboto" w:hAnsi="Roboto"/>
          <w:sz w:val="20"/>
          <w:lang w:val="en-US"/>
        </w:rPr>
        <w:t xml:space="preserve"> </w:t>
      </w:r>
      <w:proofErr w:type="gramStart"/>
      <w:r w:rsidRPr="001A1E98">
        <w:rPr>
          <w:rFonts w:ascii="Roboto" w:hAnsi="Roboto"/>
          <w:sz w:val="20"/>
          <w:lang w:val="en-US"/>
        </w:rPr>
        <w:t>2015;17:405</w:t>
      </w:r>
      <w:proofErr w:type="gramEnd"/>
      <w:r w:rsidRPr="001A1E98">
        <w:rPr>
          <w:rFonts w:ascii="Roboto" w:hAnsi="Roboto"/>
          <w:sz w:val="20"/>
          <w:lang w:val="en-US"/>
        </w:rPr>
        <w:t xml:space="preserve">–423. </w:t>
      </w:r>
    </w:p>
    <w:p w14:paraId="7FA2B1F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10. </w:t>
      </w:r>
      <w:r w:rsidRPr="001A1E98">
        <w:rPr>
          <w:rFonts w:ascii="Roboto" w:hAnsi="Roboto"/>
          <w:sz w:val="20"/>
          <w:lang w:val="en-US"/>
        </w:rPr>
        <w:tab/>
        <w:t xml:space="preserve">Hershberger RE, </w:t>
      </w:r>
      <w:proofErr w:type="spellStart"/>
      <w:r w:rsidRPr="001A1E98">
        <w:rPr>
          <w:rFonts w:ascii="Roboto" w:hAnsi="Roboto"/>
          <w:sz w:val="20"/>
          <w:lang w:val="en-US"/>
        </w:rPr>
        <w:t>Givertz</w:t>
      </w:r>
      <w:proofErr w:type="spellEnd"/>
      <w:r w:rsidRPr="001A1E98">
        <w:rPr>
          <w:rFonts w:ascii="Roboto" w:hAnsi="Roboto"/>
          <w:sz w:val="20"/>
          <w:lang w:val="en-US"/>
        </w:rPr>
        <w:t xml:space="preserve"> MM, Ho CY, Judge DP, Kantor PF, McBride KL, Morales A, Taylor MRG, </w:t>
      </w:r>
      <w:proofErr w:type="spellStart"/>
      <w:r w:rsidRPr="001A1E98">
        <w:rPr>
          <w:rFonts w:ascii="Roboto" w:hAnsi="Roboto"/>
          <w:sz w:val="20"/>
          <w:lang w:val="en-US"/>
        </w:rPr>
        <w:t>Vatta</w:t>
      </w:r>
      <w:proofErr w:type="spellEnd"/>
      <w:r w:rsidRPr="001A1E98">
        <w:rPr>
          <w:rFonts w:ascii="Roboto" w:hAnsi="Roboto"/>
          <w:sz w:val="20"/>
          <w:lang w:val="en-US"/>
        </w:rPr>
        <w:t xml:space="preserve"> M, Ware SM. Genetic evaluation of cardiomyopathy: a clinical practice resource of the American College of Medical Genetics and Genomics (ACMG). </w:t>
      </w:r>
      <w:r w:rsidRPr="001A1E98">
        <w:rPr>
          <w:rFonts w:ascii="Roboto" w:hAnsi="Roboto"/>
          <w:i/>
          <w:iCs/>
          <w:sz w:val="20"/>
          <w:lang w:val="en-US"/>
        </w:rPr>
        <w:t>Genet. Med.</w:t>
      </w:r>
      <w:r w:rsidRPr="001A1E98">
        <w:rPr>
          <w:rFonts w:ascii="Roboto" w:hAnsi="Roboto"/>
          <w:sz w:val="20"/>
          <w:lang w:val="en-US"/>
        </w:rPr>
        <w:t xml:space="preserve"> </w:t>
      </w:r>
      <w:proofErr w:type="gramStart"/>
      <w:r w:rsidRPr="001A1E98">
        <w:rPr>
          <w:rFonts w:ascii="Roboto" w:hAnsi="Roboto"/>
          <w:sz w:val="20"/>
          <w:lang w:val="en-US"/>
        </w:rPr>
        <w:t>2018;20:899</w:t>
      </w:r>
      <w:proofErr w:type="gramEnd"/>
      <w:r w:rsidRPr="001A1E98">
        <w:rPr>
          <w:rFonts w:ascii="Roboto" w:hAnsi="Roboto"/>
          <w:sz w:val="20"/>
          <w:lang w:val="en-US"/>
        </w:rPr>
        <w:t xml:space="preserve">–909. </w:t>
      </w:r>
    </w:p>
    <w:p w14:paraId="1F92F7BA"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11. </w:t>
      </w:r>
      <w:r w:rsidRPr="001A1E98">
        <w:rPr>
          <w:rFonts w:ascii="Roboto" w:hAnsi="Roboto"/>
          <w:sz w:val="20"/>
          <w:lang w:val="en-US"/>
        </w:rPr>
        <w:tab/>
        <w:t xml:space="preserve">Vissing CR. Comparing Clinical Course of Hypertrophic Cardiomyopathy in Sarcomere Variant Carriers and Non-Carriers [Internet]. </w:t>
      </w:r>
      <w:proofErr w:type="gramStart"/>
      <w:r w:rsidRPr="001A1E98">
        <w:rPr>
          <w:rFonts w:ascii="Roboto" w:hAnsi="Roboto"/>
          <w:sz w:val="20"/>
          <w:lang w:val="en-US"/>
        </w:rPr>
        <w:t>2023;Available</w:t>
      </w:r>
      <w:proofErr w:type="gramEnd"/>
      <w:r w:rsidRPr="001A1E98">
        <w:rPr>
          <w:rFonts w:ascii="Roboto" w:hAnsi="Roboto"/>
          <w:sz w:val="20"/>
          <w:lang w:val="en-US"/>
        </w:rPr>
        <w:t xml:space="preserve"> from: https://github.com/christoffervi/sarc_nonsarc</w:t>
      </w:r>
    </w:p>
    <w:p w14:paraId="6436699E"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12. </w:t>
      </w:r>
      <w:r w:rsidRPr="001A1E98">
        <w:rPr>
          <w:rFonts w:ascii="Roboto" w:hAnsi="Roboto"/>
          <w:sz w:val="20"/>
          <w:lang w:val="en-US"/>
        </w:rPr>
        <w:tab/>
        <w:t xml:space="preserve">Lopes LR, </w:t>
      </w:r>
      <w:proofErr w:type="spellStart"/>
      <w:r w:rsidRPr="001A1E98">
        <w:rPr>
          <w:rFonts w:ascii="Roboto" w:hAnsi="Roboto"/>
          <w:sz w:val="20"/>
          <w:lang w:val="en-US"/>
        </w:rPr>
        <w:t>Syrris</w:t>
      </w:r>
      <w:proofErr w:type="spellEnd"/>
      <w:r w:rsidRPr="001A1E98">
        <w:rPr>
          <w:rFonts w:ascii="Roboto" w:hAnsi="Roboto"/>
          <w:sz w:val="20"/>
          <w:lang w:val="en-US"/>
        </w:rPr>
        <w:t xml:space="preserve"> P, Guttmann OP, O’Mahony C, Tang HC, </w:t>
      </w:r>
      <w:proofErr w:type="spellStart"/>
      <w:r w:rsidRPr="001A1E98">
        <w:rPr>
          <w:rFonts w:ascii="Roboto" w:hAnsi="Roboto"/>
          <w:sz w:val="20"/>
          <w:lang w:val="en-US"/>
        </w:rPr>
        <w:t>Dalageorgou</w:t>
      </w:r>
      <w:proofErr w:type="spellEnd"/>
      <w:r w:rsidRPr="001A1E98">
        <w:rPr>
          <w:rFonts w:ascii="Roboto" w:hAnsi="Roboto"/>
          <w:sz w:val="20"/>
          <w:lang w:val="en-US"/>
        </w:rPr>
        <w:t xml:space="preserve"> C, Jenkins S, </w:t>
      </w:r>
      <w:proofErr w:type="spellStart"/>
      <w:r w:rsidRPr="001A1E98">
        <w:rPr>
          <w:rFonts w:ascii="Roboto" w:hAnsi="Roboto"/>
          <w:sz w:val="20"/>
          <w:lang w:val="en-US"/>
        </w:rPr>
        <w:t>Hubank</w:t>
      </w:r>
      <w:proofErr w:type="spellEnd"/>
      <w:r w:rsidRPr="001A1E98">
        <w:rPr>
          <w:rFonts w:ascii="Roboto" w:hAnsi="Roboto"/>
          <w:sz w:val="20"/>
          <w:lang w:val="en-US"/>
        </w:rPr>
        <w:t xml:space="preserve"> M, Monserrat L, McKenna WJ, et al. Novel genotype-phenotype associations demonstrated by high-throughput sequencing in patients with hypertrophic cardiomyopathy. </w:t>
      </w:r>
      <w:r w:rsidRPr="001A1E98">
        <w:rPr>
          <w:rFonts w:ascii="Roboto" w:hAnsi="Roboto"/>
          <w:i/>
          <w:iCs/>
          <w:sz w:val="20"/>
          <w:lang w:val="en-US"/>
        </w:rPr>
        <w:t>Heart Br. Card. Soc.</w:t>
      </w:r>
      <w:r w:rsidRPr="001A1E98">
        <w:rPr>
          <w:rFonts w:ascii="Roboto" w:hAnsi="Roboto"/>
          <w:sz w:val="20"/>
          <w:lang w:val="en-US"/>
        </w:rPr>
        <w:t xml:space="preserve"> </w:t>
      </w:r>
      <w:proofErr w:type="gramStart"/>
      <w:r w:rsidRPr="001A1E98">
        <w:rPr>
          <w:rFonts w:ascii="Roboto" w:hAnsi="Roboto"/>
          <w:sz w:val="20"/>
          <w:lang w:val="en-US"/>
        </w:rPr>
        <w:t>2015;101:294</w:t>
      </w:r>
      <w:proofErr w:type="gramEnd"/>
      <w:r w:rsidRPr="001A1E98">
        <w:rPr>
          <w:rFonts w:ascii="Roboto" w:hAnsi="Roboto"/>
          <w:sz w:val="20"/>
          <w:lang w:val="en-US"/>
        </w:rPr>
        <w:t xml:space="preserve">–301. </w:t>
      </w:r>
    </w:p>
    <w:p w14:paraId="167EC471"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13. </w:t>
      </w:r>
      <w:r w:rsidRPr="001A1E98">
        <w:rPr>
          <w:rFonts w:ascii="Roboto" w:hAnsi="Roboto"/>
          <w:sz w:val="20"/>
          <w:lang w:val="en-US"/>
        </w:rPr>
        <w:tab/>
        <w:t xml:space="preserve">Lopes LR, Rahman MS, Elliott PM. A systematic review and meta-analysis of genotype-phenotype associations in patients with hypertrophic cardiomyopathy caused by </w:t>
      </w:r>
      <w:proofErr w:type="spellStart"/>
      <w:r w:rsidRPr="001A1E98">
        <w:rPr>
          <w:rFonts w:ascii="Roboto" w:hAnsi="Roboto"/>
          <w:sz w:val="20"/>
          <w:lang w:val="en-US"/>
        </w:rPr>
        <w:t>sarcomeric</w:t>
      </w:r>
      <w:proofErr w:type="spellEnd"/>
      <w:r w:rsidRPr="001A1E98">
        <w:rPr>
          <w:rFonts w:ascii="Roboto" w:hAnsi="Roboto"/>
          <w:sz w:val="20"/>
          <w:lang w:val="en-US"/>
        </w:rPr>
        <w:t xml:space="preserve"> protein mutations. </w:t>
      </w:r>
      <w:r w:rsidRPr="001A1E98">
        <w:rPr>
          <w:rFonts w:ascii="Roboto" w:hAnsi="Roboto"/>
          <w:i/>
          <w:iCs/>
          <w:sz w:val="20"/>
          <w:lang w:val="en-US"/>
        </w:rPr>
        <w:t>Heart Br. Card. Soc.</w:t>
      </w:r>
      <w:r w:rsidRPr="001A1E98">
        <w:rPr>
          <w:rFonts w:ascii="Roboto" w:hAnsi="Roboto"/>
          <w:sz w:val="20"/>
          <w:lang w:val="en-US"/>
        </w:rPr>
        <w:t xml:space="preserve"> </w:t>
      </w:r>
      <w:proofErr w:type="gramStart"/>
      <w:r w:rsidRPr="001A1E98">
        <w:rPr>
          <w:rFonts w:ascii="Roboto" w:hAnsi="Roboto"/>
          <w:sz w:val="20"/>
          <w:lang w:val="en-US"/>
        </w:rPr>
        <w:t>2013;99:1800</w:t>
      </w:r>
      <w:proofErr w:type="gramEnd"/>
      <w:r w:rsidRPr="001A1E98">
        <w:rPr>
          <w:rFonts w:ascii="Roboto" w:hAnsi="Roboto"/>
          <w:sz w:val="20"/>
          <w:lang w:val="en-US"/>
        </w:rPr>
        <w:t xml:space="preserve">–1811. </w:t>
      </w:r>
    </w:p>
    <w:p w14:paraId="1842E810"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14. </w:t>
      </w:r>
      <w:r w:rsidRPr="001A1E98">
        <w:rPr>
          <w:rFonts w:ascii="Roboto" w:hAnsi="Roboto"/>
          <w:sz w:val="20"/>
          <w:lang w:val="en-US"/>
        </w:rPr>
        <w:tab/>
        <w:t xml:space="preserve">Curran L, </w:t>
      </w:r>
      <w:proofErr w:type="spellStart"/>
      <w:r w:rsidRPr="001A1E98">
        <w:rPr>
          <w:rFonts w:ascii="Roboto" w:hAnsi="Roboto"/>
          <w:sz w:val="20"/>
          <w:lang w:val="en-US"/>
        </w:rPr>
        <w:t>Marvao</w:t>
      </w:r>
      <w:proofErr w:type="spellEnd"/>
      <w:r w:rsidRPr="001A1E98">
        <w:rPr>
          <w:rFonts w:ascii="Roboto" w:hAnsi="Roboto"/>
          <w:sz w:val="20"/>
          <w:lang w:val="en-US"/>
        </w:rPr>
        <w:t xml:space="preserve"> A de, Inglese P, McGurk KA, </w:t>
      </w:r>
      <w:proofErr w:type="spellStart"/>
      <w:r w:rsidRPr="001A1E98">
        <w:rPr>
          <w:rFonts w:ascii="Roboto" w:hAnsi="Roboto"/>
          <w:sz w:val="20"/>
          <w:lang w:val="en-US"/>
        </w:rPr>
        <w:t>Schiratti</w:t>
      </w:r>
      <w:proofErr w:type="spellEnd"/>
      <w:r w:rsidRPr="001A1E98">
        <w:rPr>
          <w:rFonts w:ascii="Roboto" w:hAnsi="Roboto"/>
          <w:sz w:val="20"/>
          <w:lang w:val="en-US"/>
        </w:rPr>
        <w:t xml:space="preserve">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15. </w:t>
      </w:r>
      <w:r w:rsidRPr="001A1E98">
        <w:rPr>
          <w:rFonts w:ascii="Roboto" w:hAnsi="Roboto"/>
          <w:sz w:val="20"/>
          <w:lang w:val="en-US"/>
        </w:rPr>
        <w:tab/>
        <w:t xml:space="preserve">Fumagalli C, Maurizi N, Day SM, Ashley EA, Michels M, Colan SD, Jacoby D, Marchionni N, Vincent-Tompkins J, Ho CY, et al. Association of Obesity </w:t>
      </w:r>
      <w:proofErr w:type="gramStart"/>
      <w:r w:rsidRPr="001A1E98">
        <w:rPr>
          <w:rFonts w:ascii="Roboto" w:hAnsi="Roboto"/>
          <w:sz w:val="20"/>
          <w:lang w:val="en-US"/>
        </w:rPr>
        <w:t>With</w:t>
      </w:r>
      <w:proofErr w:type="gramEnd"/>
      <w:r w:rsidRPr="001A1E98">
        <w:rPr>
          <w:rFonts w:ascii="Roboto" w:hAnsi="Roboto"/>
          <w:sz w:val="20"/>
          <w:lang w:val="en-US"/>
        </w:rPr>
        <w:t xml:space="preserve"> Adverse Long-term Outcomes in Hypertrophic Cardiomyopathy. </w:t>
      </w:r>
      <w:r w:rsidRPr="001A1E98">
        <w:rPr>
          <w:rFonts w:ascii="Roboto" w:hAnsi="Roboto"/>
          <w:i/>
          <w:iCs/>
          <w:sz w:val="20"/>
          <w:lang w:val="en-US"/>
        </w:rPr>
        <w:t xml:space="preserve">JAMA </w:t>
      </w:r>
      <w:proofErr w:type="spellStart"/>
      <w:r w:rsidRPr="001A1E98">
        <w:rPr>
          <w:rFonts w:ascii="Roboto" w:hAnsi="Roboto"/>
          <w:i/>
          <w:iCs/>
          <w:sz w:val="20"/>
          <w:lang w:val="en-US"/>
        </w:rPr>
        <w:t>Cardiol</w:t>
      </w:r>
      <w:proofErr w:type="spellEnd"/>
      <w:r w:rsidRPr="001A1E98">
        <w:rPr>
          <w:rFonts w:ascii="Roboto" w:hAnsi="Roboto"/>
          <w:i/>
          <w:iCs/>
          <w:sz w:val="20"/>
          <w:lang w:val="en-US"/>
        </w:rPr>
        <w:t>.</w:t>
      </w:r>
      <w:r w:rsidRPr="001A1E98">
        <w:rPr>
          <w:rFonts w:ascii="Roboto" w:hAnsi="Roboto"/>
          <w:sz w:val="20"/>
          <w:lang w:val="en-US"/>
        </w:rPr>
        <w:t xml:space="preserve"> </w:t>
      </w:r>
      <w:proofErr w:type="gramStart"/>
      <w:r w:rsidRPr="001A1E98">
        <w:rPr>
          <w:rFonts w:ascii="Roboto" w:hAnsi="Roboto"/>
          <w:sz w:val="20"/>
          <w:lang w:val="en-US"/>
        </w:rPr>
        <w:t>2020;5:65</w:t>
      </w:r>
      <w:proofErr w:type="gramEnd"/>
      <w:r w:rsidRPr="001A1E98">
        <w:rPr>
          <w:rFonts w:ascii="Roboto" w:hAnsi="Roboto"/>
          <w:sz w:val="20"/>
          <w:lang w:val="en-US"/>
        </w:rPr>
        <w:t xml:space="preserve">–72. </w:t>
      </w:r>
    </w:p>
    <w:p w14:paraId="38C67249" w14:textId="77777777" w:rsidR="000F1D08" w:rsidRPr="000F1D08" w:rsidRDefault="000F1D08" w:rsidP="000F1D08">
      <w:pPr>
        <w:widowControl w:val="0"/>
        <w:autoSpaceDE w:val="0"/>
        <w:autoSpaceDN w:val="0"/>
        <w:adjustRightInd w:val="0"/>
        <w:rPr>
          <w:rFonts w:ascii="Roboto" w:hAnsi="Roboto"/>
          <w:sz w:val="20"/>
        </w:rPr>
      </w:pPr>
      <w:r w:rsidRPr="001A1E98">
        <w:rPr>
          <w:rFonts w:ascii="Roboto" w:hAnsi="Roboto"/>
          <w:sz w:val="20"/>
          <w:lang w:val="en-US"/>
        </w:rPr>
        <w:t xml:space="preserve">16. </w:t>
      </w:r>
      <w:r w:rsidRPr="001A1E98">
        <w:rPr>
          <w:rFonts w:ascii="Roboto" w:hAnsi="Roboto"/>
          <w:sz w:val="20"/>
          <w:lang w:val="en-US"/>
        </w:rPr>
        <w:tab/>
        <w:t xml:space="preserve">Maron MS, </w:t>
      </w:r>
      <w:proofErr w:type="spellStart"/>
      <w:r w:rsidRPr="001A1E98">
        <w:rPr>
          <w:rFonts w:ascii="Roboto" w:hAnsi="Roboto"/>
          <w:sz w:val="20"/>
          <w:lang w:val="en-US"/>
        </w:rPr>
        <w:t>Olivotto</w:t>
      </w:r>
      <w:proofErr w:type="spellEnd"/>
      <w:r w:rsidRPr="001A1E98">
        <w:rPr>
          <w:rFonts w:ascii="Roboto" w:hAnsi="Roboto"/>
          <w:sz w:val="20"/>
          <w:lang w:val="en-US"/>
        </w:rPr>
        <w:t xml:space="preserve"> I, </w:t>
      </w:r>
      <w:proofErr w:type="spellStart"/>
      <w:r w:rsidRPr="001A1E98">
        <w:rPr>
          <w:rFonts w:ascii="Roboto" w:hAnsi="Roboto"/>
          <w:sz w:val="20"/>
          <w:lang w:val="en-US"/>
        </w:rPr>
        <w:t>Betocchi</w:t>
      </w:r>
      <w:proofErr w:type="spellEnd"/>
      <w:r w:rsidRPr="001A1E98">
        <w:rPr>
          <w:rFonts w:ascii="Roboto" w:hAnsi="Roboto"/>
          <w:sz w:val="20"/>
          <w:lang w:val="en-US"/>
        </w:rPr>
        <w:t xml:space="preserve"> S, Casey SA, Lesser JR, Losi MA, Cecchi F, Maron BJ. Effect of Left Ventricular Outflow Tract Obstruction on Clinical Outcome in Hypertrophic Cardiomyopathy. </w:t>
      </w:r>
      <w:r w:rsidRPr="000F1D08">
        <w:rPr>
          <w:rFonts w:ascii="Roboto" w:hAnsi="Roboto"/>
          <w:i/>
          <w:iCs/>
          <w:sz w:val="20"/>
        </w:rPr>
        <w:t xml:space="preserve">N. </w:t>
      </w:r>
      <w:proofErr w:type="spellStart"/>
      <w:r w:rsidRPr="000F1D08">
        <w:rPr>
          <w:rFonts w:ascii="Roboto" w:hAnsi="Roboto"/>
          <w:i/>
          <w:iCs/>
          <w:sz w:val="20"/>
        </w:rPr>
        <w:t>Engl</w:t>
      </w:r>
      <w:proofErr w:type="spellEnd"/>
      <w:r w:rsidRPr="000F1D08">
        <w:rPr>
          <w:rFonts w:ascii="Roboto" w:hAnsi="Roboto"/>
          <w:i/>
          <w:iCs/>
          <w:sz w:val="20"/>
        </w:rPr>
        <w:t>. J. Med.</w:t>
      </w:r>
      <w:r w:rsidRPr="000F1D08">
        <w:rPr>
          <w:rFonts w:ascii="Roboto" w:hAnsi="Roboto"/>
          <w:sz w:val="20"/>
        </w:rPr>
        <w:t xml:space="preserve"> </w:t>
      </w:r>
      <w:proofErr w:type="gramStart"/>
      <w:r w:rsidRPr="000F1D08">
        <w:rPr>
          <w:rFonts w:ascii="Roboto" w:hAnsi="Roboto"/>
          <w:sz w:val="20"/>
        </w:rPr>
        <w:t>2003;348:295</w:t>
      </w:r>
      <w:proofErr w:type="gramEnd"/>
      <w:r w:rsidRPr="000F1D08">
        <w:rPr>
          <w:rFonts w:ascii="Roboto" w:hAnsi="Roboto"/>
          <w:sz w:val="20"/>
        </w:rPr>
        <w:t xml:space="preserve">–303. </w:t>
      </w:r>
    </w:p>
    <w:p w14:paraId="301B33AF" w14:textId="77777777" w:rsidR="000F1D08" w:rsidRPr="001A1E98" w:rsidRDefault="000F1D08" w:rsidP="000F1D08">
      <w:pPr>
        <w:widowControl w:val="0"/>
        <w:autoSpaceDE w:val="0"/>
        <w:autoSpaceDN w:val="0"/>
        <w:adjustRightInd w:val="0"/>
        <w:rPr>
          <w:rFonts w:ascii="Roboto" w:hAnsi="Roboto"/>
          <w:sz w:val="20"/>
          <w:lang w:val="en-US"/>
        </w:rPr>
      </w:pPr>
      <w:r w:rsidRPr="000F1D08">
        <w:rPr>
          <w:rFonts w:ascii="Roboto" w:hAnsi="Roboto"/>
          <w:sz w:val="20"/>
        </w:rPr>
        <w:t xml:space="preserve">17. </w:t>
      </w:r>
      <w:r w:rsidRPr="000F1D08">
        <w:rPr>
          <w:rFonts w:ascii="Roboto" w:hAnsi="Roboto"/>
          <w:sz w:val="20"/>
        </w:rPr>
        <w:tab/>
        <w:t xml:space="preserve">Harper AR, </w:t>
      </w:r>
      <w:proofErr w:type="spellStart"/>
      <w:r w:rsidRPr="000F1D08">
        <w:rPr>
          <w:rFonts w:ascii="Roboto" w:hAnsi="Roboto"/>
          <w:sz w:val="20"/>
        </w:rPr>
        <w:t>Goel</w:t>
      </w:r>
      <w:proofErr w:type="spellEnd"/>
      <w:r w:rsidRPr="000F1D08">
        <w:rPr>
          <w:rFonts w:ascii="Roboto" w:hAnsi="Roboto"/>
          <w:sz w:val="20"/>
        </w:rPr>
        <w:t xml:space="preserve"> A, Grace C, Thomson KL, Petersen SE, Xu X, </w:t>
      </w:r>
      <w:proofErr w:type="spellStart"/>
      <w:r w:rsidRPr="000F1D08">
        <w:rPr>
          <w:rFonts w:ascii="Roboto" w:hAnsi="Roboto"/>
          <w:sz w:val="20"/>
        </w:rPr>
        <w:t>Waring</w:t>
      </w:r>
      <w:proofErr w:type="spellEnd"/>
      <w:r w:rsidRPr="000F1D08">
        <w:rPr>
          <w:rFonts w:ascii="Roboto" w:hAnsi="Roboto"/>
          <w:sz w:val="20"/>
        </w:rPr>
        <w:t xml:space="preserve"> A, </w:t>
      </w:r>
      <w:proofErr w:type="spellStart"/>
      <w:r w:rsidRPr="000F1D08">
        <w:rPr>
          <w:rFonts w:ascii="Roboto" w:hAnsi="Roboto"/>
          <w:sz w:val="20"/>
        </w:rPr>
        <w:t>Ormondroyd</w:t>
      </w:r>
      <w:proofErr w:type="spellEnd"/>
      <w:r w:rsidRPr="000F1D08">
        <w:rPr>
          <w:rFonts w:ascii="Roboto" w:hAnsi="Roboto"/>
          <w:sz w:val="20"/>
        </w:rPr>
        <w:t xml:space="preserve"> E, Kramer CM, Ho CY, et al. </w:t>
      </w:r>
      <w:r w:rsidRPr="001A1E98">
        <w:rPr>
          <w:rFonts w:ascii="Roboto" w:hAnsi="Roboto"/>
          <w:sz w:val="20"/>
          <w:lang w:val="en-US"/>
        </w:rPr>
        <w:t xml:space="preserve">Common genetic variants and modifiable risk factors underpin hypertrophic cardiomyopathy susceptibility and expressivity. </w:t>
      </w:r>
      <w:r w:rsidRPr="001A1E98">
        <w:rPr>
          <w:rFonts w:ascii="Roboto" w:hAnsi="Roboto"/>
          <w:i/>
          <w:iCs/>
          <w:sz w:val="20"/>
          <w:lang w:val="en-US"/>
        </w:rPr>
        <w:t>Nat. Genet.</w:t>
      </w:r>
      <w:r w:rsidRPr="001A1E98">
        <w:rPr>
          <w:rFonts w:ascii="Roboto" w:hAnsi="Roboto"/>
          <w:sz w:val="20"/>
          <w:lang w:val="en-US"/>
        </w:rPr>
        <w:t xml:space="preserve"> </w:t>
      </w:r>
      <w:proofErr w:type="gramStart"/>
      <w:r w:rsidRPr="001A1E98">
        <w:rPr>
          <w:rFonts w:ascii="Roboto" w:hAnsi="Roboto"/>
          <w:sz w:val="20"/>
          <w:lang w:val="en-US"/>
        </w:rPr>
        <w:t>2021;53:135</w:t>
      </w:r>
      <w:proofErr w:type="gramEnd"/>
      <w:r w:rsidRPr="001A1E98">
        <w:rPr>
          <w:rFonts w:ascii="Roboto" w:hAnsi="Roboto"/>
          <w:sz w:val="20"/>
          <w:lang w:val="en-US"/>
        </w:rPr>
        <w:t xml:space="preserve">–142. </w:t>
      </w:r>
    </w:p>
    <w:p w14:paraId="1E9AA04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18. </w:t>
      </w:r>
      <w:r w:rsidRPr="001A1E98">
        <w:rPr>
          <w:rFonts w:ascii="Roboto" w:hAnsi="Roboto"/>
          <w:sz w:val="20"/>
          <w:lang w:val="en-US"/>
        </w:rPr>
        <w:tab/>
        <w:t xml:space="preserve">de </w:t>
      </w:r>
      <w:proofErr w:type="spellStart"/>
      <w:r w:rsidRPr="001A1E98">
        <w:rPr>
          <w:rFonts w:ascii="Roboto" w:hAnsi="Roboto"/>
          <w:sz w:val="20"/>
          <w:lang w:val="en-US"/>
        </w:rPr>
        <w:t>Marvao</w:t>
      </w:r>
      <w:proofErr w:type="spellEnd"/>
      <w:r w:rsidRPr="001A1E98">
        <w:rPr>
          <w:rFonts w:ascii="Roboto" w:hAnsi="Roboto"/>
          <w:sz w:val="20"/>
          <w:lang w:val="en-US"/>
        </w:rPr>
        <w:t xml:space="preserve"> A, Dawes TJW, Shi W, </w:t>
      </w:r>
      <w:proofErr w:type="spellStart"/>
      <w:r w:rsidRPr="001A1E98">
        <w:rPr>
          <w:rFonts w:ascii="Roboto" w:hAnsi="Roboto"/>
          <w:sz w:val="20"/>
          <w:lang w:val="en-US"/>
        </w:rPr>
        <w:t>Durighel</w:t>
      </w:r>
      <w:proofErr w:type="spellEnd"/>
      <w:r w:rsidRPr="001A1E98">
        <w:rPr>
          <w:rFonts w:ascii="Roboto" w:hAnsi="Roboto"/>
          <w:sz w:val="20"/>
          <w:lang w:val="en-US"/>
        </w:rPr>
        <w:t xml:space="preserve"> G, Rueckert D, Cook SA, O’Regan DP. Precursors of </w:t>
      </w:r>
      <w:r w:rsidRPr="001A1E98">
        <w:rPr>
          <w:rFonts w:ascii="Roboto" w:hAnsi="Roboto"/>
          <w:sz w:val="20"/>
          <w:lang w:val="en-US"/>
        </w:rPr>
        <w:lastRenderedPageBreak/>
        <w:t xml:space="preserve">Hypertensive Heart Phenotype Develop in Healthy Adults: A High-Resolution 3D MRI Study. </w:t>
      </w:r>
      <w:r w:rsidRPr="001A1E98">
        <w:rPr>
          <w:rFonts w:ascii="Roboto" w:hAnsi="Roboto"/>
          <w:i/>
          <w:iCs/>
          <w:sz w:val="20"/>
          <w:lang w:val="en-US"/>
        </w:rPr>
        <w:t>JACC Cardiovasc. Imaging</w:t>
      </w:r>
      <w:r w:rsidRPr="001A1E98">
        <w:rPr>
          <w:rFonts w:ascii="Roboto" w:hAnsi="Roboto"/>
          <w:sz w:val="20"/>
          <w:lang w:val="en-US"/>
        </w:rPr>
        <w:t xml:space="preserve">. </w:t>
      </w:r>
      <w:proofErr w:type="gramStart"/>
      <w:r w:rsidRPr="001A1E98">
        <w:rPr>
          <w:rFonts w:ascii="Roboto" w:hAnsi="Roboto"/>
          <w:sz w:val="20"/>
          <w:lang w:val="en-US"/>
        </w:rPr>
        <w:t>2015;8:1260</w:t>
      </w:r>
      <w:proofErr w:type="gramEnd"/>
      <w:r w:rsidRPr="001A1E98">
        <w:rPr>
          <w:rFonts w:ascii="Roboto" w:hAnsi="Roboto"/>
          <w:sz w:val="20"/>
          <w:lang w:val="en-US"/>
        </w:rPr>
        <w:t xml:space="preserve">–1269. </w:t>
      </w:r>
    </w:p>
    <w:p w14:paraId="2D02DC1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19. </w:t>
      </w:r>
      <w:r w:rsidRPr="001A1E98">
        <w:rPr>
          <w:rFonts w:ascii="Roboto" w:hAnsi="Roboto"/>
          <w:sz w:val="20"/>
          <w:lang w:val="en-US"/>
        </w:rPr>
        <w:tab/>
        <w:t xml:space="preserve">Marstrand P, Han L, Day SM, </w:t>
      </w:r>
      <w:proofErr w:type="spellStart"/>
      <w:r w:rsidRPr="001A1E98">
        <w:rPr>
          <w:rFonts w:ascii="Roboto" w:hAnsi="Roboto"/>
          <w:sz w:val="20"/>
          <w:lang w:val="en-US"/>
        </w:rPr>
        <w:t>Olivotto</w:t>
      </w:r>
      <w:proofErr w:type="spellEnd"/>
      <w:r w:rsidRPr="001A1E98">
        <w:rPr>
          <w:rFonts w:ascii="Roboto" w:hAnsi="Roboto"/>
          <w:sz w:val="20"/>
          <w:lang w:val="en-US"/>
        </w:rPr>
        <w:t xml:space="preserve"> I, Ashley EA, Michels M, Pereira AC, Wittekind SG, Helms A, Saberi S, et al. Hypertrophic Cardiomyopathy </w:t>
      </w:r>
      <w:proofErr w:type="gramStart"/>
      <w:r w:rsidRPr="001A1E98">
        <w:rPr>
          <w:rFonts w:ascii="Roboto" w:hAnsi="Roboto"/>
          <w:sz w:val="20"/>
          <w:lang w:val="en-US"/>
        </w:rPr>
        <w:t>With</w:t>
      </w:r>
      <w:proofErr w:type="gramEnd"/>
      <w:r w:rsidRPr="001A1E98">
        <w:rPr>
          <w:rFonts w:ascii="Roboto" w:hAnsi="Roboto"/>
          <w:sz w:val="20"/>
          <w:lang w:val="en-US"/>
        </w:rPr>
        <w:t xml:space="preserve"> Left Ventricular Systolic Dysfunction: Insights </w:t>
      </w:r>
      <w:proofErr w:type="gramStart"/>
      <w:r w:rsidRPr="001A1E98">
        <w:rPr>
          <w:rFonts w:ascii="Roboto" w:hAnsi="Roboto"/>
          <w:sz w:val="20"/>
          <w:lang w:val="en-US"/>
        </w:rPr>
        <w:t>From</w:t>
      </w:r>
      <w:proofErr w:type="gramEnd"/>
      <w:r w:rsidRPr="001A1E98">
        <w:rPr>
          <w:rFonts w:ascii="Roboto" w:hAnsi="Roboto"/>
          <w:sz w:val="20"/>
          <w:lang w:val="en-US"/>
        </w:rPr>
        <w:t xml:space="preserve"> the </w:t>
      </w:r>
      <w:proofErr w:type="spellStart"/>
      <w:r w:rsidRPr="001A1E98">
        <w:rPr>
          <w:rFonts w:ascii="Roboto" w:hAnsi="Roboto"/>
          <w:sz w:val="20"/>
          <w:lang w:val="en-US"/>
        </w:rPr>
        <w:t>SHaRe</w:t>
      </w:r>
      <w:proofErr w:type="spellEnd"/>
      <w:r w:rsidRPr="001A1E98">
        <w:rPr>
          <w:rFonts w:ascii="Roboto" w:hAnsi="Roboto"/>
          <w:sz w:val="20"/>
          <w:lang w:val="en-US"/>
        </w:rPr>
        <w:t xml:space="preserve"> Registry. </w:t>
      </w:r>
      <w:r w:rsidRPr="001A1E98">
        <w:rPr>
          <w:rFonts w:ascii="Roboto" w:hAnsi="Roboto"/>
          <w:i/>
          <w:iCs/>
          <w:sz w:val="20"/>
          <w:lang w:val="en-US"/>
        </w:rPr>
        <w:t>Circulation</w:t>
      </w:r>
      <w:r w:rsidRPr="001A1E98">
        <w:rPr>
          <w:rFonts w:ascii="Roboto" w:hAnsi="Roboto"/>
          <w:sz w:val="20"/>
          <w:lang w:val="en-US"/>
        </w:rPr>
        <w:t xml:space="preserve">. </w:t>
      </w:r>
      <w:proofErr w:type="gramStart"/>
      <w:r w:rsidRPr="001A1E98">
        <w:rPr>
          <w:rFonts w:ascii="Roboto" w:hAnsi="Roboto"/>
          <w:sz w:val="20"/>
          <w:lang w:val="en-US"/>
        </w:rPr>
        <w:t>2020;141:1371</w:t>
      </w:r>
      <w:proofErr w:type="gramEnd"/>
      <w:r w:rsidRPr="001A1E98">
        <w:rPr>
          <w:rFonts w:ascii="Roboto" w:hAnsi="Roboto"/>
          <w:sz w:val="20"/>
          <w:lang w:val="en-US"/>
        </w:rPr>
        <w:t xml:space="preserve">–1383. </w:t>
      </w:r>
    </w:p>
    <w:p w14:paraId="61C24F92"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20. </w:t>
      </w:r>
      <w:r w:rsidRPr="001A1E98">
        <w:rPr>
          <w:rFonts w:ascii="Roboto" w:hAnsi="Roboto"/>
          <w:sz w:val="20"/>
          <w:lang w:val="en-US"/>
        </w:rPr>
        <w:tab/>
      </w:r>
      <w:proofErr w:type="spellStart"/>
      <w:r w:rsidRPr="001A1E98">
        <w:rPr>
          <w:rFonts w:ascii="Roboto" w:hAnsi="Roboto"/>
          <w:sz w:val="20"/>
          <w:lang w:val="en-US"/>
        </w:rPr>
        <w:t>Alaiwi</w:t>
      </w:r>
      <w:proofErr w:type="spellEnd"/>
      <w:r w:rsidRPr="001A1E98">
        <w:rPr>
          <w:rFonts w:ascii="Roboto" w:hAnsi="Roboto"/>
          <w:sz w:val="20"/>
          <w:lang w:val="en-US"/>
        </w:rPr>
        <w:t xml:space="preserve"> SA, Roston TM, Marstrand P, Claggett BL, Parikh VN, Helms AS, Ingles J, Lampert R, Lakdawala NK, Michels M, et al. Left Ventricular Systolic Dysfunction in Patients Diagnosed </w:t>
      </w:r>
      <w:proofErr w:type="gramStart"/>
      <w:r w:rsidRPr="001A1E98">
        <w:rPr>
          <w:rFonts w:ascii="Roboto" w:hAnsi="Roboto"/>
          <w:sz w:val="20"/>
          <w:lang w:val="en-US"/>
        </w:rPr>
        <w:t>With</w:t>
      </w:r>
      <w:proofErr w:type="gramEnd"/>
      <w:r w:rsidRPr="001A1E98">
        <w:rPr>
          <w:rFonts w:ascii="Roboto" w:hAnsi="Roboto"/>
          <w:sz w:val="20"/>
          <w:lang w:val="en-US"/>
        </w:rPr>
        <w:t xml:space="preserve"> Hypertrophic Cardiomyopathy During Childhood: Insights </w:t>
      </w:r>
      <w:proofErr w:type="gramStart"/>
      <w:r w:rsidRPr="001A1E98">
        <w:rPr>
          <w:rFonts w:ascii="Roboto" w:hAnsi="Roboto"/>
          <w:sz w:val="20"/>
          <w:lang w:val="en-US"/>
        </w:rPr>
        <w:t>From</w:t>
      </w:r>
      <w:proofErr w:type="gramEnd"/>
      <w:r w:rsidRPr="001A1E98">
        <w:rPr>
          <w:rFonts w:ascii="Roboto" w:hAnsi="Roboto"/>
          <w:sz w:val="20"/>
          <w:lang w:val="en-US"/>
        </w:rPr>
        <w:t xml:space="preserve"> the </w:t>
      </w:r>
      <w:proofErr w:type="spellStart"/>
      <w:r w:rsidRPr="001A1E98">
        <w:rPr>
          <w:rFonts w:ascii="Roboto" w:hAnsi="Roboto"/>
          <w:sz w:val="20"/>
          <w:lang w:val="en-US"/>
        </w:rPr>
        <w:t>SHaRe</w:t>
      </w:r>
      <w:proofErr w:type="spellEnd"/>
      <w:r w:rsidRPr="001A1E98">
        <w:rPr>
          <w:rFonts w:ascii="Roboto" w:hAnsi="Roboto"/>
          <w:sz w:val="20"/>
          <w:lang w:val="en-US"/>
        </w:rPr>
        <w:t xml:space="preserve"> Registry (</w:t>
      </w:r>
      <w:proofErr w:type="spellStart"/>
      <w:r w:rsidRPr="001A1E98">
        <w:rPr>
          <w:rFonts w:ascii="Roboto" w:hAnsi="Roboto"/>
          <w:sz w:val="20"/>
          <w:lang w:val="en-US"/>
        </w:rPr>
        <w:t>Sarcomeric</w:t>
      </w:r>
      <w:proofErr w:type="spellEnd"/>
      <w:r w:rsidRPr="001A1E98">
        <w:rPr>
          <w:rFonts w:ascii="Roboto" w:hAnsi="Roboto"/>
          <w:sz w:val="20"/>
          <w:lang w:val="en-US"/>
        </w:rPr>
        <w:t xml:space="preserve"> Human Cardiomyopathy). </w:t>
      </w:r>
      <w:r w:rsidRPr="001A1E98">
        <w:rPr>
          <w:rFonts w:ascii="Roboto" w:hAnsi="Roboto"/>
          <w:i/>
          <w:iCs/>
          <w:sz w:val="20"/>
          <w:lang w:val="en-US"/>
        </w:rPr>
        <w:t>Circulation</w:t>
      </w:r>
      <w:r w:rsidRPr="001A1E98">
        <w:rPr>
          <w:rFonts w:ascii="Roboto" w:hAnsi="Roboto"/>
          <w:sz w:val="20"/>
          <w:lang w:val="en-US"/>
        </w:rPr>
        <w:t xml:space="preserve">. </w:t>
      </w:r>
      <w:proofErr w:type="gramStart"/>
      <w:r w:rsidRPr="001A1E98">
        <w:rPr>
          <w:rFonts w:ascii="Roboto" w:hAnsi="Roboto"/>
          <w:sz w:val="20"/>
          <w:lang w:val="en-US"/>
        </w:rPr>
        <w:t>2023;</w:t>
      </w:r>
      <w:proofErr w:type="gramEnd"/>
    </w:p>
    <w:p w14:paraId="76737F7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21. </w:t>
      </w:r>
      <w:r w:rsidRPr="001A1E98">
        <w:rPr>
          <w:rFonts w:ascii="Roboto" w:hAnsi="Roboto"/>
          <w:sz w:val="20"/>
          <w:lang w:val="en-US"/>
        </w:rPr>
        <w:tab/>
      </w:r>
      <w:proofErr w:type="spellStart"/>
      <w:r w:rsidRPr="001A1E98">
        <w:rPr>
          <w:rFonts w:ascii="Roboto" w:hAnsi="Roboto"/>
          <w:sz w:val="20"/>
          <w:lang w:val="en-US"/>
        </w:rPr>
        <w:t>Siontis</w:t>
      </w:r>
      <w:proofErr w:type="spellEnd"/>
      <w:r w:rsidRPr="001A1E98">
        <w:rPr>
          <w:rFonts w:ascii="Roboto" w:hAnsi="Roboto"/>
          <w:sz w:val="20"/>
          <w:lang w:val="en-US"/>
        </w:rPr>
        <w:t xml:space="preserve"> KC, Geske JB, Ong K, Nishimura RA, Ommen SR, Gersh BJ. Atrial fibrillation in hypertrophic cardiomyopathy: prevalence, clinical correlations, and mortality in a large high-risk population. </w:t>
      </w:r>
      <w:r w:rsidRPr="001A1E98">
        <w:rPr>
          <w:rFonts w:ascii="Roboto" w:hAnsi="Roboto"/>
          <w:i/>
          <w:iCs/>
          <w:sz w:val="20"/>
          <w:lang w:val="en-US"/>
        </w:rPr>
        <w:t>J. Am. Heart Assoc.</w:t>
      </w:r>
      <w:r w:rsidRPr="001A1E98">
        <w:rPr>
          <w:rFonts w:ascii="Roboto" w:hAnsi="Roboto"/>
          <w:sz w:val="20"/>
          <w:lang w:val="en-US"/>
        </w:rPr>
        <w:t xml:space="preserve"> 2014;</w:t>
      </w:r>
      <w:proofErr w:type="gramStart"/>
      <w:r w:rsidRPr="001A1E98">
        <w:rPr>
          <w:rFonts w:ascii="Roboto" w:hAnsi="Roboto"/>
          <w:sz w:val="20"/>
          <w:lang w:val="en-US"/>
        </w:rPr>
        <w:t>3:e</w:t>
      </w:r>
      <w:proofErr w:type="gramEnd"/>
      <w:r w:rsidRPr="001A1E98">
        <w:rPr>
          <w:rFonts w:ascii="Roboto" w:hAnsi="Roboto"/>
          <w:sz w:val="20"/>
          <w:lang w:val="en-US"/>
        </w:rPr>
        <w:t xml:space="preserve">001002. </w:t>
      </w:r>
    </w:p>
    <w:p w14:paraId="47EEA40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22. </w:t>
      </w:r>
      <w:r w:rsidRPr="001A1E98">
        <w:rPr>
          <w:rFonts w:ascii="Roboto" w:hAnsi="Roboto"/>
          <w:sz w:val="20"/>
          <w:lang w:val="en-US"/>
        </w:rPr>
        <w:tab/>
        <w:t xml:space="preserve">O’Mahony C, Jichi F, Pavlou M, Monserrat L, Anastasakis A, </w:t>
      </w:r>
      <w:proofErr w:type="spellStart"/>
      <w:r w:rsidRPr="001A1E98">
        <w:rPr>
          <w:rFonts w:ascii="Roboto" w:hAnsi="Roboto"/>
          <w:sz w:val="20"/>
          <w:lang w:val="en-US"/>
        </w:rPr>
        <w:t>Rapezzi</w:t>
      </w:r>
      <w:proofErr w:type="spellEnd"/>
      <w:r w:rsidRPr="001A1E98">
        <w:rPr>
          <w:rFonts w:ascii="Roboto" w:hAnsi="Roboto"/>
          <w:sz w:val="20"/>
          <w:lang w:val="en-US"/>
        </w:rPr>
        <w:t xml:space="preserve"> C, Biagini E, Gimeno JR, Limongelli G, McKenna WJ, et al. A novel clinical risk prediction model for sudden cardiac death in hypertrophic cardiomyopathy (HCM Risk-SCD). </w:t>
      </w:r>
      <w:r w:rsidRPr="001A1E98">
        <w:rPr>
          <w:rFonts w:ascii="Roboto" w:hAnsi="Roboto"/>
          <w:i/>
          <w:iCs/>
          <w:sz w:val="20"/>
          <w:lang w:val="en-US"/>
        </w:rPr>
        <w:t>Eur. Heart J.</w:t>
      </w:r>
      <w:r w:rsidRPr="001A1E98">
        <w:rPr>
          <w:rFonts w:ascii="Roboto" w:hAnsi="Roboto"/>
          <w:sz w:val="20"/>
          <w:lang w:val="en-US"/>
        </w:rPr>
        <w:t xml:space="preserve"> </w:t>
      </w:r>
      <w:proofErr w:type="gramStart"/>
      <w:r w:rsidRPr="001A1E98">
        <w:rPr>
          <w:rFonts w:ascii="Roboto" w:hAnsi="Roboto"/>
          <w:sz w:val="20"/>
          <w:lang w:val="en-US"/>
        </w:rPr>
        <w:t>2014;35:2010</w:t>
      </w:r>
      <w:proofErr w:type="gramEnd"/>
      <w:r w:rsidRPr="001A1E98">
        <w:rPr>
          <w:rFonts w:ascii="Roboto" w:hAnsi="Roboto"/>
          <w:sz w:val="20"/>
          <w:lang w:val="en-US"/>
        </w:rPr>
        <w:t xml:space="preserve">–2020. </w:t>
      </w:r>
    </w:p>
    <w:p w14:paraId="291723E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23. </w:t>
      </w:r>
      <w:r w:rsidRPr="001A1E98">
        <w:rPr>
          <w:rFonts w:ascii="Roboto" w:hAnsi="Roboto"/>
          <w:sz w:val="20"/>
          <w:lang w:val="en-US"/>
        </w:rPr>
        <w:tab/>
        <w:t xml:space="preserve">O’Mahony C, Akhtar MM, Anastasiou Z, Guttmann OP, </w:t>
      </w:r>
      <w:proofErr w:type="spellStart"/>
      <w:r w:rsidRPr="001A1E98">
        <w:rPr>
          <w:rFonts w:ascii="Roboto" w:hAnsi="Roboto"/>
          <w:sz w:val="20"/>
          <w:lang w:val="en-US"/>
        </w:rPr>
        <w:t>Vriesendorp</w:t>
      </w:r>
      <w:proofErr w:type="spellEnd"/>
      <w:r w:rsidRPr="001A1E98">
        <w:rPr>
          <w:rFonts w:ascii="Roboto" w:hAnsi="Roboto"/>
          <w:sz w:val="20"/>
          <w:lang w:val="en-US"/>
        </w:rPr>
        <w:t xml:space="preserve"> PA, Michels M, </w:t>
      </w:r>
      <w:proofErr w:type="spellStart"/>
      <w:r w:rsidRPr="001A1E98">
        <w:rPr>
          <w:rFonts w:ascii="Roboto" w:hAnsi="Roboto"/>
          <w:sz w:val="20"/>
          <w:lang w:val="en-US"/>
        </w:rPr>
        <w:t>Magrì</w:t>
      </w:r>
      <w:proofErr w:type="spellEnd"/>
      <w:r w:rsidRPr="001A1E98">
        <w:rPr>
          <w:rFonts w:ascii="Roboto" w:hAnsi="Roboto"/>
          <w:sz w:val="20"/>
          <w:lang w:val="en-US"/>
        </w:rPr>
        <w:t xml:space="preserve"> D, Autore C, Fernández A, Ochoa JP, et al. Effectiveness of the 2014 European Society of Cardiology guideline on sudden cardiac death in hypertrophic cardiomyopathy: a systematic review and meta-analysis. </w:t>
      </w:r>
      <w:r w:rsidRPr="001A1E98">
        <w:rPr>
          <w:rFonts w:ascii="Roboto" w:hAnsi="Roboto"/>
          <w:i/>
          <w:iCs/>
          <w:sz w:val="20"/>
          <w:lang w:val="en-US"/>
        </w:rPr>
        <w:t>Heart Br. Card. Soc.</w:t>
      </w:r>
      <w:r w:rsidRPr="001A1E98">
        <w:rPr>
          <w:rFonts w:ascii="Roboto" w:hAnsi="Roboto"/>
          <w:sz w:val="20"/>
          <w:lang w:val="en-US"/>
        </w:rPr>
        <w:t xml:space="preserve"> </w:t>
      </w:r>
      <w:proofErr w:type="gramStart"/>
      <w:r w:rsidRPr="001A1E98">
        <w:rPr>
          <w:rFonts w:ascii="Roboto" w:hAnsi="Roboto"/>
          <w:sz w:val="20"/>
          <w:lang w:val="en-US"/>
        </w:rPr>
        <w:t>2019;105:623</w:t>
      </w:r>
      <w:proofErr w:type="gramEnd"/>
      <w:r w:rsidRPr="001A1E98">
        <w:rPr>
          <w:rFonts w:ascii="Roboto" w:hAnsi="Roboto"/>
          <w:sz w:val="20"/>
          <w:lang w:val="en-US"/>
        </w:rPr>
        <w:t xml:space="preserve">–631. </w:t>
      </w:r>
    </w:p>
    <w:p w14:paraId="77C9A88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24. </w:t>
      </w:r>
      <w:r w:rsidRPr="001A1E98">
        <w:rPr>
          <w:rFonts w:ascii="Roboto" w:hAnsi="Roboto"/>
          <w:sz w:val="20"/>
          <w:lang w:val="en-US"/>
        </w:rPr>
        <w:tab/>
        <w:t xml:space="preserve">O’Mahony C, Jichi F, Ommen SR, </w:t>
      </w:r>
      <w:proofErr w:type="spellStart"/>
      <w:r w:rsidRPr="001A1E98">
        <w:rPr>
          <w:rFonts w:ascii="Roboto" w:hAnsi="Roboto"/>
          <w:sz w:val="20"/>
          <w:lang w:val="en-US"/>
        </w:rPr>
        <w:t>Christiaans</w:t>
      </w:r>
      <w:proofErr w:type="spellEnd"/>
      <w:r w:rsidRPr="001A1E98">
        <w:rPr>
          <w:rFonts w:ascii="Roboto" w:hAnsi="Roboto"/>
          <w:sz w:val="20"/>
          <w:lang w:val="en-US"/>
        </w:rPr>
        <w:t xml:space="preserve"> I, </w:t>
      </w:r>
      <w:proofErr w:type="spellStart"/>
      <w:r w:rsidRPr="001A1E98">
        <w:rPr>
          <w:rFonts w:ascii="Roboto" w:hAnsi="Roboto"/>
          <w:sz w:val="20"/>
          <w:lang w:val="en-US"/>
        </w:rPr>
        <w:t>Arbustini</w:t>
      </w:r>
      <w:proofErr w:type="spellEnd"/>
      <w:r w:rsidRPr="001A1E98">
        <w:rPr>
          <w:rFonts w:ascii="Roboto" w:hAnsi="Roboto"/>
          <w:sz w:val="20"/>
          <w:lang w:val="en-US"/>
        </w:rPr>
        <w:t xml:space="preserve"> E, Garcia-Pavia P, Cecchi F, </w:t>
      </w:r>
      <w:proofErr w:type="spellStart"/>
      <w:r w:rsidRPr="001A1E98">
        <w:rPr>
          <w:rFonts w:ascii="Roboto" w:hAnsi="Roboto"/>
          <w:sz w:val="20"/>
          <w:lang w:val="en-US"/>
        </w:rPr>
        <w:t>Olivotto</w:t>
      </w:r>
      <w:proofErr w:type="spellEnd"/>
      <w:r w:rsidRPr="001A1E98">
        <w:rPr>
          <w:rFonts w:ascii="Roboto" w:hAnsi="Roboto"/>
          <w:sz w:val="20"/>
          <w:lang w:val="en-US"/>
        </w:rPr>
        <w:t xml:space="preserve"> I, Kitaoka H, </w:t>
      </w:r>
      <w:proofErr w:type="spellStart"/>
      <w:r w:rsidRPr="001A1E98">
        <w:rPr>
          <w:rFonts w:ascii="Roboto" w:hAnsi="Roboto"/>
          <w:sz w:val="20"/>
          <w:lang w:val="en-US"/>
        </w:rPr>
        <w:t>Gotsman</w:t>
      </w:r>
      <w:proofErr w:type="spellEnd"/>
      <w:r w:rsidRPr="001A1E98">
        <w:rPr>
          <w:rFonts w:ascii="Roboto" w:hAnsi="Roboto"/>
          <w:sz w:val="20"/>
          <w:lang w:val="en-US"/>
        </w:rPr>
        <w:t xml:space="preserve"> I, et al. An International External Validation Study of the 2014 European Society of Cardiology Guideline on Sudden Cardiac Death Prevention in Hypertrophic Cardiomyopathy (Evidence from HCM). </w:t>
      </w:r>
      <w:r w:rsidRPr="001A1E98">
        <w:rPr>
          <w:rFonts w:ascii="Roboto" w:hAnsi="Roboto"/>
          <w:i/>
          <w:iCs/>
          <w:sz w:val="20"/>
          <w:lang w:val="en-US"/>
        </w:rPr>
        <w:t>Circulation</w:t>
      </w:r>
      <w:r w:rsidRPr="001A1E98">
        <w:rPr>
          <w:rFonts w:ascii="Roboto" w:hAnsi="Roboto"/>
          <w:sz w:val="20"/>
          <w:lang w:val="en-US"/>
        </w:rPr>
        <w:t xml:space="preserve">. </w:t>
      </w:r>
      <w:proofErr w:type="gramStart"/>
      <w:r w:rsidRPr="001A1E98">
        <w:rPr>
          <w:rFonts w:ascii="Roboto" w:hAnsi="Roboto"/>
          <w:sz w:val="20"/>
          <w:lang w:val="en-US"/>
        </w:rPr>
        <w:t>2017;CIRCULATIONAHA</w:t>
      </w:r>
      <w:proofErr w:type="gramEnd"/>
      <w:r w:rsidRPr="001A1E98">
        <w:rPr>
          <w:rFonts w:ascii="Roboto" w:hAnsi="Roboto"/>
          <w:sz w:val="20"/>
          <w:lang w:val="en-US"/>
        </w:rPr>
        <w:t xml:space="preserve">.117.030437.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1A1E98">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60F7BD0F" w14:textId="77777777" w:rsidR="006A6C59" w:rsidRPr="001A1E98" w:rsidRDefault="006A6C59" w:rsidP="007C4859">
            <w:pPr>
              <w:spacing w:line="360" w:lineRule="auto"/>
              <w:ind w:left="150" w:right="150"/>
              <w:rPr>
                <w:rFonts w:ascii="Roboto" w:hAnsi="Roboto" w:cs="Segoe UI"/>
                <w:b/>
                <w:bCs/>
                <w:color w:val="333333"/>
                <w:sz w:val="22"/>
                <w:szCs w:val="22"/>
              </w:rPr>
            </w:pPr>
            <w:r w:rsidRPr="001A1E98">
              <w:rPr>
                <w:rFonts w:ascii="Roboto" w:hAnsi="Roboto" w:cs="Segoe UI"/>
                <w:b/>
                <w:bCs/>
                <w:color w:val="333333"/>
                <w:sz w:val="22"/>
                <w:szCs w:val="22"/>
              </w:rPr>
              <w:t xml:space="preserve">All-cause </w:t>
            </w:r>
            <w:proofErr w:type="spellStart"/>
            <w:r w:rsidRPr="001A1E98">
              <w:rPr>
                <w:rFonts w:ascii="Roboto" w:hAnsi="Roboto" w:cs="Segoe UI"/>
                <w:b/>
                <w:bCs/>
                <w:color w:val="333333"/>
                <w:sz w:val="22"/>
                <w:szCs w:val="22"/>
              </w:rPr>
              <w:t>mortality</w:t>
            </w:r>
            <w:proofErr w:type="spellEnd"/>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1B1CC630" w14:textId="77E9FBD8"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3</w:t>
            </w:r>
            <w:r w:rsidR="00802A2D" w:rsidRPr="001A1E98">
              <w:rPr>
                <w:rFonts w:ascii="Roboto" w:hAnsi="Roboto" w:cs="Segoe UI"/>
                <w:b/>
                <w:bCs/>
                <w:color w:val="333333"/>
                <w:sz w:val="22"/>
                <w:szCs w:val="22"/>
              </w:rPr>
              <w:t>20</w:t>
            </w:r>
            <w:r w:rsidRPr="001A1E98">
              <w:rPr>
                <w:rFonts w:ascii="Roboto" w:hAnsi="Roboto" w:cs="Segoe UI"/>
                <w:b/>
                <w:bCs/>
                <w:color w:val="333333"/>
                <w:sz w:val="22"/>
                <w:szCs w:val="22"/>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39EBDBD5" w14:textId="5E78A9CD"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28</w:t>
            </w:r>
            <w:r w:rsidR="00802A2D" w:rsidRPr="001A1E98">
              <w:rPr>
                <w:rFonts w:ascii="Roboto" w:hAnsi="Roboto" w:cs="Segoe UI"/>
                <w:b/>
                <w:bCs/>
                <w:color w:val="333333"/>
                <w:sz w:val="22"/>
                <w:szCs w:val="22"/>
              </w:rPr>
              <w:t>5</w:t>
            </w:r>
            <w:r w:rsidRPr="001A1E98">
              <w:rPr>
                <w:rFonts w:ascii="Roboto" w:hAnsi="Roboto" w:cs="Segoe UI"/>
                <w:b/>
                <w:bCs/>
                <w:color w:val="333333"/>
                <w:sz w:val="22"/>
                <w:szCs w:val="22"/>
              </w:rPr>
              <w:t xml:space="preserve"> (9.</w:t>
            </w:r>
            <w:r w:rsidR="00802A2D" w:rsidRPr="001A1E98">
              <w:rPr>
                <w:rFonts w:ascii="Roboto" w:hAnsi="Roboto" w:cs="Segoe UI"/>
                <w:b/>
                <w:bCs/>
                <w:color w:val="333333"/>
                <w:sz w:val="22"/>
                <w:szCs w:val="22"/>
              </w:rPr>
              <w:t>4</w:t>
            </w:r>
            <w:r w:rsidRPr="001A1E98">
              <w:rPr>
                <w:rFonts w:ascii="Roboto" w:hAnsi="Roboto" w:cs="Segoe UI"/>
                <w:b/>
                <w:bCs/>
                <w:color w:val="333333"/>
                <w:sz w:val="22"/>
                <w:szCs w:val="22"/>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285D3D4B" w14:textId="56170D90"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0.</w:t>
            </w:r>
            <w:r w:rsidR="00802A2D" w:rsidRPr="001A1E98">
              <w:rPr>
                <w:rFonts w:ascii="Roboto" w:hAnsi="Roboto" w:cs="Segoe UI"/>
                <w:b/>
                <w:bCs/>
                <w:color w:val="333333"/>
                <w:sz w:val="22"/>
                <w:szCs w:val="22"/>
              </w:rPr>
              <w:t>20</w:t>
            </w:r>
          </w:p>
        </w:tc>
      </w:tr>
      <w:tr w:rsidR="005923A2" w:rsidRPr="005923A2" w14:paraId="2D7B369D"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Non-</w:t>
            </w:r>
            <w:proofErr w:type="spellStart"/>
            <w:r w:rsidRPr="001A1E98">
              <w:rPr>
                <w:rFonts w:ascii="Roboto" w:hAnsi="Roboto" w:cs="Segoe UI"/>
                <w:b/>
                <w:bCs/>
                <w:i/>
                <w:iCs/>
                <w:color w:val="333333"/>
                <w:sz w:val="22"/>
                <w:szCs w:val="22"/>
              </w:rPr>
              <w:t>cardiovascular</w:t>
            </w:r>
            <w:proofErr w:type="spellEnd"/>
            <w:r w:rsidRPr="001A1E98">
              <w:rPr>
                <w:rFonts w:ascii="Roboto" w:hAnsi="Roboto" w:cs="Segoe UI"/>
                <w:b/>
                <w:bCs/>
                <w:i/>
                <w:iCs/>
                <w:color w:val="333333"/>
                <w:sz w:val="22"/>
                <w:szCs w:val="22"/>
              </w:rPr>
              <w:t xml:space="preserve"> </w:t>
            </w:r>
            <w:proofErr w:type="spellStart"/>
            <w:r w:rsidRPr="001A1E98">
              <w:rPr>
                <w:rFonts w:ascii="Roboto" w:hAnsi="Roboto" w:cs="Segoe UI"/>
                <w:b/>
                <w:bCs/>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67037062"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132 (4</w:t>
            </w:r>
            <w:r w:rsidR="002F186E">
              <w:rPr>
                <w:rFonts w:ascii="Roboto" w:hAnsi="Roboto" w:cs="Segoe UI"/>
                <w:b/>
                <w:bCs/>
                <w:i/>
                <w:iCs/>
                <w:color w:val="333333"/>
                <w:sz w:val="22"/>
                <w:szCs w:val="22"/>
              </w:rPr>
              <w:t>1</w:t>
            </w:r>
            <w:r w:rsidRPr="001A1E98">
              <w:rPr>
                <w:rFonts w:ascii="Roboto" w:hAnsi="Roboto" w:cs="Segoe UI"/>
                <w:b/>
                <w:bCs/>
                <w:i/>
                <w:iCs/>
                <w:color w:val="333333"/>
                <w:sz w:val="22"/>
                <w:szCs w:val="22"/>
              </w:rPr>
              <w:t>%</w:t>
            </w:r>
            <w:r w:rsidR="002F186E">
              <w:rPr>
                <w:rFonts w:ascii="Roboto" w:hAnsi="Roboto" w:cs="Segoe UI"/>
                <w:b/>
                <w:bCs/>
                <w:i/>
                <w:iCs/>
                <w:color w:val="333333"/>
                <w:sz w:val="22"/>
                <w:szCs w:val="22"/>
              </w:rPr>
              <w:t xml:space="preserve"> of </w:t>
            </w:r>
            <w:proofErr w:type="spellStart"/>
            <w:r w:rsidR="002F186E">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2CAC3C66"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200 (</w:t>
            </w:r>
            <w:r w:rsidR="002F186E">
              <w:rPr>
                <w:rFonts w:ascii="Roboto" w:hAnsi="Roboto"/>
                <w:b/>
                <w:bCs/>
                <w:i/>
                <w:iCs/>
                <w:sz w:val="22"/>
                <w:szCs w:val="22"/>
              </w:rPr>
              <w:t xml:space="preserve">70% of </w:t>
            </w:r>
            <w:proofErr w:type="spellStart"/>
            <w:r w:rsidR="002F186E">
              <w:rPr>
                <w:rFonts w:ascii="Roboto" w:hAnsi="Roboto"/>
                <w:b/>
                <w:bCs/>
                <w:i/>
                <w:iCs/>
                <w:sz w:val="22"/>
                <w:szCs w:val="22"/>
              </w:rPr>
              <w:t>deaths</w:t>
            </w:r>
            <w:proofErr w:type="spellEnd"/>
            <w:r w:rsidR="002F186E">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40D9BBE"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r w:rsidR="002F186E">
              <w:rPr>
                <w:rFonts w:ascii="Roboto" w:hAnsi="Roboto" w:cs="Segoe UI"/>
                <w:color w:val="333333"/>
                <w:sz w:val="22"/>
                <w:szCs w:val="22"/>
              </w:rPr>
              <w:t>6</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DADA81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r w:rsidR="002F186E">
              <w:rPr>
                <w:rFonts w:ascii="Roboto" w:hAnsi="Roboto" w:cs="Segoe UI"/>
                <w:color w:val="333333"/>
                <w:sz w:val="22"/>
                <w:szCs w:val="22"/>
              </w:rPr>
              <w:t>8</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Pr>
                <w:rFonts w:ascii="Roboto" w:hAnsi="Roboto" w:cs="Segoe UI"/>
                <w:i/>
                <w:iCs/>
                <w:color w:val="333333"/>
                <w:sz w:val="22"/>
                <w:szCs w:val="22"/>
              </w:rPr>
              <w:t>Other</w:t>
            </w:r>
            <w:proofErr w:type="spellEnd"/>
            <w:r>
              <w:rPr>
                <w:rFonts w:ascii="Roboto" w:hAnsi="Roboto" w:cs="Segoe UI"/>
                <w:i/>
                <w:iCs/>
                <w:color w:val="333333"/>
                <w:sz w:val="22"/>
                <w:szCs w:val="22"/>
              </w:rPr>
              <w:t xml:space="preserve"> n</w:t>
            </w:r>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2ECA96F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r w:rsidR="002F186E">
              <w:rPr>
                <w:rFonts w:ascii="Roboto" w:hAnsi="Roboto" w:cs="Segoe UI"/>
                <w:color w:val="333333"/>
                <w:sz w:val="22"/>
                <w:szCs w:val="22"/>
              </w:rPr>
              <w:t>94</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082646B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r w:rsidR="002F186E">
              <w:rPr>
                <w:rFonts w:ascii="Roboto" w:hAnsi="Roboto" w:cs="Segoe UI"/>
                <w:color w:val="333333"/>
                <w:sz w:val="22"/>
                <w:szCs w:val="22"/>
              </w:rPr>
              <w:t>92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1A1E98" w:rsidRDefault="008D5633" w:rsidP="008D5633">
            <w:pPr>
              <w:spacing w:line="360" w:lineRule="auto"/>
              <w:ind w:left="150" w:right="150"/>
              <w:rPr>
                <w:rFonts w:ascii="Roboto" w:hAnsi="Roboto" w:cs="Segoe UI"/>
                <w:b/>
                <w:bCs/>
                <w:i/>
                <w:iCs/>
                <w:color w:val="333333"/>
                <w:sz w:val="22"/>
                <w:szCs w:val="22"/>
              </w:rPr>
            </w:pPr>
            <w:proofErr w:type="spellStart"/>
            <w:r w:rsidRPr="001A1E98">
              <w:rPr>
                <w:rFonts w:ascii="Roboto" w:hAnsi="Roboto" w:cs="Segoe UI"/>
                <w:b/>
                <w:bCs/>
                <w:i/>
                <w:iCs/>
                <w:color w:val="333333"/>
                <w:sz w:val="22"/>
                <w:szCs w:val="22"/>
              </w:rPr>
              <w:t>Cardiovascular</w:t>
            </w:r>
            <w:proofErr w:type="spellEnd"/>
            <w:r w:rsidRPr="001A1E98">
              <w:rPr>
                <w:rFonts w:ascii="Roboto" w:hAnsi="Roboto" w:cs="Segoe UI"/>
                <w:b/>
                <w:bCs/>
                <w:i/>
                <w:iCs/>
                <w:color w:val="333333"/>
                <w:sz w:val="22"/>
                <w:szCs w:val="22"/>
              </w:rPr>
              <w:t xml:space="preserve"> </w:t>
            </w:r>
            <w:proofErr w:type="spellStart"/>
            <w:r w:rsidRPr="001A1E98">
              <w:rPr>
                <w:rFonts w:ascii="Roboto" w:hAnsi="Roboto" w:cs="Segoe UI"/>
                <w:b/>
                <w:bCs/>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162 (5</w:t>
            </w:r>
            <w:r w:rsidR="00CC0733">
              <w:rPr>
                <w:rFonts w:ascii="Roboto" w:hAnsi="Roboto" w:cs="Segoe UI"/>
                <w:b/>
                <w:bCs/>
                <w:i/>
                <w:iCs/>
                <w:color w:val="333333"/>
                <w:sz w:val="22"/>
                <w:szCs w:val="22"/>
              </w:rPr>
              <w:t>1</w:t>
            </w:r>
            <w:r w:rsidRPr="001A1E98">
              <w:rPr>
                <w:rFonts w:ascii="Roboto" w:hAnsi="Roboto" w:cs="Segoe UI"/>
                <w:b/>
                <w:bCs/>
                <w:i/>
                <w:iCs/>
                <w:color w:val="333333"/>
                <w:sz w:val="22"/>
                <w:szCs w:val="22"/>
              </w:rPr>
              <w:t>%</w:t>
            </w:r>
            <w:r w:rsidR="00CC0733">
              <w:rPr>
                <w:rFonts w:ascii="Roboto" w:hAnsi="Roboto" w:cs="Segoe UI"/>
                <w:b/>
                <w:bCs/>
                <w:i/>
                <w:iCs/>
                <w:color w:val="333333"/>
                <w:sz w:val="22"/>
                <w:szCs w:val="22"/>
              </w:rPr>
              <w:t xml:space="preserve"> of </w:t>
            </w:r>
            <w:proofErr w:type="spellStart"/>
            <w:r w:rsidR="00CC0733">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67 (</w:t>
            </w:r>
            <w:r w:rsidR="00CC0733">
              <w:rPr>
                <w:rFonts w:ascii="Roboto" w:hAnsi="Roboto"/>
                <w:b/>
                <w:bCs/>
                <w:i/>
                <w:iCs/>
                <w:sz w:val="22"/>
                <w:szCs w:val="22"/>
              </w:rPr>
              <w:t>24</w:t>
            </w:r>
            <w:r w:rsidRPr="001A1E98">
              <w:rPr>
                <w:rFonts w:ascii="Roboto" w:hAnsi="Roboto"/>
                <w:b/>
                <w:bCs/>
                <w:i/>
                <w:iCs/>
                <w:sz w:val="22"/>
                <w:szCs w:val="22"/>
              </w:rPr>
              <w:t>%</w:t>
            </w:r>
            <w:r w:rsidR="00CC0733">
              <w:rPr>
                <w:rFonts w:ascii="Roboto" w:hAnsi="Roboto"/>
                <w:b/>
                <w:bCs/>
                <w:i/>
                <w:iCs/>
                <w:sz w:val="22"/>
                <w:szCs w:val="22"/>
              </w:rPr>
              <w:t xml:space="preserve"> of </w:t>
            </w:r>
            <w:proofErr w:type="spellStart"/>
            <w:r w:rsidR="00CC0733">
              <w:rPr>
                <w:rFonts w:ascii="Roboto" w:hAnsi="Roboto"/>
                <w:b/>
                <w:bCs/>
                <w:i/>
                <w:iCs/>
                <w:sz w:val="22"/>
                <w:szCs w:val="22"/>
              </w:rPr>
              <w:t>deaths</w:t>
            </w:r>
            <w:proofErr w:type="spellEnd"/>
            <w:r w:rsidRPr="001A1E98">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5480AC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r w:rsidR="002F186E">
              <w:rPr>
                <w:rFonts w:ascii="Roboto" w:hAnsi="Roboto" w:cs="Segoe UI"/>
                <w:color w:val="333333"/>
                <w:sz w:val="22"/>
                <w:szCs w:val="22"/>
              </w:rPr>
              <w:t>49</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5E83767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r w:rsidR="00CC0733">
              <w:rPr>
                <w:rFonts w:ascii="Roboto" w:hAnsi="Roboto" w:cs="Segoe UI"/>
                <w:color w:val="333333"/>
                <w:sz w:val="22"/>
                <w:szCs w:val="22"/>
              </w:rPr>
              <w:t>36</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A76FDED"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r w:rsidR="002F186E">
              <w:rPr>
                <w:rFonts w:ascii="Roboto" w:hAnsi="Roboto" w:cs="Segoe UI"/>
                <w:color w:val="333333"/>
                <w:sz w:val="22"/>
                <w:szCs w:val="22"/>
              </w:rPr>
              <w:t>39%)</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050DC43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r w:rsidR="00CC0733">
              <w:rPr>
                <w:rFonts w:ascii="Roboto" w:hAnsi="Roboto" w:cs="Segoe UI"/>
                <w:color w:val="333333"/>
                <w:sz w:val="22"/>
                <w:szCs w:val="22"/>
              </w:rPr>
              <w:t>39</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1B6D3DB5"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r w:rsidR="002F186E">
              <w:rPr>
                <w:rFonts w:ascii="Roboto" w:hAnsi="Roboto" w:cs="Segoe UI"/>
                <w:color w:val="333333"/>
                <w:sz w:val="22"/>
                <w:szCs w:val="22"/>
              </w:rPr>
              <w:t>3</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0282B8CD"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r w:rsidR="00CC0733">
              <w:rPr>
                <w:rFonts w:ascii="Roboto" w:hAnsi="Roboto" w:cs="Segoe UI"/>
                <w:color w:val="333333"/>
                <w:sz w:val="22"/>
                <w:szCs w:val="22"/>
              </w:rPr>
              <w:t>13</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0095C9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r w:rsidR="002F186E">
              <w:rPr>
                <w:rFonts w:ascii="Roboto" w:hAnsi="Roboto" w:cs="Segoe UI"/>
                <w:color w:val="333333"/>
                <w:sz w:val="22"/>
                <w:szCs w:val="22"/>
              </w:rPr>
              <w:t>9</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741B8E64"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r w:rsidR="00CC0733">
              <w:rPr>
                <w:rFonts w:ascii="Roboto" w:hAnsi="Roboto" w:cs="Segoe UI"/>
                <w:color w:val="333333"/>
                <w:sz w:val="22"/>
                <w:szCs w:val="22"/>
              </w:rPr>
              <w:t>12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 </w:t>
            </w:r>
            <w:proofErr w:type="spellStart"/>
            <w:r w:rsidRPr="001A1E98">
              <w:rPr>
                <w:rFonts w:ascii="Roboto" w:hAnsi="Roboto" w:cs="Segoe UI"/>
                <w:b/>
                <w:bCs/>
                <w:i/>
                <w:iCs/>
                <w:color w:val="333333"/>
                <w:sz w:val="22"/>
                <w:szCs w:val="22"/>
              </w:rPr>
              <w:t>Unknown</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35F1DF9B"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 xml:space="preserve">26 </w:t>
            </w:r>
            <w:r w:rsidRPr="001A1E98">
              <w:rPr>
                <w:rFonts w:ascii="Roboto" w:hAnsi="Roboto" w:cs="Segoe UI"/>
                <w:b/>
                <w:bCs/>
                <w:color w:val="333333"/>
                <w:sz w:val="22"/>
                <w:szCs w:val="22"/>
              </w:rPr>
              <w:t>(8</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w:t>
            </w:r>
            <w:proofErr w:type="spellStart"/>
            <w:r w:rsidR="00CC0733" w:rsidRPr="001A1E98">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44516FD2"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18 (</w:t>
            </w:r>
            <w:r w:rsidRPr="001A1E98">
              <w:rPr>
                <w:rFonts w:ascii="Roboto" w:hAnsi="Roboto" w:cs="Segoe UI"/>
                <w:b/>
                <w:bCs/>
                <w:color w:val="333333"/>
                <w:sz w:val="22"/>
                <w:szCs w:val="22"/>
              </w:rPr>
              <w:t>6.3</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w:t>
            </w:r>
            <w:proofErr w:type="spellStart"/>
            <w:r w:rsidR="00CC0733" w:rsidRPr="001A1E98">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42339A96" w:rsidR="007944C9" w:rsidRPr="001F2967" w:rsidRDefault="003F65C4"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50BE4E33" wp14:editId="6DE0EEDF">
            <wp:extent cx="6058535" cy="4848860"/>
            <wp:effectExtent l="0" t="0" r="0" b="2540"/>
            <wp:docPr id="4987796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9676" name="Billede 498779676"/>
                    <pic:cNvPicPr/>
                  </pic:nvPicPr>
                  <pic:blipFill>
                    <a:blip r:embed="rId12"/>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proofErr w:type="spellStart"/>
      <w:r w:rsidRPr="0084459B">
        <w:rPr>
          <w:rFonts w:ascii="Roboto" w:hAnsi="Roboto"/>
          <w:b/>
          <w:bCs/>
        </w:rPr>
        <w:lastRenderedPageBreak/>
        <w:t>Figure</w:t>
      </w:r>
      <w:proofErr w:type="spellEnd"/>
      <w:r w:rsidRPr="0084459B">
        <w:rPr>
          <w:rFonts w:ascii="Roboto" w:hAnsi="Roboto"/>
          <w:b/>
          <w:bCs/>
        </w:rPr>
        <w:t xml:space="preserve"> </w:t>
      </w:r>
      <w:r w:rsidR="004754E7" w:rsidRPr="0084459B">
        <w:rPr>
          <w:rFonts w:ascii="Roboto" w:hAnsi="Roboto"/>
          <w:b/>
          <w:bCs/>
        </w:rPr>
        <w:t>2</w:t>
      </w:r>
      <w:r w:rsidRPr="0084459B">
        <w:rPr>
          <w:rFonts w:ascii="Roboto" w:hAnsi="Roboto"/>
        </w:rPr>
        <w:t xml:space="preserve"> </w:t>
      </w:r>
    </w:p>
    <w:p w14:paraId="471F7107" w14:textId="1B1BF8F7" w:rsidR="00CE073C" w:rsidRPr="0084459B" w:rsidRDefault="009C675F"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47D05428" wp14:editId="764C1239">
            <wp:extent cx="6058535" cy="4440555"/>
            <wp:effectExtent l="0" t="0" r="0" b="4445"/>
            <wp:docPr id="316368292" name="Billede 2"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8292" name="Billede 2" descr="Et billede, der indeholder tekst, skærmbillede, diagram, Kurve&#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proofErr w:type="spellStart"/>
      <w:r w:rsidRPr="008346CE">
        <w:rPr>
          <w:rFonts w:ascii="Roboto" w:hAnsi="Roboto"/>
          <w:b/>
          <w:bCs/>
        </w:rPr>
        <w:lastRenderedPageBreak/>
        <w:t>Figure</w:t>
      </w:r>
      <w:proofErr w:type="spellEnd"/>
      <w:r w:rsidRPr="008346CE">
        <w:rPr>
          <w:rFonts w:ascii="Roboto" w:hAnsi="Roboto"/>
          <w:b/>
          <w:bCs/>
        </w:rPr>
        <w:t xml:space="preserve"> 3</w:t>
      </w:r>
    </w:p>
    <w:p w14:paraId="7615BF38" w14:textId="374FA5DC" w:rsidR="00EF599A" w:rsidRDefault="009C675F" w:rsidP="0067560E">
      <w:pPr>
        <w:spacing w:line="276" w:lineRule="auto"/>
        <w:rPr>
          <w:rFonts w:ascii="Roboto" w:hAnsi="Roboto"/>
        </w:rPr>
      </w:pPr>
      <w:r>
        <w:rPr>
          <w:rFonts w:ascii="Roboto" w:hAnsi="Roboto"/>
          <w:noProof/>
          <w14:ligatures w14:val="standardContextual"/>
        </w:rPr>
        <w:drawing>
          <wp:inline distT="0" distB="0" distL="0" distR="0" wp14:anchorId="2F0D2F5C" wp14:editId="118F03F4">
            <wp:extent cx="5097450" cy="7010400"/>
            <wp:effectExtent l="0" t="0" r="0" b="0"/>
            <wp:docPr id="945702277"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2277" name="Billede 1" descr="Et billede, der indeholder tekst, skærmbillede, diagram, linje/række&#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9370" cy="7026793"/>
                    </a:xfrm>
                    <a:prstGeom prst="rect">
                      <a:avLst/>
                    </a:prstGeom>
                  </pic:spPr>
                </pic:pic>
              </a:graphicData>
            </a:graphic>
          </wp:inline>
        </w:drawing>
      </w:r>
    </w:p>
    <w:p w14:paraId="21460666" w14:textId="77777777" w:rsidR="00E0371F" w:rsidRDefault="00EF6167">
      <w:pPr>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rFonts w:ascii="Roboto" w:hAnsi="Roboto"/>
          <w:sz w:val="22"/>
          <w:szCs w:val="22"/>
          <w:lang w:val="en-US"/>
        </w:rPr>
      </w:pPr>
      <w:r>
        <w:rPr>
          <w:rFonts w:ascii="Roboto" w:hAnsi="Roboto"/>
          <w:sz w:val="22"/>
          <w:szCs w:val="22"/>
          <w:lang w:val="en-US"/>
        </w:rPr>
        <w:br w:type="page"/>
      </w:r>
    </w:p>
    <w:p w14:paraId="2413A455" w14:textId="77777777" w:rsidR="00E0371F" w:rsidRDefault="00E0371F" w:rsidP="00E0371F">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4:</w:t>
      </w:r>
    </w:p>
    <w:p w14:paraId="20940A93" w14:textId="77777777" w:rsidR="00E0371F" w:rsidRDefault="00E0371F" w:rsidP="00E0371F">
      <w:pPr>
        <w:rPr>
          <w:rFonts w:ascii="Roboto" w:hAnsi="Roboto"/>
          <w:b/>
          <w:bCs/>
        </w:rPr>
      </w:pPr>
      <w:r>
        <w:rPr>
          <w:rFonts w:ascii="Roboto" w:hAnsi="Roboto"/>
          <w:b/>
          <w:bCs/>
          <w:noProof/>
          <w14:ligatures w14:val="standardContextual"/>
        </w:rPr>
        <w:drawing>
          <wp:inline distT="0" distB="0" distL="0" distR="0" wp14:anchorId="78FC7C3F" wp14:editId="1BA48500">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1187954" w14:textId="6A667DFE" w:rsidR="00EF6167" w:rsidRPr="00EF6167" w:rsidRDefault="00E0371F" w:rsidP="00E0371F">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r w:rsidR="00EF6167" w:rsidRPr="00EF6167">
        <w:rPr>
          <w:rFonts w:ascii="Roboto" w:hAnsi="Roboto"/>
          <w:b/>
          <w:bCs/>
          <w:lang w:val="en-US"/>
        </w:rPr>
        <w:br w:type="page"/>
      </w:r>
    </w:p>
    <w:p w14:paraId="12550DC8" w14:textId="215B5EDB"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E0371F">
        <w:rPr>
          <w:rFonts w:ascii="Roboto" w:hAnsi="Roboto"/>
          <w:b/>
          <w:bCs/>
        </w:rPr>
        <w:t>5</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6"/>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CAD938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E0371F">
        <w:rPr>
          <w:rFonts w:ascii="Roboto" w:hAnsi="Roboto"/>
          <w:b/>
          <w:bCs/>
          <w:lang w:val="en-US"/>
        </w:rPr>
        <w:t>6</w:t>
      </w:r>
      <w:r w:rsidRPr="00AC2A89">
        <w:rPr>
          <w:rFonts w:ascii="Roboto" w:hAnsi="Roboto"/>
          <w:b/>
          <w:bCs/>
          <w:lang w:val="en-US"/>
        </w:rPr>
        <w:t>:</w:t>
      </w:r>
    </w:p>
    <w:p w14:paraId="6C23E893" w14:textId="287716A5" w:rsidR="00244FC1" w:rsidRDefault="009C675F"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6A031D6F" wp14:editId="68C6547F">
            <wp:extent cx="6058535" cy="4765040"/>
            <wp:effectExtent l="0" t="0" r="0" b="0"/>
            <wp:docPr id="918121909" name="Billede 3" descr="Et billede, der indeholder tekst, skærmbilled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909" name="Billede 3" descr="Et billede, der indeholder tekst, skærmbillede, nummer/tal&#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left-truncation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7CDB2" w14:textId="77777777" w:rsidR="004F1A7B" w:rsidRDefault="004F1A7B">
      <w:r>
        <w:separator/>
      </w:r>
    </w:p>
  </w:endnote>
  <w:endnote w:type="continuationSeparator" w:id="0">
    <w:p w14:paraId="514ADA42" w14:textId="77777777" w:rsidR="004F1A7B" w:rsidRDefault="004F1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97B02" w14:textId="77777777" w:rsidR="004F1A7B" w:rsidRDefault="004F1A7B">
      <w:r>
        <w:separator/>
      </w:r>
    </w:p>
  </w:footnote>
  <w:footnote w:type="continuationSeparator" w:id="0">
    <w:p w14:paraId="705DAD08" w14:textId="77777777" w:rsidR="004F1A7B" w:rsidRDefault="004F1A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6EDC"/>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54E"/>
    <w:rsid w:val="0004277A"/>
    <w:rsid w:val="00044362"/>
    <w:rsid w:val="0004497C"/>
    <w:rsid w:val="00045C43"/>
    <w:rsid w:val="00045FF8"/>
    <w:rsid w:val="000472A7"/>
    <w:rsid w:val="00047633"/>
    <w:rsid w:val="00051EAF"/>
    <w:rsid w:val="00055B09"/>
    <w:rsid w:val="00055DBA"/>
    <w:rsid w:val="00056EEB"/>
    <w:rsid w:val="00060459"/>
    <w:rsid w:val="000629A9"/>
    <w:rsid w:val="00064F02"/>
    <w:rsid w:val="00066095"/>
    <w:rsid w:val="0006687E"/>
    <w:rsid w:val="00070043"/>
    <w:rsid w:val="00071707"/>
    <w:rsid w:val="00071ECC"/>
    <w:rsid w:val="00073741"/>
    <w:rsid w:val="0007626C"/>
    <w:rsid w:val="0007751F"/>
    <w:rsid w:val="00080A63"/>
    <w:rsid w:val="00083068"/>
    <w:rsid w:val="0008357F"/>
    <w:rsid w:val="000841AD"/>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1E98"/>
    <w:rsid w:val="001A2D03"/>
    <w:rsid w:val="001A566B"/>
    <w:rsid w:val="001A603B"/>
    <w:rsid w:val="001A6523"/>
    <w:rsid w:val="001A7EE6"/>
    <w:rsid w:val="001B3DE8"/>
    <w:rsid w:val="001B566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6E93"/>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3FC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8AF"/>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D5DD7"/>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352"/>
    <w:rsid w:val="0032641D"/>
    <w:rsid w:val="00326B97"/>
    <w:rsid w:val="00331F5C"/>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97A53"/>
    <w:rsid w:val="003A41F5"/>
    <w:rsid w:val="003A633A"/>
    <w:rsid w:val="003B08C6"/>
    <w:rsid w:val="003B159A"/>
    <w:rsid w:val="003B3617"/>
    <w:rsid w:val="003B5E2A"/>
    <w:rsid w:val="003B7FA4"/>
    <w:rsid w:val="003C0184"/>
    <w:rsid w:val="003C0A32"/>
    <w:rsid w:val="003C1656"/>
    <w:rsid w:val="003C2490"/>
    <w:rsid w:val="003C3095"/>
    <w:rsid w:val="003C33E1"/>
    <w:rsid w:val="003D069E"/>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3A57"/>
    <w:rsid w:val="003F641C"/>
    <w:rsid w:val="003F65C4"/>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4D6F"/>
    <w:rsid w:val="00436E9C"/>
    <w:rsid w:val="004373F9"/>
    <w:rsid w:val="00441797"/>
    <w:rsid w:val="00441CD3"/>
    <w:rsid w:val="00442031"/>
    <w:rsid w:val="0044370D"/>
    <w:rsid w:val="00443736"/>
    <w:rsid w:val="00444074"/>
    <w:rsid w:val="004451B2"/>
    <w:rsid w:val="0044678B"/>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050F"/>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A7B"/>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5F75"/>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176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57C7B"/>
    <w:rsid w:val="00762103"/>
    <w:rsid w:val="007621F1"/>
    <w:rsid w:val="007625E0"/>
    <w:rsid w:val="00765BB7"/>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4902"/>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1B47"/>
    <w:rsid w:val="007D1CD2"/>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17B8A"/>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3FF2"/>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6EE4"/>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675F"/>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8B8"/>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37D"/>
    <w:rsid w:val="00B00CE6"/>
    <w:rsid w:val="00B0131A"/>
    <w:rsid w:val="00B0239A"/>
    <w:rsid w:val="00B02E6C"/>
    <w:rsid w:val="00B04425"/>
    <w:rsid w:val="00B06391"/>
    <w:rsid w:val="00B1195F"/>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3A94"/>
    <w:rsid w:val="00B564ED"/>
    <w:rsid w:val="00B56DBA"/>
    <w:rsid w:val="00B577A4"/>
    <w:rsid w:val="00B60920"/>
    <w:rsid w:val="00B63985"/>
    <w:rsid w:val="00B64860"/>
    <w:rsid w:val="00B65688"/>
    <w:rsid w:val="00B6657A"/>
    <w:rsid w:val="00B709BF"/>
    <w:rsid w:val="00B70C24"/>
    <w:rsid w:val="00B71340"/>
    <w:rsid w:val="00B71E8E"/>
    <w:rsid w:val="00B7409A"/>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57B"/>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1A7F"/>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3ACD"/>
    <w:rsid w:val="00D14050"/>
    <w:rsid w:val="00D141A6"/>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315D"/>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45DF"/>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436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3D6E"/>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tiff"/><Relationship Id="rId22" Type="http://schemas.openxmlformats.org/officeDocument/2006/relationships/header" Target="head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30</Pages>
  <Words>19772</Words>
  <Characters>120615</Characters>
  <Application>Microsoft Office Word</Application>
  <DocSecurity>0</DocSecurity>
  <Lines>1005</Lines>
  <Paragraphs>280</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140107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8</cp:revision>
  <dcterms:created xsi:type="dcterms:W3CDTF">2025-06-16T10:50:00Z</dcterms:created>
  <dcterms:modified xsi:type="dcterms:W3CDTF">2025-09-11T13:15:00Z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